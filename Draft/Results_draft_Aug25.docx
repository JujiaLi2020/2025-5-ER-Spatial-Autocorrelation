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C3D08D" w14:textId="47B45380" w:rsidR="004408F2" w:rsidRPr="000002CC" w:rsidRDefault="004408F2" w:rsidP="004408F2">
      <w:pPr>
        <w:spacing w:after="120" w:line="360" w:lineRule="auto"/>
        <w:contextualSpacing/>
        <w:rPr>
          <w:ins w:id="0" w:author="Jujia Li" w:date="2025-08-26T10:22:00Z" w16du:dateUtc="2025-08-26T15:22:00Z"/>
          <w:rFonts w:ascii="Times New Roman" w:hAnsi="Times New Roman" w:cs="Times New Roman"/>
          <w:b/>
          <w:bCs/>
        </w:rPr>
      </w:pPr>
      <w:ins w:id="1" w:author="Jujia Li" w:date="2025-08-26T10:22:00Z" w16du:dateUtc="2025-08-26T15:22:00Z">
        <w:r>
          <w:rPr>
            <w:rFonts w:ascii="Times New Roman" w:hAnsi="Times New Roman" w:cs="Times New Roman"/>
            <w:b/>
            <w:bCs/>
          </w:rPr>
          <w:t>8</w:t>
        </w:r>
        <w:r w:rsidRPr="000002CC">
          <w:rPr>
            <w:rFonts w:ascii="Times New Roman" w:hAnsi="Times New Roman" w:cs="Times New Roman"/>
            <w:b/>
            <w:bCs/>
          </w:rPr>
          <w:t>/</w:t>
        </w:r>
        <w:r>
          <w:rPr>
            <w:rFonts w:ascii="Times New Roman" w:hAnsi="Times New Roman" w:cs="Times New Roman"/>
            <w:b/>
            <w:bCs/>
          </w:rPr>
          <w:t>26</w:t>
        </w:r>
        <w:r w:rsidRPr="000002CC">
          <w:rPr>
            <w:rFonts w:ascii="Times New Roman" w:hAnsi="Times New Roman" w:cs="Times New Roman"/>
            <w:b/>
            <w:bCs/>
          </w:rPr>
          <w:t>/2025</w:t>
        </w:r>
      </w:ins>
    </w:p>
    <w:p w14:paraId="355CBBFF" w14:textId="6FA97FD2" w:rsidR="00D230DE" w:rsidRDefault="00D230DE" w:rsidP="00911FB6">
      <w:pPr>
        <w:numPr>
          <w:ilvl w:val="0"/>
          <w:numId w:val="15"/>
        </w:numPr>
        <w:spacing w:after="120" w:line="360" w:lineRule="auto"/>
        <w:contextualSpacing/>
        <w:rPr>
          <w:ins w:id="2" w:author="Jujia Li" w:date="2025-08-26T10:32:00Z" w16du:dateUtc="2025-08-26T15:32:00Z"/>
          <w:rFonts w:ascii="Times New Roman" w:hAnsi="Times New Roman" w:cs="Times New Roman"/>
        </w:rPr>
      </w:pPr>
      <w:ins w:id="3" w:author="Jujia Li" w:date="2025-08-26T10:32:00Z" w16du:dateUtc="2025-08-26T15:32:00Z">
        <w:r>
          <w:rPr>
            <w:rFonts w:ascii="Times New Roman" w:hAnsi="Times New Roman" w:cs="Times New Roman"/>
          </w:rPr>
          <w:t xml:space="preserve">We have redesigned Table 1 (ER Visit), and </w:t>
        </w:r>
      </w:ins>
      <w:ins w:id="4" w:author="Jujia Li" w:date="2025-08-26T10:33:00Z" w16du:dateUtc="2025-08-26T15:33:00Z">
        <w:r>
          <w:rPr>
            <w:rFonts w:ascii="Times New Roman" w:hAnsi="Times New Roman" w:cs="Times New Roman"/>
          </w:rPr>
          <w:t>Table 2 to Table 5 (Drugs Consumption), using landscape layout:</w:t>
        </w:r>
      </w:ins>
    </w:p>
    <w:p w14:paraId="331DCE05" w14:textId="77777777" w:rsidR="00D230DE" w:rsidRPr="00D230DE" w:rsidRDefault="009D7472" w:rsidP="00D230DE">
      <w:pPr>
        <w:pStyle w:val="ListParagraph"/>
        <w:numPr>
          <w:ilvl w:val="1"/>
          <w:numId w:val="15"/>
        </w:numPr>
        <w:spacing w:after="120" w:line="360" w:lineRule="auto"/>
        <w:rPr>
          <w:ins w:id="5" w:author="Jujia Li" w:date="2025-08-26T10:34:00Z" w16du:dateUtc="2025-08-26T15:34:00Z"/>
          <w:rFonts w:ascii="Times New Roman" w:hAnsi="Times New Roman" w:cs="Times New Roman"/>
          <w:b/>
          <w:bCs/>
          <w:rPrChange w:id="6" w:author="Jujia Li" w:date="2025-08-26T10:34:00Z" w16du:dateUtc="2025-08-26T15:34:00Z">
            <w:rPr>
              <w:ins w:id="7" w:author="Jujia Li" w:date="2025-08-26T10:34:00Z" w16du:dateUtc="2025-08-26T15:34:00Z"/>
              <w:rFonts w:ascii="Times New Roman" w:hAnsi="Times New Roman" w:cs="Times New Roman"/>
            </w:rPr>
          </w:rPrChange>
        </w:rPr>
      </w:pPr>
      <w:ins w:id="8" w:author="Jujia Li" w:date="2025-08-26T10:27:00Z">
        <w:r w:rsidRPr="00D230DE">
          <w:rPr>
            <w:rFonts w:ascii="Times New Roman" w:hAnsi="Times New Roman" w:cs="Times New Roman"/>
            <w:rPrChange w:id="9" w:author="Jujia Li" w:date="2025-08-26T10:33:00Z" w16du:dateUtc="2025-08-26T15:33:00Z">
              <w:rPr/>
            </w:rPrChange>
          </w:rPr>
          <w:t>We found that the 'rate' could not be calculated directly from the per_capita values in the raw data, since those values represent daily rather than annual figures. To avoid miscalculation, we instead calculated the rate by summing the total ER visits and dividing by the population for each year.</w:t>
        </w:r>
      </w:ins>
    </w:p>
    <w:p w14:paraId="79F375BA" w14:textId="77777777" w:rsidR="00D230DE" w:rsidRPr="00D230DE" w:rsidRDefault="002468B3" w:rsidP="00D230DE">
      <w:pPr>
        <w:pStyle w:val="ListParagraph"/>
        <w:numPr>
          <w:ilvl w:val="1"/>
          <w:numId w:val="15"/>
        </w:numPr>
        <w:spacing w:after="120" w:line="360" w:lineRule="auto"/>
        <w:rPr>
          <w:ins w:id="10" w:author="Jujia Li" w:date="2025-08-26T10:34:00Z" w16du:dateUtc="2025-08-26T15:34:00Z"/>
          <w:rFonts w:ascii="Times New Roman" w:hAnsi="Times New Roman" w:cs="Times New Roman"/>
          <w:b/>
          <w:bCs/>
          <w:rPrChange w:id="11" w:author="Jujia Li" w:date="2025-08-26T10:34:00Z" w16du:dateUtc="2025-08-26T15:34:00Z">
            <w:rPr>
              <w:ins w:id="12" w:author="Jujia Li" w:date="2025-08-26T10:34:00Z" w16du:dateUtc="2025-08-26T15:34:00Z"/>
              <w:rFonts w:ascii="Times New Roman" w:hAnsi="Times New Roman" w:cs="Times New Roman"/>
            </w:rPr>
          </w:rPrChange>
        </w:rPr>
      </w:pPr>
      <w:ins w:id="13" w:author="Jujia Li" w:date="2025-08-26T10:28:00Z">
        <w:r w:rsidRPr="00D230DE">
          <w:rPr>
            <w:rFonts w:ascii="Times New Roman" w:hAnsi="Times New Roman" w:cs="Times New Roman"/>
            <w:rPrChange w:id="14" w:author="Jujia Li" w:date="2025-08-26T10:34:00Z" w16du:dateUtc="2025-08-26T15:34:00Z">
              <w:rPr/>
            </w:rPrChange>
          </w:rPr>
          <w:t>We added a population column for each year to avoid ambiguity.</w:t>
        </w:r>
      </w:ins>
    </w:p>
    <w:p w14:paraId="1B0A0025" w14:textId="5F2A6F0F" w:rsidR="002468B3" w:rsidRPr="00D230DE" w:rsidRDefault="00600074" w:rsidP="00D230DE">
      <w:pPr>
        <w:pStyle w:val="ListParagraph"/>
        <w:numPr>
          <w:ilvl w:val="1"/>
          <w:numId w:val="15"/>
        </w:numPr>
        <w:spacing w:after="120" w:line="360" w:lineRule="auto"/>
        <w:rPr>
          <w:ins w:id="15" w:author="Jujia Li" w:date="2025-08-26T10:34:00Z" w16du:dateUtc="2025-08-26T15:34:00Z"/>
          <w:rFonts w:ascii="Times New Roman" w:hAnsi="Times New Roman" w:cs="Times New Roman"/>
          <w:b/>
          <w:bCs/>
          <w:rPrChange w:id="16" w:author="Jujia Li" w:date="2025-08-26T10:34:00Z" w16du:dateUtc="2025-08-26T15:34:00Z">
            <w:rPr>
              <w:ins w:id="17" w:author="Jujia Li" w:date="2025-08-26T10:34:00Z" w16du:dateUtc="2025-08-26T15:34:00Z"/>
              <w:rFonts w:ascii="Times New Roman" w:hAnsi="Times New Roman" w:cs="Times New Roman"/>
            </w:rPr>
          </w:rPrChange>
        </w:rPr>
      </w:pPr>
      <w:ins w:id="18" w:author="Jujia Li" w:date="2025-08-26T10:31:00Z">
        <w:r w:rsidRPr="00D230DE">
          <w:rPr>
            <w:rFonts w:ascii="Times New Roman" w:hAnsi="Times New Roman" w:cs="Times New Roman"/>
            <w:rPrChange w:id="19" w:author="Jujia Li" w:date="2025-08-26T10:34:00Z" w16du:dateUtc="2025-08-26T15:34:00Z">
              <w:rPr/>
            </w:rPrChange>
          </w:rPr>
          <w:t>We replaced the rate calculation from per 1,000,000 residents to per 1,000 residents to keep the numbers concise and easy to read.</w:t>
        </w:r>
      </w:ins>
    </w:p>
    <w:p w14:paraId="1D7DB502" w14:textId="7463BEC1" w:rsidR="00600074" w:rsidRPr="005313EF" w:rsidRDefault="005313EF" w:rsidP="005313EF">
      <w:pPr>
        <w:pStyle w:val="ListParagraph"/>
        <w:numPr>
          <w:ilvl w:val="0"/>
          <w:numId w:val="15"/>
        </w:numPr>
        <w:spacing w:after="120" w:line="360" w:lineRule="auto"/>
        <w:rPr>
          <w:ins w:id="20" w:author="Jujia Li" w:date="2025-08-26T10:28:00Z" w16du:dateUtc="2025-08-26T15:28:00Z"/>
          <w:rFonts w:ascii="Times New Roman" w:hAnsi="Times New Roman" w:cs="Times New Roman"/>
          <w:b/>
          <w:bCs/>
          <w:rPrChange w:id="21" w:author="Jujia Li" w:date="2025-08-26T17:44:00Z" w16du:dateUtc="2025-08-26T22:44:00Z">
            <w:rPr>
              <w:ins w:id="22" w:author="Jujia Li" w:date="2025-08-26T10:28:00Z" w16du:dateUtc="2025-08-26T15:28:00Z"/>
              <w:b/>
              <w:bCs/>
            </w:rPr>
          </w:rPrChange>
        </w:rPr>
        <w:pPrChange w:id="23" w:author="Jujia Li" w:date="2025-08-26T17:44:00Z" w16du:dateUtc="2025-08-26T22:44:00Z">
          <w:pPr>
            <w:spacing w:after="120" w:line="360" w:lineRule="auto"/>
            <w:contextualSpacing/>
          </w:pPr>
        </w:pPrChange>
      </w:pPr>
      <w:ins w:id="24" w:author="Jujia Li" w:date="2025-08-26T17:44:00Z">
        <w:r w:rsidRPr="005313EF">
          <w:rPr>
            <w:rFonts w:ascii="Times New Roman" w:hAnsi="Times New Roman" w:cs="Times New Roman"/>
            <w:rPrChange w:id="25" w:author="Jujia Li" w:date="2025-08-26T17:44:00Z" w16du:dateUtc="2025-08-26T22:44:00Z">
              <w:rPr/>
            </w:rPrChange>
          </w:rPr>
          <w:t>We updated all spatiotemporal figures for ER visits and drug consumption to include both total counts and per capita rates (Figures 11–20). Because the per capita analyses revealed clearer spatial and temporal patterns, we provided brief interpretations for the corresponding figures (Figures 12, 17, 18, 19, and 20).</w:t>
        </w:r>
      </w:ins>
    </w:p>
    <w:p w14:paraId="7B751D6C" w14:textId="77777777" w:rsidR="002468B3" w:rsidRDefault="002468B3" w:rsidP="004408F2">
      <w:pPr>
        <w:spacing w:after="120" w:line="360" w:lineRule="auto"/>
        <w:contextualSpacing/>
        <w:rPr>
          <w:ins w:id="26" w:author="Jujia Li" w:date="2025-08-26T10:28:00Z" w16du:dateUtc="2025-08-26T15:28:00Z"/>
          <w:rFonts w:ascii="Times New Roman" w:hAnsi="Times New Roman" w:cs="Times New Roman"/>
          <w:b/>
          <w:bCs/>
        </w:rPr>
      </w:pPr>
    </w:p>
    <w:p w14:paraId="33635AC0" w14:textId="36EB49A5" w:rsidR="004408F2" w:rsidRPr="000002CC" w:rsidRDefault="004408F2" w:rsidP="004408F2">
      <w:pPr>
        <w:spacing w:after="120" w:line="360" w:lineRule="auto"/>
        <w:contextualSpacing/>
        <w:rPr>
          <w:ins w:id="27" w:author="Jujia Li" w:date="2025-08-26T10:22:00Z" w16du:dateUtc="2025-08-26T15:22:00Z"/>
          <w:rFonts w:ascii="Times New Roman" w:hAnsi="Times New Roman" w:cs="Times New Roman"/>
          <w:b/>
          <w:bCs/>
        </w:rPr>
      </w:pPr>
      <w:ins w:id="28" w:author="Jujia Li" w:date="2025-08-26T10:22:00Z" w16du:dateUtc="2025-08-26T15:22:00Z">
        <w:r>
          <w:rPr>
            <w:rFonts w:ascii="Times New Roman" w:hAnsi="Times New Roman" w:cs="Times New Roman"/>
            <w:b/>
            <w:bCs/>
          </w:rPr>
          <w:t>8</w:t>
        </w:r>
        <w:r w:rsidRPr="000002CC">
          <w:rPr>
            <w:rFonts w:ascii="Times New Roman" w:hAnsi="Times New Roman" w:cs="Times New Roman"/>
            <w:b/>
            <w:bCs/>
          </w:rPr>
          <w:t>/</w:t>
        </w:r>
        <w:r>
          <w:rPr>
            <w:rFonts w:ascii="Times New Roman" w:hAnsi="Times New Roman" w:cs="Times New Roman"/>
            <w:b/>
            <w:bCs/>
          </w:rPr>
          <w:t>24</w:t>
        </w:r>
        <w:r w:rsidRPr="000002CC">
          <w:rPr>
            <w:rFonts w:ascii="Times New Roman" w:hAnsi="Times New Roman" w:cs="Times New Roman"/>
            <w:b/>
            <w:bCs/>
          </w:rPr>
          <w:t>/2025</w:t>
        </w:r>
      </w:ins>
    </w:p>
    <w:p w14:paraId="059D48C0" w14:textId="77777777" w:rsidR="004408F2" w:rsidRPr="008A4718" w:rsidRDefault="004408F2" w:rsidP="004408F2">
      <w:pPr>
        <w:numPr>
          <w:ilvl w:val="0"/>
          <w:numId w:val="16"/>
        </w:numPr>
        <w:spacing w:after="120" w:line="360" w:lineRule="auto"/>
        <w:contextualSpacing/>
        <w:rPr>
          <w:ins w:id="29" w:author="Jujia Li" w:date="2025-08-26T10:22:00Z" w16du:dateUtc="2025-08-26T15:22:00Z"/>
          <w:rFonts w:ascii="Times New Roman" w:hAnsi="Times New Roman" w:cs="Times New Roman"/>
        </w:rPr>
      </w:pPr>
      <w:ins w:id="30" w:author="Jujia Li" w:date="2025-08-26T10:22:00Z" w16du:dateUtc="2025-08-26T15:22:00Z">
        <w:r w:rsidRPr="008A4718">
          <w:rPr>
            <w:rFonts w:ascii="Times New Roman" w:hAnsi="Times New Roman" w:cs="Times New Roman"/>
          </w:rPr>
          <w:t xml:space="preserve">Pc to </w:t>
        </w:r>
        <w:r>
          <w:rPr>
            <w:rFonts w:ascii="Times New Roman" w:hAnsi="Times New Roman" w:cs="Times New Roman"/>
          </w:rPr>
          <w:t>R</w:t>
        </w:r>
        <w:r w:rsidRPr="008A4718">
          <w:rPr>
            <w:rFonts w:ascii="Times New Roman" w:hAnsi="Times New Roman" w:cs="Times New Roman"/>
          </w:rPr>
          <w:t xml:space="preserve">ate in table 1, </w:t>
        </w:r>
        <w:r>
          <w:rPr>
            <w:rFonts w:ascii="Times New Roman" w:hAnsi="Times New Roman" w:cs="Times New Roman"/>
          </w:rPr>
          <w:t xml:space="preserve">Replace the average population with that of </w:t>
        </w:r>
        <w:r w:rsidRPr="008A4718">
          <w:rPr>
            <w:rFonts w:ascii="Times New Roman" w:hAnsi="Times New Roman" w:cs="Times New Roman"/>
          </w:rPr>
          <w:t>2019</w:t>
        </w:r>
      </w:ins>
    </w:p>
    <w:p w14:paraId="7DFCAEC9" w14:textId="77777777" w:rsidR="004408F2" w:rsidRPr="008A4718" w:rsidRDefault="004408F2" w:rsidP="004408F2">
      <w:pPr>
        <w:numPr>
          <w:ilvl w:val="0"/>
          <w:numId w:val="16"/>
        </w:numPr>
        <w:spacing w:after="120" w:line="360" w:lineRule="auto"/>
        <w:contextualSpacing/>
        <w:rPr>
          <w:ins w:id="31" w:author="Jujia Li" w:date="2025-08-26T10:22:00Z" w16du:dateUtc="2025-08-26T15:22:00Z"/>
          <w:rFonts w:ascii="Times New Roman" w:hAnsi="Times New Roman" w:cs="Times New Roman"/>
        </w:rPr>
      </w:pPr>
      <w:ins w:id="32" w:author="Jujia Li" w:date="2025-08-26T10:22:00Z" w16du:dateUtc="2025-08-26T15:22:00Z">
        <w:r w:rsidRPr="008A4718">
          <w:rPr>
            <w:rFonts w:ascii="Times New Roman" w:hAnsi="Times New Roman" w:cs="Times New Roman"/>
          </w:rPr>
          <w:t>Add GLMM interaction</w:t>
        </w:r>
        <w:r>
          <w:rPr>
            <w:rFonts w:ascii="Times New Roman" w:hAnsi="Times New Roman" w:cs="Times New Roman"/>
          </w:rPr>
          <w:t xml:space="preserve">, see page 20. </w:t>
        </w:r>
      </w:ins>
    </w:p>
    <w:p w14:paraId="61CA4855" w14:textId="77777777" w:rsidR="004408F2" w:rsidRPr="008A4718" w:rsidRDefault="004408F2" w:rsidP="004408F2">
      <w:pPr>
        <w:numPr>
          <w:ilvl w:val="0"/>
          <w:numId w:val="16"/>
        </w:numPr>
        <w:spacing w:after="120" w:line="360" w:lineRule="auto"/>
        <w:contextualSpacing/>
        <w:rPr>
          <w:ins w:id="33" w:author="Jujia Li" w:date="2025-08-26T10:22:00Z" w16du:dateUtc="2025-08-26T15:22:00Z"/>
          <w:rFonts w:ascii="Times New Roman" w:hAnsi="Times New Roman" w:cs="Times New Roman"/>
        </w:rPr>
      </w:pPr>
      <w:ins w:id="34" w:author="Jujia Li" w:date="2025-08-26T10:22:00Z" w16du:dateUtc="2025-08-26T15:22:00Z">
        <w:r w:rsidRPr="008A4718">
          <w:rPr>
            <w:rFonts w:ascii="Times New Roman" w:hAnsi="Times New Roman" w:cs="Times New Roman"/>
          </w:rPr>
          <w:t xml:space="preserve">offset is </w:t>
        </w:r>
        <w:r>
          <w:rPr>
            <w:rFonts w:ascii="Times New Roman" w:hAnsi="Times New Roman" w:cs="Times New Roman"/>
          </w:rPr>
          <w:t xml:space="preserve">set as </w:t>
        </w:r>
        <w:r w:rsidRPr="008A4718">
          <w:rPr>
            <w:rFonts w:ascii="Times New Roman" w:hAnsi="Times New Roman" w:cs="Times New Roman"/>
          </w:rPr>
          <w:t>pop</w:t>
        </w:r>
        <w:r>
          <w:rPr>
            <w:rFonts w:ascii="Times New Roman" w:hAnsi="Times New Roman" w:cs="Times New Roman"/>
          </w:rPr>
          <w:t>ulation, instead of log_population (see page 21). The result is same to which used log_pop.</w:t>
        </w:r>
      </w:ins>
    </w:p>
    <w:p w14:paraId="2845D3B3" w14:textId="77777777" w:rsidR="004408F2" w:rsidRPr="008A4718" w:rsidRDefault="004408F2" w:rsidP="004408F2">
      <w:pPr>
        <w:numPr>
          <w:ilvl w:val="0"/>
          <w:numId w:val="16"/>
        </w:numPr>
        <w:spacing w:after="120" w:line="360" w:lineRule="auto"/>
        <w:contextualSpacing/>
        <w:rPr>
          <w:ins w:id="35" w:author="Jujia Li" w:date="2025-08-26T10:22:00Z" w16du:dateUtc="2025-08-26T15:22:00Z"/>
          <w:rFonts w:ascii="Times New Roman" w:hAnsi="Times New Roman" w:cs="Times New Roman"/>
        </w:rPr>
      </w:pPr>
      <w:ins w:id="36" w:author="Jujia Li" w:date="2025-08-26T10:22:00Z" w16du:dateUtc="2025-08-26T15:22:00Z">
        <w:r w:rsidRPr="008A4718">
          <w:rPr>
            <w:rFonts w:ascii="Times New Roman" w:hAnsi="Times New Roman" w:cs="Times New Roman"/>
          </w:rPr>
          <w:t>top 5 in GLMM report</w:t>
        </w:r>
      </w:ins>
    </w:p>
    <w:p w14:paraId="62804278" w14:textId="66302A4C" w:rsidR="003009A1" w:rsidDel="004408F2" w:rsidRDefault="003009A1">
      <w:pPr>
        <w:spacing w:after="120" w:line="360" w:lineRule="auto"/>
        <w:contextualSpacing/>
        <w:rPr>
          <w:del w:id="37" w:author="Jujia Li" w:date="2025-07-22T08:34:00Z" w16du:dateUtc="2025-07-22T13:34:00Z"/>
          <w:rFonts w:ascii="Times New Roman" w:hAnsi="Times New Roman" w:cs="Times New Roman"/>
          <w:b/>
          <w:bCs/>
        </w:rPr>
      </w:pPr>
      <w:del w:id="38" w:author="Jujia Li" w:date="2025-07-22T08:34:00Z" w16du:dateUtc="2025-07-22T13:34:00Z">
        <w:r w:rsidRPr="00B27915" w:rsidDel="000002CC">
          <w:rPr>
            <w:rFonts w:ascii="Times New Roman" w:hAnsi="Times New Roman" w:cs="Times New Roman"/>
            <w:b/>
            <w:bCs/>
            <w:rPrChange w:id="39" w:author="Jujia Li" w:date="2025-08-25T16:23:00Z" w16du:dateUtc="2025-08-25T21:23:00Z">
              <w:rPr/>
            </w:rPrChange>
          </w:rPr>
          <w:delText>6/24/2025 Update</w:delText>
        </w:r>
      </w:del>
    </w:p>
    <w:p w14:paraId="5F199171" w14:textId="77777777" w:rsidR="004408F2" w:rsidRDefault="004408F2" w:rsidP="00AA7256">
      <w:pPr>
        <w:rPr>
          <w:ins w:id="40" w:author="Jujia Li" w:date="2025-08-26T10:21:00Z" w16du:dateUtc="2025-08-26T15:21:00Z"/>
          <w:rFonts w:ascii="Times New Roman" w:hAnsi="Times New Roman" w:cs="Times New Roman"/>
          <w:b/>
          <w:bCs/>
        </w:rPr>
      </w:pPr>
    </w:p>
    <w:p w14:paraId="483F2317" w14:textId="77777777" w:rsidR="004408F2" w:rsidRPr="00B27915" w:rsidRDefault="004408F2" w:rsidP="00AA7256">
      <w:pPr>
        <w:rPr>
          <w:ins w:id="41" w:author="Jujia Li" w:date="2025-08-26T10:21:00Z" w16du:dateUtc="2025-08-26T15:21:00Z"/>
          <w:rFonts w:ascii="Times New Roman" w:hAnsi="Times New Roman" w:cs="Times New Roman"/>
          <w:b/>
          <w:bCs/>
          <w:rPrChange w:id="42" w:author="Jujia Li" w:date="2025-08-25T16:23:00Z" w16du:dateUtc="2025-08-25T21:23:00Z">
            <w:rPr>
              <w:ins w:id="43" w:author="Jujia Li" w:date="2025-08-26T10:21:00Z" w16du:dateUtc="2025-08-26T15:21:00Z"/>
            </w:rPr>
          </w:rPrChange>
        </w:rPr>
      </w:pPr>
    </w:p>
    <w:p w14:paraId="0B98827B" w14:textId="77777777" w:rsidR="003009A1" w:rsidRPr="003009A1" w:rsidDel="000002CC" w:rsidRDefault="003009A1">
      <w:pPr>
        <w:rPr>
          <w:del w:id="44" w:author="Jujia Li" w:date="2025-07-22T08:34:00Z" w16du:dateUtc="2025-07-22T13:34:00Z"/>
        </w:rPr>
        <w:pPrChange w:id="45" w:author="Jujia Li" w:date="2025-08-25T16:23:00Z" w16du:dateUtc="2025-08-25T21:23:00Z">
          <w:pPr>
            <w:pStyle w:val="ListParagraph"/>
            <w:numPr>
              <w:numId w:val="3"/>
            </w:numPr>
            <w:ind w:hanging="360"/>
          </w:pPr>
        </w:pPrChange>
      </w:pPr>
      <w:del w:id="46" w:author="Jujia Li" w:date="2025-07-22T08:34:00Z" w16du:dateUtc="2025-07-22T13:34:00Z">
        <w:r w:rsidRPr="003009A1" w:rsidDel="000002CC">
          <w:delText>Enabled Free Y-Axis Scaling by County</w:delText>
        </w:r>
      </w:del>
    </w:p>
    <w:p w14:paraId="4E2D8247" w14:textId="77777777" w:rsidR="003009A1" w:rsidRPr="003009A1" w:rsidDel="000002CC" w:rsidRDefault="003009A1">
      <w:pPr>
        <w:rPr>
          <w:del w:id="47" w:author="Jujia Li" w:date="2025-07-22T08:34:00Z" w16du:dateUtc="2025-07-22T13:34:00Z"/>
        </w:rPr>
        <w:pPrChange w:id="48" w:author="Jujia Li" w:date="2025-08-25T16:23:00Z" w16du:dateUtc="2025-08-25T21:23:00Z">
          <w:pPr>
            <w:pStyle w:val="ListParagraph"/>
            <w:numPr>
              <w:numId w:val="3"/>
            </w:numPr>
            <w:ind w:hanging="360"/>
          </w:pPr>
        </w:pPrChange>
      </w:pPr>
      <w:del w:id="49" w:author="Jujia Li" w:date="2025-07-22T08:34:00Z" w16du:dateUtc="2025-07-22T13:34:00Z">
        <w:r w:rsidRPr="003009A1" w:rsidDel="000002CC">
          <w:delText>Plotted Monthly ER Opioid Visits for Target Counties with Increasing Trends</w:delText>
        </w:r>
      </w:del>
    </w:p>
    <w:p w14:paraId="569668A3" w14:textId="77777777" w:rsidR="003009A1" w:rsidDel="000002CC" w:rsidRDefault="003009A1">
      <w:pPr>
        <w:rPr>
          <w:del w:id="50" w:author="Jujia Li" w:date="2025-07-22T08:34:00Z" w16du:dateUtc="2025-07-22T13:34:00Z"/>
        </w:rPr>
        <w:pPrChange w:id="51" w:author="Jujia Li" w:date="2025-08-25T16:23:00Z" w16du:dateUtc="2025-08-25T21:23:00Z">
          <w:pPr>
            <w:pStyle w:val="ListParagraph"/>
            <w:numPr>
              <w:numId w:val="3"/>
            </w:numPr>
            <w:ind w:hanging="360"/>
          </w:pPr>
        </w:pPrChange>
      </w:pPr>
      <w:del w:id="52" w:author="Jujia Li" w:date="2025-07-22T08:34:00Z" w16du:dateUtc="2025-07-22T13:34:00Z">
        <w:r w:rsidRPr="003009A1" w:rsidDel="000002CC">
          <w:delText>Separated Drug Consumption into Independent Plots</w:delText>
        </w:r>
      </w:del>
    </w:p>
    <w:p w14:paraId="470812CE" w14:textId="6E38727C" w:rsidR="00C06D61" w:rsidDel="000002CC" w:rsidRDefault="00C06D61">
      <w:pPr>
        <w:rPr>
          <w:del w:id="53" w:author="Jujia Li" w:date="2025-07-22T08:34:00Z" w16du:dateUtc="2025-07-22T13:34:00Z"/>
        </w:rPr>
        <w:pPrChange w:id="54" w:author="Jujia Li" w:date="2025-08-25T16:23:00Z" w16du:dateUtc="2025-08-25T21:23:00Z">
          <w:pPr>
            <w:pStyle w:val="ListParagraph"/>
            <w:numPr>
              <w:numId w:val="3"/>
            </w:numPr>
            <w:ind w:hanging="360"/>
          </w:pPr>
        </w:pPrChange>
      </w:pPr>
      <w:del w:id="55" w:author="Jujia Li" w:date="2025-07-22T08:34:00Z" w16du:dateUtc="2025-07-22T13:34:00Z">
        <w:r w:rsidDel="000002CC">
          <w:delText>To reduce big number, changed the y-axis scale “Total Cases (Million)”</w:delText>
        </w:r>
      </w:del>
    </w:p>
    <w:p w14:paraId="06CCC8C1" w14:textId="77777777" w:rsidR="003009A1" w:rsidDel="000002CC" w:rsidRDefault="003009A1">
      <w:pPr>
        <w:rPr>
          <w:del w:id="56" w:author="Jujia Li" w:date="2025-07-22T08:34:00Z" w16du:dateUtc="2025-07-22T13:34:00Z"/>
        </w:rPr>
        <w:pPrChange w:id="57" w:author="Jujia Li" w:date="2025-08-25T16:23:00Z" w16du:dateUtc="2025-08-25T21:23:00Z">
          <w:pPr>
            <w:pStyle w:val="ListParagraph"/>
            <w:numPr>
              <w:numId w:val="3"/>
            </w:numPr>
            <w:ind w:hanging="360"/>
          </w:pPr>
        </w:pPrChange>
      </w:pPr>
      <w:del w:id="58" w:author="Jujia Li" w:date="2025-07-22T08:34:00Z" w16du:dateUtc="2025-07-22T13:34:00Z">
        <w:r w:rsidRPr="003009A1" w:rsidDel="000002CC">
          <w:delText>Terminology Updated: “West” Changed to “Northwest”</w:delText>
        </w:r>
      </w:del>
    </w:p>
    <w:p w14:paraId="478DAB78" w14:textId="77777777" w:rsidR="003009A1" w:rsidDel="000002CC" w:rsidRDefault="003009A1">
      <w:pPr>
        <w:rPr>
          <w:del w:id="59" w:author="Jujia Li" w:date="2025-07-22T08:34:00Z" w16du:dateUtc="2025-07-22T13:34:00Z"/>
        </w:rPr>
        <w:pPrChange w:id="60" w:author="Jujia Li" w:date="2025-08-25T16:23:00Z" w16du:dateUtc="2025-08-25T21:23:00Z">
          <w:pPr>
            <w:pStyle w:val="ListParagraph"/>
            <w:numPr>
              <w:numId w:val="3"/>
            </w:numPr>
            <w:ind w:hanging="360"/>
          </w:pPr>
        </w:pPrChange>
      </w:pPr>
      <w:del w:id="61" w:author="Jujia Li" w:date="2025-07-22T08:34:00Z" w16du:dateUtc="2025-07-22T13:34:00Z">
        <w:r w:rsidRPr="003009A1" w:rsidDel="000002CC">
          <w:delText>Plotted Monthly Drug Consumption for Selected Counties with Increasing Trends</w:delText>
        </w:r>
      </w:del>
    </w:p>
    <w:p w14:paraId="5F62EB3C" w14:textId="1657F639" w:rsidR="003009A1" w:rsidRPr="003009A1" w:rsidDel="000002CC" w:rsidRDefault="003009A1">
      <w:pPr>
        <w:rPr>
          <w:del w:id="62" w:author="Jujia Li" w:date="2025-07-22T08:34:00Z" w16du:dateUtc="2025-07-22T13:34:00Z"/>
        </w:rPr>
        <w:pPrChange w:id="63" w:author="Jujia Li" w:date="2025-08-25T16:23:00Z" w16du:dateUtc="2025-08-25T21:23:00Z">
          <w:pPr>
            <w:pStyle w:val="ListParagraph"/>
            <w:numPr>
              <w:numId w:val="3"/>
            </w:numPr>
            <w:ind w:hanging="360"/>
          </w:pPr>
        </w:pPrChange>
      </w:pPr>
      <w:del w:id="64" w:author="Jujia Li" w:date="2025-07-22T08:34:00Z" w16du:dateUtc="2025-07-22T13:34:00Z">
        <w:r w:rsidRPr="003009A1" w:rsidDel="000002CC">
          <w:delText>Initial Observations and Interpretation Added</w:delText>
        </w:r>
      </w:del>
    </w:p>
    <w:p w14:paraId="610F78E1" w14:textId="03645FC8" w:rsidR="00991C9D" w:rsidRPr="0088188D" w:rsidDel="000002CC" w:rsidRDefault="00E65590" w:rsidP="00AA7256">
      <w:pPr>
        <w:rPr>
          <w:del w:id="65" w:author="Jujia Li" w:date="2025-07-22T08:34:00Z" w16du:dateUtc="2025-07-22T13:34:00Z"/>
          <w:i/>
          <w:iCs/>
        </w:rPr>
      </w:pPr>
      <w:del w:id="66" w:author="Jujia Li" w:date="2025-07-22T08:34:00Z" w16du:dateUtc="2025-07-22T13:34:00Z">
        <w:r w:rsidDel="000002CC">
          <w:delText>7</w:delText>
        </w:r>
        <w:r w:rsidRPr="0050444E" w:rsidDel="000002CC">
          <w:delText>/</w:delText>
        </w:r>
        <w:r w:rsidR="00062F15" w:rsidDel="000002CC">
          <w:delText>4</w:delText>
        </w:r>
        <w:r w:rsidRPr="0050444E" w:rsidDel="000002CC">
          <w:delText>/2025 Update</w:delText>
        </w:r>
      </w:del>
    </w:p>
    <w:p w14:paraId="61A92026" w14:textId="77777777" w:rsidR="007825B0" w:rsidRPr="007825B0" w:rsidDel="000002CC" w:rsidRDefault="007825B0">
      <w:pPr>
        <w:rPr>
          <w:del w:id="67" w:author="Jujia Li" w:date="2025-07-22T08:34:00Z" w16du:dateUtc="2025-07-22T13:34:00Z"/>
        </w:rPr>
        <w:pPrChange w:id="68" w:author="Jujia Li" w:date="2025-08-25T16:23:00Z" w16du:dateUtc="2025-08-25T21:23:00Z">
          <w:pPr>
            <w:pStyle w:val="ListParagraph"/>
            <w:numPr>
              <w:numId w:val="8"/>
            </w:numPr>
            <w:tabs>
              <w:tab w:val="num" w:pos="720"/>
            </w:tabs>
            <w:ind w:hanging="360"/>
          </w:pPr>
        </w:pPrChange>
      </w:pPr>
      <w:del w:id="69" w:author="Jujia Li" w:date="2025-07-22T08:34:00Z" w16du:dateUtc="2025-07-22T13:34:00Z">
        <w:r w:rsidRPr="007825B0" w:rsidDel="000002CC">
          <w:delText>All of the histogram charts should ideally share the same Y-axis scale.</w:delText>
        </w:r>
      </w:del>
    </w:p>
    <w:p w14:paraId="5B6B7C95" w14:textId="77777777" w:rsidR="007825B0" w:rsidDel="000002CC" w:rsidRDefault="007825B0">
      <w:pPr>
        <w:rPr>
          <w:del w:id="70" w:author="Jujia Li" w:date="2025-07-22T08:34:00Z" w16du:dateUtc="2025-07-22T13:34:00Z"/>
          <w:i/>
          <w:iCs/>
        </w:rPr>
        <w:pPrChange w:id="71" w:author="Jujia Li" w:date="2025-08-25T16:23:00Z" w16du:dateUtc="2025-08-25T21:23:00Z">
          <w:pPr>
            <w:pStyle w:val="ListParagraph"/>
            <w:ind w:firstLine="720"/>
          </w:pPr>
        </w:pPrChange>
      </w:pPr>
      <w:del w:id="72" w:author="Jujia Li" w:date="2025-07-22T08:34:00Z" w16du:dateUtc="2025-07-22T13:34:00Z">
        <w:r w:rsidRPr="00DC2C62" w:rsidDel="000002CC">
          <w:rPr>
            <w:i/>
            <w:iCs/>
          </w:rPr>
          <w:delText>I have changed all of the histogram charts to the same Y-axis scale.</w:delText>
        </w:r>
      </w:del>
    </w:p>
    <w:p w14:paraId="30432C05" w14:textId="77777777" w:rsidR="007825B0" w:rsidRPr="007825B0" w:rsidDel="000002CC" w:rsidRDefault="007825B0">
      <w:pPr>
        <w:rPr>
          <w:del w:id="73" w:author="Jujia Li" w:date="2025-07-22T08:34:00Z" w16du:dateUtc="2025-07-22T13:34:00Z"/>
        </w:rPr>
        <w:pPrChange w:id="74" w:author="Jujia Li" w:date="2025-08-25T16:23:00Z" w16du:dateUtc="2025-08-25T21:23:00Z">
          <w:pPr>
            <w:pStyle w:val="ListParagraph"/>
          </w:pPr>
        </w:pPrChange>
      </w:pPr>
    </w:p>
    <w:p w14:paraId="1BFC89F8" w14:textId="77777777" w:rsidR="007825B0" w:rsidRPr="007825B0" w:rsidDel="000002CC" w:rsidRDefault="007825B0">
      <w:pPr>
        <w:rPr>
          <w:del w:id="75" w:author="Jujia Li" w:date="2025-07-22T08:34:00Z" w16du:dateUtc="2025-07-22T13:34:00Z"/>
        </w:rPr>
        <w:pPrChange w:id="76" w:author="Jujia Li" w:date="2025-08-25T16:23:00Z" w16du:dateUtc="2025-08-25T21:23:00Z">
          <w:pPr>
            <w:pStyle w:val="ListParagraph"/>
            <w:numPr>
              <w:numId w:val="9"/>
            </w:numPr>
            <w:tabs>
              <w:tab w:val="num" w:pos="720"/>
            </w:tabs>
            <w:ind w:hanging="360"/>
          </w:pPr>
        </w:pPrChange>
      </w:pPr>
      <w:del w:id="77" w:author="Jujia Li" w:date="2025-07-22T08:34:00Z" w16du:dateUtc="2025-07-22T13:34:00Z">
        <w:r w:rsidRPr="007825B0" w:rsidDel="000002CC">
          <w:delText>I’m not sure what he means by “per capita”—is it visits per person? If not, it would be better to compute everything as rates (i.e., visits per person and drug consumption per person) and then run Moran’s I and Getis</w:delText>
        </w:r>
        <w:r w:rsidRPr="007825B0" w:rsidDel="000002CC">
          <w:rPr>
            <w:rFonts w:ascii="Cambria Math" w:hAnsi="Cambria Math" w:cs="Cambria Math"/>
          </w:rPr>
          <w:delText>‐</w:delText>
        </w:r>
        <w:r w:rsidRPr="007825B0" w:rsidDel="000002CC">
          <w:delText>Ord on those rates to see if the results become more significant.</w:delText>
        </w:r>
      </w:del>
    </w:p>
    <w:p w14:paraId="6DFE883F" w14:textId="13C9DAEA" w:rsidR="007825B0" w:rsidRPr="007825B0" w:rsidDel="000002CC" w:rsidRDefault="007825B0">
      <w:pPr>
        <w:rPr>
          <w:del w:id="78" w:author="Jujia Li" w:date="2025-07-22T08:34:00Z" w16du:dateUtc="2025-07-22T13:34:00Z"/>
        </w:rPr>
        <w:pPrChange w:id="79" w:author="Jujia Li" w:date="2025-08-25T16:23:00Z" w16du:dateUtc="2025-08-25T21:23:00Z">
          <w:pPr>
            <w:pStyle w:val="ListParagraph"/>
            <w:ind w:firstLine="720"/>
          </w:pPr>
        </w:pPrChange>
      </w:pPr>
      <w:del w:id="80" w:author="Jujia Li" w:date="2025-07-22T08:34:00Z" w16du:dateUtc="2025-07-22T13:34:00Z">
        <w:r w:rsidRPr="0083356C" w:rsidDel="000002CC">
          <w:delText>Dr. Yao</w:delText>
        </w:r>
        <w:r w:rsidRPr="007825B0" w:rsidDel="000002CC">
          <w:delText xml:space="preserve"> comment: Do we have the seperated tables for total sums and sums per person?  If so, please categorize them.</w:delText>
        </w:r>
      </w:del>
    </w:p>
    <w:p w14:paraId="1919E898" w14:textId="5B8B51B8" w:rsidR="007825B0" w:rsidDel="000002CC" w:rsidRDefault="00BD364D">
      <w:pPr>
        <w:rPr>
          <w:del w:id="81" w:author="Jujia Li" w:date="2025-07-22T08:34:00Z" w16du:dateUtc="2025-07-22T13:34:00Z"/>
          <w:i/>
          <w:iCs/>
        </w:rPr>
        <w:pPrChange w:id="82" w:author="Jujia Li" w:date="2025-08-25T16:23:00Z" w16du:dateUtc="2025-08-25T21:23:00Z">
          <w:pPr>
            <w:pStyle w:val="ListParagraph"/>
            <w:ind w:firstLine="720"/>
          </w:pPr>
        </w:pPrChange>
      </w:pPr>
      <w:del w:id="83" w:author="Jujia Li" w:date="2025-07-22T08:34:00Z" w16du:dateUtc="2025-07-22T13:34:00Z">
        <w:r w:rsidDel="000002CC">
          <w:rPr>
            <w:i/>
            <w:iCs/>
          </w:rPr>
          <w:delText>To answer Dr. Hu’s question, “per capita” here is visit per 1</w:delText>
        </w:r>
        <w:r w:rsidR="00FB5751" w:rsidDel="000002CC">
          <w:rPr>
            <w:i/>
            <w:iCs/>
          </w:rPr>
          <w:delText>0</w:delText>
        </w:r>
        <w:r w:rsidDel="000002CC">
          <w:rPr>
            <w:i/>
            <w:iCs/>
          </w:rPr>
          <w:delText xml:space="preserve">0,000 </w:delText>
        </w:r>
        <w:r w:rsidR="00ED4F1E" w:rsidDel="000002CC">
          <w:rPr>
            <w:i/>
            <w:iCs/>
          </w:rPr>
          <w:delText>residents</w:delText>
        </w:r>
        <w:r w:rsidDel="000002CC">
          <w:rPr>
            <w:i/>
            <w:iCs/>
          </w:rPr>
          <w:delText xml:space="preserve"> in new</w:delText>
        </w:r>
        <w:r w:rsidR="007825B0" w:rsidDel="000002CC">
          <w:rPr>
            <w:i/>
            <w:iCs/>
          </w:rPr>
          <w:delText xml:space="preserve"> a</w:delText>
        </w:r>
        <w:r w:rsidR="007825B0" w:rsidRPr="00DC2C62" w:rsidDel="000002CC">
          <w:rPr>
            <w:i/>
            <w:iCs/>
          </w:rPr>
          <w:delText>dd</w:delText>
        </w:r>
        <w:r w:rsidR="007825B0" w:rsidDel="000002CC">
          <w:rPr>
            <w:i/>
            <w:iCs/>
          </w:rPr>
          <w:delText>ed</w:delText>
        </w:r>
        <w:r w:rsidR="007825B0" w:rsidRPr="00DC2C62" w:rsidDel="000002CC">
          <w:rPr>
            <w:i/>
            <w:iCs/>
          </w:rPr>
          <w:delText xml:space="preserve"> Figure </w:delText>
        </w:r>
        <w:r w:rsidR="00F7293D" w:rsidDel="000002CC">
          <w:rPr>
            <w:i/>
            <w:iCs/>
          </w:rPr>
          <w:delText>2</w:delText>
        </w:r>
        <w:r w:rsidR="00482CA6" w:rsidDel="000002CC">
          <w:rPr>
            <w:i/>
            <w:iCs/>
          </w:rPr>
          <w:delText>,</w:delText>
        </w:r>
        <w:r w:rsidR="00F7293D" w:rsidRPr="00F7293D" w:rsidDel="000002CC">
          <w:delText xml:space="preserve"> </w:delText>
        </w:r>
        <w:r w:rsidR="00482CA6" w:rsidRPr="00482CA6" w:rsidDel="000002CC">
          <w:rPr>
            <w:i/>
            <w:iCs/>
          </w:rPr>
          <w:delText>County-Level Trends in ER Opioid Visit Rates (per 100,000 Residents)</w:delText>
        </w:r>
        <w:r w:rsidR="007825B0" w:rsidRPr="00DC2C62" w:rsidDel="000002CC">
          <w:rPr>
            <w:i/>
            <w:iCs/>
          </w:rPr>
          <w:delText>, which is an ideal alternative of Annual ER Opioid Visits by County. It offers a balance between clear trends and fixed scale.</w:delText>
        </w:r>
        <w:r w:rsidDel="000002CC">
          <w:rPr>
            <w:i/>
            <w:iCs/>
          </w:rPr>
          <w:delText xml:space="preserve"> </w:delText>
        </w:r>
      </w:del>
    </w:p>
    <w:p w14:paraId="11DC87B3" w14:textId="6BFBCC03" w:rsidR="00BD364D" w:rsidRPr="00DC2C62" w:rsidDel="000002CC" w:rsidRDefault="00BD364D">
      <w:pPr>
        <w:rPr>
          <w:del w:id="84" w:author="Jujia Li" w:date="2025-07-22T08:34:00Z" w16du:dateUtc="2025-07-22T13:34:00Z"/>
          <w:i/>
          <w:iCs/>
        </w:rPr>
        <w:pPrChange w:id="85" w:author="Jujia Li" w:date="2025-08-25T16:23:00Z" w16du:dateUtc="2025-08-25T21:23:00Z">
          <w:pPr>
            <w:pStyle w:val="ListParagraph"/>
            <w:ind w:firstLine="720"/>
          </w:pPr>
        </w:pPrChange>
      </w:pPr>
      <w:del w:id="86" w:author="Jujia Li" w:date="2025-07-22T08:34:00Z" w16du:dateUtc="2025-07-22T13:34:00Z">
        <w:r w:rsidDel="000002CC">
          <w:rPr>
            <w:i/>
            <w:iCs/>
          </w:rPr>
          <w:delText xml:space="preserve">To Dr. Yao’s suggestion, I added </w:delText>
        </w:r>
        <w:r w:rsidR="00BB2B20" w:rsidDel="000002CC">
          <w:rPr>
            <w:i/>
            <w:iCs/>
          </w:rPr>
          <w:delText>T</w:delText>
        </w:r>
        <w:r w:rsidDel="000002CC">
          <w:rPr>
            <w:i/>
            <w:iCs/>
          </w:rPr>
          <w:delText>able</w:delText>
        </w:r>
        <w:r w:rsidR="00BB2B20" w:rsidDel="000002CC">
          <w:rPr>
            <w:i/>
            <w:iCs/>
          </w:rPr>
          <w:delText xml:space="preserve"> 1</w:delText>
        </w:r>
        <w:r w:rsidR="00F42F30" w:rsidDel="000002CC">
          <w:rPr>
            <w:i/>
            <w:iCs/>
          </w:rPr>
          <w:delText>,</w:delText>
        </w:r>
        <w:r w:rsidR="00F42F30" w:rsidRPr="00F42F30" w:rsidDel="000002CC">
          <w:delText xml:space="preserve"> </w:delText>
        </w:r>
        <w:r w:rsidR="00F42F30" w:rsidRPr="00F42F30" w:rsidDel="000002CC">
          <w:rPr>
            <w:i/>
            <w:iCs/>
          </w:rPr>
          <w:delText>Summary of ER Opioid-Related Visits (Counts and Rates per 100,000 Residents) by County and Year (2016–2019)</w:delText>
        </w:r>
        <w:r w:rsidR="00F42F30" w:rsidDel="000002CC">
          <w:rPr>
            <w:i/>
            <w:iCs/>
          </w:rPr>
          <w:delText>,</w:delText>
        </w:r>
        <w:r w:rsidDel="000002CC">
          <w:rPr>
            <w:i/>
            <w:iCs/>
          </w:rPr>
          <w:delText xml:space="preserve"> for</w:delText>
        </w:r>
        <w:r w:rsidR="00BB2B20" w:rsidDel="000002CC">
          <w:rPr>
            <w:i/>
            <w:iCs/>
          </w:rPr>
          <w:delText xml:space="preserve"> both</w:delText>
        </w:r>
        <w:r w:rsidDel="000002CC">
          <w:rPr>
            <w:i/>
            <w:iCs/>
          </w:rPr>
          <w:delText xml:space="preserve"> total sums and sums per person. </w:delText>
        </w:r>
        <w:r w:rsidR="00BB2B20" w:rsidDel="000002CC">
          <w:rPr>
            <w:i/>
            <w:iCs/>
          </w:rPr>
          <w:delText>If my understanding is incorrect, please let me know.</w:delText>
        </w:r>
      </w:del>
    </w:p>
    <w:p w14:paraId="58BDD74A" w14:textId="77777777" w:rsidR="007825B0" w:rsidRPr="007825B0" w:rsidDel="000002CC" w:rsidRDefault="007825B0">
      <w:pPr>
        <w:rPr>
          <w:del w:id="87" w:author="Jujia Li" w:date="2025-07-22T08:34:00Z" w16du:dateUtc="2025-07-22T13:34:00Z"/>
        </w:rPr>
        <w:pPrChange w:id="88" w:author="Jujia Li" w:date="2025-08-25T16:23:00Z" w16du:dateUtc="2025-08-25T21:23:00Z">
          <w:pPr>
            <w:pStyle w:val="ListParagraph"/>
          </w:pPr>
        </w:pPrChange>
      </w:pPr>
    </w:p>
    <w:p w14:paraId="05F91C36" w14:textId="77777777" w:rsidR="007825B0" w:rsidRPr="007825B0" w:rsidDel="000002CC" w:rsidRDefault="007825B0">
      <w:pPr>
        <w:rPr>
          <w:del w:id="89" w:author="Jujia Li" w:date="2025-07-22T08:34:00Z" w16du:dateUtc="2025-07-22T13:34:00Z"/>
        </w:rPr>
        <w:pPrChange w:id="90" w:author="Jujia Li" w:date="2025-08-25T16:23:00Z" w16du:dateUtc="2025-08-25T21:23:00Z">
          <w:pPr>
            <w:pStyle w:val="ListParagraph"/>
          </w:pPr>
        </w:pPrChange>
      </w:pPr>
    </w:p>
    <w:p w14:paraId="40BBED6D" w14:textId="77777777" w:rsidR="007825B0" w:rsidRPr="00660DBE" w:rsidDel="000002CC" w:rsidRDefault="007825B0">
      <w:pPr>
        <w:rPr>
          <w:del w:id="91" w:author="Jujia Li" w:date="2025-07-22T08:34:00Z" w16du:dateUtc="2025-07-22T13:34:00Z"/>
        </w:rPr>
        <w:pPrChange w:id="92" w:author="Jujia Li" w:date="2025-08-25T16:23:00Z" w16du:dateUtc="2025-08-25T21:23:00Z">
          <w:pPr>
            <w:pStyle w:val="ListParagraph"/>
            <w:numPr>
              <w:numId w:val="10"/>
            </w:numPr>
            <w:tabs>
              <w:tab w:val="num" w:pos="720"/>
            </w:tabs>
            <w:ind w:hanging="360"/>
          </w:pPr>
        </w:pPrChange>
      </w:pPr>
      <w:del w:id="93" w:author="Jujia Li" w:date="2025-07-22T08:34:00Z" w16du:dateUtc="2025-07-22T13:34:00Z">
        <w:r w:rsidRPr="00660DBE" w:rsidDel="000002CC">
          <w:delText>Remove the Moran’s I analysis for total visits, since it isn’t significant and won’t add value. Instead, keep only the Moran’s I and Getis</w:delText>
        </w:r>
        <w:r w:rsidRPr="00660DBE" w:rsidDel="000002CC">
          <w:rPr>
            <w:rFonts w:ascii="Cambria Math" w:hAnsi="Cambria Math" w:cs="Cambria Math"/>
          </w:rPr>
          <w:delText>‐</w:delText>
        </w:r>
        <w:r w:rsidRPr="00660DBE" w:rsidDel="000002CC">
          <w:delText>Ord analyses for visits per capita and for each drug per capita.</w:delText>
        </w:r>
      </w:del>
    </w:p>
    <w:p w14:paraId="123764EA" w14:textId="7E7D3F97" w:rsidR="007825B0" w:rsidRPr="00660DBE" w:rsidDel="000002CC" w:rsidRDefault="007825B0">
      <w:pPr>
        <w:rPr>
          <w:del w:id="94" w:author="Jujia Li" w:date="2025-07-22T08:34:00Z" w16du:dateUtc="2025-07-22T13:34:00Z"/>
        </w:rPr>
        <w:pPrChange w:id="95" w:author="Jujia Li" w:date="2025-08-25T16:23:00Z" w16du:dateUtc="2025-08-25T21:23:00Z">
          <w:pPr>
            <w:pStyle w:val="ListParagraph"/>
            <w:ind w:firstLine="720"/>
          </w:pPr>
        </w:pPrChange>
      </w:pPr>
      <w:del w:id="96" w:author="Jujia Li" w:date="2025-07-22T08:34:00Z" w16du:dateUtc="2025-07-22T13:34:00Z">
        <w:r w:rsidRPr="00660DBE" w:rsidDel="000002CC">
          <w:delText>Dr. Yao comment: For the table removal, I think at this point  we should move them to the appendix first and then we will decide whether we will remove them in the manuscript.</w:delText>
        </w:r>
      </w:del>
    </w:p>
    <w:p w14:paraId="1C04089E" w14:textId="7159C425" w:rsidR="002F080C" w:rsidDel="000002CC" w:rsidRDefault="00712367">
      <w:pPr>
        <w:rPr>
          <w:del w:id="97" w:author="Jujia Li" w:date="2025-07-22T08:34:00Z" w16du:dateUtc="2025-07-22T13:34:00Z"/>
          <w:i/>
          <w:iCs/>
        </w:rPr>
        <w:pPrChange w:id="98" w:author="Jujia Li" w:date="2025-08-25T16:23:00Z" w16du:dateUtc="2025-08-25T21:23:00Z">
          <w:pPr>
            <w:pStyle w:val="ListParagraph"/>
          </w:pPr>
        </w:pPrChange>
      </w:pPr>
      <w:del w:id="99" w:author="Jujia Li" w:date="2025-07-22T08:34:00Z" w16du:dateUtc="2025-07-22T13:34:00Z">
        <w:r w:rsidDel="000002CC">
          <w:tab/>
        </w:r>
        <w:r w:rsidR="00CA069C" w:rsidRPr="001C013E" w:rsidDel="000002CC">
          <w:rPr>
            <w:i/>
            <w:iCs/>
          </w:rPr>
          <w:delText>Regarding</w:delText>
        </w:r>
        <w:r w:rsidRPr="001C013E" w:rsidDel="000002CC">
          <w:rPr>
            <w:i/>
            <w:iCs/>
          </w:rPr>
          <w:delText xml:space="preserve"> ER visit, Moran’s I for neither total </w:delText>
        </w:r>
        <w:r w:rsidR="00CA069C" w:rsidRPr="001C013E" w:rsidDel="000002CC">
          <w:rPr>
            <w:i/>
            <w:iCs/>
          </w:rPr>
          <w:delText>visit</w:delText>
        </w:r>
        <w:r w:rsidRPr="001C013E" w:rsidDel="000002CC">
          <w:rPr>
            <w:i/>
            <w:iCs/>
          </w:rPr>
          <w:delText xml:space="preserve"> </w:delText>
        </w:r>
        <w:r w:rsidR="00CA069C" w:rsidRPr="001C013E" w:rsidDel="000002CC">
          <w:rPr>
            <w:i/>
            <w:iCs/>
          </w:rPr>
          <w:delText>nor</w:delText>
        </w:r>
        <w:r w:rsidRPr="001C013E" w:rsidDel="000002CC">
          <w:rPr>
            <w:i/>
            <w:iCs/>
          </w:rPr>
          <w:delText xml:space="preserve"> per capita are not significant. </w:delText>
        </w:r>
        <w:r w:rsidR="00F96139" w:rsidRPr="001C013E" w:rsidDel="000002CC">
          <w:rPr>
            <w:i/>
            <w:iCs/>
          </w:rPr>
          <w:delText xml:space="preserve">Should we keep the figure of visit per capita? </w:delText>
        </w:r>
        <w:r w:rsidRPr="001C013E" w:rsidDel="000002CC">
          <w:rPr>
            <w:i/>
            <w:iCs/>
          </w:rPr>
          <w:delText>I move</w:delText>
        </w:r>
        <w:r w:rsidR="00F96139" w:rsidRPr="001C013E" w:rsidDel="000002CC">
          <w:rPr>
            <w:i/>
            <w:iCs/>
          </w:rPr>
          <w:delText>d</w:delText>
        </w:r>
        <w:r w:rsidRPr="001C013E" w:rsidDel="000002CC">
          <w:rPr>
            <w:i/>
            <w:iCs/>
          </w:rPr>
          <w:delText xml:space="preserve"> them to </w:delText>
        </w:r>
        <w:r w:rsidR="004578E6" w:rsidRPr="001C013E" w:rsidDel="000002CC">
          <w:rPr>
            <w:i/>
            <w:iCs/>
          </w:rPr>
          <w:delText>Appendix</w:delText>
        </w:r>
        <w:r w:rsidRPr="001C013E" w:rsidDel="000002CC">
          <w:rPr>
            <w:i/>
            <w:iCs/>
          </w:rPr>
          <w:delText xml:space="preserve"> </w:delText>
        </w:r>
        <w:r w:rsidR="002F080C" w:rsidDel="000002CC">
          <w:rPr>
            <w:i/>
            <w:iCs/>
          </w:rPr>
          <w:delText xml:space="preserve">A. </w:delText>
        </w:r>
      </w:del>
    </w:p>
    <w:p w14:paraId="6BE31128" w14:textId="1651782D" w:rsidR="007F4CAA" w:rsidDel="000002CC" w:rsidRDefault="007F4CAA">
      <w:pPr>
        <w:rPr>
          <w:del w:id="100" w:author="Jujia Li" w:date="2025-07-22T08:34:00Z" w16du:dateUtc="2025-07-22T13:34:00Z"/>
          <w:i/>
          <w:iCs/>
        </w:rPr>
        <w:pPrChange w:id="101" w:author="Jujia Li" w:date="2025-08-25T16:23:00Z" w16du:dateUtc="2025-08-25T21:23:00Z">
          <w:pPr>
            <w:pStyle w:val="ListParagraph"/>
          </w:pPr>
        </w:pPrChange>
      </w:pPr>
      <w:del w:id="102" w:author="Jujia Li" w:date="2025-08-25T16:23:00Z" w16du:dateUtc="2025-08-25T21:23:00Z">
        <w:r w:rsidDel="00B27915">
          <w:rPr>
            <w:i/>
            <w:iCs/>
          </w:rPr>
          <w:delText xml:space="preserve">I updated all medication </w:delText>
        </w:r>
      </w:del>
      <w:del w:id="103" w:author="Jujia Li" w:date="2025-07-21T14:46:00Z" w16du:dateUtc="2025-07-21T19:46:00Z">
        <w:r w:rsidDel="00333A1B">
          <w:rPr>
            <w:i/>
            <w:iCs/>
          </w:rPr>
          <w:delText>distribution</w:delText>
        </w:r>
      </w:del>
      <w:del w:id="104" w:author="Jujia Li" w:date="2025-08-25T16:23:00Z" w16du:dateUtc="2025-08-25T21:23:00Z">
        <w:r w:rsidDel="00B27915">
          <w:rPr>
            <w:i/>
            <w:iCs/>
          </w:rPr>
          <w:delText xml:space="preserve"> figures to fixed y-axis scale and replace the “Total Case (Million)” to “Total MME (Million)”.</w:delText>
        </w:r>
      </w:del>
    </w:p>
    <w:p w14:paraId="7A3D70B2" w14:textId="1A69C88E" w:rsidR="002F080C" w:rsidRPr="00B61280" w:rsidDel="000002CC" w:rsidRDefault="002F080C">
      <w:pPr>
        <w:rPr>
          <w:del w:id="105" w:author="Jujia Li" w:date="2025-07-22T08:34:00Z" w16du:dateUtc="2025-07-22T13:34:00Z"/>
          <w:i/>
          <w:iCs/>
        </w:rPr>
        <w:pPrChange w:id="106" w:author="Jujia Li" w:date="2025-08-25T16:23:00Z" w16du:dateUtc="2025-08-25T21:23:00Z">
          <w:pPr>
            <w:pStyle w:val="ListParagraph"/>
            <w:ind w:firstLine="720"/>
          </w:pPr>
        </w:pPrChange>
      </w:pPr>
      <w:del w:id="107" w:author="Jujia Li" w:date="2025-08-25T16:23:00Z" w16du:dateUtc="2025-08-25T21:23:00Z">
        <w:r w:rsidDel="00B27915">
          <w:rPr>
            <w:i/>
            <w:iCs/>
          </w:rPr>
          <w:delText xml:space="preserve">Moved drug total MME </w:delText>
        </w:r>
      </w:del>
      <w:del w:id="108" w:author="Jujia Li" w:date="2025-07-21T14:46:00Z" w16du:dateUtc="2025-07-21T19:46:00Z">
        <w:r w:rsidDel="00333A1B">
          <w:rPr>
            <w:i/>
            <w:iCs/>
          </w:rPr>
          <w:delText>distribution</w:delText>
        </w:r>
      </w:del>
      <w:del w:id="109" w:author="Jujia Li" w:date="2025-08-25T16:23:00Z" w16du:dateUtc="2025-08-25T21:23:00Z">
        <w:r w:rsidDel="00B27915">
          <w:rPr>
            <w:i/>
            <w:iCs/>
          </w:rPr>
          <w:delText xml:space="preserve"> to Appendix B.</w:delText>
        </w:r>
        <w:r w:rsidR="008037B8" w:rsidDel="00B27915">
          <w:rPr>
            <w:i/>
            <w:iCs/>
          </w:rPr>
          <w:delText xml:space="preserve"> I kept </w:delText>
        </w:r>
        <w:r w:rsidR="008037B8" w:rsidRPr="008037B8" w:rsidDel="00B27915">
          <w:rPr>
            <w:i/>
            <w:iCs/>
          </w:rPr>
          <w:delText xml:space="preserve">Per Capita Opioid Medication </w:delText>
        </w:r>
      </w:del>
      <w:del w:id="110" w:author="Jujia Li" w:date="2025-07-21T14:46:00Z" w16du:dateUtc="2025-07-21T19:46:00Z">
        <w:r w:rsidR="008037B8" w:rsidDel="00333A1B">
          <w:rPr>
            <w:i/>
            <w:iCs/>
          </w:rPr>
          <w:delText>Distribution</w:delText>
        </w:r>
      </w:del>
      <w:del w:id="111" w:author="Jujia Li" w:date="2025-08-25T16:23:00Z" w16du:dateUtc="2025-08-25T21:23:00Z">
        <w:r w:rsidR="008037B8" w:rsidRPr="008037B8" w:rsidDel="00B27915">
          <w:rPr>
            <w:i/>
            <w:iCs/>
          </w:rPr>
          <w:delText xml:space="preserve"> Analysis</w:delText>
        </w:r>
        <w:r w:rsidR="008037B8" w:rsidDel="00B27915">
          <w:rPr>
            <w:i/>
            <w:iCs/>
          </w:rPr>
          <w:delText xml:space="preserve">, but only </w:delText>
        </w:r>
        <w:r w:rsidR="00B61280" w:rsidRPr="00B61280" w:rsidDel="00B27915">
          <w:rPr>
            <w:i/>
            <w:iCs/>
            <w:rPrChange w:id="112" w:author="Jujia Li" w:date="2025-07-01T19:01:00Z" w16du:dateUtc="2025-07-02T00:01:00Z">
              <w:rPr>
                <w:rFonts w:ascii="Times New Roman" w:hAnsi="Times New Roman" w:cs="Times New Roman"/>
                <w:b/>
                <w:bCs/>
              </w:rPr>
            </w:rPrChange>
          </w:rPr>
          <w:delText>Methadone</w:delText>
        </w:r>
        <w:r w:rsidR="00B61280" w:rsidDel="00B27915">
          <w:rPr>
            <w:i/>
            <w:iCs/>
          </w:rPr>
          <w:delText xml:space="preserve"> per capita </w:delText>
        </w:r>
      </w:del>
      <w:del w:id="113" w:author="Jujia Li" w:date="2025-07-21T14:46:00Z" w16du:dateUtc="2025-07-21T19:46:00Z">
        <w:r w:rsidR="00B61280" w:rsidDel="00333A1B">
          <w:rPr>
            <w:i/>
            <w:iCs/>
          </w:rPr>
          <w:delText>distribution</w:delText>
        </w:r>
      </w:del>
      <w:del w:id="114" w:author="Jujia Li" w:date="2025-08-25T16:23:00Z" w16du:dateUtc="2025-08-25T21:23:00Z">
        <w:r w:rsidR="00B61280" w:rsidDel="00B27915">
          <w:rPr>
            <w:i/>
            <w:iCs/>
          </w:rPr>
          <w:delText xml:space="preserve"> is significant.</w:delText>
        </w:r>
        <w:r w:rsidR="007F4CAA" w:rsidDel="00B27915">
          <w:rPr>
            <w:i/>
            <w:iCs/>
          </w:rPr>
          <w:delText xml:space="preserve"> Then, I updated the monthly Methadone per capita </w:delText>
        </w:r>
      </w:del>
      <w:del w:id="115" w:author="Jujia Li" w:date="2025-07-21T14:46:00Z" w16du:dateUtc="2025-07-21T19:46:00Z">
        <w:r w:rsidR="007F4CAA" w:rsidDel="00333A1B">
          <w:rPr>
            <w:i/>
            <w:iCs/>
          </w:rPr>
          <w:delText>distribution</w:delText>
        </w:r>
      </w:del>
      <w:del w:id="116" w:author="Jujia Li" w:date="2025-08-25T16:23:00Z" w16du:dateUtc="2025-08-25T21:23:00Z">
        <w:r w:rsidR="007F4CAA" w:rsidDel="00B27915">
          <w:rPr>
            <w:i/>
            <w:iCs/>
          </w:rPr>
          <w:delText xml:space="preserve"> figure by fixing the y-axis scale.</w:delText>
        </w:r>
      </w:del>
      <w:ins w:id="117" w:author="Microsoft Word" w:date="2025-08-11T16:30:00Z" w16du:dateUtc="2025-08-11T21:30:00Z">
        <w:del w:id="118" w:author="Jujia Li" w:date="2025-08-25T16:23:00Z" w16du:dateUtc="2025-08-25T21:23:00Z">
          <w:r w:rsidR="007F4CAA" w:rsidDel="00B27915">
            <w:rPr>
              <w:i/>
              <w:iCs/>
            </w:rPr>
            <w:delText>.</w:delText>
          </w:r>
        </w:del>
      </w:ins>
    </w:p>
    <w:p w14:paraId="5C75936E" w14:textId="77777777" w:rsidR="00712367" w:rsidRPr="00590AD7" w:rsidDel="000002CC" w:rsidRDefault="00712367" w:rsidP="00AA7256">
      <w:pPr>
        <w:rPr>
          <w:del w:id="119" w:author="Jujia Li" w:date="2025-07-22T08:34:00Z" w16du:dateUtc="2025-07-22T13:34:00Z"/>
        </w:rPr>
      </w:pPr>
    </w:p>
    <w:p w14:paraId="639D9F4A" w14:textId="77777777" w:rsidR="007825B0" w:rsidRPr="00CB154C" w:rsidDel="000002CC" w:rsidRDefault="007825B0">
      <w:pPr>
        <w:rPr>
          <w:del w:id="120" w:author="Jujia Li" w:date="2025-07-22T08:34:00Z" w16du:dateUtc="2025-07-22T13:34:00Z"/>
        </w:rPr>
        <w:pPrChange w:id="121" w:author="Jujia Li" w:date="2025-08-25T16:23:00Z" w16du:dateUtc="2025-08-25T21:23:00Z">
          <w:pPr>
            <w:pStyle w:val="ListParagraph"/>
            <w:numPr>
              <w:numId w:val="11"/>
            </w:numPr>
            <w:tabs>
              <w:tab w:val="num" w:pos="720"/>
            </w:tabs>
            <w:ind w:hanging="360"/>
          </w:pPr>
        </w:pPrChange>
      </w:pPr>
      <w:del w:id="122" w:author="Jujia Li" w:date="2025-07-22T08:34:00Z" w16du:dateUtc="2025-07-22T13:34:00Z">
        <w:r w:rsidRPr="00CB154C" w:rsidDel="000002CC">
          <w:delText>Then focus your description on the spatial patterns for those drugs whose tests yield p-values below 0.05.</w:delText>
        </w:r>
      </w:del>
    </w:p>
    <w:p w14:paraId="69CD9530" w14:textId="0C7FA05F" w:rsidR="00DC2C62" w:rsidDel="00B27915" w:rsidRDefault="008C65ED">
      <w:pPr>
        <w:rPr>
          <w:del w:id="123" w:author="Jujia Li" w:date="2025-07-22T08:34:00Z" w16du:dateUtc="2025-07-22T13:34:00Z"/>
          <w:i/>
          <w:iCs/>
        </w:rPr>
        <w:pPrChange w:id="124" w:author="Jujia Li" w:date="2025-08-25T16:23:00Z" w16du:dateUtc="2025-08-25T21:23:00Z">
          <w:pPr>
            <w:spacing w:after="120" w:line="360" w:lineRule="auto"/>
            <w:contextualSpacing/>
          </w:pPr>
        </w:pPrChange>
      </w:pPr>
      <w:del w:id="125" w:author="Jujia Li" w:date="2025-08-25T16:23:00Z" w16du:dateUtc="2025-08-25T21:23:00Z">
        <w:r w:rsidRPr="008C65ED" w:rsidDel="00B27915">
          <w:rPr>
            <w:i/>
            <w:iCs/>
            <w:rPrChange w:id="126" w:author="Jujia Li" w:date="2025-07-01T19:04:00Z" w16du:dateUtc="2025-07-02T00:04:00Z">
              <w:rPr>
                <w:rFonts w:ascii="Times New Roman" w:hAnsi="Times New Roman" w:cs="Times New Roman"/>
              </w:rPr>
            </w:rPrChange>
          </w:rPr>
          <w:delText xml:space="preserve">As mentioned in #3 question, only </w:delText>
        </w:r>
        <w:r w:rsidRPr="008C65ED" w:rsidDel="00B27915">
          <w:rPr>
            <w:i/>
            <w:iCs/>
          </w:rPr>
          <w:delText xml:space="preserve">Methadone per capita </w:delText>
        </w:r>
      </w:del>
      <w:del w:id="127" w:author="Jujia Li" w:date="2025-07-21T14:46:00Z" w16du:dateUtc="2025-07-21T19:46:00Z">
        <w:r w:rsidRPr="008C65ED" w:rsidDel="00333A1B">
          <w:rPr>
            <w:i/>
            <w:iCs/>
          </w:rPr>
          <w:delText>distribution</w:delText>
        </w:r>
      </w:del>
      <w:del w:id="128" w:author="Jujia Li" w:date="2025-08-25T16:23:00Z" w16du:dateUtc="2025-08-25T21:23:00Z">
        <w:r w:rsidRPr="008C65ED" w:rsidDel="00B27915">
          <w:rPr>
            <w:i/>
            <w:iCs/>
          </w:rPr>
          <w:delText xml:space="preserve"> </w:delText>
        </w:r>
      </w:del>
      <w:del w:id="129" w:author="Microsoft Word" w:date="2025-08-11T16:30:00Z" w16du:dateUtc="2025-08-11T21:30:00Z">
        <w:r w:rsidRPr="008C65ED" w:rsidDel="000002CC">
          <w:rPr>
            <w:i/>
            <w:iCs/>
          </w:rPr>
          <w:delText>yielded p-value below 0.05, should we drop other three hot spot figures?</w:delText>
        </w:r>
      </w:del>
    </w:p>
    <w:p w14:paraId="00ACAF68" w14:textId="77777777" w:rsidR="00B77D2F" w:rsidDel="000002CC" w:rsidRDefault="00B77D2F">
      <w:pPr>
        <w:spacing w:after="120" w:line="360" w:lineRule="auto"/>
        <w:contextualSpacing/>
        <w:rPr>
          <w:del w:id="130" w:author="Jujia Li" w:date="2025-07-22T08:35:00Z" w16du:dateUtc="2025-07-22T13:35:00Z"/>
          <w:rFonts w:ascii="Times New Roman" w:hAnsi="Times New Roman" w:cs="Times New Roman"/>
          <w:b/>
          <w:bCs/>
        </w:rPr>
        <w:pPrChange w:id="131" w:author="Jujia Li" w:date="2025-07-21T17:51:00Z" w16du:dateUtc="2025-07-21T22:51:00Z">
          <w:pPr/>
        </w:pPrChange>
      </w:pPr>
    </w:p>
    <w:p w14:paraId="0BDBD330" w14:textId="72B6B884" w:rsidR="00715D3D" w:rsidRDefault="009D23F3">
      <w:pPr>
        <w:spacing w:after="120" w:line="360" w:lineRule="auto"/>
        <w:contextualSpacing/>
        <w:rPr>
          <w:ins w:id="132" w:author="Jujia Li" w:date="2025-07-21T12:17:00Z" w16du:dateUtc="2025-07-21T17:17:00Z"/>
          <w:rFonts w:ascii="Times New Roman" w:hAnsi="Times New Roman" w:cs="Times New Roman"/>
          <w:b/>
          <w:bCs/>
        </w:rPr>
        <w:pPrChange w:id="133" w:author="Jujia Li" w:date="2025-07-21T17:51:00Z" w16du:dateUtc="2025-07-21T22:51:00Z">
          <w:pPr/>
        </w:pPrChange>
      </w:pPr>
      <w:ins w:id="134" w:author="Jujia Li" w:date="2025-07-21T12:17:00Z" w16du:dateUtc="2025-07-21T17:17:00Z">
        <w:r>
          <w:rPr>
            <w:rFonts w:ascii="Times New Roman" w:hAnsi="Times New Roman" w:cs="Times New Roman"/>
            <w:b/>
            <w:bCs/>
          </w:rPr>
          <w:t xml:space="preserve">1. </w:t>
        </w:r>
      </w:ins>
      <w:r w:rsidR="00715D3D" w:rsidRPr="00763F35">
        <w:rPr>
          <w:rFonts w:ascii="Times New Roman" w:hAnsi="Times New Roman" w:cs="Times New Roman"/>
          <w:b/>
          <w:bCs/>
        </w:rPr>
        <w:t>Descriptive Statistics</w:t>
      </w:r>
    </w:p>
    <w:p w14:paraId="10990DE9" w14:textId="6052886B" w:rsidR="009D23F3" w:rsidRPr="00AA7256" w:rsidRDefault="009D23F3">
      <w:pPr>
        <w:spacing w:after="120" w:line="360" w:lineRule="auto"/>
        <w:contextualSpacing/>
        <w:rPr>
          <w:rFonts w:ascii="Times New Roman" w:hAnsi="Times New Roman" w:cs="Times New Roman"/>
          <w:b/>
          <w:bCs/>
          <w:i/>
          <w:iCs/>
        </w:rPr>
        <w:pPrChange w:id="135" w:author="Jujia Li" w:date="2025-07-21T17:51:00Z" w16du:dateUtc="2025-07-21T22:51:00Z">
          <w:pPr/>
        </w:pPrChange>
      </w:pPr>
      <w:ins w:id="136" w:author="Jujia Li" w:date="2025-07-21T12:18:00Z" w16du:dateUtc="2025-07-21T17:18:00Z">
        <w:r w:rsidRPr="009D23F3">
          <w:rPr>
            <w:rFonts w:ascii="Times New Roman" w:hAnsi="Times New Roman" w:cs="Times New Roman"/>
            <w:b/>
            <w:bCs/>
            <w:i/>
            <w:iCs/>
            <w:rPrChange w:id="137" w:author="Jujia Li" w:date="2025-07-21T12:18:00Z" w16du:dateUtc="2025-07-21T17:18:00Z">
              <w:rPr>
                <w:rFonts w:ascii="Times New Roman" w:hAnsi="Times New Roman" w:cs="Times New Roman"/>
                <w:b/>
                <w:bCs/>
              </w:rPr>
            </w:rPrChange>
          </w:rPr>
          <w:t xml:space="preserve">1.1 </w:t>
        </w:r>
      </w:ins>
      <w:ins w:id="138" w:author="Microsoft Word" w:date="2025-08-11T16:30:00Z" w16du:dateUtc="2025-08-11T21:30:00Z">
        <w:r w:rsidR="002E17C2">
          <w:rPr>
            <w:rFonts w:ascii="Times New Roman" w:hAnsi="Times New Roman" w:cs="Times New Roman"/>
            <w:b/>
            <w:bCs/>
            <w:i/>
            <w:iCs/>
          </w:rPr>
          <w:t xml:space="preserve">Annual </w:t>
        </w:r>
      </w:ins>
      <w:ins w:id="139" w:author="Jujia Li" w:date="2025-07-21T12:17:00Z" w16du:dateUtc="2025-07-21T17:17:00Z">
        <w:r w:rsidRPr="009D23F3">
          <w:rPr>
            <w:rFonts w:ascii="Times New Roman" w:hAnsi="Times New Roman" w:cs="Times New Roman"/>
            <w:b/>
            <w:bCs/>
            <w:i/>
            <w:iCs/>
            <w:rPrChange w:id="140" w:author="Jujia Li" w:date="2025-07-21T12:18:00Z" w16du:dateUtc="2025-07-21T17:18:00Z">
              <w:rPr>
                <w:rFonts w:ascii="Times New Roman" w:hAnsi="Times New Roman" w:cs="Times New Roman"/>
                <w:b/>
                <w:bCs/>
              </w:rPr>
            </w:rPrChange>
          </w:rPr>
          <w:t xml:space="preserve">ER Opioid-Related Visits </w:t>
        </w:r>
      </w:ins>
      <w:ins w:id="141" w:author="Jujia Li" w:date="2025-07-21T17:41:00Z" w16du:dateUtc="2025-07-21T22:41:00Z">
        <w:r w:rsidR="00687D1B">
          <w:rPr>
            <w:rFonts w:ascii="Times New Roman" w:hAnsi="Times New Roman" w:cs="Times New Roman"/>
            <w:b/>
            <w:bCs/>
            <w:i/>
            <w:iCs/>
          </w:rPr>
          <w:t>Analysis</w:t>
        </w:r>
      </w:ins>
    </w:p>
    <w:p w14:paraId="5BD27D45" w14:textId="693F8586" w:rsidR="00AA7256" w:rsidDel="00AA7256" w:rsidRDefault="00663AE5">
      <w:pPr>
        <w:rPr>
          <w:del w:id="142" w:author="Jujia Li" w:date="2025-08-25T17:16:00Z" w16du:dateUtc="2025-08-25T22:16:00Z"/>
          <w:rFonts w:ascii="Times New Roman" w:hAnsi="Times New Roman" w:cs="Times New Roman"/>
        </w:rPr>
      </w:pPr>
      <w:del w:id="143" w:author="Jujia Li" w:date="2025-08-25T17:16:00Z" w16du:dateUtc="2025-08-25T22:16:00Z">
        <w:r w:rsidDel="00AA7256">
          <w:rPr>
            <w:rFonts w:ascii="Times New Roman" w:hAnsi="Times New Roman" w:cs="Times New Roman"/>
          </w:rPr>
          <w:br w:type="page"/>
        </w:r>
      </w:del>
    </w:p>
    <w:p w14:paraId="1AABC8C3" w14:textId="5CF0817C" w:rsidR="00AA7256" w:rsidDel="00AA7256" w:rsidRDefault="00AA7256">
      <w:pPr>
        <w:rPr>
          <w:del w:id="144" w:author="Jujia Li" w:date="2025-08-25T17:16:00Z" w16du:dateUtc="2025-08-25T22:16:00Z"/>
          <w:rFonts w:ascii="Times New Roman" w:hAnsi="Times New Roman" w:cs="Times New Roman"/>
        </w:rPr>
      </w:pPr>
    </w:p>
    <w:p w14:paraId="64B5C418" w14:textId="6359FBA1" w:rsidR="00AA7256" w:rsidDel="00AA7256" w:rsidRDefault="00AA7256">
      <w:pPr>
        <w:rPr>
          <w:del w:id="145" w:author="Jujia Li" w:date="2025-08-25T17:16:00Z" w16du:dateUtc="2025-08-25T22:16:00Z"/>
          <w:rFonts w:ascii="Times New Roman" w:hAnsi="Times New Roman" w:cs="Times New Roman"/>
        </w:rPr>
      </w:pPr>
    </w:p>
    <w:p w14:paraId="11C6E863" w14:textId="49CFB0C8" w:rsidR="00AA7256" w:rsidDel="00AA7256" w:rsidRDefault="00AA7256">
      <w:pPr>
        <w:rPr>
          <w:del w:id="146" w:author="Jujia Li" w:date="2025-08-25T17:16:00Z" w16du:dateUtc="2025-08-25T22:16:00Z"/>
          <w:rFonts w:ascii="Times New Roman" w:hAnsi="Times New Roman" w:cs="Times New Roman"/>
        </w:rPr>
      </w:pPr>
    </w:p>
    <w:p w14:paraId="55E6B4DF" w14:textId="77777777" w:rsidR="00AA7256" w:rsidRDefault="00AA7256">
      <w:pPr>
        <w:rPr>
          <w:rFonts w:ascii="Times New Roman" w:hAnsi="Times New Roman" w:cs="Times New Roman"/>
        </w:rPr>
      </w:pPr>
    </w:p>
    <w:p w14:paraId="0275B90F" w14:textId="77777777" w:rsidR="00AA7256" w:rsidRDefault="00AA7256" w:rsidP="00AA7256">
      <w:pPr>
        <w:spacing w:after="120" w:line="360" w:lineRule="auto"/>
        <w:contextualSpacing/>
        <w:rPr>
          <w:rFonts w:ascii="Times New Roman" w:hAnsi="Times New Roman" w:cs="Times New Roman"/>
          <w:b/>
          <w:bCs/>
          <w:i/>
          <w:iCs/>
        </w:rPr>
      </w:pPr>
      <w:r w:rsidRPr="005E344C">
        <w:rPr>
          <w:rFonts w:ascii="Times New Roman" w:hAnsi="Times New Roman" w:cs="Times New Roman"/>
          <w:b/>
          <w:bCs/>
          <w:i/>
          <w:iCs/>
        </w:rPr>
        <w:t>1.</w:t>
      </w:r>
      <w:r>
        <w:rPr>
          <w:rFonts w:ascii="Times New Roman" w:hAnsi="Times New Roman" w:cs="Times New Roman"/>
          <w:b/>
          <w:bCs/>
          <w:i/>
          <w:iCs/>
        </w:rPr>
        <w:t>2</w:t>
      </w:r>
      <w:r w:rsidRPr="005E344C">
        <w:rPr>
          <w:rFonts w:ascii="Times New Roman" w:hAnsi="Times New Roman" w:cs="Times New Roman"/>
          <w:b/>
          <w:bCs/>
          <w:i/>
          <w:iCs/>
        </w:rPr>
        <w:t xml:space="preserve"> </w:t>
      </w:r>
      <w:r>
        <w:rPr>
          <w:rFonts w:ascii="Times New Roman" w:hAnsi="Times New Roman" w:cs="Times New Roman"/>
          <w:b/>
          <w:bCs/>
          <w:i/>
          <w:iCs/>
        </w:rPr>
        <w:t>Annual Drug Consumption</w:t>
      </w:r>
    </w:p>
    <w:p w14:paraId="3495F4E9" w14:textId="20801D59" w:rsidR="00AA7256" w:rsidRDefault="00AA7256">
      <w:pPr>
        <w:rPr>
          <w:rFonts w:ascii="Times New Roman" w:hAnsi="Times New Roman" w:cs="Times New Roman"/>
        </w:rPr>
        <w:sectPr w:rsidR="00AA7256">
          <w:footerReference w:type="default" r:id="rId10"/>
          <w:pgSz w:w="12240" w:h="15840"/>
          <w:pgMar w:top="1440" w:right="1440" w:bottom="1440" w:left="1440" w:header="720" w:footer="720" w:gutter="0"/>
          <w:cols w:space="720"/>
          <w:docGrid w:linePitch="360"/>
        </w:sectPr>
      </w:pPr>
    </w:p>
    <w:p w14:paraId="0825E105" w14:textId="55C27891" w:rsidR="003A4292" w:rsidRPr="00B37726" w:rsidRDefault="003E6383">
      <w:pPr>
        <w:spacing w:after="120" w:line="360" w:lineRule="auto"/>
        <w:contextualSpacing/>
        <w:rPr>
          <w:rFonts w:ascii="Times New Roman" w:hAnsi="Times New Roman" w:cs="Times New Roman"/>
          <w:b/>
          <w:bCs/>
          <w:rPrChange w:id="151" w:author="Jujia Li" w:date="2025-08-25T16:29:00Z" w16du:dateUtc="2025-08-25T21:29:00Z">
            <w:rPr>
              <w:rFonts w:ascii="Times New Roman" w:hAnsi="Times New Roman" w:cs="Times New Roman"/>
            </w:rPr>
          </w:rPrChange>
        </w:rPr>
      </w:pPr>
      <w:r w:rsidRPr="00B37726">
        <w:rPr>
          <w:rFonts w:ascii="Times New Roman" w:hAnsi="Times New Roman" w:cs="Times New Roman"/>
          <w:b/>
          <w:bCs/>
        </w:rPr>
        <w:lastRenderedPageBreak/>
        <w:t xml:space="preserve">Table 1. </w:t>
      </w:r>
    </w:p>
    <w:p w14:paraId="1423F298" w14:textId="79C15ECD" w:rsidR="003F2AAB" w:rsidRDefault="003E6383">
      <w:pPr>
        <w:spacing w:after="120" w:line="360" w:lineRule="auto"/>
        <w:contextualSpacing/>
        <w:rPr>
          <w:rFonts w:ascii="Times New Roman" w:hAnsi="Times New Roman" w:cs="Times New Roman"/>
        </w:rPr>
      </w:pPr>
      <w:r w:rsidRPr="000002CC">
        <w:rPr>
          <w:rFonts w:ascii="Times New Roman" w:hAnsi="Times New Roman" w:cs="Times New Roman"/>
          <w:rPrChange w:id="152" w:author="Jujia Li" w:date="2025-07-22T08:35:00Z" w16du:dateUtc="2025-07-22T13:35:00Z">
            <w:rPr>
              <w:rFonts w:ascii="Times New Roman" w:hAnsi="Times New Roman" w:cs="Times New Roman"/>
              <w:b/>
              <w:bCs/>
            </w:rPr>
          </w:rPrChange>
        </w:rPr>
        <w:t>Summary of ER Opioid-Related Visits (Counts and Rates per 1</w:t>
      </w:r>
      <w:r w:rsidR="00DA07EB">
        <w:rPr>
          <w:rFonts w:ascii="Times New Roman" w:hAnsi="Times New Roman" w:cs="Times New Roman"/>
        </w:rPr>
        <w:t>,0</w:t>
      </w:r>
      <w:r w:rsidRPr="000002CC">
        <w:rPr>
          <w:rFonts w:ascii="Times New Roman" w:hAnsi="Times New Roman" w:cs="Times New Roman"/>
          <w:rPrChange w:id="153" w:author="Jujia Li" w:date="2025-07-22T08:35:00Z" w16du:dateUtc="2025-07-22T13:35:00Z">
            <w:rPr>
              <w:rFonts w:ascii="Times New Roman" w:hAnsi="Times New Roman" w:cs="Times New Roman"/>
              <w:b/>
              <w:bCs/>
            </w:rPr>
          </w:rPrChange>
        </w:rPr>
        <w:t>00 Residents) by County and Year (2016–2019)</w:t>
      </w:r>
    </w:p>
    <w:p w14:paraId="0ADD8365" w14:textId="0FBD571C" w:rsidR="00E946E5" w:rsidDel="00663AE5" w:rsidRDefault="00E946E5">
      <w:pPr>
        <w:spacing w:after="120" w:line="360" w:lineRule="auto"/>
        <w:contextualSpacing/>
        <w:rPr>
          <w:del w:id="154" w:author="Jujia Li" w:date="2025-08-11T21:48:00Z" w16du:dateUtc="2025-08-12T02:48:00Z"/>
          <w:rFonts w:ascii="Times New Roman" w:hAnsi="Times New Roman" w:cs="Times New Roman"/>
        </w:rPr>
      </w:pPr>
    </w:p>
    <w:tbl>
      <w:tblPr>
        <w:tblW w:w="5000" w:type="pct"/>
        <w:tblBorders>
          <w:top w:val="single" w:sz="4" w:space="0" w:color="auto"/>
          <w:bottom w:val="single" w:sz="4" w:space="0" w:color="auto"/>
        </w:tblBorders>
        <w:tblLook w:val="04A0" w:firstRow="1" w:lastRow="0" w:firstColumn="1" w:lastColumn="0" w:noHBand="0" w:noVBand="1"/>
      </w:tblPr>
      <w:tblGrid>
        <w:gridCol w:w="1561"/>
        <w:gridCol w:w="1157"/>
        <w:gridCol w:w="655"/>
        <w:gridCol w:w="618"/>
        <w:gridCol w:w="1158"/>
        <w:gridCol w:w="656"/>
        <w:gridCol w:w="619"/>
        <w:gridCol w:w="1158"/>
        <w:gridCol w:w="656"/>
        <w:gridCol w:w="622"/>
        <w:gridCol w:w="1158"/>
        <w:gridCol w:w="656"/>
        <w:gridCol w:w="622"/>
        <w:gridCol w:w="656"/>
        <w:gridCol w:w="1008"/>
      </w:tblGrid>
      <w:tr w:rsidR="006C53DE" w:rsidRPr="006C53DE" w14:paraId="4BBB9403" w14:textId="77777777" w:rsidTr="00241A4A">
        <w:trPr>
          <w:trHeight w:val="300"/>
          <w:ins w:id="155" w:author="Jujia Li" w:date="2025-08-25T16:25:00Z"/>
        </w:trPr>
        <w:tc>
          <w:tcPr>
            <w:tcW w:w="558" w:type="pct"/>
            <w:vMerge w:val="restart"/>
            <w:noWrap/>
            <w:vAlign w:val="center"/>
            <w:hideMark/>
          </w:tcPr>
          <w:p w14:paraId="5A67EFD9" w14:textId="77777777" w:rsidR="00663AE5" w:rsidRPr="006C53DE" w:rsidRDefault="00663AE5" w:rsidP="00241A4A">
            <w:pPr>
              <w:spacing w:after="0" w:line="240" w:lineRule="auto"/>
              <w:jc w:val="center"/>
              <w:rPr>
                <w:ins w:id="156" w:author="Jujia Li" w:date="2025-08-25T16:25:00Z" w16du:dateUtc="2025-08-25T21:25:00Z"/>
                <w:rFonts w:ascii="Times New Roman" w:eastAsia="Times New Roman" w:hAnsi="Times New Roman" w:cs="Times New Roman"/>
                <w:kern w:val="0"/>
                <w:sz w:val="20"/>
                <w:szCs w:val="20"/>
                <w14:ligatures w14:val="none"/>
              </w:rPr>
            </w:pPr>
            <w:ins w:id="157" w:author="Jujia Li" w:date="2025-08-25T16:25:00Z" w16du:dateUtc="2025-08-25T21:25:00Z">
              <w:r w:rsidRPr="006C53DE">
                <w:rPr>
                  <w:rFonts w:ascii="Times New Roman" w:eastAsia="Times New Roman" w:hAnsi="Times New Roman" w:cs="Times New Roman"/>
                  <w:color w:val="000000"/>
                  <w:kern w:val="0"/>
                  <w:sz w:val="20"/>
                  <w:szCs w:val="20"/>
                  <w14:ligatures w14:val="none"/>
                </w:rPr>
                <w:t>County</w:t>
              </w:r>
            </w:ins>
          </w:p>
        </w:tc>
        <w:tc>
          <w:tcPr>
            <w:tcW w:w="450" w:type="pct"/>
            <w:tcBorders>
              <w:top w:val="single" w:sz="4" w:space="0" w:color="auto"/>
              <w:bottom w:val="single" w:sz="4" w:space="0" w:color="auto"/>
            </w:tcBorders>
            <w:noWrap/>
            <w:vAlign w:val="center"/>
            <w:hideMark/>
          </w:tcPr>
          <w:p w14:paraId="60694A78" w14:textId="77777777" w:rsidR="00663AE5" w:rsidRPr="006C53DE" w:rsidRDefault="00663AE5" w:rsidP="00241A4A">
            <w:pPr>
              <w:spacing w:after="0" w:line="240" w:lineRule="auto"/>
              <w:jc w:val="center"/>
              <w:rPr>
                <w:ins w:id="158" w:author="Jujia Li" w:date="2025-08-25T16:25:00Z" w16du:dateUtc="2025-08-25T21:25:00Z"/>
                <w:rFonts w:ascii="Times New Roman" w:eastAsia="Times New Roman" w:hAnsi="Times New Roman" w:cs="Times New Roman"/>
                <w:kern w:val="0"/>
                <w:sz w:val="20"/>
                <w:szCs w:val="20"/>
                <w14:ligatures w14:val="none"/>
              </w:rPr>
            </w:pPr>
          </w:p>
        </w:tc>
        <w:tc>
          <w:tcPr>
            <w:tcW w:w="256" w:type="pct"/>
            <w:tcBorders>
              <w:top w:val="single" w:sz="4" w:space="0" w:color="auto"/>
              <w:bottom w:val="single" w:sz="4" w:space="0" w:color="auto"/>
            </w:tcBorders>
            <w:noWrap/>
            <w:vAlign w:val="center"/>
            <w:hideMark/>
          </w:tcPr>
          <w:p w14:paraId="425ADA59" w14:textId="77777777" w:rsidR="00663AE5" w:rsidRPr="006C53DE" w:rsidRDefault="00663AE5" w:rsidP="00241A4A">
            <w:pPr>
              <w:spacing w:after="0" w:line="240" w:lineRule="auto"/>
              <w:jc w:val="center"/>
              <w:rPr>
                <w:ins w:id="159" w:author="Jujia Li" w:date="2025-08-25T16:25:00Z" w16du:dateUtc="2025-08-25T21:25:00Z"/>
                <w:rFonts w:ascii="Times New Roman" w:eastAsia="Times New Roman" w:hAnsi="Times New Roman" w:cs="Times New Roman"/>
                <w:color w:val="000000"/>
                <w:kern w:val="0"/>
                <w:sz w:val="20"/>
                <w:szCs w:val="20"/>
                <w14:ligatures w14:val="none"/>
              </w:rPr>
            </w:pPr>
            <w:ins w:id="160" w:author="Jujia Li" w:date="2025-08-25T16:25:00Z" w16du:dateUtc="2025-08-25T21:25:00Z">
              <w:r w:rsidRPr="006C53DE">
                <w:rPr>
                  <w:rFonts w:ascii="Times New Roman" w:eastAsia="Times New Roman" w:hAnsi="Times New Roman" w:cs="Times New Roman"/>
                  <w:color w:val="000000"/>
                  <w:kern w:val="0"/>
                  <w:sz w:val="20"/>
                  <w:szCs w:val="20"/>
                  <w14:ligatures w14:val="none"/>
                </w:rPr>
                <w:t>2016</w:t>
              </w:r>
            </w:ins>
          </w:p>
        </w:tc>
        <w:tc>
          <w:tcPr>
            <w:tcW w:w="242" w:type="pct"/>
            <w:tcBorders>
              <w:top w:val="single" w:sz="4" w:space="0" w:color="auto"/>
              <w:bottom w:val="single" w:sz="4" w:space="0" w:color="auto"/>
            </w:tcBorders>
            <w:noWrap/>
            <w:vAlign w:val="center"/>
            <w:hideMark/>
          </w:tcPr>
          <w:p w14:paraId="327772BB" w14:textId="77777777" w:rsidR="00663AE5" w:rsidRPr="006C53DE" w:rsidRDefault="00663AE5" w:rsidP="00241A4A">
            <w:pPr>
              <w:spacing w:after="0" w:line="240" w:lineRule="auto"/>
              <w:jc w:val="center"/>
              <w:rPr>
                <w:ins w:id="161" w:author="Jujia Li" w:date="2025-08-25T16:25:00Z" w16du:dateUtc="2025-08-25T21:25:00Z"/>
                <w:rFonts w:ascii="Times New Roman" w:eastAsia="Times New Roman" w:hAnsi="Times New Roman" w:cs="Times New Roman"/>
                <w:color w:val="000000"/>
                <w:kern w:val="0"/>
                <w:sz w:val="20"/>
                <w:szCs w:val="20"/>
                <w14:ligatures w14:val="none"/>
              </w:rPr>
            </w:pPr>
          </w:p>
        </w:tc>
        <w:tc>
          <w:tcPr>
            <w:tcW w:w="450" w:type="pct"/>
            <w:tcBorders>
              <w:top w:val="single" w:sz="4" w:space="0" w:color="auto"/>
              <w:bottom w:val="single" w:sz="4" w:space="0" w:color="auto"/>
            </w:tcBorders>
            <w:noWrap/>
            <w:vAlign w:val="center"/>
            <w:hideMark/>
          </w:tcPr>
          <w:p w14:paraId="2B794714" w14:textId="77777777" w:rsidR="00663AE5" w:rsidRPr="006C53DE" w:rsidRDefault="00663AE5" w:rsidP="00241A4A">
            <w:pPr>
              <w:spacing w:after="0" w:line="240" w:lineRule="auto"/>
              <w:jc w:val="center"/>
              <w:rPr>
                <w:ins w:id="162" w:author="Jujia Li" w:date="2025-08-25T16:25:00Z" w16du:dateUtc="2025-08-25T21:25:00Z"/>
                <w:rFonts w:ascii="Times New Roman" w:eastAsia="Times New Roman" w:hAnsi="Times New Roman" w:cs="Times New Roman"/>
                <w:kern w:val="0"/>
                <w:sz w:val="20"/>
                <w:szCs w:val="20"/>
                <w14:ligatures w14:val="none"/>
              </w:rPr>
            </w:pPr>
          </w:p>
        </w:tc>
        <w:tc>
          <w:tcPr>
            <w:tcW w:w="256" w:type="pct"/>
            <w:tcBorders>
              <w:top w:val="single" w:sz="4" w:space="0" w:color="auto"/>
              <w:bottom w:val="single" w:sz="4" w:space="0" w:color="auto"/>
            </w:tcBorders>
            <w:noWrap/>
            <w:vAlign w:val="center"/>
            <w:hideMark/>
          </w:tcPr>
          <w:p w14:paraId="66A88741" w14:textId="77777777" w:rsidR="00663AE5" w:rsidRPr="006C53DE" w:rsidRDefault="00663AE5" w:rsidP="00241A4A">
            <w:pPr>
              <w:spacing w:after="0" w:line="240" w:lineRule="auto"/>
              <w:jc w:val="center"/>
              <w:rPr>
                <w:ins w:id="163" w:author="Jujia Li" w:date="2025-08-25T16:25:00Z" w16du:dateUtc="2025-08-25T21:25:00Z"/>
                <w:rFonts w:ascii="Times New Roman" w:eastAsia="Times New Roman" w:hAnsi="Times New Roman" w:cs="Times New Roman"/>
                <w:color w:val="000000"/>
                <w:kern w:val="0"/>
                <w:sz w:val="20"/>
                <w:szCs w:val="20"/>
                <w14:ligatures w14:val="none"/>
              </w:rPr>
            </w:pPr>
            <w:ins w:id="164" w:author="Jujia Li" w:date="2025-08-25T16:25:00Z" w16du:dateUtc="2025-08-25T21:25:00Z">
              <w:r w:rsidRPr="006C53DE">
                <w:rPr>
                  <w:rFonts w:ascii="Times New Roman" w:eastAsia="Times New Roman" w:hAnsi="Times New Roman" w:cs="Times New Roman"/>
                  <w:color w:val="000000"/>
                  <w:kern w:val="0"/>
                  <w:sz w:val="20"/>
                  <w:szCs w:val="20"/>
                  <w14:ligatures w14:val="none"/>
                </w:rPr>
                <w:t>2017</w:t>
              </w:r>
            </w:ins>
          </w:p>
        </w:tc>
        <w:tc>
          <w:tcPr>
            <w:tcW w:w="242" w:type="pct"/>
            <w:tcBorders>
              <w:top w:val="single" w:sz="4" w:space="0" w:color="auto"/>
              <w:bottom w:val="single" w:sz="4" w:space="0" w:color="auto"/>
            </w:tcBorders>
            <w:noWrap/>
            <w:vAlign w:val="center"/>
            <w:hideMark/>
          </w:tcPr>
          <w:p w14:paraId="6A59C345" w14:textId="77777777" w:rsidR="00663AE5" w:rsidRPr="006C53DE" w:rsidRDefault="00663AE5" w:rsidP="00241A4A">
            <w:pPr>
              <w:spacing w:after="0" w:line="240" w:lineRule="auto"/>
              <w:jc w:val="center"/>
              <w:rPr>
                <w:ins w:id="165" w:author="Jujia Li" w:date="2025-08-25T16:25:00Z" w16du:dateUtc="2025-08-25T21:25:00Z"/>
                <w:rFonts w:ascii="Times New Roman" w:eastAsia="Times New Roman" w:hAnsi="Times New Roman" w:cs="Times New Roman"/>
                <w:color w:val="000000"/>
                <w:kern w:val="0"/>
                <w:sz w:val="20"/>
                <w:szCs w:val="20"/>
                <w14:ligatures w14:val="none"/>
              </w:rPr>
            </w:pPr>
          </w:p>
        </w:tc>
        <w:tc>
          <w:tcPr>
            <w:tcW w:w="450" w:type="pct"/>
            <w:tcBorders>
              <w:top w:val="single" w:sz="4" w:space="0" w:color="auto"/>
              <w:bottom w:val="single" w:sz="4" w:space="0" w:color="auto"/>
            </w:tcBorders>
            <w:noWrap/>
            <w:vAlign w:val="center"/>
            <w:hideMark/>
          </w:tcPr>
          <w:p w14:paraId="10A5152C" w14:textId="77777777" w:rsidR="00663AE5" w:rsidRPr="006C53DE" w:rsidRDefault="00663AE5" w:rsidP="00241A4A">
            <w:pPr>
              <w:spacing w:after="0" w:line="240" w:lineRule="auto"/>
              <w:jc w:val="center"/>
              <w:rPr>
                <w:ins w:id="166" w:author="Jujia Li" w:date="2025-08-25T16:25:00Z" w16du:dateUtc="2025-08-25T21:25:00Z"/>
                <w:rFonts w:ascii="Times New Roman" w:eastAsia="Times New Roman" w:hAnsi="Times New Roman" w:cs="Times New Roman"/>
                <w:kern w:val="0"/>
                <w:sz w:val="20"/>
                <w:szCs w:val="20"/>
                <w14:ligatures w14:val="none"/>
              </w:rPr>
            </w:pPr>
          </w:p>
        </w:tc>
        <w:tc>
          <w:tcPr>
            <w:tcW w:w="256" w:type="pct"/>
            <w:tcBorders>
              <w:top w:val="single" w:sz="4" w:space="0" w:color="auto"/>
              <w:bottom w:val="single" w:sz="4" w:space="0" w:color="auto"/>
            </w:tcBorders>
            <w:noWrap/>
            <w:vAlign w:val="center"/>
            <w:hideMark/>
          </w:tcPr>
          <w:p w14:paraId="2829EA10" w14:textId="77777777" w:rsidR="00663AE5" w:rsidRPr="006C53DE" w:rsidRDefault="00663AE5" w:rsidP="00241A4A">
            <w:pPr>
              <w:spacing w:after="0" w:line="240" w:lineRule="auto"/>
              <w:jc w:val="center"/>
              <w:rPr>
                <w:ins w:id="167" w:author="Jujia Li" w:date="2025-08-25T16:25:00Z" w16du:dateUtc="2025-08-25T21:25:00Z"/>
                <w:rFonts w:ascii="Times New Roman" w:eastAsia="Times New Roman" w:hAnsi="Times New Roman" w:cs="Times New Roman"/>
                <w:color w:val="000000"/>
                <w:kern w:val="0"/>
                <w:sz w:val="20"/>
                <w:szCs w:val="20"/>
                <w14:ligatures w14:val="none"/>
              </w:rPr>
            </w:pPr>
            <w:ins w:id="168" w:author="Jujia Li" w:date="2025-08-25T16:25:00Z" w16du:dateUtc="2025-08-25T21:25:00Z">
              <w:r w:rsidRPr="006C53DE">
                <w:rPr>
                  <w:rFonts w:ascii="Times New Roman" w:eastAsia="Times New Roman" w:hAnsi="Times New Roman" w:cs="Times New Roman"/>
                  <w:color w:val="000000"/>
                  <w:kern w:val="0"/>
                  <w:sz w:val="20"/>
                  <w:szCs w:val="20"/>
                  <w14:ligatures w14:val="none"/>
                </w:rPr>
                <w:t>2018</w:t>
              </w:r>
            </w:ins>
          </w:p>
        </w:tc>
        <w:tc>
          <w:tcPr>
            <w:tcW w:w="243" w:type="pct"/>
            <w:tcBorders>
              <w:top w:val="single" w:sz="4" w:space="0" w:color="auto"/>
              <w:bottom w:val="single" w:sz="4" w:space="0" w:color="auto"/>
            </w:tcBorders>
            <w:noWrap/>
            <w:vAlign w:val="center"/>
            <w:hideMark/>
          </w:tcPr>
          <w:p w14:paraId="6B0540AD" w14:textId="77777777" w:rsidR="00663AE5" w:rsidRPr="006C53DE" w:rsidRDefault="00663AE5" w:rsidP="00241A4A">
            <w:pPr>
              <w:spacing w:after="0" w:line="240" w:lineRule="auto"/>
              <w:jc w:val="center"/>
              <w:rPr>
                <w:ins w:id="169" w:author="Jujia Li" w:date="2025-08-25T16:25:00Z" w16du:dateUtc="2025-08-25T21:25:00Z"/>
                <w:rFonts w:ascii="Times New Roman" w:eastAsia="Times New Roman" w:hAnsi="Times New Roman" w:cs="Times New Roman"/>
                <w:color w:val="000000"/>
                <w:kern w:val="0"/>
                <w:sz w:val="20"/>
                <w:szCs w:val="20"/>
                <w14:ligatures w14:val="none"/>
              </w:rPr>
            </w:pPr>
          </w:p>
        </w:tc>
        <w:tc>
          <w:tcPr>
            <w:tcW w:w="450" w:type="pct"/>
            <w:tcBorders>
              <w:top w:val="single" w:sz="4" w:space="0" w:color="auto"/>
              <w:bottom w:val="single" w:sz="4" w:space="0" w:color="auto"/>
            </w:tcBorders>
            <w:noWrap/>
            <w:vAlign w:val="center"/>
            <w:hideMark/>
          </w:tcPr>
          <w:p w14:paraId="438F1705" w14:textId="77777777" w:rsidR="00663AE5" w:rsidRPr="006C53DE" w:rsidRDefault="00663AE5" w:rsidP="00241A4A">
            <w:pPr>
              <w:spacing w:after="0" w:line="240" w:lineRule="auto"/>
              <w:jc w:val="center"/>
              <w:rPr>
                <w:ins w:id="170" w:author="Jujia Li" w:date="2025-08-25T16:25:00Z" w16du:dateUtc="2025-08-25T21:25:00Z"/>
                <w:rFonts w:ascii="Times New Roman" w:eastAsia="Times New Roman" w:hAnsi="Times New Roman" w:cs="Times New Roman"/>
                <w:kern w:val="0"/>
                <w:sz w:val="20"/>
                <w:szCs w:val="20"/>
                <w14:ligatures w14:val="none"/>
              </w:rPr>
            </w:pPr>
          </w:p>
        </w:tc>
        <w:tc>
          <w:tcPr>
            <w:tcW w:w="256" w:type="pct"/>
            <w:tcBorders>
              <w:top w:val="single" w:sz="4" w:space="0" w:color="auto"/>
              <w:bottom w:val="single" w:sz="4" w:space="0" w:color="auto"/>
            </w:tcBorders>
            <w:noWrap/>
            <w:vAlign w:val="center"/>
            <w:hideMark/>
          </w:tcPr>
          <w:p w14:paraId="6373037D" w14:textId="77777777" w:rsidR="00663AE5" w:rsidRPr="006C53DE" w:rsidRDefault="00663AE5" w:rsidP="00241A4A">
            <w:pPr>
              <w:spacing w:after="0" w:line="240" w:lineRule="auto"/>
              <w:jc w:val="center"/>
              <w:rPr>
                <w:ins w:id="171" w:author="Jujia Li" w:date="2025-08-25T16:25:00Z" w16du:dateUtc="2025-08-25T21:25:00Z"/>
                <w:rFonts w:ascii="Times New Roman" w:eastAsia="Times New Roman" w:hAnsi="Times New Roman" w:cs="Times New Roman"/>
                <w:color w:val="000000"/>
                <w:kern w:val="0"/>
                <w:sz w:val="20"/>
                <w:szCs w:val="20"/>
                <w14:ligatures w14:val="none"/>
              </w:rPr>
            </w:pPr>
            <w:ins w:id="172" w:author="Jujia Li" w:date="2025-08-25T16:25:00Z" w16du:dateUtc="2025-08-25T21:25:00Z">
              <w:r w:rsidRPr="006C53DE">
                <w:rPr>
                  <w:rFonts w:ascii="Times New Roman" w:eastAsia="Times New Roman" w:hAnsi="Times New Roman" w:cs="Times New Roman"/>
                  <w:color w:val="000000"/>
                  <w:kern w:val="0"/>
                  <w:sz w:val="20"/>
                  <w:szCs w:val="20"/>
                  <w14:ligatures w14:val="none"/>
                </w:rPr>
                <w:t>2018</w:t>
              </w:r>
            </w:ins>
          </w:p>
        </w:tc>
        <w:tc>
          <w:tcPr>
            <w:tcW w:w="243" w:type="pct"/>
            <w:tcBorders>
              <w:top w:val="single" w:sz="4" w:space="0" w:color="auto"/>
              <w:bottom w:val="single" w:sz="4" w:space="0" w:color="auto"/>
            </w:tcBorders>
            <w:noWrap/>
            <w:vAlign w:val="center"/>
            <w:hideMark/>
          </w:tcPr>
          <w:p w14:paraId="4E59C919" w14:textId="77777777" w:rsidR="00663AE5" w:rsidRPr="006C53DE" w:rsidRDefault="00663AE5" w:rsidP="00241A4A">
            <w:pPr>
              <w:spacing w:after="0" w:line="240" w:lineRule="auto"/>
              <w:jc w:val="center"/>
              <w:rPr>
                <w:ins w:id="173" w:author="Jujia Li" w:date="2025-08-25T16:25:00Z" w16du:dateUtc="2025-08-25T21:25:00Z"/>
                <w:rFonts w:ascii="Times New Roman" w:eastAsia="Times New Roman" w:hAnsi="Times New Roman" w:cs="Times New Roman"/>
                <w:color w:val="000000"/>
                <w:kern w:val="0"/>
                <w:sz w:val="20"/>
                <w:szCs w:val="20"/>
                <w14:ligatures w14:val="none"/>
              </w:rPr>
            </w:pPr>
          </w:p>
        </w:tc>
        <w:tc>
          <w:tcPr>
            <w:tcW w:w="256" w:type="pct"/>
            <w:vMerge w:val="restart"/>
            <w:noWrap/>
            <w:vAlign w:val="center"/>
            <w:hideMark/>
          </w:tcPr>
          <w:p w14:paraId="65849321" w14:textId="77777777" w:rsidR="00663AE5" w:rsidRPr="006C53DE" w:rsidRDefault="00663AE5" w:rsidP="00241A4A">
            <w:pPr>
              <w:spacing w:after="0" w:line="240" w:lineRule="auto"/>
              <w:jc w:val="center"/>
              <w:rPr>
                <w:ins w:id="174" w:author="Jujia Li" w:date="2025-08-25T16:25:00Z" w16du:dateUtc="2025-08-25T21:25:00Z"/>
                <w:rFonts w:ascii="Times New Roman" w:eastAsia="Times New Roman" w:hAnsi="Times New Roman" w:cs="Times New Roman"/>
                <w:kern w:val="0"/>
                <w:sz w:val="20"/>
                <w:szCs w:val="20"/>
                <w14:ligatures w14:val="none"/>
              </w:rPr>
            </w:pPr>
            <w:ins w:id="175" w:author="Jujia Li" w:date="2025-08-25T16:25:00Z" w16du:dateUtc="2025-08-25T21:25:00Z">
              <w:r w:rsidRPr="006C53DE">
                <w:rPr>
                  <w:rFonts w:ascii="Times New Roman" w:eastAsia="Times New Roman" w:hAnsi="Times New Roman" w:cs="Times New Roman"/>
                  <w:color w:val="000000"/>
                  <w:kern w:val="0"/>
                  <w:sz w:val="20"/>
                  <w:szCs w:val="20"/>
                  <w14:ligatures w14:val="none"/>
                </w:rPr>
                <w:t>Total</w:t>
              </w:r>
            </w:ins>
          </w:p>
        </w:tc>
        <w:tc>
          <w:tcPr>
            <w:tcW w:w="392" w:type="pct"/>
            <w:vMerge w:val="restart"/>
            <w:noWrap/>
            <w:vAlign w:val="center"/>
            <w:hideMark/>
          </w:tcPr>
          <w:p w14:paraId="2A0D4B08" w14:textId="260C6164" w:rsidR="00663AE5" w:rsidRPr="006C53DE" w:rsidRDefault="00663AE5" w:rsidP="00241A4A">
            <w:pPr>
              <w:spacing w:after="0" w:line="240" w:lineRule="auto"/>
              <w:jc w:val="center"/>
              <w:rPr>
                <w:ins w:id="176" w:author="Jujia Li" w:date="2025-08-25T16:25:00Z" w16du:dateUtc="2025-08-25T21:25:00Z"/>
                <w:rFonts w:ascii="Times New Roman" w:eastAsia="Times New Roman" w:hAnsi="Times New Roman" w:cs="Times New Roman"/>
                <w:color w:val="000000"/>
                <w:kern w:val="0"/>
                <w:sz w:val="20"/>
                <w:szCs w:val="20"/>
                <w14:ligatures w14:val="none"/>
              </w:rPr>
            </w:pPr>
            <w:ins w:id="177" w:author="Jujia Li" w:date="2025-08-25T16:25:00Z" w16du:dateUtc="2025-08-25T21:25:00Z">
              <w:r w:rsidRPr="006C53DE">
                <w:rPr>
                  <w:rFonts w:ascii="Times New Roman" w:eastAsia="Times New Roman" w:hAnsi="Times New Roman" w:cs="Times New Roman"/>
                  <w:color w:val="000000"/>
                  <w:kern w:val="0"/>
                  <w:sz w:val="20"/>
                  <w:szCs w:val="20"/>
                  <w14:ligatures w14:val="none"/>
                </w:rPr>
                <w:t>A</w:t>
              </w:r>
            </w:ins>
            <w:ins w:id="178" w:author="Jujia Li" w:date="2025-08-25T17:18:00Z" w16du:dateUtc="2025-08-25T22:18:00Z">
              <w:r w:rsidR="003A2112">
                <w:rPr>
                  <w:rFonts w:ascii="Times New Roman" w:eastAsia="Times New Roman" w:hAnsi="Times New Roman" w:cs="Times New Roman"/>
                  <w:color w:val="000000"/>
                  <w:kern w:val="0"/>
                  <w:sz w:val="20"/>
                  <w:szCs w:val="20"/>
                  <w14:ligatures w14:val="none"/>
                </w:rPr>
                <w:t>vg</w:t>
              </w:r>
            </w:ins>
          </w:p>
          <w:p w14:paraId="5B0436EA" w14:textId="77777777" w:rsidR="00663AE5" w:rsidRPr="006C53DE" w:rsidRDefault="00663AE5" w:rsidP="00241A4A">
            <w:pPr>
              <w:spacing w:after="0" w:line="240" w:lineRule="auto"/>
              <w:jc w:val="center"/>
              <w:rPr>
                <w:ins w:id="179" w:author="Jujia Li" w:date="2025-08-25T16:25:00Z" w16du:dateUtc="2025-08-25T21:25:00Z"/>
                <w:rFonts w:ascii="Times New Roman" w:eastAsia="Times New Roman" w:hAnsi="Times New Roman" w:cs="Times New Roman"/>
                <w:kern w:val="0"/>
                <w:sz w:val="20"/>
                <w:szCs w:val="20"/>
                <w14:ligatures w14:val="none"/>
              </w:rPr>
            </w:pPr>
            <w:ins w:id="180" w:author="Jujia Li" w:date="2025-08-25T16:25:00Z" w16du:dateUtc="2025-08-25T21:25:00Z">
              <w:r w:rsidRPr="006C53DE">
                <w:rPr>
                  <w:rFonts w:ascii="Times New Roman" w:eastAsia="Times New Roman" w:hAnsi="Times New Roman" w:cs="Times New Roman"/>
                  <w:color w:val="000000"/>
                  <w:kern w:val="0"/>
                  <w:sz w:val="20"/>
                  <w:szCs w:val="20"/>
                  <w14:ligatures w14:val="none"/>
                </w:rPr>
                <w:t>Rate</w:t>
              </w:r>
            </w:ins>
          </w:p>
        </w:tc>
      </w:tr>
      <w:tr w:rsidR="006C53DE" w:rsidRPr="006C53DE" w14:paraId="3F17783F" w14:textId="77777777" w:rsidTr="00241A4A">
        <w:trPr>
          <w:trHeight w:val="300"/>
          <w:ins w:id="181" w:author="Jujia Li" w:date="2025-08-25T16:25:00Z"/>
        </w:trPr>
        <w:tc>
          <w:tcPr>
            <w:tcW w:w="558" w:type="pct"/>
            <w:vMerge/>
            <w:tcBorders>
              <w:bottom w:val="single" w:sz="4" w:space="0" w:color="auto"/>
            </w:tcBorders>
            <w:noWrap/>
            <w:vAlign w:val="center"/>
            <w:hideMark/>
          </w:tcPr>
          <w:p w14:paraId="762A0B3B" w14:textId="77777777" w:rsidR="00663AE5" w:rsidRPr="006C53DE" w:rsidRDefault="00663AE5" w:rsidP="00241A4A">
            <w:pPr>
              <w:spacing w:after="0" w:line="240" w:lineRule="auto"/>
              <w:jc w:val="center"/>
              <w:rPr>
                <w:ins w:id="182" w:author="Jujia Li" w:date="2025-08-25T16:25:00Z" w16du:dateUtc="2025-08-25T21:25:00Z"/>
                <w:rFonts w:ascii="Times New Roman" w:eastAsia="Times New Roman" w:hAnsi="Times New Roman" w:cs="Times New Roman"/>
                <w:color w:val="000000"/>
                <w:kern w:val="0"/>
                <w:sz w:val="20"/>
                <w:szCs w:val="20"/>
                <w14:ligatures w14:val="none"/>
              </w:rPr>
            </w:pPr>
          </w:p>
        </w:tc>
        <w:tc>
          <w:tcPr>
            <w:tcW w:w="450" w:type="pct"/>
            <w:tcBorders>
              <w:top w:val="single" w:sz="4" w:space="0" w:color="auto"/>
              <w:bottom w:val="single" w:sz="4" w:space="0" w:color="auto"/>
            </w:tcBorders>
            <w:noWrap/>
            <w:vAlign w:val="center"/>
            <w:hideMark/>
          </w:tcPr>
          <w:p w14:paraId="45FDD5F6" w14:textId="77777777" w:rsidR="00663AE5" w:rsidRPr="00B669CB" w:rsidRDefault="00663AE5" w:rsidP="00241A4A">
            <w:pPr>
              <w:spacing w:after="0" w:line="240" w:lineRule="auto"/>
              <w:jc w:val="center"/>
              <w:rPr>
                <w:ins w:id="183" w:author="Jujia Li" w:date="2025-08-25T16:25:00Z" w16du:dateUtc="2025-08-25T21:25:00Z"/>
                <w:rFonts w:ascii="Times New Roman" w:eastAsia="Times New Roman" w:hAnsi="Times New Roman" w:cs="Times New Roman"/>
                <w:color w:val="000000"/>
                <w:kern w:val="0"/>
                <w:sz w:val="20"/>
                <w:szCs w:val="20"/>
                <w14:ligatures w14:val="none"/>
              </w:rPr>
            </w:pPr>
            <w:ins w:id="184" w:author="Jujia Li" w:date="2025-08-25T16:25:00Z" w16du:dateUtc="2025-08-25T21:25:00Z">
              <w:r w:rsidRPr="00B669CB">
                <w:rPr>
                  <w:rFonts w:ascii="Times New Roman" w:eastAsia="Times New Roman" w:hAnsi="Times New Roman" w:cs="Times New Roman"/>
                  <w:color w:val="000000"/>
                  <w:kern w:val="0"/>
                  <w:sz w:val="20"/>
                  <w:szCs w:val="20"/>
                  <w14:ligatures w14:val="none"/>
                </w:rPr>
                <w:t>Population</w:t>
              </w:r>
            </w:ins>
          </w:p>
        </w:tc>
        <w:tc>
          <w:tcPr>
            <w:tcW w:w="256" w:type="pct"/>
            <w:tcBorders>
              <w:top w:val="single" w:sz="4" w:space="0" w:color="auto"/>
              <w:bottom w:val="single" w:sz="4" w:space="0" w:color="auto"/>
            </w:tcBorders>
            <w:noWrap/>
            <w:vAlign w:val="center"/>
            <w:hideMark/>
          </w:tcPr>
          <w:p w14:paraId="36061E34" w14:textId="00C7C06A" w:rsidR="00663AE5" w:rsidRPr="00B669CB" w:rsidRDefault="00B669CB" w:rsidP="00241A4A">
            <w:pPr>
              <w:spacing w:after="0" w:line="240" w:lineRule="auto"/>
              <w:jc w:val="center"/>
              <w:rPr>
                <w:ins w:id="185" w:author="Jujia Li" w:date="2025-08-25T16:25:00Z" w16du:dateUtc="2025-08-25T21:25:00Z"/>
                <w:rFonts w:ascii="Times New Roman" w:eastAsia="Times New Roman" w:hAnsi="Times New Roman" w:cs="Times New Roman"/>
                <w:color w:val="000000"/>
                <w:kern w:val="0"/>
                <w:sz w:val="20"/>
                <w:szCs w:val="20"/>
                <w14:ligatures w14:val="none"/>
              </w:rPr>
            </w:pPr>
            <w:ins w:id="186" w:author="Jujia Li" w:date="2025-08-25T17:29:00Z" w16du:dateUtc="2025-08-25T22:29:00Z">
              <w:r w:rsidRPr="00B669CB">
                <w:rPr>
                  <w:rFonts w:ascii="Times New Roman" w:hAnsi="Times New Roman" w:cs="Times New Roman"/>
                  <w:sz w:val="20"/>
                  <w:szCs w:val="20"/>
                  <w:rPrChange w:id="187" w:author="Jujia Li" w:date="2025-08-25T17:30:00Z" w16du:dateUtc="2025-08-25T22:30:00Z">
                    <w:rPr>
                      <w:rFonts w:ascii="Times New Roman" w:hAnsi="Times New Roman" w:cs="Times New Roman"/>
                    </w:rPr>
                  </w:rPrChange>
                </w:rPr>
                <w:t>Visit</w:t>
              </w:r>
            </w:ins>
          </w:p>
        </w:tc>
        <w:tc>
          <w:tcPr>
            <w:tcW w:w="242" w:type="pct"/>
            <w:tcBorders>
              <w:top w:val="single" w:sz="4" w:space="0" w:color="auto"/>
              <w:bottom w:val="single" w:sz="4" w:space="0" w:color="auto"/>
            </w:tcBorders>
            <w:noWrap/>
            <w:vAlign w:val="center"/>
            <w:hideMark/>
          </w:tcPr>
          <w:p w14:paraId="23C17095" w14:textId="77777777" w:rsidR="00663AE5" w:rsidRPr="00B669CB" w:rsidRDefault="00663AE5" w:rsidP="00241A4A">
            <w:pPr>
              <w:spacing w:after="0" w:line="240" w:lineRule="auto"/>
              <w:jc w:val="center"/>
              <w:rPr>
                <w:ins w:id="188" w:author="Jujia Li" w:date="2025-08-25T16:25:00Z" w16du:dateUtc="2025-08-25T21:25:00Z"/>
                <w:rFonts w:ascii="Times New Roman" w:eastAsia="Times New Roman" w:hAnsi="Times New Roman" w:cs="Times New Roman"/>
                <w:color w:val="000000"/>
                <w:kern w:val="0"/>
                <w:sz w:val="20"/>
                <w:szCs w:val="20"/>
                <w14:ligatures w14:val="none"/>
              </w:rPr>
            </w:pPr>
            <w:ins w:id="189" w:author="Jujia Li" w:date="2025-08-25T16:25:00Z" w16du:dateUtc="2025-08-25T21:25:00Z">
              <w:r w:rsidRPr="00B669CB">
                <w:rPr>
                  <w:rFonts w:ascii="Times New Roman" w:eastAsia="Times New Roman" w:hAnsi="Times New Roman" w:cs="Times New Roman"/>
                  <w:color w:val="000000"/>
                  <w:kern w:val="0"/>
                  <w:sz w:val="20"/>
                  <w:szCs w:val="20"/>
                  <w14:ligatures w14:val="none"/>
                </w:rPr>
                <w:t>Rate</w:t>
              </w:r>
            </w:ins>
          </w:p>
        </w:tc>
        <w:tc>
          <w:tcPr>
            <w:tcW w:w="450" w:type="pct"/>
            <w:tcBorders>
              <w:top w:val="single" w:sz="4" w:space="0" w:color="auto"/>
              <w:bottom w:val="single" w:sz="4" w:space="0" w:color="auto"/>
            </w:tcBorders>
            <w:noWrap/>
            <w:vAlign w:val="center"/>
            <w:hideMark/>
          </w:tcPr>
          <w:p w14:paraId="4F08C6BD" w14:textId="77777777" w:rsidR="00663AE5" w:rsidRPr="00B669CB" w:rsidRDefault="00663AE5" w:rsidP="00241A4A">
            <w:pPr>
              <w:spacing w:after="0" w:line="240" w:lineRule="auto"/>
              <w:jc w:val="center"/>
              <w:rPr>
                <w:ins w:id="190" w:author="Jujia Li" w:date="2025-08-25T16:25:00Z" w16du:dateUtc="2025-08-25T21:25:00Z"/>
                <w:rFonts w:ascii="Times New Roman" w:eastAsia="Times New Roman" w:hAnsi="Times New Roman" w:cs="Times New Roman"/>
                <w:color w:val="000000"/>
                <w:kern w:val="0"/>
                <w:sz w:val="20"/>
                <w:szCs w:val="20"/>
                <w14:ligatures w14:val="none"/>
              </w:rPr>
            </w:pPr>
            <w:ins w:id="191" w:author="Jujia Li" w:date="2025-08-25T16:25:00Z" w16du:dateUtc="2025-08-25T21:25:00Z">
              <w:r w:rsidRPr="00B669CB">
                <w:rPr>
                  <w:rFonts w:ascii="Times New Roman" w:eastAsia="Times New Roman" w:hAnsi="Times New Roman" w:cs="Times New Roman"/>
                  <w:color w:val="000000"/>
                  <w:kern w:val="0"/>
                  <w:sz w:val="20"/>
                  <w:szCs w:val="20"/>
                  <w14:ligatures w14:val="none"/>
                </w:rPr>
                <w:t>Population</w:t>
              </w:r>
            </w:ins>
          </w:p>
        </w:tc>
        <w:tc>
          <w:tcPr>
            <w:tcW w:w="256" w:type="pct"/>
            <w:tcBorders>
              <w:top w:val="single" w:sz="4" w:space="0" w:color="auto"/>
              <w:bottom w:val="single" w:sz="4" w:space="0" w:color="auto"/>
            </w:tcBorders>
            <w:noWrap/>
            <w:vAlign w:val="center"/>
            <w:hideMark/>
          </w:tcPr>
          <w:p w14:paraId="1EBD2CDC" w14:textId="16D29285" w:rsidR="00663AE5" w:rsidRPr="00B669CB" w:rsidRDefault="00B669CB" w:rsidP="00241A4A">
            <w:pPr>
              <w:spacing w:after="0" w:line="240" w:lineRule="auto"/>
              <w:jc w:val="center"/>
              <w:rPr>
                <w:ins w:id="192" w:author="Jujia Li" w:date="2025-08-25T16:25:00Z" w16du:dateUtc="2025-08-25T21:25:00Z"/>
                <w:rFonts w:ascii="Times New Roman" w:eastAsia="Times New Roman" w:hAnsi="Times New Roman" w:cs="Times New Roman"/>
                <w:color w:val="000000"/>
                <w:kern w:val="0"/>
                <w:sz w:val="20"/>
                <w:szCs w:val="20"/>
                <w14:ligatures w14:val="none"/>
              </w:rPr>
            </w:pPr>
            <w:ins w:id="193" w:author="Jujia Li" w:date="2025-08-25T17:29:00Z" w16du:dateUtc="2025-08-25T22:29:00Z">
              <w:r w:rsidRPr="00B669CB">
                <w:rPr>
                  <w:rFonts w:ascii="Times New Roman" w:hAnsi="Times New Roman" w:cs="Times New Roman"/>
                  <w:sz w:val="20"/>
                  <w:szCs w:val="20"/>
                  <w:rPrChange w:id="194" w:author="Jujia Li" w:date="2025-08-25T17:30:00Z" w16du:dateUtc="2025-08-25T22:30:00Z">
                    <w:rPr>
                      <w:rFonts w:ascii="Times New Roman" w:hAnsi="Times New Roman" w:cs="Times New Roman"/>
                    </w:rPr>
                  </w:rPrChange>
                </w:rPr>
                <w:t>Visit</w:t>
              </w:r>
            </w:ins>
          </w:p>
        </w:tc>
        <w:tc>
          <w:tcPr>
            <w:tcW w:w="242" w:type="pct"/>
            <w:tcBorders>
              <w:top w:val="single" w:sz="4" w:space="0" w:color="auto"/>
              <w:bottom w:val="single" w:sz="4" w:space="0" w:color="auto"/>
            </w:tcBorders>
            <w:noWrap/>
            <w:vAlign w:val="center"/>
            <w:hideMark/>
          </w:tcPr>
          <w:p w14:paraId="5A6EB27C" w14:textId="77777777" w:rsidR="00663AE5" w:rsidRPr="00B669CB" w:rsidRDefault="00663AE5" w:rsidP="00241A4A">
            <w:pPr>
              <w:spacing w:after="0" w:line="240" w:lineRule="auto"/>
              <w:jc w:val="center"/>
              <w:rPr>
                <w:ins w:id="195" w:author="Jujia Li" w:date="2025-08-25T16:25:00Z" w16du:dateUtc="2025-08-25T21:25:00Z"/>
                <w:rFonts w:ascii="Times New Roman" w:eastAsia="Times New Roman" w:hAnsi="Times New Roman" w:cs="Times New Roman"/>
                <w:color w:val="000000"/>
                <w:kern w:val="0"/>
                <w:sz w:val="20"/>
                <w:szCs w:val="20"/>
                <w14:ligatures w14:val="none"/>
              </w:rPr>
            </w:pPr>
            <w:ins w:id="196" w:author="Jujia Li" w:date="2025-08-25T16:25:00Z" w16du:dateUtc="2025-08-25T21:25:00Z">
              <w:r w:rsidRPr="00B669CB">
                <w:rPr>
                  <w:rFonts w:ascii="Times New Roman" w:eastAsia="Times New Roman" w:hAnsi="Times New Roman" w:cs="Times New Roman"/>
                  <w:color w:val="000000"/>
                  <w:kern w:val="0"/>
                  <w:sz w:val="20"/>
                  <w:szCs w:val="20"/>
                  <w14:ligatures w14:val="none"/>
                </w:rPr>
                <w:t>Rate</w:t>
              </w:r>
            </w:ins>
          </w:p>
        </w:tc>
        <w:tc>
          <w:tcPr>
            <w:tcW w:w="450" w:type="pct"/>
            <w:tcBorders>
              <w:top w:val="single" w:sz="4" w:space="0" w:color="auto"/>
              <w:bottom w:val="single" w:sz="4" w:space="0" w:color="auto"/>
            </w:tcBorders>
            <w:noWrap/>
            <w:vAlign w:val="center"/>
            <w:hideMark/>
          </w:tcPr>
          <w:p w14:paraId="63C23296" w14:textId="77777777" w:rsidR="00663AE5" w:rsidRPr="00B669CB" w:rsidRDefault="00663AE5" w:rsidP="00241A4A">
            <w:pPr>
              <w:spacing w:after="0" w:line="240" w:lineRule="auto"/>
              <w:jc w:val="center"/>
              <w:rPr>
                <w:ins w:id="197" w:author="Jujia Li" w:date="2025-08-25T16:25:00Z" w16du:dateUtc="2025-08-25T21:25:00Z"/>
                <w:rFonts w:ascii="Times New Roman" w:eastAsia="Times New Roman" w:hAnsi="Times New Roman" w:cs="Times New Roman"/>
                <w:color w:val="000000"/>
                <w:kern w:val="0"/>
                <w:sz w:val="20"/>
                <w:szCs w:val="20"/>
                <w14:ligatures w14:val="none"/>
              </w:rPr>
            </w:pPr>
            <w:ins w:id="198" w:author="Jujia Li" w:date="2025-08-25T16:25:00Z" w16du:dateUtc="2025-08-25T21:25:00Z">
              <w:r w:rsidRPr="00B669CB">
                <w:rPr>
                  <w:rFonts w:ascii="Times New Roman" w:eastAsia="Times New Roman" w:hAnsi="Times New Roman" w:cs="Times New Roman"/>
                  <w:color w:val="000000"/>
                  <w:kern w:val="0"/>
                  <w:sz w:val="20"/>
                  <w:szCs w:val="20"/>
                  <w14:ligatures w14:val="none"/>
                </w:rPr>
                <w:t>Population</w:t>
              </w:r>
            </w:ins>
          </w:p>
        </w:tc>
        <w:tc>
          <w:tcPr>
            <w:tcW w:w="256" w:type="pct"/>
            <w:tcBorders>
              <w:top w:val="single" w:sz="4" w:space="0" w:color="auto"/>
              <w:bottom w:val="single" w:sz="4" w:space="0" w:color="auto"/>
            </w:tcBorders>
            <w:noWrap/>
            <w:vAlign w:val="center"/>
            <w:hideMark/>
          </w:tcPr>
          <w:p w14:paraId="2C1B81C8" w14:textId="3437E1E8" w:rsidR="00663AE5" w:rsidRPr="00B669CB" w:rsidRDefault="00B669CB" w:rsidP="00241A4A">
            <w:pPr>
              <w:spacing w:after="0" w:line="240" w:lineRule="auto"/>
              <w:jc w:val="center"/>
              <w:rPr>
                <w:ins w:id="199" w:author="Jujia Li" w:date="2025-08-25T16:25:00Z" w16du:dateUtc="2025-08-25T21:25:00Z"/>
                <w:rFonts w:ascii="Times New Roman" w:eastAsia="Times New Roman" w:hAnsi="Times New Roman" w:cs="Times New Roman"/>
                <w:color w:val="000000"/>
                <w:kern w:val="0"/>
                <w:sz w:val="20"/>
                <w:szCs w:val="20"/>
                <w14:ligatures w14:val="none"/>
              </w:rPr>
            </w:pPr>
            <w:ins w:id="200" w:author="Jujia Li" w:date="2025-08-25T17:29:00Z" w16du:dateUtc="2025-08-25T22:29:00Z">
              <w:r w:rsidRPr="00B669CB">
                <w:rPr>
                  <w:rFonts w:ascii="Times New Roman" w:hAnsi="Times New Roman" w:cs="Times New Roman"/>
                  <w:sz w:val="20"/>
                  <w:szCs w:val="20"/>
                  <w:rPrChange w:id="201" w:author="Jujia Li" w:date="2025-08-25T17:30:00Z" w16du:dateUtc="2025-08-25T22:30:00Z">
                    <w:rPr>
                      <w:rFonts w:ascii="Times New Roman" w:hAnsi="Times New Roman" w:cs="Times New Roman"/>
                    </w:rPr>
                  </w:rPrChange>
                </w:rPr>
                <w:t>Visit</w:t>
              </w:r>
            </w:ins>
          </w:p>
        </w:tc>
        <w:tc>
          <w:tcPr>
            <w:tcW w:w="243" w:type="pct"/>
            <w:tcBorders>
              <w:top w:val="single" w:sz="4" w:space="0" w:color="auto"/>
              <w:bottom w:val="single" w:sz="4" w:space="0" w:color="auto"/>
            </w:tcBorders>
            <w:noWrap/>
            <w:vAlign w:val="center"/>
            <w:hideMark/>
          </w:tcPr>
          <w:p w14:paraId="364E8E9A" w14:textId="77777777" w:rsidR="00663AE5" w:rsidRPr="00B669CB" w:rsidRDefault="00663AE5" w:rsidP="00241A4A">
            <w:pPr>
              <w:spacing w:after="0" w:line="240" w:lineRule="auto"/>
              <w:jc w:val="center"/>
              <w:rPr>
                <w:ins w:id="202" w:author="Jujia Li" w:date="2025-08-25T16:25:00Z" w16du:dateUtc="2025-08-25T21:25:00Z"/>
                <w:rFonts w:ascii="Times New Roman" w:eastAsia="Times New Roman" w:hAnsi="Times New Roman" w:cs="Times New Roman"/>
                <w:color w:val="000000"/>
                <w:kern w:val="0"/>
                <w:sz w:val="20"/>
                <w:szCs w:val="20"/>
                <w14:ligatures w14:val="none"/>
              </w:rPr>
            </w:pPr>
            <w:ins w:id="203" w:author="Jujia Li" w:date="2025-08-25T16:25:00Z" w16du:dateUtc="2025-08-25T21:25:00Z">
              <w:r w:rsidRPr="00B669CB">
                <w:rPr>
                  <w:rFonts w:ascii="Times New Roman" w:eastAsia="Times New Roman" w:hAnsi="Times New Roman" w:cs="Times New Roman"/>
                  <w:color w:val="000000"/>
                  <w:kern w:val="0"/>
                  <w:sz w:val="20"/>
                  <w:szCs w:val="20"/>
                  <w14:ligatures w14:val="none"/>
                </w:rPr>
                <w:t>Rate</w:t>
              </w:r>
            </w:ins>
          </w:p>
        </w:tc>
        <w:tc>
          <w:tcPr>
            <w:tcW w:w="450" w:type="pct"/>
            <w:tcBorders>
              <w:top w:val="single" w:sz="4" w:space="0" w:color="auto"/>
              <w:bottom w:val="single" w:sz="4" w:space="0" w:color="auto"/>
            </w:tcBorders>
            <w:noWrap/>
            <w:vAlign w:val="center"/>
            <w:hideMark/>
          </w:tcPr>
          <w:p w14:paraId="7EC18594" w14:textId="77777777" w:rsidR="00663AE5" w:rsidRPr="00B669CB" w:rsidRDefault="00663AE5" w:rsidP="00241A4A">
            <w:pPr>
              <w:spacing w:after="0" w:line="240" w:lineRule="auto"/>
              <w:jc w:val="center"/>
              <w:rPr>
                <w:ins w:id="204" w:author="Jujia Li" w:date="2025-08-25T16:25:00Z" w16du:dateUtc="2025-08-25T21:25:00Z"/>
                <w:rFonts w:ascii="Times New Roman" w:eastAsia="Times New Roman" w:hAnsi="Times New Roman" w:cs="Times New Roman"/>
                <w:color w:val="000000"/>
                <w:kern w:val="0"/>
                <w:sz w:val="20"/>
                <w:szCs w:val="20"/>
                <w14:ligatures w14:val="none"/>
              </w:rPr>
            </w:pPr>
            <w:ins w:id="205" w:author="Jujia Li" w:date="2025-08-25T16:25:00Z" w16du:dateUtc="2025-08-25T21:25:00Z">
              <w:r w:rsidRPr="00B669CB">
                <w:rPr>
                  <w:rFonts w:ascii="Times New Roman" w:eastAsia="Times New Roman" w:hAnsi="Times New Roman" w:cs="Times New Roman"/>
                  <w:color w:val="000000"/>
                  <w:kern w:val="0"/>
                  <w:sz w:val="20"/>
                  <w:szCs w:val="20"/>
                  <w14:ligatures w14:val="none"/>
                </w:rPr>
                <w:t>Population</w:t>
              </w:r>
            </w:ins>
          </w:p>
        </w:tc>
        <w:tc>
          <w:tcPr>
            <w:tcW w:w="256" w:type="pct"/>
            <w:tcBorders>
              <w:top w:val="single" w:sz="4" w:space="0" w:color="auto"/>
              <w:bottom w:val="single" w:sz="4" w:space="0" w:color="auto"/>
            </w:tcBorders>
            <w:noWrap/>
            <w:vAlign w:val="center"/>
            <w:hideMark/>
          </w:tcPr>
          <w:p w14:paraId="612E8496" w14:textId="4D744E39" w:rsidR="00663AE5" w:rsidRPr="00B669CB" w:rsidRDefault="00B669CB" w:rsidP="00241A4A">
            <w:pPr>
              <w:spacing w:after="0" w:line="240" w:lineRule="auto"/>
              <w:jc w:val="center"/>
              <w:rPr>
                <w:ins w:id="206" w:author="Jujia Li" w:date="2025-08-25T16:25:00Z" w16du:dateUtc="2025-08-25T21:25:00Z"/>
                <w:rFonts w:ascii="Times New Roman" w:eastAsia="Times New Roman" w:hAnsi="Times New Roman" w:cs="Times New Roman"/>
                <w:color w:val="000000"/>
                <w:kern w:val="0"/>
                <w:sz w:val="20"/>
                <w:szCs w:val="20"/>
                <w14:ligatures w14:val="none"/>
              </w:rPr>
            </w:pPr>
            <w:ins w:id="207" w:author="Jujia Li" w:date="2025-08-25T17:29:00Z" w16du:dateUtc="2025-08-25T22:29:00Z">
              <w:r w:rsidRPr="00B669CB">
                <w:rPr>
                  <w:rFonts w:ascii="Times New Roman" w:hAnsi="Times New Roman" w:cs="Times New Roman"/>
                  <w:sz w:val="20"/>
                  <w:szCs w:val="20"/>
                  <w:rPrChange w:id="208" w:author="Jujia Li" w:date="2025-08-25T17:30:00Z" w16du:dateUtc="2025-08-25T22:30:00Z">
                    <w:rPr>
                      <w:rFonts w:ascii="Times New Roman" w:hAnsi="Times New Roman" w:cs="Times New Roman"/>
                    </w:rPr>
                  </w:rPrChange>
                </w:rPr>
                <w:t>Visit</w:t>
              </w:r>
            </w:ins>
          </w:p>
        </w:tc>
        <w:tc>
          <w:tcPr>
            <w:tcW w:w="243" w:type="pct"/>
            <w:tcBorders>
              <w:top w:val="single" w:sz="4" w:space="0" w:color="auto"/>
              <w:bottom w:val="single" w:sz="4" w:space="0" w:color="auto"/>
            </w:tcBorders>
            <w:noWrap/>
            <w:vAlign w:val="center"/>
            <w:hideMark/>
          </w:tcPr>
          <w:p w14:paraId="50A15837" w14:textId="77777777" w:rsidR="00663AE5" w:rsidRPr="00B669CB" w:rsidRDefault="00663AE5" w:rsidP="00241A4A">
            <w:pPr>
              <w:spacing w:after="0" w:line="240" w:lineRule="auto"/>
              <w:jc w:val="center"/>
              <w:rPr>
                <w:ins w:id="209" w:author="Jujia Li" w:date="2025-08-25T16:25:00Z" w16du:dateUtc="2025-08-25T21:25:00Z"/>
                <w:rFonts w:ascii="Times New Roman" w:eastAsia="Times New Roman" w:hAnsi="Times New Roman" w:cs="Times New Roman"/>
                <w:color w:val="000000"/>
                <w:kern w:val="0"/>
                <w:sz w:val="20"/>
                <w:szCs w:val="20"/>
                <w14:ligatures w14:val="none"/>
              </w:rPr>
            </w:pPr>
            <w:ins w:id="210" w:author="Jujia Li" w:date="2025-08-25T16:25:00Z" w16du:dateUtc="2025-08-25T21:25:00Z">
              <w:r w:rsidRPr="00B669CB">
                <w:rPr>
                  <w:rFonts w:ascii="Times New Roman" w:eastAsia="Times New Roman" w:hAnsi="Times New Roman" w:cs="Times New Roman"/>
                  <w:color w:val="000000"/>
                  <w:kern w:val="0"/>
                  <w:sz w:val="20"/>
                  <w:szCs w:val="20"/>
                  <w14:ligatures w14:val="none"/>
                </w:rPr>
                <w:t>Rate</w:t>
              </w:r>
            </w:ins>
          </w:p>
        </w:tc>
        <w:tc>
          <w:tcPr>
            <w:tcW w:w="256" w:type="pct"/>
            <w:vMerge/>
            <w:tcBorders>
              <w:bottom w:val="single" w:sz="4" w:space="0" w:color="auto"/>
            </w:tcBorders>
            <w:noWrap/>
            <w:vAlign w:val="bottom"/>
            <w:hideMark/>
          </w:tcPr>
          <w:p w14:paraId="58C21B22" w14:textId="77777777" w:rsidR="00663AE5" w:rsidRPr="006C53DE" w:rsidRDefault="00663AE5" w:rsidP="00241A4A">
            <w:pPr>
              <w:spacing w:after="0" w:line="240" w:lineRule="auto"/>
              <w:rPr>
                <w:ins w:id="211" w:author="Jujia Li" w:date="2025-08-25T16:25:00Z" w16du:dateUtc="2025-08-25T21:25:00Z"/>
                <w:rFonts w:ascii="Times New Roman" w:eastAsia="Times New Roman" w:hAnsi="Times New Roman" w:cs="Times New Roman"/>
                <w:color w:val="000000"/>
                <w:kern w:val="0"/>
                <w:sz w:val="20"/>
                <w:szCs w:val="20"/>
                <w14:ligatures w14:val="none"/>
              </w:rPr>
            </w:pPr>
          </w:p>
        </w:tc>
        <w:tc>
          <w:tcPr>
            <w:tcW w:w="392" w:type="pct"/>
            <w:vMerge/>
            <w:tcBorders>
              <w:bottom w:val="single" w:sz="4" w:space="0" w:color="auto"/>
            </w:tcBorders>
            <w:noWrap/>
            <w:vAlign w:val="bottom"/>
            <w:hideMark/>
          </w:tcPr>
          <w:p w14:paraId="2997C96F" w14:textId="77777777" w:rsidR="00663AE5" w:rsidRPr="006C53DE" w:rsidRDefault="00663AE5" w:rsidP="00241A4A">
            <w:pPr>
              <w:spacing w:after="0" w:line="240" w:lineRule="auto"/>
              <w:rPr>
                <w:ins w:id="212" w:author="Jujia Li" w:date="2025-08-25T16:25:00Z" w16du:dateUtc="2025-08-25T21:25:00Z"/>
                <w:rFonts w:ascii="Times New Roman" w:eastAsia="Times New Roman" w:hAnsi="Times New Roman" w:cs="Times New Roman"/>
                <w:color w:val="000000"/>
                <w:kern w:val="0"/>
                <w:sz w:val="20"/>
                <w:szCs w:val="20"/>
                <w14:ligatures w14:val="none"/>
              </w:rPr>
            </w:pPr>
          </w:p>
        </w:tc>
      </w:tr>
      <w:tr w:rsidR="00663AE5" w:rsidRPr="006C53DE" w14:paraId="246D8DF8" w14:textId="77777777" w:rsidTr="00241A4A">
        <w:trPr>
          <w:trHeight w:val="300"/>
          <w:ins w:id="213" w:author="Jujia Li" w:date="2025-08-25T16:25:00Z"/>
        </w:trPr>
        <w:tc>
          <w:tcPr>
            <w:tcW w:w="558" w:type="pct"/>
            <w:tcBorders>
              <w:top w:val="single" w:sz="4" w:space="0" w:color="auto"/>
            </w:tcBorders>
            <w:noWrap/>
            <w:vAlign w:val="bottom"/>
            <w:hideMark/>
          </w:tcPr>
          <w:p w14:paraId="026CE953" w14:textId="77777777" w:rsidR="00663AE5" w:rsidRPr="006C53DE" w:rsidRDefault="00663AE5" w:rsidP="00241A4A">
            <w:pPr>
              <w:spacing w:after="0" w:line="240" w:lineRule="auto"/>
              <w:rPr>
                <w:ins w:id="214" w:author="Jujia Li" w:date="2025-08-25T16:25:00Z" w16du:dateUtc="2025-08-25T21:25:00Z"/>
                <w:rFonts w:ascii="Times New Roman" w:eastAsia="Times New Roman" w:hAnsi="Times New Roman" w:cs="Times New Roman"/>
                <w:color w:val="000000"/>
                <w:kern w:val="0"/>
                <w:sz w:val="20"/>
                <w:szCs w:val="20"/>
                <w14:ligatures w14:val="none"/>
              </w:rPr>
            </w:pPr>
            <w:ins w:id="215" w:author="Jujia Li" w:date="2025-08-25T16:25:00Z" w16du:dateUtc="2025-08-25T21:25:00Z">
              <w:r w:rsidRPr="006C53DE">
                <w:rPr>
                  <w:rFonts w:ascii="Times New Roman" w:eastAsia="Times New Roman" w:hAnsi="Times New Roman" w:cs="Times New Roman"/>
                  <w:color w:val="000000"/>
                  <w:kern w:val="0"/>
                  <w:sz w:val="20"/>
                  <w:szCs w:val="20"/>
                  <w14:ligatures w14:val="none"/>
                </w:rPr>
                <w:t>BLOUNT</w:t>
              </w:r>
            </w:ins>
          </w:p>
        </w:tc>
        <w:tc>
          <w:tcPr>
            <w:tcW w:w="450" w:type="pct"/>
            <w:tcBorders>
              <w:top w:val="single" w:sz="4" w:space="0" w:color="auto"/>
            </w:tcBorders>
            <w:noWrap/>
            <w:vAlign w:val="bottom"/>
            <w:hideMark/>
          </w:tcPr>
          <w:p w14:paraId="273FBFDD" w14:textId="77777777" w:rsidR="00663AE5" w:rsidRPr="006C53DE" w:rsidRDefault="00663AE5" w:rsidP="00241A4A">
            <w:pPr>
              <w:spacing w:after="0" w:line="240" w:lineRule="auto"/>
              <w:jc w:val="right"/>
              <w:rPr>
                <w:ins w:id="216" w:author="Jujia Li" w:date="2025-08-25T16:25:00Z" w16du:dateUtc="2025-08-25T21:25:00Z"/>
                <w:rFonts w:ascii="Times New Roman" w:eastAsia="Times New Roman" w:hAnsi="Times New Roman" w:cs="Times New Roman"/>
                <w:color w:val="000000"/>
                <w:kern w:val="0"/>
                <w:sz w:val="20"/>
                <w:szCs w:val="20"/>
                <w14:ligatures w14:val="none"/>
              </w:rPr>
            </w:pPr>
            <w:ins w:id="217" w:author="Jujia Li" w:date="2025-08-25T16:25:00Z" w16du:dateUtc="2025-08-25T21:25:00Z">
              <w:r w:rsidRPr="006C53DE">
                <w:rPr>
                  <w:rFonts w:ascii="Times New Roman" w:eastAsia="Times New Roman" w:hAnsi="Times New Roman" w:cs="Times New Roman"/>
                  <w:color w:val="000000"/>
                  <w:kern w:val="0"/>
                  <w:sz w:val="20"/>
                  <w:szCs w:val="20"/>
                  <w14:ligatures w14:val="none"/>
                </w:rPr>
                <w:t>57494</w:t>
              </w:r>
            </w:ins>
          </w:p>
        </w:tc>
        <w:tc>
          <w:tcPr>
            <w:tcW w:w="256" w:type="pct"/>
            <w:tcBorders>
              <w:top w:val="single" w:sz="4" w:space="0" w:color="auto"/>
            </w:tcBorders>
            <w:noWrap/>
            <w:vAlign w:val="bottom"/>
            <w:hideMark/>
          </w:tcPr>
          <w:p w14:paraId="53B0494B" w14:textId="77777777" w:rsidR="00663AE5" w:rsidRPr="006C53DE" w:rsidRDefault="00663AE5" w:rsidP="00241A4A">
            <w:pPr>
              <w:spacing w:after="0" w:line="240" w:lineRule="auto"/>
              <w:jc w:val="right"/>
              <w:rPr>
                <w:ins w:id="218" w:author="Jujia Li" w:date="2025-08-25T16:25:00Z" w16du:dateUtc="2025-08-25T21:25:00Z"/>
                <w:rFonts w:ascii="Times New Roman" w:eastAsia="Times New Roman" w:hAnsi="Times New Roman" w:cs="Times New Roman"/>
                <w:color w:val="000000"/>
                <w:kern w:val="0"/>
                <w:sz w:val="20"/>
                <w:szCs w:val="20"/>
                <w14:ligatures w14:val="none"/>
              </w:rPr>
            </w:pPr>
            <w:ins w:id="219" w:author="Jujia Li" w:date="2025-08-25T16:25:00Z" w16du:dateUtc="2025-08-25T21:25:00Z">
              <w:r w:rsidRPr="006C53DE">
                <w:rPr>
                  <w:rFonts w:ascii="Times New Roman" w:eastAsia="Times New Roman" w:hAnsi="Times New Roman" w:cs="Times New Roman"/>
                  <w:color w:val="000000"/>
                  <w:kern w:val="0"/>
                  <w:sz w:val="20"/>
                  <w:szCs w:val="20"/>
                  <w14:ligatures w14:val="none"/>
                </w:rPr>
                <w:t>102</w:t>
              </w:r>
            </w:ins>
          </w:p>
        </w:tc>
        <w:tc>
          <w:tcPr>
            <w:tcW w:w="242" w:type="pct"/>
            <w:tcBorders>
              <w:top w:val="single" w:sz="4" w:space="0" w:color="auto"/>
            </w:tcBorders>
            <w:noWrap/>
            <w:vAlign w:val="bottom"/>
            <w:hideMark/>
          </w:tcPr>
          <w:p w14:paraId="2CF8A215" w14:textId="77777777" w:rsidR="00663AE5" w:rsidRPr="006C53DE" w:rsidRDefault="00663AE5" w:rsidP="00241A4A">
            <w:pPr>
              <w:spacing w:after="0" w:line="240" w:lineRule="auto"/>
              <w:jc w:val="right"/>
              <w:rPr>
                <w:ins w:id="220" w:author="Jujia Li" w:date="2025-08-25T16:25:00Z" w16du:dateUtc="2025-08-25T21:25:00Z"/>
                <w:rFonts w:ascii="Times New Roman" w:eastAsia="Times New Roman" w:hAnsi="Times New Roman" w:cs="Times New Roman"/>
                <w:color w:val="000000"/>
                <w:kern w:val="0"/>
                <w:sz w:val="20"/>
                <w:szCs w:val="20"/>
                <w14:ligatures w14:val="none"/>
              </w:rPr>
            </w:pPr>
            <w:ins w:id="221" w:author="Jujia Li" w:date="2025-08-25T16:25:00Z" w16du:dateUtc="2025-08-25T21:25:00Z">
              <w:r w:rsidRPr="006C53DE">
                <w:rPr>
                  <w:rFonts w:ascii="Times New Roman" w:eastAsia="Times New Roman" w:hAnsi="Times New Roman" w:cs="Times New Roman"/>
                  <w:color w:val="000000"/>
                  <w:kern w:val="0"/>
                  <w:sz w:val="20"/>
                  <w:szCs w:val="20"/>
                  <w14:ligatures w14:val="none"/>
                </w:rPr>
                <w:t>1.77</w:t>
              </w:r>
            </w:ins>
          </w:p>
        </w:tc>
        <w:tc>
          <w:tcPr>
            <w:tcW w:w="450" w:type="pct"/>
            <w:tcBorders>
              <w:top w:val="single" w:sz="4" w:space="0" w:color="auto"/>
            </w:tcBorders>
            <w:noWrap/>
            <w:vAlign w:val="bottom"/>
            <w:hideMark/>
          </w:tcPr>
          <w:p w14:paraId="596EBF51" w14:textId="77777777" w:rsidR="00663AE5" w:rsidRPr="006C53DE" w:rsidRDefault="00663AE5" w:rsidP="00241A4A">
            <w:pPr>
              <w:spacing w:after="0" w:line="240" w:lineRule="auto"/>
              <w:jc w:val="right"/>
              <w:rPr>
                <w:ins w:id="222" w:author="Jujia Li" w:date="2025-08-25T16:25:00Z" w16du:dateUtc="2025-08-25T21:25:00Z"/>
                <w:rFonts w:ascii="Times New Roman" w:eastAsia="Times New Roman" w:hAnsi="Times New Roman" w:cs="Times New Roman"/>
                <w:color w:val="000000"/>
                <w:kern w:val="0"/>
                <w:sz w:val="20"/>
                <w:szCs w:val="20"/>
                <w14:ligatures w14:val="none"/>
              </w:rPr>
            </w:pPr>
            <w:ins w:id="223" w:author="Jujia Li" w:date="2025-08-25T16:25:00Z" w16du:dateUtc="2025-08-25T21:25:00Z">
              <w:r w:rsidRPr="006C53DE">
                <w:rPr>
                  <w:rFonts w:ascii="Times New Roman" w:eastAsia="Times New Roman" w:hAnsi="Times New Roman" w:cs="Times New Roman"/>
                  <w:color w:val="000000"/>
                  <w:kern w:val="0"/>
                  <w:sz w:val="20"/>
                  <w:szCs w:val="20"/>
                  <w14:ligatures w14:val="none"/>
                </w:rPr>
                <w:t>57787</w:t>
              </w:r>
            </w:ins>
          </w:p>
        </w:tc>
        <w:tc>
          <w:tcPr>
            <w:tcW w:w="256" w:type="pct"/>
            <w:tcBorders>
              <w:top w:val="single" w:sz="4" w:space="0" w:color="auto"/>
            </w:tcBorders>
            <w:noWrap/>
            <w:vAlign w:val="bottom"/>
            <w:hideMark/>
          </w:tcPr>
          <w:p w14:paraId="08AE6F67" w14:textId="77777777" w:rsidR="00663AE5" w:rsidRPr="006C53DE" w:rsidRDefault="00663AE5" w:rsidP="00241A4A">
            <w:pPr>
              <w:spacing w:after="0" w:line="240" w:lineRule="auto"/>
              <w:jc w:val="right"/>
              <w:rPr>
                <w:ins w:id="224" w:author="Jujia Li" w:date="2025-08-25T16:25:00Z" w16du:dateUtc="2025-08-25T21:25:00Z"/>
                <w:rFonts w:ascii="Times New Roman" w:eastAsia="Times New Roman" w:hAnsi="Times New Roman" w:cs="Times New Roman"/>
                <w:color w:val="000000"/>
                <w:kern w:val="0"/>
                <w:sz w:val="20"/>
                <w:szCs w:val="20"/>
                <w14:ligatures w14:val="none"/>
              </w:rPr>
            </w:pPr>
            <w:ins w:id="225" w:author="Jujia Li" w:date="2025-08-25T16:25:00Z" w16du:dateUtc="2025-08-25T21:25:00Z">
              <w:r w:rsidRPr="006C53DE">
                <w:rPr>
                  <w:rFonts w:ascii="Times New Roman" w:eastAsia="Times New Roman" w:hAnsi="Times New Roman" w:cs="Times New Roman"/>
                  <w:color w:val="000000"/>
                  <w:kern w:val="0"/>
                  <w:sz w:val="20"/>
                  <w:szCs w:val="20"/>
                  <w14:ligatures w14:val="none"/>
                </w:rPr>
                <w:t>94</w:t>
              </w:r>
            </w:ins>
          </w:p>
        </w:tc>
        <w:tc>
          <w:tcPr>
            <w:tcW w:w="242" w:type="pct"/>
            <w:tcBorders>
              <w:top w:val="single" w:sz="4" w:space="0" w:color="auto"/>
            </w:tcBorders>
            <w:noWrap/>
            <w:vAlign w:val="bottom"/>
            <w:hideMark/>
          </w:tcPr>
          <w:p w14:paraId="26F48841" w14:textId="77777777" w:rsidR="00663AE5" w:rsidRPr="006C53DE" w:rsidRDefault="00663AE5" w:rsidP="00241A4A">
            <w:pPr>
              <w:spacing w:after="0" w:line="240" w:lineRule="auto"/>
              <w:jc w:val="right"/>
              <w:rPr>
                <w:ins w:id="226" w:author="Jujia Li" w:date="2025-08-25T16:25:00Z" w16du:dateUtc="2025-08-25T21:25:00Z"/>
                <w:rFonts w:ascii="Times New Roman" w:eastAsia="Times New Roman" w:hAnsi="Times New Roman" w:cs="Times New Roman"/>
                <w:color w:val="000000"/>
                <w:kern w:val="0"/>
                <w:sz w:val="20"/>
                <w:szCs w:val="20"/>
                <w14:ligatures w14:val="none"/>
              </w:rPr>
            </w:pPr>
            <w:ins w:id="227" w:author="Jujia Li" w:date="2025-08-25T16:25:00Z" w16du:dateUtc="2025-08-25T21:25:00Z">
              <w:r w:rsidRPr="006C53DE">
                <w:rPr>
                  <w:rFonts w:ascii="Times New Roman" w:eastAsia="Times New Roman" w:hAnsi="Times New Roman" w:cs="Times New Roman"/>
                  <w:color w:val="000000"/>
                  <w:kern w:val="0"/>
                  <w:sz w:val="20"/>
                  <w:szCs w:val="20"/>
                  <w14:ligatures w14:val="none"/>
                </w:rPr>
                <w:t>1.63</w:t>
              </w:r>
            </w:ins>
          </w:p>
        </w:tc>
        <w:tc>
          <w:tcPr>
            <w:tcW w:w="450" w:type="pct"/>
            <w:tcBorders>
              <w:top w:val="single" w:sz="4" w:space="0" w:color="auto"/>
            </w:tcBorders>
            <w:noWrap/>
            <w:vAlign w:val="bottom"/>
            <w:hideMark/>
          </w:tcPr>
          <w:p w14:paraId="0E1BE42F" w14:textId="77777777" w:rsidR="00663AE5" w:rsidRPr="006C53DE" w:rsidRDefault="00663AE5" w:rsidP="00241A4A">
            <w:pPr>
              <w:spacing w:after="0" w:line="240" w:lineRule="auto"/>
              <w:jc w:val="right"/>
              <w:rPr>
                <w:ins w:id="228" w:author="Jujia Li" w:date="2025-08-25T16:25:00Z" w16du:dateUtc="2025-08-25T21:25:00Z"/>
                <w:rFonts w:ascii="Times New Roman" w:eastAsia="Times New Roman" w:hAnsi="Times New Roman" w:cs="Times New Roman"/>
                <w:color w:val="000000"/>
                <w:kern w:val="0"/>
                <w:sz w:val="20"/>
                <w:szCs w:val="20"/>
                <w14:ligatures w14:val="none"/>
              </w:rPr>
            </w:pPr>
            <w:ins w:id="229" w:author="Jujia Li" w:date="2025-08-25T16:25:00Z" w16du:dateUtc="2025-08-25T21:25:00Z">
              <w:r w:rsidRPr="006C53DE">
                <w:rPr>
                  <w:rFonts w:ascii="Times New Roman" w:eastAsia="Times New Roman" w:hAnsi="Times New Roman" w:cs="Times New Roman"/>
                  <w:color w:val="000000"/>
                  <w:kern w:val="0"/>
                  <w:sz w:val="20"/>
                  <w:szCs w:val="20"/>
                  <w14:ligatures w14:val="none"/>
                </w:rPr>
                <w:t>57771</w:t>
              </w:r>
            </w:ins>
          </w:p>
        </w:tc>
        <w:tc>
          <w:tcPr>
            <w:tcW w:w="256" w:type="pct"/>
            <w:tcBorders>
              <w:top w:val="single" w:sz="4" w:space="0" w:color="auto"/>
            </w:tcBorders>
            <w:noWrap/>
            <w:vAlign w:val="bottom"/>
            <w:hideMark/>
          </w:tcPr>
          <w:p w14:paraId="5F0D85E3" w14:textId="77777777" w:rsidR="00663AE5" w:rsidRPr="006C53DE" w:rsidRDefault="00663AE5" w:rsidP="00241A4A">
            <w:pPr>
              <w:spacing w:after="0" w:line="240" w:lineRule="auto"/>
              <w:jc w:val="right"/>
              <w:rPr>
                <w:ins w:id="230" w:author="Jujia Li" w:date="2025-08-25T16:25:00Z" w16du:dateUtc="2025-08-25T21:25:00Z"/>
                <w:rFonts w:ascii="Times New Roman" w:eastAsia="Times New Roman" w:hAnsi="Times New Roman" w:cs="Times New Roman"/>
                <w:color w:val="000000"/>
                <w:kern w:val="0"/>
                <w:sz w:val="20"/>
                <w:szCs w:val="20"/>
                <w14:ligatures w14:val="none"/>
              </w:rPr>
            </w:pPr>
            <w:ins w:id="231" w:author="Jujia Li" w:date="2025-08-25T16:25:00Z" w16du:dateUtc="2025-08-25T21:25:00Z">
              <w:r w:rsidRPr="006C53DE">
                <w:rPr>
                  <w:rFonts w:ascii="Times New Roman" w:eastAsia="Times New Roman" w:hAnsi="Times New Roman" w:cs="Times New Roman"/>
                  <w:color w:val="000000"/>
                  <w:kern w:val="0"/>
                  <w:sz w:val="20"/>
                  <w:szCs w:val="20"/>
                  <w14:ligatures w14:val="none"/>
                </w:rPr>
                <w:t>58</w:t>
              </w:r>
            </w:ins>
          </w:p>
        </w:tc>
        <w:tc>
          <w:tcPr>
            <w:tcW w:w="243" w:type="pct"/>
            <w:tcBorders>
              <w:top w:val="single" w:sz="4" w:space="0" w:color="auto"/>
            </w:tcBorders>
            <w:noWrap/>
            <w:vAlign w:val="bottom"/>
            <w:hideMark/>
          </w:tcPr>
          <w:p w14:paraId="24D632C1" w14:textId="77777777" w:rsidR="00663AE5" w:rsidRPr="006C53DE" w:rsidRDefault="00663AE5" w:rsidP="00241A4A">
            <w:pPr>
              <w:spacing w:after="0" w:line="240" w:lineRule="auto"/>
              <w:jc w:val="right"/>
              <w:rPr>
                <w:ins w:id="232" w:author="Jujia Li" w:date="2025-08-25T16:25:00Z" w16du:dateUtc="2025-08-25T21:25:00Z"/>
                <w:rFonts w:ascii="Times New Roman" w:eastAsia="Times New Roman" w:hAnsi="Times New Roman" w:cs="Times New Roman"/>
                <w:color w:val="000000"/>
                <w:kern w:val="0"/>
                <w:sz w:val="20"/>
                <w:szCs w:val="20"/>
                <w14:ligatures w14:val="none"/>
              </w:rPr>
            </w:pPr>
            <w:ins w:id="233" w:author="Jujia Li" w:date="2025-08-25T16:25:00Z" w16du:dateUtc="2025-08-25T21:25:00Z">
              <w:r w:rsidRPr="006C53DE">
                <w:rPr>
                  <w:rFonts w:ascii="Times New Roman" w:eastAsia="Times New Roman" w:hAnsi="Times New Roman" w:cs="Times New Roman"/>
                  <w:color w:val="000000"/>
                  <w:kern w:val="0"/>
                  <w:sz w:val="20"/>
                  <w:szCs w:val="20"/>
                  <w14:ligatures w14:val="none"/>
                </w:rPr>
                <w:t>1.00</w:t>
              </w:r>
            </w:ins>
          </w:p>
        </w:tc>
        <w:tc>
          <w:tcPr>
            <w:tcW w:w="450" w:type="pct"/>
            <w:tcBorders>
              <w:top w:val="single" w:sz="4" w:space="0" w:color="auto"/>
            </w:tcBorders>
            <w:noWrap/>
            <w:vAlign w:val="bottom"/>
            <w:hideMark/>
          </w:tcPr>
          <w:p w14:paraId="4865CF0F" w14:textId="77777777" w:rsidR="00663AE5" w:rsidRPr="006C53DE" w:rsidRDefault="00663AE5" w:rsidP="00241A4A">
            <w:pPr>
              <w:spacing w:after="0" w:line="240" w:lineRule="auto"/>
              <w:jc w:val="right"/>
              <w:rPr>
                <w:ins w:id="234" w:author="Jujia Li" w:date="2025-08-25T16:25:00Z" w16du:dateUtc="2025-08-25T21:25:00Z"/>
                <w:rFonts w:ascii="Times New Roman" w:eastAsia="Times New Roman" w:hAnsi="Times New Roman" w:cs="Times New Roman"/>
                <w:color w:val="000000"/>
                <w:kern w:val="0"/>
                <w:sz w:val="20"/>
                <w:szCs w:val="20"/>
                <w14:ligatures w14:val="none"/>
              </w:rPr>
            </w:pPr>
            <w:ins w:id="235" w:author="Jujia Li" w:date="2025-08-25T16:25:00Z" w16du:dateUtc="2025-08-25T21:25:00Z">
              <w:r w:rsidRPr="006C53DE">
                <w:rPr>
                  <w:rFonts w:ascii="Times New Roman" w:eastAsia="Times New Roman" w:hAnsi="Times New Roman" w:cs="Times New Roman"/>
                  <w:color w:val="000000"/>
                  <w:kern w:val="0"/>
                  <w:sz w:val="20"/>
                  <w:szCs w:val="20"/>
                  <w14:ligatures w14:val="none"/>
                </w:rPr>
                <w:t>57826</w:t>
              </w:r>
            </w:ins>
          </w:p>
        </w:tc>
        <w:tc>
          <w:tcPr>
            <w:tcW w:w="256" w:type="pct"/>
            <w:tcBorders>
              <w:top w:val="single" w:sz="4" w:space="0" w:color="auto"/>
            </w:tcBorders>
            <w:noWrap/>
            <w:vAlign w:val="bottom"/>
            <w:hideMark/>
          </w:tcPr>
          <w:p w14:paraId="04C54E17" w14:textId="77777777" w:rsidR="00663AE5" w:rsidRPr="006C53DE" w:rsidRDefault="00663AE5" w:rsidP="00241A4A">
            <w:pPr>
              <w:spacing w:after="0" w:line="240" w:lineRule="auto"/>
              <w:jc w:val="right"/>
              <w:rPr>
                <w:ins w:id="236" w:author="Jujia Li" w:date="2025-08-25T16:25:00Z" w16du:dateUtc="2025-08-25T21:25:00Z"/>
                <w:rFonts w:ascii="Times New Roman" w:eastAsia="Times New Roman" w:hAnsi="Times New Roman" w:cs="Times New Roman"/>
                <w:color w:val="000000"/>
                <w:kern w:val="0"/>
                <w:sz w:val="20"/>
                <w:szCs w:val="20"/>
                <w14:ligatures w14:val="none"/>
              </w:rPr>
            </w:pPr>
            <w:ins w:id="237" w:author="Jujia Li" w:date="2025-08-25T16:25:00Z" w16du:dateUtc="2025-08-25T21:25:00Z">
              <w:r w:rsidRPr="006C53DE">
                <w:rPr>
                  <w:rFonts w:ascii="Times New Roman" w:eastAsia="Times New Roman" w:hAnsi="Times New Roman" w:cs="Times New Roman"/>
                  <w:color w:val="000000"/>
                  <w:kern w:val="0"/>
                  <w:sz w:val="20"/>
                  <w:szCs w:val="20"/>
                  <w14:ligatures w14:val="none"/>
                </w:rPr>
                <w:t>42</w:t>
              </w:r>
            </w:ins>
          </w:p>
        </w:tc>
        <w:tc>
          <w:tcPr>
            <w:tcW w:w="243" w:type="pct"/>
            <w:tcBorders>
              <w:top w:val="single" w:sz="4" w:space="0" w:color="auto"/>
            </w:tcBorders>
            <w:noWrap/>
            <w:vAlign w:val="bottom"/>
            <w:hideMark/>
          </w:tcPr>
          <w:p w14:paraId="20518174" w14:textId="77777777" w:rsidR="00663AE5" w:rsidRPr="006C53DE" w:rsidRDefault="00663AE5" w:rsidP="00241A4A">
            <w:pPr>
              <w:spacing w:after="0" w:line="240" w:lineRule="auto"/>
              <w:jc w:val="right"/>
              <w:rPr>
                <w:ins w:id="238" w:author="Jujia Li" w:date="2025-08-25T16:25:00Z" w16du:dateUtc="2025-08-25T21:25:00Z"/>
                <w:rFonts w:ascii="Times New Roman" w:eastAsia="Times New Roman" w:hAnsi="Times New Roman" w:cs="Times New Roman"/>
                <w:color w:val="000000"/>
                <w:kern w:val="0"/>
                <w:sz w:val="20"/>
                <w:szCs w:val="20"/>
                <w14:ligatures w14:val="none"/>
              </w:rPr>
            </w:pPr>
            <w:ins w:id="239" w:author="Jujia Li" w:date="2025-08-25T16:25:00Z" w16du:dateUtc="2025-08-25T21:25:00Z">
              <w:r w:rsidRPr="006C53DE">
                <w:rPr>
                  <w:rFonts w:ascii="Times New Roman" w:eastAsia="Times New Roman" w:hAnsi="Times New Roman" w:cs="Times New Roman"/>
                  <w:color w:val="000000"/>
                  <w:kern w:val="0"/>
                  <w:sz w:val="20"/>
                  <w:szCs w:val="20"/>
                  <w14:ligatures w14:val="none"/>
                </w:rPr>
                <w:t>0.73</w:t>
              </w:r>
            </w:ins>
          </w:p>
        </w:tc>
        <w:tc>
          <w:tcPr>
            <w:tcW w:w="256" w:type="pct"/>
            <w:tcBorders>
              <w:top w:val="single" w:sz="4" w:space="0" w:color="auto"/>
            </w:tcBorders>
            <w:noWrap/>
            <w:vAlign w:val="bottom"/>
            <w:hideMark/>
          </w:tcPr>
          <w:p w14:paraId="71E00259" w14:textId="77777777" w:rsidR="00663AE5" w:rsidRPr="006C53DE" w:rsidRDefault="00663AE5" w:rsidP="00241A4A">
            <w:pPr>
              <w:spacing w:after="0" w:line="240" w:lineRule="auto"/>
              <w:jc w:val="right"/>
              <w:rPr>
                <w:ins w:id="240" w:author="Jujia Li" w:date="2025-08-25T16:25:00Z" w16du:dateUtc="2025-08-25T21:25:00Z"/>
                <w:rFonts w:ascii="Times New Roman" w:eastAsia="Times New Roman" w:hAnsi="Times New Roman" w:cs="Times New Roman"/>
                <w:color w:val="000000"/>
                <w:kern w:val="0"/>
                <w:sz w:val="20"/>
                <w:szCs w:val="20"/>
                <w14:ligatures w14:val="none"/>
              </w:rPr>
            </w:pPr>
            <w:ins w:id="241" w:author="Jujia Li" w:date="2025-08-25T16:25:00Z" w16du:dateUtc="2025-08-25T21:25:00Z">
              <w:r w:rsidRPr="006C53DE">
                <w:rPr>
                  <w:rFonts w:ascii="Times New Roman" w:eastAsia="Times New Roman" w:hAnsi="Times New Roman" w:cs="Times New Roman"/>
                  <w:color w:val="000000"/>
                  <w:kern w:val="0"/>
                  <w:sz w:val="20"/>
                  <w:szCs w:val="20"/>
                  <w14:ligatures w14:val="none"/>
                </w:rPr>
                <w:t>296</w:t>
              </w:r>
            </w:ins>
          </w:p>
        </w:tc>
        <w:tc>
          <w:tcPr>
            <w:tcW w:w="392" w:type="pct"/>
            <w:tcBorders>
              <w:top w:val="single" w:sz="4" w:space="0" w:color="auto"/>
            </w:tcBorders>
            <w:noWrap/>
            <w:vAlign w:val="bottom"/>
            <w:hideMark/>
          </w:tcPr>
          <w:p w14:paraId="39C70DEA" w14:textId="77777777" w:rsidR="00663AE5" w:rsidRPr="006C53DE" w:rsidRDefault="00663AE5" w:rsidP="00241A4A">
            <w:pPr>
              <w:spacing w:after="0" w:line="240" w:lineRule="auto"/>
              <w:jc w:val="right"/>
              <w:rPr>
                <w:ins w:id="242" w:author="Jujia Li" w:date="2025-08-25T16:25:00Z" w16du:dateUtc="2025-08-25T21:25:00Z"/>
                <w:rFonts w:ascii="Times New Roman" w:eastAsia="Times New Roman" w:hAnsi="Times New Roman" w:cs="Times New Roman"/>
                <w:color w:val="000000"/>
                <w:kern w:val="0"/>
                <w:sz w:val="20"/>
                <w:szCs w:val="20"/>
                <w14:ligatures w14:val="none"/>
              </w:rPr>
            </w:pPr>
            <w:ins w:id="243" w:author="Jujia Li" w:date="2025-08-25T16:25:00Z" w16du:dateUtc="2025-08-25T21:25:00Z">
              <w:r w:rsidRPr="006C53DE">
                <w:rPr>
                  <w:rFonts w:ascii="Times New Roman" w:eastAsia="Times New Roman" w:hAnsi="Times New Roman" w:cs="Times New Roman"/>
                  <w:color w:val="000000"/>
                  <w:kern w:val="0"/>
                  <w:sz w:val="20"/>
                  <w:szCs w:val="20"/>
                  <w14:ligatures w14:val="none"/>
                </w:rPr>
                <w:t>1.28</w:t>
              </w:r>
            </w:ins>
          </w:p>
        </w:tc>
      </w:tr>
      <w:tr w:rsidR="00663AE5" w:rsidRPr="006C53DE" w14:paraId="533D368C" w14:textId="77777777" w:rsidTr="00241A4A">
        <w:trPr>
          <w:trHeight w:val="300"/>
          <w:ins w:id="244" w:author="Jujia Li" w:date="2025-08-25T16:25:00Z"/>
        </w:trPr>
        <w:tc>
          <w:tcPr>
            <w:tcW w:w="558" w:type="pct"/>
            <w:noWrap/>
            <w:vAlign w:val="bottom"/>
            <w:hideMark/>
          </w:tcPr>
          <w:p w14:paraId="19EC3345" w14:textId="77777777" w:rsidR="00663AE5" w:rsidRPr="006C53DE" w:rsidRDefault="00663AE5" w:rsidP="00241A4A">
            <w:pPr>
              <w:spacing w:after="0" w:line="240" w:lineRule="auto"/>
              <w:rPr>
                <w:ins w:id="245" w:author="Jujia Li" w:date="2025-08-25T16:25:00Z" w16du:dateUtc="2025-08-25T21:25:00Z"/>
                <w:rFonts w:ascii="Times New Roman" w:eastAsia="Times New Roman" w:hAnsi="Times New Roman" w:cs="Times New Roman"/>
                <w:color w:val="000000"/>
                <w:kern w:val="0"/>
                <w:sz w:val="20"/>
                <w:szCs w:val="20"/>
                <w14:ligatures w14:val="none"/>
              </w:rPr>
            </w:pPr>
            <w:ins w:id="246" w:author="Jujia Li" w:date="2025-08-25T16:25:00Z" w16du:dateUtc="2025-08-25T21:25:00Z">
              <w:r w:rsidRPr="006C53DE">
                <w:rPr>
                  <w:rFonts w:ascii="Times New Roman" w:eastAsia="Times New Roman" w:hAnsi="Times New Roman" w:cs="Times New Roman"/>
                  <w:color w:val="000000"/>
                  <w:kern w:val="0"/>
                  <w:sz w:val="20"/>
                  <w:szCs w:val="20"/>
                  <w14:ligatures w14:val="none"/>
                </w:rPr>
                <w:t>CHEROKEE</w:t>
              </w:r>
            </w:ins>
          </w:p>
        </w:tc>
        <w:tc>
          <w:tcPr>
            <w:tcW w:w="450" w:type="pct"/>
            <w:noWrap/>
            <w:vAlign w:val="bottom"/>
            <w:hideMark/>
          </w:tcPr>
          <w:p w14:paraId="15779F2F" w14:textId="77777777" w:rsidR="00663AE5" w:rsidRPr="006C53DE" w:rsidRDefault="00663AE5" w:rsidP="00241A4A">
            <w:pPr>
              <w:spacing w:after="0" w:line="240" w:lineRule="auto"/>
              <w:jc w:val="right"/>
              <w:rPr>
                <w:ins w:id="247" w:author="Jujia Li" w:date="2025-08-25T16:25:00Z" w16du:dateUtc="2025-08-25T21:25:00Z"/>
                <w:rFonts w:ascii="Times New Roman" w:eastAsia="Times New Roman" w:hAnsi="Times New Roman" w:cs="Times New Roman"/>
                <w:color w:val="000000"/>
                <w:kern w:val="0"/>
                <w:sz w:val="20"/>
                <w:szCs w:val="20"/>
                <w14:ligatures w14:val="none"/>
              </w:rPr>
            </w:pPr>
            <w:ins w:id="248" w:author="Jujia Li" w:date="2025-08-25T16:25:00Z" w16du:dateUtc="2025-08-25T21:25:00Z">
              <w:r w:rsidRPr="006C53DE">
                <w:rPr>
                  <w:rFonts w:ascii="Times New Roman" w:eastAsia="Times New Roman" w:hAnsi="Times New Roman" w:cs="Times New Roman"/>
                  <w:color w:val="000000"/>
                  <w:kern w:val="0"/>
                  <w:sz w:val="20"/>
                  <w:szCs w:val="20"/>
                  <w14:ligatures w14:val="none"/>
                </w:rPr>
                <w:t>25768</w:t>
              </w:r>
            </w:ins>
          </w:p>
        </w:tc>
        <w:tc>
          <w:tcPr>
            <w:tcW w:w="256" w:type="pct"/>
            <w:noWrap/>
            <w:vAlign w:val="bottom"/>
            <w:hideMark/>
          </w:tcPr>
          <w:p w14:paraId="29227BA2" w14:textId="77777777" w:rsidR="00663AE5" w:rsidRPr="006C53DE" w:rsidRDefault="00663AE5" w:rsidP="00241A4A">
            <w:pPr>
              <w:spacing w:after="0" w:line="240" w:lineRule="auto"/>
              <w:jc w:val="right"/>
              <w:rPr>
                <w:ins w:id="249" w:author="Jujia Li" w:date="2025-08-25T16:25:00Z" w16du:dateUtc="2025-08-25T21:25:00Z"/>
                <w:rFonts w:ascii="Times New Roman" w:eastAsia="Times New Roman" w:hAnsi="Times New Roman" w:cs="Times New Roman"/>
                <w:color w:val="000000"/>
                <w:kern w:val="0"/>
                <w:sz w:val="20"/>
                <w:szCs w:val="20"/>
                <w14:ligatures w14:val="none"/>
              </w:rPr>
            </w:pPr>
            <w:ins w:id="250" w:author="Jujia Li" w:date="2025-08-25T16:25:00Z" w16du:dateUtc="2025-08-25T21:25:00Z">
              <w:r w:rsidRPr="006C53DE">
                <w:rPr>
                  <w:rFonts w:ascii="Times New Roman" w:eastAsia="Times New Roman" w:hAnsi="Times New Roman" w:cs="Times New Roman"/>
                  <w:color w:val="000000"/>
                  <w:kern w:val="0"/>
                  <w:sz w:val="20"/>
                  <w:szCs w:val="20"/>
                  <w14:ligatures w14:val="none"/>
                </w:rPr>
                <w:t>10</w:t>
              </w:r>
            </w:ins>
          </w:p>
        </w:tc>
        <w:tc>
          <w:tcPr>
            <w:tcW w:w="242" w:type="pct"/>
            <w:noWrap/>
            <w:vAlign w:val="bottom"/>
            <w:hideMark/>
          </w:tcPr>
          <w:p w14:paraId="2AEDBA1D" w14:textId="77777777" w:rsidR="00663AE5" w:rsidRPr="006C53DE" w:rsidRDefault="00663AE5" w:rsidP="00241A4A">
            <w:pPr>
              <w:spacing w:after="0" w:line="240" w:lineRule="auto"/>
              <w:jc w:val="right"/>
              <w:rPr>
                <w:ins w:id="251" w:author="Jujia Li" w:date="2025-08-25T16:25:00Z" w16du:dateUtc="2025-08-25T21:25:00Z"/>
                <w:rFonts w:ascii="Times New Roman" w:eastAsia="Times New Roman" w:hAnsi="Times New Roman" w:cs="Times New Roman"/>
                <w:color w:val="000000"/>
                <w:kern w:val="0"/>
                <w:sz w:val="20"/>
                <w:szCs w:val="20"/>
                <w14:ligatures w14:val="none"/>
              </w:rPr>
            </w:pPr>
            <w:ins w:id="252" w:author="Jujia Li" w:date="2025-08-25T16:25:00Z" w16du:dateUtc="2025-08-25T21:25:00Z">
              <w:r w:rsidRPr="006C53DE">
                <w:rPr>
                  <w:rFonts w:ascii="Times New Roman" w:eastAsia="Times New Roman" w:hAnsi="Times New Roman" w:cs="Times New Roman"/>
                  <w:color w:val="000000"/>
                  <w:kern w:val="0"/>
                  <w:sz w:val="20"/>
                  <w:szCs w:val="20"/>
                  <w14:ligatures w14:val="none"/>
                </w:rPr>
                <w:t>0.39</w:t>
              </w:r>
            </w:ins>
          </w:p>
        </w:tc>
        <w:tc>
          <w:tcPr>
            <w:tcW w:w="450" w:type="pct"/>
            <w:noWrap/>
            <w:vAlign w:val="bottom"/>
            <w:hideMark/>
          </w:tcPr>
          <w:p w14:paraId="7D09B037" w14:textId="77777777" w:rsidR="00663AE5" w:rsidRPr="006C53DE" w:rsidRDefault="00663AE5" w:rsidP="00241A4A">
            <w:pPr>
              <w:spacing w:after="0" w:line="240" w:lineRule="auto"/>
              <w:jc w:val="right"/>
              <w:rPr>
                <w:ins w:id="253" w:author="Jujia Li" w:date="2025-08-25T16:25:00Z" w16du:dateUtc="2025-08-25T21:25:00Z"/>
                <w:rFonts w:ascii="Times New Roman" w:eastAsia="Times New Roman" w:hAnsi="Times New Roman" w:cs="Times New Roman"/>
                <w:color w:val="000000"/>
                <w:kern w:val="0"/>
                <w:sz w:val="20"/>
                <w:szCs w:val="20"/>
                <w14:ligatures w14:val="none"/>
              </w:rPr>
            </w:pPr>
            <w:ins w:id="254" w:author="Jujia Li" w:date="2025-08-25T16:25:00Z" w16du:dateUtc="2025-08-25T21:25:00Z">
              <w:r w:rsidRPr="006C53DE">
                <w:rPr>
                  <w:rFonts w:ascii="Times New Roman" w:eastAsia="Times New Roman" w:hAnsi="Times New Roman" w:cs="Times New Roman"/>
                  <w:color w:val="000000"/>
                  <w:kern w:val="0"/>
                  <w:sz w:val="20"/>
                  <w:szCs w:val="20"/>
                  <w14:ligatures w14:val="none"/>
                </w:rPr>
                <w:t>25805</w:t>
              </w:r>
            </w:ins>
          </w:p>
        </w:tc>
        <w:tc>
          <w:tcPr>
            <w:tcW w:w="256" w:type="pct"/>
            <w:noWrap/>
            <w:vAlign w:val="bottom"/>
            <w:hideMark/>
          </w:tcPr>
          <w:p w14:paraId="77BA2B55" w14:textId="77777777" w:rsidR="00663AE5" w:rsidRPr="006C53DE" w:rsidRDefault="00663AE5" w:rsidP="00241A4A">
            <w:pPr>
              <w:spacing w:after="0" w:line="240" w:lineRule="auto"/>
              <w:jc w:val="right"/>
              <w:rPr>
                <w:ins w:id="255" w:author="Jujia Li" w:date="2025-08-25T16:25:00Z" w16du:dateUtc="2025-08-25T21:25:00Z"/>
                <w:rFonts w:ascii="Times New Roman" w:eastAsia="Times New Roman" w:hAnsi="Times New Roman" w:cs="Times New Roman"/>
                <w:color w:val="000000"/>
                <w:kern w:val="0"/>
                <w:sz w:val="20"/>
                <w:szCs w:val="20"/>
                <w14:ligatures w14:val="none"/>
              </w:rPr>
            </w:pPr>
            <w:ins w:id="256" w:author="Jujia Li" w:date="2025-08-25T16:25:00Z" w16du:dateUtc="2025-08-25T21:25:00Z">
              <w:r w:rsidRPr="006C53DE">
                <w:rPr>
                  <w:rFonts w:ascii="Times New Roman" w:eastAsia="Times New Roman" w:hAnsi="Times New Roman" w:cs="Times New Roman"/>
                  <w:color w:val="000000"/>
                  <w:kern w:val="0"/>
                  <w:sz w:val="20"/>
                  <w:szCs w:val="20"/>
                  <w14:ligatures w14:val="none"/>
                </w:rPr>
                <w:t>19</w:t>
              </w:r>
            </w:ins>
          </w:p>
        </w:tc>
        <w:tc>
          <w:tcPr>
            <w:tcW w:w="242" w:type="pct"/>
            <w:noWrap/>
            <w:vAlign w:val="bottom"/>
            <w:hideMark/>
          </w:tcPr>
          <w:p w14:paraId="3C1D57BC" w14:textId="77777777" w:rsidR="00663AE5" w:rsidRPr="006C53DE" w:rsidRDefault="00663AE5" w:rsidP="00241A4A">
            <w:pPr>
              <w:spacing w:after="0" w:line="240" w:lineRule="auto"/>
              <w:jc w:val="right"/>
              <w:rPr>
                <w:ins w:id="257" w:author="Jujia Li" w:date="2025-08-25T16:25:00Z" w16du:dateUtc="2025-08-25T21:25:00Z"/>
                <w:rFonts w:ascii="Times New Roman" w:eastAsia="Times New Roman" w:hAnsi="Times New Roman" w:cs="Times New Roman"/>
                <w:color w:val="000000"/>
                <w:kern w:val="0"/>
                <w:sz w:val="20"/>
                <w:szCs w:val="20"/>
                <w14:ligatures w14:val="none"/>
              </w:rPr>
            </w:pPr>
            <w:ins w:id="258" w:author="Jujia Li" w:date="2025-08-25T16:25:00Z" w16du:dateUtc="2025-08-25T21:25:00Z">
              <w:r w:rsidRPr="006C53DE">
                <w:rPr>
                  <w:rFonts w:ascii="Times New Roman" w:eastAsia="Times New Roman" w:hAnsi="Times New Roman" w:cs="Times New Roman"/>
                  <w:color w:val="000000"/>
                  <w:kern w:val="0"/>
                  <w:sz w:val="20"/>
                  <w:szCs w:val="20"/>
                  <w14:ligatures w14:val="none"/>
                </w:rPr>
                <w:t>0.74</w:t>
              </w:r>
            </w:ins>
          </w:p>
        </w:tc>
        <w:tc>
          <w:tcPr>
            <w:tcW w:w="450" w:type="pct"/>
            <w:noWrap/>
            <w:vAlign w:val="bottom"/>
            <w:hideMark/>
          </w:tcPr>
          <w:p w14:paraId="4CBBAAE0" w14:textId="77777777" w:rsidR="00663AE5" w:rsidRPr="006C53DE" w:rsidRDefault="00663AE5" w:rsidP="00241A4A">
            <w:pPr>
              <w:spacing w:after="0" w:line="240" w:lineRule="auto"/>
              <w:jc w:val="right"/>
              <w:rPr>
                <w:ins w:id="259" w:author="Jujia Li" w:date="2025-08-25T16:25:00Z" w16du:dateUtc="2025-08-25T21:25:00Z"/>
                <w:rFonts w:ascii="Times New Roman" w:eastAsia="Times New Roman" w:hAnsi="Times New Roman" w:cs="Times New Roman"/>
                <w:color w:val="000000"/>
                <w:kern w:val="0"/>
                <w:sz w:val="20"/>
                <w:szCs w:val="20"/>
                <w14:ligatures w14:val="none"/>
              </w:rPr>
            </w:pPr>
            <w:ins w:id="260" w:author="Jujia Li" w:date="2025-08-25T16:25:00Z" w16du:dateUtc="2025-08-25T21:25:00Z">
              <w:r w:rsidRPr="006C53DE">
                <w:rPr>
                  <w:rFonts w:ascii="Times New Roman" w:eastAsia="Times New Roman" w:hAnsi="Times New Roman" w:cs="Times New Roman"/>
                  <w:color w:val="000000"/>
                  <w:kern w:val="0"/>
                  <w:sz w:val="20"/>
                  <w:szCs w:val="20"/>
                  <w14:ligatures w14:val="none"/>
                </w:rPr>
                <w:t>26014</w:t>
              </w:r>
            </w:ins>
          </w:p>
        </w:tc>
        <w:tc>
          <w:tcPr>
            <w:tcW w:w="256" w:type="pct"/>
            <w:noWrap/>
            <w:vAlign w:val="bottom"/>
            <w:hideMark/>
          </w:tcPr>
          <w:p w14:paraId="56973C93" w14:textId="77777777" w:rsidR="00663AE5" w:rsidRPr="006C53DE" w:rsidRDefault="00663AE5" w:rsidP="00241A4A">
            <w:pPr>
              <w:spacing w:after="0" w:line="240" w:lineRule="auto"/>
              <w:jc w:val="right"/>
              <w:rPr>
                <w:ins w:id="261" w:author="Jujia Li" w:date="2025-08-25T16:25:00Z" w16du:dateUtc="2025-08-25T21:25:00Z"/>
                <w:rFonts w:ascii="Times New Roman" w:eastAsia="Times New Roman" w:hAnsi="Times New Roman" w:cs="Times New Roman"/>
                <w:color w:val="000000"/>
                <w:kern w:val="0"/>
                <w:sz w:val="20"/>
                <w:szCs w:val="20"/>
                <w14:ligatures w14:val="none"/>
              </w:rPr>
            </w:pPr>
            <w:ins w:id="262" w:author="Jujia Li" w:date="2025-08-25T16:25:00Z" w16du:dateUtc="2025-08-25T21:25:00Z">
              <w:r w:rsidRPr="006C53DE">
                <w:rPr>
                  <w:rFonts w:ascii="Times New Roman" w:eastAsia="Times New Roman" w:hAnsi="Times New Roman" w:cs="Times New Roman"/>
                  <w:color w:val="000000"/>
                  <w:kern w:val="0"/>
                  <w:sz w:val="20"/>
                  <w:szCs w:val="20"/>
                  <w14:ligatures w14:val="none"/>
                </w:rPr>
                <w:t>39</w:t>
              </w:r>
            </w:ins>
          </w:p>
        </w:tc>
        <w:tc>
          <w:tcPr>
            <w:tcW w:w="243" w:type="pct"/>
            <w:noWrap/>
            <w:vAlign w:val="bottom"/>
            <w:hideMark/>
          </w:tcPr>
          <w:p w14:paraId="02FBAE25" w14:textId="77777777" w:rsidR="00663AE5" w:rsidRPr="006C53DE" w:rsidRDefault="00663AE5" w:rsidP="00241A4A">
            <w:pPr>
              <w:spacing w:after="0" w:line="240" w:lineRule="auto"/>
              <w:jc w:val="right"/>
              <w:rPr>
                <w:ins w:id="263" w:author="Jujia Li" w:date="2025-08-25T16:25:00Z" w16du:dateUtc="2025-08-25T21:25:00Z"/>
                <w:rFonts w:ascii="Times New Roman" w:eastAsia="Times New Roman" w:hAnsi="Times New Roman" w:cs="Times New Roman"/>
                <w:color w:val="000000"/>
                <w:kern w:val="0"/>
                <w:sz w:val="20"/>
                <w:szCs w:val="20"/>
                <w14:ligatures w14:val="none"/>
              </w:rPr>
            </w:pPr>
            <w:ins w:id="264" w:author="Jujia Li" w:date="2025-08-25T16:25:00Z" w16du:dateUtc="2025-08-25T21:25:00Z">
              <w:r w:rsidRPr="006C53DE">
                <w:rPr>
                  <w:rFonts w:ascii="Times New Roman" w:eastAsia="Times New Roman" w:hAnsi="Times New Roman" w:cs="Times New Roman"/>
                  <w:color w:val="000000"/>
                  <w:kern w:val="0"/>
                  <w:sz w:val="20"/>
                  <w:szCs w:val="20"/>
                  <w14:ligatures w14:val="none"/>
                </w:rPr>
                <w:t>1.50</w:t>
              </w:r>
            </w:ins>
          </w:p>
        </w:tc>
        <w:tc>
          <w:tcPr>
            <w:tcW w:w="450" w:type="pct"/>
            <w:noWrap/>
            <w:vAlign w:val="bottom"/>
            <w:hideMark/>
          </w:tcPr>
          <w:p w14:paraId="0C5473A6" w14:textId="77777777" w:rsidR="00663AE5" w:rsidRPr="006C53DE" w:rsidRDefault="00663AE5" w:rsidP="00241A4A">
            <w:pPr>
              <w:spacing w:after="0" w:line="240" w:lineRule="auto"/>
              <w:jc w:val="right"/>
              <w:rPr>
                <w:ins w:id="265" w:author="Jujia Li" w:date="2025-08-25T16:25:00Z" w16du:dateUtc="2025-08-25T21:25:00Z"/>
                <w:rFonts w:ascii="Times New Roman" w:eastAsia="Times New Roman" w:hAnsi="Times New Roman" w:cs="Times New Roman"/>
                <w:color w:val="000000"/>
                <w:kern w:val="0"/>
                <w:sz w:val="20"/>
                <w:szCs w:val="20"/>
                <w14:ligatures w14:val="none"/>
              </w:rPr>
            </w:pPr>
            <w:ins w:id="266" w:author="Jujia Li" w:date="2025-08-25T16:25:00Z" w16du:dateUtc="2025-08-25T21:25:00Z">
              <w:r w:rsidRPr="006C53DE">
                <w:rPr>
                  <w:rFonts w:ascii="Times New Roman" w:eastAsia="Times New Roman" w:hAnsi="Times New Roman" w:cs="Times New Roman"/>
                  <w:color w:val="000000"/>
                  <w:kern w:val="0"/>
                  <w:sz w:val="20"/>
                  <w:szCs w:val="20"/>
                  <w14:ligatures w14:val="none"/>
                </w:rPr>
                <w:t>26196</w:t>
              </w:r>
            </w:ins>
          </w:p>
        </w:tc>
        <w:tc>
          <w:tcPr>
            <w:tcW w:w="256" w:type="pct"/>
            <w:noWrap/>
            <w:vAlign w:val="bottom"/>
            <w:hideMark/>
          </w:tcPr>
          <w:p w14:paraId="1EE54F3F" w14:textId="77777777" w:rsidR="00663AE5" w:rsidRPr="006C53DE" w:rsidRDefault="00663AE5" w:rsidP="00241A4A">
            <w:pPr>
              <w:spacing w:after="0" w:line="240" w:lineRule="auto"/>
              <w:jc w:val="right"/>
              <w:rPr>
                <w:ins w:id="267" w:author="Jujia Li" w:date="2025-08-25T16:25:00Z" w16du:dateUtc="2025-08-25T21:25:00Z"/>
                <w:rFonts w:ascii="Times New Roman" w:eastAsia="Times New Roman" w:hAnsi="Times New Roman" w:cs="Times New Roman"/>
                <w:color w:val="000000"/>
                <w:kern w:val="0"/>
                <w:sz w:val="20"/>
                <w:szCs w:val="20"/>
                <w14:ligatures w14:val="none"/>
              </w:rPr>
            </w:pPr>
            <w:ins w:id="268" w:author="Jujia Li" w:date="2025-08-25T16:25:00Z" w16du:dateUtc="2025-08-25T21:25:00Z">
              <w:r w:rsidRPr="006C53DE">
                <w:rPr>
                  <w:rFonts w:ascii="Times New Roman" w:eastAsia="Times New Roman" w:hAnsi="Times New Roman" w:cs="Times New Roman"/>
                  <w:color w:val="000000"/>
                  <w:kern w:val="0"/>
                  <w:sz w:val="20"/>
                  <w:szCs w:val="20"/>
                  <w14:ligatures w14:val="none"/>
                </w:rPr>
                <w:t>75</w:t>
              </w:r>
            </w:ins>
          </w:p>
        </w:tc>
        <w:tc>
          <w:tcPr>
            <w:tcW w:w="243" w:type="pct"/>
            <w:noWrap/>
            <w:vAlign w:val="bottom"/>
            <w:hideMark/>
          </w:tcPr>
          <w:p w14:paraId="5E1DE73D" w14:textId="77777777" w:rsidR="00663AE5" w:rsidRPr="006C53DE" w:rsidRDefault="00663AE5" w:rsidP="00241A4A">
            <w:pPr>
              <w:spacing w:after="0" w:line="240" w:lineRule="auto"/>
              <w:jc w:val="right"/>
              <w:rPr>
                <w:ins w:id="269" w:author="Jujia Li" w:date="2025-08-25T16:25:00Z" w16du:dateUtc="2025-08-25T21:25:00Z"/>
                <w:rFonts w:ascii="Times New Roman" w:eastAsia="Times New Roman" w:hAnsi="Times New Roman" w:cs="Times New Roman"/>
                <w:color w:val="000000"/>
                <w:kern w:val="0"/>
                <w:sz w:val="20"/>
                <w:szCs w:val="20"/>
                <w14:ligatures w14:val="none"/>
              </w:rPr>
            </w:pPr>
            <w:ins w:id="270" w:author="Jujia Li" w:date="2025-08-25T16:25:00Z" w16du:dateUtc="2025-08-25T21:25:00Z">
              <w:r w:rsidRPr="006C53DE">
                <w:rPr>
                  <w:rFonts w:ascii="Times New Roman" w:eastAsia="Times New Roman" w:hAnsi="Times New Roman" w:cs="Times New Roman"/>
                  <w:color w:val="000000"/>
                  <w:kern w:val="0"/>
                  <w:sz w:val="20"/>
                  <w:szCs w:val="20"/>
                  <w14:ligatures w14:val="none"/>
                </w:rPr>
                <w:t>2.86</w:t>
              </w:r>
            </w:ins>
          </w:p>
        </w:tc>
        <w:tc>
          <w:tcPr>
            <w:tcW w:w="256" w:type="pct"/>
            <w:noWrap/>
            <w:vAlign w:val="bottom"/>
            <w:hideMark/>
          </w:tcPr>
          <w:p w14:paraId="3C3CE511" w14:textId="77777777" w:rsidR="00663AE5" w:rsidRPr="006C53DE" w:rsidRDefault="00663AE5" w:rsidP="00241A4A">
            <w:pPr>
              <w:spacing w:after="0" w:line="240" w:lineRule="auto"/>
              <w:jc w:val="right"/>
              <w:rPr>
                <w:ins w:id="271" w:author="Jujia Li" w:date="2025-08-25T16:25:00Z" w16du:dateUtc="2025-08-25T21:25:00Z"/>
                <w:rFonts w:ascii="Times New Roman" w:eastAsia="Times New Roman" w:hAnsi="Times New Roman" w:cs="Times New Roman"/>
                <w:color w:val="000000"/>
                <w:kern w:val="0"/>
                <w:sz w:val="20"/>
                <w:szCs w:val="20"/>
                <w14:ligatures w14:val="none"/>
              </w:rPr>
            </w:pPr>
            <w:ins w:id="272" w:author="Jujia Li" w:date="2025-08-25T16:25:00Z" w16du:dateUtc="2025-08-25T21:25:00Z">
              <w:r w:rsidRPr="006C53DE">
                <w:rPr>
                  <w:rFonts w:ascii="Times New Roman" w:eastAsia="Times New Roman" w:hAnsi="Times New Roman" w:cs="Times New Roman"/>
                  <w:color w:val="000000"/>
                  <w:kern w:val="0"/>
                  <w:sz w:val="20"/>
                  <w:szCs w:val="20"/>
                  <w14:ligatures w14:val="none"/>
                </w:rPr>
                <w:t>143</w:t>
              </w:r>
            </w:ins>
          </w:p>
        </w:tc>
        <w:tc>
          <w:tcPr>
            <w:tcW w:w="392" w:type="pct"/>
            <w:noWrap/>
            <w:vAlign w:val="bottom"/>
            <w:hideMark/>
          </w:tcPr>
          <w:p w14:paraId="072C8D81" w14:textId="77777777" w:rsidR="00663AE5" w:rsidRPr="006C53DE" w:rsidRDefault="00663AE5" w:rsidP="00241A4A">
            <w:pPr>
              <w:spacing w:after="0" w:line="240" w:lineRule="auto"/>
              <w:jc w:val="right"/>
              <w:rPr>
                <w:ins w:id="273" w:author="Jujia Li" w:date="2025-08-25T16:25:00Z" w16du:dateUtc="2025-08-25T21:25:00Z"/>
                <w:rFonts w:ascii="Times New Roman" w:eastAsia="Times New Roman" w:hAnsi="Times New Roman" w:cs="Times New Roman"/>
                <w:color w:val="000000"/>
                <w:kern w:val="0"/>
                <w:sz w:val="20"/>
                <w:szCs w:val="20"/>
                <w14:ligatures w14:val="none"/>
              </w:rPr>
            </w:pPr>
            <w:ins w:id="274" w:author="Jujia Li" w:date="2025-08-25T16:25:00Z" w16du:dateUtc="2025-08-25T21:25:00Z">
              <w:r w:rsidRPr="006C53DE">
                <w:rPr>
                  <w:rFonts w:ascii="Times New Roman" w:eastAsia="Times New Roman" w:hAnsi="Times New Roman" w:cs="Times New Roman"/>
                  <w:color w:val="000000"/>
                  <w:kern w:val="0"/>
                  <w:sz w:val="20"/>
                  <w:szCs w:val="20"/>
                  <w14:ligatures w14:val="none"/>
                </w:rPr>
                <w:t>1.37</w:t>
              </w:r>
            </w:ins>
          </w:p>
        </w:tc>
      </w:tr>
      <w:tr w:rsidR="00663AE5" w:rsidRPr="006C53DE" w14:paraId="0C971207" w14:textId="77777777" w:rsidTr="00241A4A">
        <w:trPr>
          <w:trHeight w:val="300"/>
          <w:ins w:id="275" w:author="Jujia Li" w:date="2025-08-25T16:25:00Z"/>
        </w:trPr>
        <w:tc>
          <w:tcPr>
            <w:tcW w:w="558" w:type="pct"/>
            <w:noWrap/>
            <w:vAlign w:val="bottom"/>
            <w:hideMark/>
          </w:tcPr>
          <w:p w14:paraId="6E628AE6" w14:textId="77777777" w:rsidR="00663AE5" w:rsidRPr="006C53DE" w:rsidRDefault="00663AE5" w:rsidP="00241A4A">
            <w:pPr>
              <w:spacing w:after="0" w:line="240" w:lineRule="auto"/>
              <w:rPr>
                <w:ins w:id="276" w:author="Jujia Li" w:date="2025-08-25T16:25:00Z" w16du:dateUtc="2025-08-25T21:25:00Z"/>
                <w:rFonts w:ascii="Times New Roman" w:eastAsia="Times New Roman" w:hAnsi="Times New Roman" w:cs="Times New Roman"/>
                <w:color w:val="000000"/>
                <w:kern w:val="0"/>
                <w:sz w:val="20"/>
                <w:szCs w:val="20"/>
                <w14:ligatures w14:val="none"/>
              </w:rPr>
            </w:pPr>
            <w:ins w:id="277" w:author="Jujia Li" w:date="2025-08-25T16:25:00Z" w16du:dateUtc="2025-08-25T21:25:00Z">
              <w:r w:rsidRPr="006C53DE">
                <w:rPr>
                  <w:rFonts w:ascii="Times New Roman" w:eastAsia="Times New Roman" w:hAnsi="Times New Roman" w:cs="Times New Roman"/>
                  <w:color w:val="000000"/>
                  <w:kern w:val="0"/>
                  <w:sz w:val="20"/>
                  <w:szCs w:val="20"/>
                  <w14:ligatures w14:val="none"/>
                </w:rPr>
                <w:t>COLBERT</w:t>
              </w:r>
            </w:ins>
          </w:p>
        </w:tc>
        <w:tc>
          <w:tcPr>
            <w:tcW w:w="450" w:type="pct"/>
            <w:noWrap/>
            <w:vAlign w:val="bottom"/>
            <w:hideMark/>
          </w:tcPr>
          <w:p w14:paraId="557784ED" w14:textId="77777777" w:rsidR="00663AE5" w:rsidRPr="006C53DE" w:rsidRDefault="00663AE5" w:rsidP="00241A4A">
            <w:pPr>
              <w:spacing w:after="0" w:line="240" w:lineRule="auto"/>
              <w:jc w:val="right"/>
              <w:rPr>
                <w:ins w:id="278" w:author="Jujia Li" w:date="2025-08-25T16:25:00Z" w16du:dateUtc="2025-08-25T21:25:00Z"/>
                <w:rFonts w:ascii="Times New Roman" w:eastAsia="Times New Roman" w:hAnsi="Times New Roman" w:cs="Times New Roman"/>
                <w:color w:val="000000"/>
                <w:kern w:val="0"/>
                <w:sz w:val="20"/>
                <w:szCs w:val="20"/>
                <w14:ligatures w14:val="none"/>
              </w:rPr>
            </w:pPr>
            <w:ins w:id="279" w:author="Jujia Li" w:date="2025-08-25T16:25:00Z" w16du:dateUtc="2025-08-25T21:25:00Z">
              <w:r w:rsidRPr="006C53DE">
                <w:rPr>
                  <w:rFonts w:ascii="Times New Roman" w:eastAsia="Times New Roman" w:hAnsi="Times New Roman" w:cs="Times New Roman"/>
                  <w:color w:val="000000"/>
                  <w:kern w:val="0"/>
                  <w:sz w:val="20"/>
                  <w:szCs w:val="20"/>
                  <w14:ligatures w14:val="none"/>
                </w:rPr>
                <w:t>54497</w:t>
              </w:r>
            </w:ins>
          </w:p>
        </w:tc>
        <w:tc>
          <w:tcPr>
            <w:tcW w:w="256" w:type="pct"/>
            <w:noWrap/>
            <w:vAlign w:val="bottom"/>
            <w:hideMark/>
          </w:tcPr>
          <w:p w14:paraId="65335D2D" w14:textId="77777777" w:rsidR="00663AE5" w:rsidRPr="006C53DE" w:rsidRDefault="00663AE5" w:rsidP="00241A4A">
            <w:pPr>
              <w:spacing w:after="0" w:line="240" w:lineRule="auto"/>
              <w:jc w:val="right"/>
              <w:rPr>
                <w:ins w:id="280" w:author="Jujia Li" w:date="2025-08-25T16:25:00Z" w16du:dateUtc="2025-08-25T21:25:00Z"/>
                <w:rFonts w:ascii="Times New Roman" w:eastAsia="Times New Roman" w:hAnsi="Times New Roman" w:cs="Times New Roman"/>
                <w:color w:val="000000"/>
                <w:kern w:val="0"/>
                <w:sz w:val="20"/>
                <w:szCs w:val="20"/>
                <w14:ligatures w14:val="none"/>
              </w:rPr>
            </w:pPr>
            <w:ins w:id="281" w:author="Jujia Li" w:date="2025-08-25T16:25:00Z" w16du:dateUtc="2025-08-25T21:25:00Z">
              <w:r w:rsidRPr="006C53DE">
                <w:rPr>
                  <w:rFonts w:ascii="Times New Roman" w:eastAsia="Times New Roman" w:hAnsi="Times New Roman" w:cs="Times New Roman"/>
                  <w:color w:val="000000"/>
                  <w:kern w:val="0"/>
                  <w:sz w:val="20"/>
                  <w:szCs w:val="20"/>
                  <w14:ligatures w14:val="none"/>
                </w:rPr>
                <w:t>52</w:t>
              </w:r>
            </w:ins>
          </w:p>
        </w:tc>
        <w:tc>
          <w:tcPr>
            <w:tcW w:w="242" w:type="pct"/>
            <w:noWrap/>
            <w:vAlign w:val="bottom"/>
            <w:hideMark/>
          </w:tcPr>
          <w:p w14:paraId="7E8A6275" w14:textId="77777777" w:rsidR="00663AE5" w:rsidRPr="006C53DE" w:rsidRDefault="00663AE5" w:rsidP="00241A4A">
            <w:pPr>
              <w:spacing w:after="0" w:line="240" w:lineRule="auto"/>
              <w:jc w:val="right"/>
              <w:rPr>
                <w:ins w:id="282" w:author="Jujia Li" w:date="2025-08-25T16:25:00Z" w16du:dateUtc="2025-08-25T21:25:00Z"/>
                <w:rFonts w:ascii="Times New Roman" w:eastAsia="Times New Roman" w:hAnsi="Times New Roman" w:cs="Times New Roman"/>
                <w:color w:val="000000"/>
                <w:kern w:val="0"/>
                <w:sz w:val="20"/>
                <w:szCs w:val="20"/>
                <w14:ligatures w14:val="none"/>
              </w:rPr>
            </w:pPr>
            <w:ins w:id="283" w:author="Jujia Li" w:date="2025-08-25T16:25:00Z" w16du:dateUtc="2025-08-25T21:25:00Z">
              <w:r w:rsidRPr="006C53DE">
                <w:rPr>
                  <w:rFonts w:ascii="Times New Roman" w:eastAsia="Times New Roman" w:hAnsi="Times New Roman" w:cs="Times New Roman"/>
                  <w:color w:val="000000"/>
                  <w:kern w:val="0"/>
                  <w:sz w:val="20"/>
                  <w:szCs w:val="20"/>
                  <w14:ligatures w14:val="none"/>
                </w:rPr>
                <w:t>0.95</w:t>
              </w:r>
            </w:ins>
          </w:p>
        </w:tc>
        <w:tc>
          <w:tcPr>
            <w:tcW w:w="450" w:type="pct"/>
            <w:noWrap/>
            <w:vAlign w:val="bottom"/>
            <w:hideMark/>
          </w:tcPr>
          <w:p w14:paraId="1DF01DEA" w14:textId="77777777" w:rsidR="00663AE5" w:rsidRPr="006C53DE" w:rsidRDefault="00663AE5" w:rsidP="00241A4A">
            <w:pPr>
              <w:spacing w:after="0" w:line="240" w:lineRule="auto"/>
              <w:jc w:val="right"/>
              <w:rPr>
                <w:ins w:id="284" w:author="Jujia Li" w:date="2025-08-25T16:25:00Z" w16du:dateUtc="2025-08-25T21:25:00Z"/>
                <w:rFonts w:ascii="Times New Roman" w:eastAsia="Times New Roman" w:hAnsi="Times New Roman" w:cs="Times New Roman"/>
                <w:color w:val="000000"/>
                <w:kern w:val="0"/>
                <w:sz w:val="20"/>
                <w:szCs w:val="20"/>
                <w14:ligatures w14:val="none"/>
              </w:rPr>
            </w:pPr>
            <w:ins w:id="285" w:author="Jujia Li" w:date="2025-08-25T16:25:00Z" w16du:dateUtc="2025-08-25T21:25:00Z">
              <w:r w:rsidRPr="006C53DE">
                <w:rPr>
                  <w:rFonts w:ascii="Times New Roman" w:eastAsia="Times New Roman" w:hAnsi="Times New Roman" w:cs="Times New Roman"/>
                  <w:color w:val="000000"/>
                  <w:kern w:val="0"/>
                  <w:sz w:val="20"/>
                  <w:szCs w:val="20"/>
                  <w14:ligatures w14:val="none"/>
                </w:rPr>
                <w:t>54695</w:t>
              </w:r>
            </w:ins>
          </w:p>
        </w:tc>
        <w:tc>
          <w:tcPr>
            <w:tcW w:w="256" w:type="pct"/>
            <w:noWrap/>
            <w:vAlign w:val="bottom"/>
            <w:hideMark/>
          </w:tcPr>
          <w:p w14:paraId="1FB853C8" w14:textId="77777777" w:rsidR="00663AE5" w:rsidRPr="006C53DE" w:rsidRDefault="00663AE5" w:rsidP="00241A4A">
            <w:pPr>
              <w:spacing w:after="0" w:line="240" w:lineRule="auto"/>
              <w:jc w:val="right"/>
              <w:rPr>
                <w:ins w:id="286" w:author="Jujia Li" w:date="2025-08-25T16:25:00Z" w16du:dateUtc="2025-08-25T21:25:00Z"/>
                <w:rFonts w:ascii="Times New Roman" w:eastAsia="Times New Roman" w:hAnsi="Times New Roman" w:cs="Times New Roman"/>
                <w:color w:val="000000"/>
                <w:kern w:val="0"/>
                <w:sz w:val="20"/>
                <w:szCs w:val="20"/>
                <w14:ligatures w14:val="none"/>
              </w:rPr>
            </w:pPr>
            <w:ins w:id="287" w:author="Jujia Li" w:date="2025-08-25T16:25:00Z" w16du:dateUtc="2025-08-25T21:25:00Z">
              <w:r w:rsidRPr="006C53DE">
                <w:rPr>
                  <w:rFonts w:ascii="Times New Roman" w:eastAsia="Times New Roman" w:hAnsi="Times New Roman" w:cs="Times New Roman"/>
                  <w:color w:val="000000"/>
                  <w:kern w:val="0"/>
                  <w:sz w:val="20"/>
                  <w:szCs w:val="20"/>
                  <w14:ligatures w14:val="none"/>
                </w:rPr>
                <w:t>86</w:t>
              </w:r>
            </w:ins>
          </w:p>
        </w:tc>
        <w:tc>
          <w:tcPr>
            <w:tcW w:w="242" w:type="pct"/>
            <w:noWrap/>
            <w:vAlign w:val="bottom"/>
            <w:hideMark/>
          </w:tcPr>
          <w:p w14:paraId="7D72D4DA" w14:textId="77777777" w:rsidR="00663AE5" w:rsidRPr="006C53DE" w:rsidRDefault="00663AE5" w:rsidP="00241A4A">
            <w:pPr>
              <w:spacing w:after="0" w:line="240" w:lineRule="auto"/>
              <w:jc w:val="right"/>
              <w:rPr>
                <w:ins w:id="288" w:author="Jujia Li" w:date="2025-08-25T16:25:00Z" w16du:dateUtc="2025-08-25T21:25:00Z"/>
                <w:rFonts w:ascii="Times New Roman" w:eastAsia="Times New Roman" w:hAnsi="Times New Roman" w:cs="Times New Roman"/>
                <w:color w:val="000000"/>
                <w:kern w:val="0"/>
                <w:sz w:val="20"/>
                <w:szCs w:val="20"/>
                <w14:ligatures w14:val="none"/>
              </w:rPr>
            </w:pPr>
            <w:ins w:id="289" w:author="Jujia Li" w:date="2025-08-25T16:25:00Z" w16du:dateUtc="2025-08-25T21:25:00Z">
              <w:r w:rsidRPr="006C53DE">
                <w:rPr>
                  <w:rFonts w:ascii="Times New Roman" w:eastAsia="Times New Roman" w:hAnsi="Times New Roman" w:cs="Times New Roman"/>
                  <w:color w:val="000000"/>
                  <w:kern w:val="0"/>
                  <w:sz w:val="20"/>
                  <w:szCs w:val="20"/>
                  <w14:ligatures w14:val="none"/>
                </w:rPr>
                <w:t>1.57</w:t>
              </w:r>
            </w:ins>
          </w:p>
        </w:tc>
        <w:tc>
          <w:tcPr>
            <w:tcW w:w="450" w:type="pct"/>
            <w:noWrap/>
            <w:vAlign w:val="bottom"/>
            <w:hideMark/>
          </w:tcPr>
          <w:p w14:paraId="395CAE0D" w14:textId="77777777" w:rsidR="00663AE5" w:rsidRPr="006C53DE" w:rsidRDefault="00663AE5" w:rsidP="00241A4A">
            <w:pPr>
              <w:spacing w:after="0" w:line="240" w:lineRule="auto"/>
              <w:jc w:val="right"/>
              <w:rPr>
                <w:ins w:id="290" w:author="Jujia Li" w:date="2025-08-25T16:25:00Z" w16du:dateUtc="2025-08-25T21:25:00Z"/>
                <w:rFonts w:ascii="Times New Roman" w:eastAsia="Times New Roman" w:hAnsi="Times New Roman" w:cs="Times New Roman"/>
                <w:color w:val="000000"/>
                <w:kern w:val="0"/>
                <w:sz w:val="20"/>
                <w:szCs w:val="20"/>
                <w14:ligatures w14:val="none"/>
              </w:rPr>
            </w:pPr>
            <w:ins w:id="291" w:author="Jujia Li" w:date="2025-08-25T16:25:00Z" w16du:dateUtc="2025-08-25T21:25:00Z">
              <w:r w:rsidRPr="006C53DE">
                <w:rPr>
                  <w:rFonts w:ascii="Times New Roman" w:eastAsia="Times New Roman" w:hAnsi="Times New Roman" w:cs="Times New Roman"/>
                  <w:color w:val="000000"/>
                  <w:kern w:val="0"/>
                  <w:sz w:val="20"/>
                  <w:szCs w:val="20"/>
                  <w14:ligatures w14:val="none"/>
                </w:rPr>
                <w:t>55004</w:t>
              </w:r>
            </w:ins>
          </w:p>
        </w:tc>
        <w:tc>
          <w:tcPr>
            <w:tcW w:w="256" w:type="pct"/>
            <w:noWrap/>
            <w:vAlign w:val="bottom"/>
            <w:hideMark/>
          </w:tcPr>
          <w:p w14:paraId="338DF021" w14:textId="77777777" w:rsidR="00663AE5" w:rsidRPr="006C53DE" w:rsidRDefault="00663AE5" w:rsidP="00241A4A">
            <w:pPr>
              <w:spacing w:after="0" w:line="240" w:lineRule="auto"/>
              <w:jc w:val="right"/>
              <w:rPr>
                <w:ins w:id="292" w:author="Jujia Li" w:date="2025-08-25T16:25:00Z" w16du:dateUtc="2025-08-25T21:25:00Z"/>
                <w:rFonts w:ascii="Times New Roman" w:eastAsia="Times New Roman" w:hAnsi="Times New Roman" w:cs="Times New Roman"/>
                <w:color w:val="000000"/>
                <w:kern w:val="0"/>
                <w:sz w:val="20"/>
                <w:szCs w:val="20"/>
                <w14:ligatures w14:val="none"/>
              </w:rPr>
            </w:pPr>
            <w:ins w:id="293" w:author="Jujia Li" w:date="2025-08-25T16:25:00Z" w16du:dateUtc="2025-08-25T21:25:00Z">
              <w:r w:rsidRPr="006C53DE">
                <w:rPr>
                  <w:rFonts w:ascii="Times New Roman" w:eastAsia="Times New Roman" w:hAnsi="Times New Roman" w:cs="Times New Roman"/>
                  <w:color w:val="000000"/>
                  <w:kern w:val="0"/>
                  <w:sz w:val="20"/>
                  <w:szCs w:val="20"/>
                  <w14:ligatures w14:val="none"/>
                </w:rPr>
                <w:t>61</w:t>
              </w:r>
            </w:ins>
          </w:p>
        </w:tc>
        <w:tc>
          <w:tcPr>
            <w:tcW w:w="243" w:type="pct"/>
            <w:noWrap/>
            <w:vAlign w:val="bottom"/>
            <w:hideMark/>
          </w:tcPr>
          <w:p w14:paraId="6741FFCC" w14:textId="77777777" w:rsidR="00663AE5" w:rsidRPr="006C53DE" w:rsidRDefault="00663AE5" w:rsidP="00241A4A">
            <w:pPr>
              <w:spacing w:after="0" w:line="240" w:lineRule="auto"/>
              <w:jc w:val="right"/>
              <w:rPr>
                <w:ins w:id="294" w:author="Jujia Li" w:date="2025-08-25T16:25:00Z" w16du:dateUtc="2025-08-25T21:25:00Z"/>
                <w:rFonts w:ascii="Times New Roman" w:eastAsia="Times New Roman" w:hAnsi="Times New Roman" w:cs="Times New Roman"/>
                <w:color w:val="000000"/>
                <w:kern w:val="0"/>
                <w:sz w:val="20"/>
                <w:szCs w:val="20"/>
                <w14:ligatures w14:val="none"/>
              </w:rPr>
            </w:pPr>
            <w:ins w:id="295" w:author="Jujia Li" w:date="2025-08-25T16:25:00Z" w16du:dateUtc="2025-08-25T21:25:00Z">
              <w:r w:rsidRPr="006C53DE">
                <w:rPr>
                  <w:rFonts w:ascii="Times New Roman" w:eastAsia="Times New Roman" w:hAnsi="Times New Roman" w:cs="Times New Roman"/>
                  <w:color w:val="000000"/>
                  <w:kern w:val="0"/>
                  <w:sz w:val="20"/>
                  <w:szCs w:val="20"/>
                  <w14:ligatures w14:val="none"/>
                </w:rPr>
                <w:t>1.11</w:t>
              </w:r>
            </w:ins>
          </w:p>
        </w:tc>
        <w:tc>
          <w:tcPr>
            <w:tcW w:w="450" w:type="pct"/>
            <w:noWrap/>
            <w:vAlign w:val="bottom"/>
            <w:hideMark/>
          </w:tcPr>
          <w:p w14:paraId="69FF1ED5" w14:textId="77777777" w:rsidR="00663AE5" w:rsidRPr="006C53DE" w:rsidRDefault="00663AE5" w:rsidP="00241A4A">
            <w:pPr>
              <w:spacing w:after="0" w:line="240" w:lineRule="auto"/>
              <w:jc w:val="right"/>
              <w:rPr>
                <w:ins w:id="296" w:author="Jujia Li" w:date="2025-08-25T16:25:00Z" w16du:dateUtc="2025-08-25T21:25:00Z"/>
                <w:rFonts w:ascii="Times New Roman" w:eastAsia="Times New Roman" w:hAnsi="Times New Roman" w:cs="Times New Roman"/>
                <w:color w:val="000000"/>
                <w:kern w:val="0"/>
                <w:sz w:val="20"/>
                <w:szCs w:val="20"/>
                <w14:ligatures w14:val="none"/>
              </w:rPr>
            </w:pPr>
            <w:ins w:id="297" w:author="Jujia Li" w:date="2025-08-25T16:25:00Z" w16du:dateUtc="2025-08-25T21:25:00Z">
              <w:r w:rsidRPr="006C53DE">
                <w:rPr>
                  <w:rFonts w:ascii="Times New Roman" w:eastAsia="Times New Roman" w:hAnsi="Times New Roman" w:cs="Times New Roman"/>
                  <w:color w:val="000000"/>
                  <w:kern w:val="0"/>
                  <w:sz w:val="20"/>
                  <w:szCs w:val="20"/>
                  <w14:ligatures w14:val="none"/>
                </w:rPr>
                <w:t>55241</w:t>
              </w:r>
            </w:ins>
          </w:p>
        </w:tc>
        <w:tc>
          <w:tcPr>
            <w:tcW w:w="256" w:type="pct"/>
            <w:noWrap/>
            <w:vAlign w:val="bottom"/>
            <w:hideMark/>
          </w:tcPr>
          <w:p w14:paraId="7B4EB687" w14:textId="77777777" w:rsidR="00663AE5" w:rsidRPr="006C53DE" w:rsidRDefault="00663AE5" w:rsidP="00241A4A">
            <w:pPr>
              <w:spacing w:after="0" w:line="240" w:lineRule="auto"/>
              <w:jc w:val="right"/>
              <w:rPr>
                <w:ins w:id="298" w:author="Jujia Li" w:date="2025-08-25T16:25:00Z" w16du:dateUtc="2025-08-25T21:25:00Z"/>
                <w:rFonts w:ascii="Times New Roman" w:eastAsia="Times New Roman" w:hAnsi="Times New Roman" w:cs="Times New Roman"/>
                <w:color w:val="000000"/>
                <w:kern w:val="0"/>
                <w:sz w:val="20"/>
                <w:szCs w:val="20"/>
                <w14:ligatures w14:val="none"/>
              </w:rPr>
            </w:pPr>
            <w:ins w:id="299" w:author="Jujia Li" w:date="2025-08-25T16:25:00Z" w16du:dateUtc="2025-08-25T21:25:00Z">
              <w:r w:rsidRPr="006C53DE">
                <w:rPr>
                  <w:rFonts w:ascii="Times New Roman" w:eastAsia="Times New Roman" w:hAnsi="Times New Roman" w:cs="Times New Roman"/>
                  <w:color w:val="000000"/>
                  <w:kern w:val="0"/>
                  <w:sz w:val="20"/>
                  <w:szCs w:val="20"/>
                  <w14:ligatures w14:val="none"/>
                </w:rPr>
                <w:t>134</w:t>
              </w:r>
            </w:ins>
          </w:p>
        </w:tc>
        <w:tc>
          <w:tcPr>
            <w:tcW w:w="243" w:type="pct"/>
            <w:noWrap/>
            <w:vAlign w:val="bottom"/>
            <w:hideMark/>
          </w:tcPr>
          <w:p w14:paraId="15BD617E" w14:textId="77777777" w:rsidR="00663AE5" w:rsidRPr="006C53DE" w:rsidRDefault="00663AE5" w:rsidP="00241A4A">
            <w:pPr>
              <w:spacing w:after="0" w:line="240" w:lineRule="auto"/>
              <w:jc w:val="right"/>
              <w:rPr>
                <w:ins w:id="300" w:author="Jujia Li" w:date="2025-08-25T16:25:00Z" w16du:dateUtc="2025-08-25T21:25:00Z"/>
                <w:rFonts w:ascii="Times New Roman" w:eastAsia="Times New Roman" w:hAnsi="Times New Roman" w:cs="Times New Roman"/>
                <w:color w:val="000000"/>
                <w:kern w:val="0"/>
                <w:sz w:val="20"/>
                <w:szCs w:val="20"/>
                <w14:ligatures w14:val="none"/>
              </w:rPr>
            </w:pPr>
            <w:ins w:id="301" w:author="Jujia Li" w:date="2025-08-25T16:25:00Z" w16du:dateUtc="2025-08-25T21:25:00Z">
              <w:r w:rsidRPr="006C53DE">
                <w:rPr>
                  <w:rFonts w:ascii="Times New Roman" w:eastAsia="Times New Roman" w:hAnsi="Times New Roman" w:cs="Times New Roman"/>
                  <w:color w:val="000000"/>
                  <w:kern w:val="0"/>
                  <w:sz w:val="20"/>
                  <w:szCs w:val="20"/>
                  <w14:ligatures w14:val="none"/>
                </w:rPr>
                <w:t>2.43</w:t>
              </w:r>
            </w:ins>
          </w:p>
        </w:tc>
        <w:tc>
          <w:tcPr>
            <w:tcW w:w="256" w:type="pct"/>
            <w:noWrap/>
            <w:vAlign w:val="bottom"/>
            <w:hideMark/>
          </w:tcPr>
          <w:p w14:paraId="1D51C969" w14:textId="77777777" w:rsidR="00663AE5" w:rsidRPr="006C53DE" w:rsidRDefault="00663AE5" w:rsidP="00241A4A">
            <w:pPr>
              <w:spacing w:after="0" w:line="240" w:lineRule="auto"/>
              <w:jc w:val="right"/>
              <w:rPr>
                <w:ins w:id="302" w:author="Jujia Li" w:date="2025-08-25T16:25:00Z" w16du:dateUtc="2025-08-25T21:25:00Z"/>
                <w:rFonts w:ascii="Times New Roman" w:eastAsia="Times New Roman" w:hAnsi="Times New Roman" w:cs="Times New Roman"/>
                <w:color w:val="000000"/>
                <w:kern w:val="0"/>
                <w:sz w:val="20"/>
                <w:szCs w:val="20"/>
                <w14:ligatures w14:val="none"/>
              </w:rPr>
            </w:pPr>
            <w:ins w:id="303" w:author="Jujia Li" w:date="2025-08-25T16:25:00Z" w16du:dateUtc="2025-08-25T21:25:00Z">
              <w:r w:rsidRPr="006C53DE">
                <w:rPr>
                  <w:rFonts w:ascii="Times New Roman" w:eastAsia="Times New Roman" w:hAnsi="Times New Roman" w:cs="Times New Roman"/>
                  <w:color w:val="000000"/>
                  <w:kern w:val="0"/>
                  <w:sz w:val="20"/>
                  <w:szCs w:val="20"/>
                  <w14:ligatures w14:val="none"/>
                </w:rPr>
                <w:t>333</w:t>
              </w:r>
            </w:ins>
          </w:p>
        </w:tc>
        <w:tc>
          <w:tcPr>
            <w:tcW w:w="392" w:type="pct"/>
            <w:noWrap/>
            <w:vAlign w:val="bottom"/>
            <w:hideMark/>
          </w:tcPr>
          <w:p w14:paraId="65A8822E" w14:textId="77777777" w:rsidR="00663AE5" w:rsidRPr="006C53DE" w:rsidRDefault="00663AE5" w:rsidP="00241A4A">
            <w:pPr>
              <w:spacing w:after="0" w:line="240" w:lineRule="auto"/>
              <w:jc w:val="right"/>
              <w:rPr>
                <w:ins w:id="304" w:author="Jujia Li" w:date="2025-08-25T16:25:00Z" w16du:dateUtc="2025-08-25T21:25:00Z"/>
                <w:rFonts w:ascii="Times New Roman" w:eastAsia="Times New Roman" w:hAnsi="Times New Roman" w:cs="Times New Roman"/>
                <w:color w:val="000000"/>
                <w:kern w:val="0"/>
                <w:sz w:val="20"/>
                <w:szCs w:val="20"/>
                <w14:ligatures w14:val="none"/>
              </w:rPr>
            </w:pPr>
            <w:ins w:id="305" w:author="Jujia Li" w:date="2025-08-25T16:25:00Z" w16du:dateUtc="2025-08-25T21:25:00Z">
              <w:r w:rsidRPr="006C53DE">
                <w:rPr>
                  <w:rFonts w:ascii="Times New Roman" w:eastAsia="Times New Roman" w:hAnsi="Times New Roman" w:cs="Times New Roman"/>
                  <w:color w:val="000000"/>
                  <w:kern w:val="0"/>
                  <w:sz w:val="20"/>
                  <w:szCs w:val="20"/>
                  <w14:ligatures w14:val="none"/>
                </w:rPr>
                <w:t>1.52</w:t>
              </w:r>
            </w:ins>
          </w:p>
        </w:tc>
      </w:tr>
      <w:tr w:rsidR="00663AE5" w:rsidRPr="006C53DE" w14:paraId="79A22F52" w14:textId="77777777" w:rsidTr="00241A4A">
        <w:trPr>
          <w:trHeight w:val="300"/>
          <w:ins w:id="306" w:author="Jujia Li" w:date="2025-08-25T16:25:00Z"/>
        </w:trPr>
        <w:tc>
          <w:tcPr>
            <w:tcW w:w="558" w:type="pct"/>
            <w:noWrap/>
            <w:vAlign w:val="bottom"/>
            <w:hideMark/>
          </w:tcPr>
          <w:p w14:paraId="1A9B5EED" w14:textId="77777777" w:rsidR="00663AE5" w:rsidRPr="006C53DE" w:rsidRDefault="00663AE5" w:rsidP="00241A4A">
            <w:pPr>
              <w:spacing w:after="0" w:line="240" w:lineRule="auto"/>
              <w:rPr>
                <w:ins w:id="307" w:author="Jujia Li" w:date="2025-08-25T16:25:00Z" w16du:dateUtc="2025-08-25T21:25:00Z"/>
                <w:rFonts w:ascii="Times New Roman" w:eastAsia="Times New Roman" w:hAnsi="Times New Roman" w:cs="Times New Roman"/>
                <w:color w:val="000000"/>
                <w:kern w:val="0"/>
                <w:sz w:val="20"/>
                <w:szCs w:val="20"/>
                <w14:ligatures w14:val="none"/>
              </w:rPr>
            </w:pPr>
            <w:ins w:id="308" w:author="Jujia Li" w:date="2025-08-25T16:25:00Z" w16du:dateUtc="2025-08-25T21:25:00Z">
              <w:r w:rsidRPr="006C53DE">
                <w:rPr>
                  <w:rFonts w:ascii="Times New Roman" w:eastAsia="Times New Roman" w:hAnsi="Times New Roman" w:cs="Times New Roman"/>
                  <w:color w:val="000000"/>
                  <w:kern w:val="0"/>
                  <w:sz w:val="20"/>
                  <w:szCs w:val="20"/>
                  <w14:ligatures w14:val="none"/>
                </w:rPr>
                <w:t>CULLMAN</w:t>
              </w:r>
            </w:ins>
          </w:p>
        </w:tc>
        <w:tc>
          <w:tcPr>
            <w:tcW w:w="450" w:type="pct"/>
            <w:noWrap/>
            <w:vAlign w:val="bottom"/>
            <w:hideMark/>
          </w:tcPr>
          <w:p w14:paraId="55956F68" w14:textId="77777777" w:rsidR="00663AE5" w:rsidRPr="006C53DE" w:rsidRDefault="00663AE5" w:rsidP="00241A4A">
            <w:pPr>
              <w:spacing w:after="0" w:line="240" w:lineRule="auto"/>
              <w:jc w:val="right"/>
              <w:rPr>
                <w:ins w:id="309" w:author="Jujia Li" w:date="2025-08-25T16:25:00Z" w16du:dateUtc="2025-08-25T21:25:00Z"/>
                <w:rFonts w:ascii="Times New Roman" w:eastAsia="Times New Roman" w:hAnsi="Times New Roman" w:cs="Times New Roman"/>
                <w:color w:val="000000"/>
                <w:kern w:val="0"/>
                <w:sz w:val="20"/>
                <w:szCs w:val="20"/>
                <w14:ligatures w14:val="none"/>
              </w:rPr>
            </w:pPr>
            <w:ins w:id="310" w:author="Jujia Li" w:date="2025-08-25T16:25:00Z" w16du:dateUtc="2025-08-25T21:25:00Z">
              <w:r w:rsidRPr="006C53DE">
                <w:rPr>
                  <w:rFonts w:ascii="Times New Roman" w:eastAsia="Times New Roman" w:hAnsi="Times New Roman" w:cs="Times New Roman"/>
                  <w:color w:val="000000"/>
                  <w:kern w:val="0"/>
                  <w:sz w:val="20"/>
                  <w:szCs w:val="20"/>
                  <w14:ligatures w14:val="none"/>
                </w:rPr>
                <w:t>82450</w:t>
              </w:r>
            </w:ins>
          </w:p>
        </w:tc>
        <w:tc>
          <w:tcPr>
            <w:tcW w:w="256" w:type="pct"/>
            <w:noWrap/>
            <w:vAlign w:val="bottom"/>
            <w:hideMark/>
          </w:tcPr>
          <w:p w14:paraId="60DFC34B" w14:textId="77777777" w:rsidR="00663AE5" w:rsidRPr="006C53DE" w:rsidRDefault="00663AE5" w:rsidP="00241A4A">
            <w:pPr>
              <w:spacing w:after="0" w:line="240" w:lineRule="auto"/>
              <w:jc w:val="right"/>
              <w:rPr>
                <w:ins w:id="311" w:author="Jujia Li" w:date="2025-08-25T16:25:00Z" w16du:dateUtc="2025-08-25T21:25:00Z"/>
                <w:rFonts w:ascii="Times New Roman" w:eastAsia="Times New Roman" w:hAnsi="Times New Roman" w:cs="Times New Roman"/>
                <w:color w:val="000000"/>
                <w:kern w:val="0"/>
                <w:sz w:val="20"/>
                <w:szCs w:val="20"/>
                <w14:ligatures w14:val="none"/>
              </w:rPr>
            </w:pPr>
            <w:ins w:id="312" w:author="Jujia Li" w:date="2025-08-25T16:25:00Z" w16du:dateUtc="2025-08-25T21:25:00Z">
              <w:r w:rsidRPr="006C53DE">
                <w:rPr>
                  <w:rFonts w:ascii="Times New Roman" w:eastAsia="Times New Roman" w:hAnsi="Times New Roman" w:cs="Times New Roman"/>
                  <w:color w:val="000000"/>
                  <w:kern w:val="0"/>
                  <w:sz w:val="20"/>
                  <w:szCs w:val="20"/>
                  <w14:ligatures w14:val="none"/>
                </w:rPr>
                <w:t>53</w:t>
              </w:r>
            </w:ins>
          </w:p>
        </w:tc>
        <w:tc>
          <w:tcPr>
            <w:tcW w:w="242" w:type="pct"/>
            <w:noWrap/>
            <w:vAlign w:val="bottom"/>
            <w:hideMark/>
          </w:tcPr>
          <w:p w14:paraId="0353FE46" w14:textId="77777777" w:rsidR="00663AE5" w:rsidRPr="006C53DE" w:rsidRDefault="00663AE5" w:rsidP="00241A4A">
            <w:pPr>
              <w:spacing w:after="0" w:line="240" w:lineRule="auto"/>
              <w:jc w:val="right"/>
              <w:rPr>
                <w:ins w:id="313" w:author="Jujia Li" w:date="2025-08-25T16:25:00Z" w16du:dateUtc="2025-08-25T21:25:00Z"/>
                <w:rFonts w:ascii="Times New Roman" w:eastAsia="Times New Roman" w:hAnsi="Times New Roman" w:cs="Times New Roman"/>
                <w:color w:val="000000"/>
                <w:kern w:val="0"/>
                <w:sz w:val="20"/>
                <w:szCs w:val="20"/>
                <w14:ligatures w14:val="none"/>
              </w:rPr>
            </w:pPr>
            <w:ins w:id="314" w:author="Jujia Li" w:date="2025-08-25T16:25:00Z" w16du:dateUtc="2025-08-25T21:25:00Z">
              <w:r w:rsidRPr="006C53DE">
                <w:rPr>
                  <w:rFonts w:ascii="Times New Roman" w:eastAsia="Times New Roman" w:hAnsi="Times New Roman" w:cs="Times New Roman"/>
                  <w:color w:val="000000"/>
                  <w:kern w:val="0"/>
                  <w:sz w:val="20"/>
                  <w:szCs w:val="20"/>
                  <w14:ligatures w14:val="none"/>
                </w:rPr>
                <w:t>0.64</w:t>
              </w:r>
            </w:ins>
          </w:p>
        </w:tc>
        <w:tc>
          <w:tcPr>
            <w:tcW w:w="450" w:type="pct"/>
            <w:noWrap/>
            <w:vAlign w:val="bottom"/>
            <w:hideMark/>
          </w:tcPr>
          <w:p w14:paraId="484E77BB" w14:textId="77777777" w:rsidR="00663AE5" w:rsidRPr="006C53DE" w:rsidRDefault="00663AE5" w:rsidP="00241A4A">
            <w:pPr>
              <w:spacing w:after="0" w:line="240" w:lineRule="auto"/>
              <w:jc w:val="right"/>
              <w:rPr>
                <w:ins w:id="315" w:author="Jujia Li" w:date="2025-08-25T16:25:00Z" w16du:dateUtc="2025-08-25T21:25:00Z"/>
                <w:rFonts w:ascii="Times New Roman" w:eastAsia="Times New Roman" w:hAnsi="Times New Roman" w:cs="Times New Roman"/>
                <w:color w:val="000000"/>
                <w:kern w:val="0"/>
                <w:sz w:val="20"/>
                <w:szCs w:val="20"/>
                <w14:ligatures w14:val="none"/>
              </w:rPr>
            </w:pPr>
            <w:ins w:id="316" w:author="Jujia Li" w:date="2025-08-25T16:25:00Z" w16du:dateUtc="2025-08-25T21:25:00Z">
              <w:r w:rsidRPr="006C53DE">
                <w:rPr>
                  <w:rFonts w:ascii="Times New Roman" w:eastAsia="Times New Roman" w:hAnsi="Times New Roman" w:cs="Times New Roman"/>
                  <w:color w:val="000000"/>
                  <w:kern w:val="0"/>
                  <w:sz w:val="20"/>
                  <w:szCs w:val="20"/>
                  <w14:ligatures w14:val="none"/>
                </w:rPr>
                <w:t>82867</w:t>
              </w:r>
            </w:ins>
          </w:p>
        </w:tc>
        <w:tc>
          <w:tcPr>
            <w:tcW w:w="256" w:type="pct"/>
            <w:noWrap/>
            <w:vAlign w:val="bottom"/>
            <w:hideMark/>
          </w:tcPr>
          <w:p w14:paraId="05541289" w14:textId="77777777" w:rsidR="00663AE5" w:rsidRPr="006C53DE" w:rsidRDefault="00663AE5" w:rsidP="00241A4A">
            <w:pPr>
              <w:spacing w:after="0" w:line="240" w:lineRule="auto"/>
              <w:jc w:val="right"/>
              <w:rPr>
                <w:ins w:id="317" w:author="Jujia Li" w:date="2025-08-25T16:25:00Z" w16du:dateUtc="2025-08-25T21:25:00Z"/>
                <w:rFonts w:ascii="Times New Roman" w:eastAsia="Times New Roman" w:hAnsi="Times New Roman" w:cs="Times New Roman"/>
                <w:color w:val="000000"/>
                <w:kern w:val="0"/>
                <w:sz w:val="20"/>
                <w:szCs w:val="20"/>
                <w14:ligatures w14:val="none"/>
              </w:rPr>
            </w:pPr>
            <w:ins w:id="318" w:author="Jujia Li" w:date="2025-08-25T16:25:00Z" w16du:dateUtc="2025-08-25T21:25:00Z">
              <w:r w:rsidRPr="006C53DE">
                <w:rPr>
                  <w:rFonts w:ascii="Times New Roman" w:eastAsia="Times New Roman" w:hAnsi="Times New Roman" w:cs="Times New Roman"/>
                  <w:color w:val="000000"/>
                  <w:kern w:val="0"/>
                  <w:sz w:val="20"/>
                  <w:szCs w:val="20"/>
                  <w14:ligatures w14:val="none"/>
                </w:rPr>
                <w:t>67</w:t>
              </w:r>
            </w:ins>
          </w:p>
        </w:tc>
        <w:tc>
          <w:tcPr>
            <w:tcW w:w="242" w:type="pct"/>
            <w:noWrap/>
            <w:vAlign w:val="bottom"/>
            <w:hideMark/>
          </w:tcPr>
          <w:p w14:paraId="0557D4D6" w14:textId="77777777" w:rsidR="00663AE5" w:rsidRPr="006C53DE" w:rsidRDefault="00663AE5" w:rsidP="00241A4A">
            <w:pPr>
              <w:spacing w:after="0" w:line="240" w:lineRule="auto"/>
              <w:jc w:val="right"/>
              <w:rPr>
                <w:ins w:id="319" w:author="Jujia Li" w:date="2025-08-25T16:25:00Z" w16du:dateUtc="2025-08-25T21:25:00Z"/>
                <w:rFonts w:ascii="Times New Roman" w:eastAsia="Times New Roman" w:hAnsi="Times New Roman" w:cs="Times New Roman"/>
                <w:color w:val="000000"/>
                <w:kern w:val="0"/>
                <w:sz w:val="20"/>
                <w:szCs w:val="20"/>
                <w14:ligatures w14:val="none"/>
              </w:rPr>
            </w:pPr>
            <w:ins w:id="320" w:author="Jujia Li" w:date="2025-08-25T16:25:00Z" w16du:dateUtc="2025-08-25T21:25:00Z">
              <w:r w:rsidRPr="006C53DE">
                <w:rPr>
                  <w:rFonts w:ascii="Times New Roman" w:eastAsia="Times New Roman" w:hAnsi="Times New Roman" w:cs="Times New Roman"/>
                  <w:color w:val="000000"/>
                  <w:kern w:val="0"/>
                  <w:sz w:val="20"/>
                  <w:szCs w:val="20"/>
                  <w14:ligatures w14:val="none"/>
                </w:rPr>
                <w:t>0.81</w:t>
              </w:r>
            </w:ins>
          </w:p>
        </w:tc>
        <w:tc>
          <w:tcPr>
            <w:tcW w:w="450" w:type="pct"/>
            <w:noWrap/>
            <w:vAlign w:val="bottom"/>
            <w:hideMark/>
          </w:tcPr>
          <w:p w14:paraId="158CB8A9" w14:textId="77777777" w:rsidR="00663AE5" w:rsidRPr="006C53DE" w:rsidRDefault="00663AE5" w:rsidP="00241A4A">
            <w:pPr>
              <w:spacing w:after="0" w:line="240" w:lineRule="auto"/>
              <w:jc w:val="right"/>
              <w:rPr>
                <w:ins w:id="321" w:author="Jujia Li" w:date="2025-08-25T16:25:00Z" w16du:dateUtc="2025-08-25T21:25:00Z"/>
                <w:rFonts w:ascii="Times New Roman" w:eastAsia="Times New Roman" w:hAnsi="Times New Roman" w:cs="Times New Roman"/>
                <w:color w:val="000000"/>
                <w:kern w:val="0"/>
                <w:sz w:val="20"/>
                <w:szCs w:val="20"/>
                <w14:ligatures w14:val="none"/>
              </w:rPr>
            </w:pPr>
            <w:ins w:id="322" w:author="Jujia Li" w:date="2025-08-25T16:25:00Z" w16du:dateUtc="2025-08-25T21:25:00Z">
              <w:r w:rsidRPr="006C53DE">
                <w:rPr>
                  <w:rFonts w:ascii="Times New Roman" w:eastAsia="Times New Roman" w:hAnsi="Times New Roman" w:cs="Times New Roman"/>
                  <w:color w:val="000000"/>
                  <w:kern w:val="0"/>
                  <w:sz w:val="20"/>
                  <w:szCs w:val="20"/>
                  <w14:ligatures w14:val="none"/>
                </w:rPr>
                <w:t>83418</w:t>
              </w:r>
            </w:ins>
          </w:p>
        </w:tc>
        <w:tc>
          <w:tcPr>
            <w:tcW w:w="256" w:type="pct"/>
            <w:noWrap/>
            <w:vAlign w:val="bottom"/>
            <w:hideMark/>
          </w:tcPr>
          <w:p w14:paraId="5294F799" w14:textId="77777777" w:rsidR="00663AE5" w:rsidRPr="006C53DE" w:rsidRDefault="00663AE5" w:rsidP="00241A4A">
            <w:pPr>
              <w:spacing w:after="0" w:line="240" w:lineRule="auto"/>
              <w:jc w:val="right"/>
              <w:rPr>
                <w:ins w:id="323" w:author="Jujia Li" w:date="2025-08-25T16:25:00Z" w16du:dateUtc="2025-08-25T21:25:00Z"/>
                <w:rFonts w:ascii="Times New Roman" w:eastAsia="Times New Roman" w:hAnsi="Times New Roman" w:cs="Times New Roman"/>
                <w:color w:val="000000"/>
                <w:kern w:val="0"/>
                <w:sz w:val="20"/>
                <w:szCs w:val="20"/>
                <w14:ligatures w14:val="none"/>
              </w:rPr>
            </w:pPr>
            <w:ins w:id="324" w:author="Jujia Li" w:date="2025-08-25T16:25:00Z" w16du:dateUtc="2025-08-25T21:25:00Z">
              <w:r w:rsidRPr="006C53DE">
                <w:rPr>
                  <w:rFonts w:ascii="Times New Roman" w:eastAsia="Times New Roman" w:hAnsi="Times New Roman" w:cs="Times New Roman"/>
                  <w:color w:val="000000"/>
                  <w:kern w:val="0"/>
                  <w:sz w:val="20"/>
                  <w:szCs w:val="20"/>
                  <w14:ligatures w14:val="none"/>
                </w:rPr>
                <w:t>59</w:t>
              </w:r>
            </w:ins>
          </w:p>
        </w:tc>
        <w:tc>
          <w:tcPr>
            <w:tcW w:w="243" w:type="pct"/>
            <w:noWrap/>
            <w:vAlign w:val="bottom"/>
            <w:hideMark/>
          </w:tcPr>
          <w:p w14:paraId="37EB7802" w14:textId="77777777" w:rsidR="00663AE5" w:rsidRPr="006C53DE" w:rsidRDefault="00663AE5" w:rsidP="00241A4A">
            <w:pPr>
              <w:spacing w:after="0" w:line="240" w:lineRule="auto"/>
              <w:jc w:val="right"/>
              <w:rPr>
                <w:ins w:id="325" w:author="Jujia Li" w:date="2025-08-25T16:25:00Z" w16du:dateUtc="2025-08-25T21:25:00Z"/>
                <w:rFonts w:ascii="Times New Roman" w:eastAsia="Times New Roman" w:hAnsi="Times New Roman" w:cs="Times New Roman"/>
                <w:color w:val="000000"/>
                <w:kern w:val="0"/>
                <w:sz w:val="20"/>
                <w:szCs w:val="20"/>
                <w14:ligatures w14:val="none"/>
              </w:rPr>
            </w:pPr>
            <w:ins w:id="326" w:author="Jujia Li" w:date="2025-08-25T16:25:00Z" w16du:dateUtc="2025-08-25T21:25:00Z">
              <w:r w:rsidRPr="006C53DE">
                <w:rPr>
                  <w:rFonts w:ascii="Times New Roman" w:eastAsia="Times New Roman" w:hAnsi="Times New Roman" w:cs="Times New Roman"/>
                  <w:color w:val="000000"/>
                  <w:kern w:val="0"/>
                  <w:sz w:val="20"/>
                  <w:szCs w:val="20"/>
                  <w14:ligatures w14:val="none"/>
                </w:rPr>
                <w:t>0.71</w:t>
              </w:r>
            </w:ins>
          </w:p>
        </w:tc>
        <w:tc>
          <w:tcPr>
            <w:tcW w:w="450" w:type="pct"/>
            <w:noWrap/>
            <w:vAlign w:val="bottom"/>
            <w:hideMark/>
          </w:tcPr>
          <w:p w14:paraId="5F67ACE2" w14:textId="77777777" w:rsidR="00663AE5" w:rsidRPr="006C53DE" w:rsidRDefault="00663AE5" w:rsidP="00241A4A">
            <w:pPr>
              <w:spacing w:after="0" w:line="240" w:lineRule="auto"/>
              <w:jc w:val="right"/>
              <w:rPr>
                <w:ins w:id="327" w:author="Jujia Li" w:date="2025-08-25T16:25:00Z" w16du:dateUtc="2025-08-25T21:25:00Z"/>
                <w:rFonts w:ascii="Times New Roman" w:eastAsia="Times New Roman" w:hAnsi="Times New Roman" w:cs="Times New Roman"/>
                <w:color w:val="000000"/>
                <w:kern w:val="0"/>
                <w:sz w:val="20"/>
                <w:szCs w:val="20"/>
                <w14:ligatures w14:val="none"/>
              </w:rPr>
            </w:pPr>
            <w:ins w:id="328" w:author="Jujia Li" w:date="2025-08-25T16:25:00Z" w16du:dateUtc="2025-08-25T21:25:00Z">
              <w:r w:rsidRPr="006C53DE">
                <w:rPr>
                  <w:rFonts w:ascii="Times New Roman" w:eastAsia="Times New Roman" w:hAnsi="Times New Roman" w:cs="Times New Roman"/>
                  <w:color w:val="000000"/>
                  <w:kern w:val="0"/>
                  <w:sz w:val="20"/>
                  <w:szCs w:val="20"/>
                  <w14:ligatures w14:val="none"/>
                </w:rPr>
                <w:t>83768</w:t>
              </w:r>
            </w:ins>
          </w:p>
        </w:tc>
        <w:tc>
          <w:tcPr>
            <w:tcW w:w="256" w:type="pct"/>
            <w:noWrap/>
            <w:vAlign w:val="bottom"/>
            <w:hideMark/>
          </w:tcPr>
          <w:p w14:paraId="276030DF" w14:textId="77777777" w:rsidR="00663AE5" w:rsidRPr="006C53DE" w:rsidRDefault="00663AE5" w:rsidP="00241A4A">
            <w:pPr>
              <w:spacing w:after="0" w:line="240" w:lineRule="auto"/>
              <w:jc w:val="right"/>
              <w:rPr>
                <w:ins w:id="329" w:author="Jujia Li" w:date="2025-08-25T16:25:00Z" w16du:dateUtc="2025-08-25T21:25:00Z"/>
                <w:rFonts w:ascii="Times New Roman" w:eastAsia="Times New Roman" w:hAnsi="Times New Roman" w:cs="Times New Roman"/>
                <w:color w:val="000000"/>
                <w:kern w:val="0"/>
                <w:sz w:val="20"/>
                <w:szCs w:val="20"/>
                <w14:ligatures w14:val="none"/>
              </w:rPr>
            </w:pPr>
            <w:ins w:id="330" w:author="Jujia Li" w:date="2025-08-25T16:25:00Z" w16du:dateUtc="2025-08-25T21:25:00Z">
              <w:r w:rsidRPr="006C53DE">
                <w:rPr>
                  <w:rFonts w:ascii="Times New Roman" w:eastAsia="Times New Roman" w:hAnsi="Times New Roman" w:cs="Times New Roman"/>
                  <w:color w:val="000000"/>
                  <w:kern w:val="0"/>
                  <w:sz w:val="20"/>
                  <w:szCs w:val="20"/>
                  <w14:ligatures w14:val="none"/>
                </w:rPr>
                <w:t>52</w:t>
              </w:r>
            </w:ins>
          </w:p>
        </w:tc>
        <w:tc>
          <w:tcPr>
            <w:tcW w:w="243" w:type="pct"/>
            <w:noWrap/>
            <w:vAlign w:val="bottom"/>
            <w:hideMark/>
          </w:tcPr>
          <w:p w14:paraId="303F9B87" w14:textId="77777777" w:rsidR="00663AE5" w:rsidRPr="006C53DE" w:rsidRDefault="00663AE5" w:rsidP="00241A4A">
            <w:pPr>
              <w:spacing w:after="0" w:line="240" w:lineRule="auto"/>
              <w:jc w:val="right"/>
              <w:rPr>
                <w:ins w:id="331" w:author="Jujia Li" w:date="2025-08-25T16:25:00Z" w16du:dateUtc="2025-08-25T21:25:00Z"/>
                <w:rFonts w:ascii="Times New Roman" w:eastAsia="Times New Roman" w:hAnsi="Times New Roman" w:cs="Times New Roman"/>
                <w:color w:val="000000"/>
                <w:kern w:val="0"/>
                <w:sz w:val="20"/>
                <w:szCs w:val="20"/>
                <w14:ligatures w14:val="none"/>
              </w:rPr>
            </w:pPr>
            <w:ins w:id="332" w:author="Jujia Li" w:date="2025-08-25T16:25:00Z" w16du:dateUtc="2025-08-25T21:25:00Z">
              <w:r w:rsidRPr="006C53DE">
                <w:rPr>
                  <w:rFonts w:ascii="Times New Roman" w:eastAsia="Times New Roman" w:hAnsi="Times New Roman" w:cs="Times New Roman"/>
                  <w:color w:val="000000"/>
                  <w:kern w:val="0"/>
                  <w:sz w:val="20"/>
                  <w:szCs w:val="20"/>
                  <w14:ligatures w14:val="none"/>
                </w:rPr>
                <w:t>0.62</w:t>
              </w:r>
            </w:ins>
          </w:p>
        </w:tc>
        <w:tc>
          <w:tcPr>
            <w:tcW w:w="256" w:type="pct"/>
            <w:noWrap/>
            <w:vAlign w:val="bottom"/>
            <w:hideMark/>
          </w:tcPr>
          <w:p w14:paraId="133E4C95" w14:textId="77777777" w:rsidR="00663AE5" w:rsidRPr="006C53DE" w:rsidRDefault="00663AE5" w:rsidP="00241A4A">
            <w:pPr>
              <w:spacing w:after="0" w:line="240" w:lineRule="auto"/>
              <w:jc w:val="right"/>
              <w:rPr>
                <w:ins w:id="333" w:author="Jujia Li" w:date="2025-08-25T16:25:00Z" w16du:dateUtc="2025-08-25T21:25:00Z"/>
                <w:rFonts w:ascii="Times New Roman" w:eastAsia="Times New Roman" w:hAnsi="Times New Roman" w:cs="Times New Roman"/>
                <w:color w:val="000000"/>
                <w:kern w:val="0"/>
                <w:sz w:val="20"/>
                <w:szCs w:val="20"/>
                <w14:ligatures w14:val="none"/>
              </w:rPr>
            </w:pPr>
            <w:ins w:id="334" w:author="Jujia Li" w:date="2025-08-25T16:25:00Z" w16du:dateUtc="2025-08-25T21:25:00Z">
              <w:r w:rsidRPr="006C53DE">
                <w:rPr>
                  <w:rFonts w:ascii="Times New Roman" w:eastAsia="Times New Roman" w:hAnsi="Times New Roman" w:cs="Times New Roman"/>
                  <w:color w:val="000000"/>
                  <w:kern w:val="0"/>
                  <w:sz w:val="20"/>
                  <w:szCs w:val="20"/>
                  <w14:ligatures w14:val="none"/>
                </w:rPr>
                <w:t>231</w:t>
              </w:r>
            </w:ins>
          </w:p>
        </w:tc>
        <w:tc>
          <w:tcPr>
            <w:tcW w:w="392" w:type="pct"/>
            <w:noWrap/>
            <w:vAlign w:val="bottom"/>
            <w:hideMark/>
          </w:tcPr>
          <w:p w14:paraId="580CAEFE" w14:textId="77777777" w:rsidR="00663AE5" w:rsidRPr="006C53DE" w:rsidRDefault="00663AE5" w:rsidP="00241A4A">
            <w:pPr>
              <w:spacing w:after="0" w:line="240" w:lineRule="auto"/>
              <w:jc w:val="right"/>
              <w:rPr>
                <w:ins w:id="335" w:author="Jujia Li" w:date="2025-08-25T16:25:00Z" w16du:dateUtc="2025-08-25T21:25:00Z"/>
                <w:rFonts w:ascii="Times New Roman" w:eastAsia="Times New Roman" w:hAnsi="Times New Roman" w:cs="Times New Roman"/>
                <w:color w:val="000000"/>
                <w:kern w:val="0"/>
                <w:sz w:val="20"/>
                <w:szCs w:val="20"/>
                <w14:ligatures w14:val="none"/>
              </w:rPr>
            </w:pPr>
            <w:ins w:id="336" w:author="Jujia Li" w:date="2025-08-25T16:25:00Z" w16du:dateUtc="2025-08-25T21:25:00Z">
              <w:r w:rsidRPr="006C53DE">
                <w:rPr>
                  <w:rFonts w:ascii="Times New Roman" w:eastAsia="Times New Roman" w:hAnsi="Times New Roman" w:cs="Times New Roman"/>
                  <w:color w:val="000000"/>
                  <w:kern w:val="0"/>
                  <w:sz w:val="20"/>
                  <w:szCs w:val="20"/>
                  <w14:ligatures w14:val="none"/>
                </w:rPr>
                <w:t>0.70</w:t>
              </w:r>
            </w:ins>
          </w:p>
        </w:tc>
      </w:tr>
      <w:tr w:rsidR="00663AE5" w:rsidRPr="006C53DE" w14:paraId="3B6406BD" w14:textId="77777777" w:rsidTr="00241A4A">
        <w:trPr>
          <w:trHeight w:val="300"/>
          <w:ins w:id="337" w:author="Jujia Li" w:date="2025-08-25T16:25:00Z"/>
        </w:trPr>
        <w:tc>
          <w:tcPr>
            <w:tcW w:w="558" w:type="pct"/>
            <w:noWrap/>
            <w:vAlign w:val="bottom"/>
            <w:hideMark/>
          </w:tcPr>
          <w:p w14:paraId="5DFE4FF4" w14:textId="77777777" w:rsidR="00663AE5" w:rsidRPr="006C53DE" w:rsidRDefault="00663AE5" w:rsidP="00241A4A">
            <w:pPr>
              <w:spacing w:after="0" w:line="240" w:lineRule="auto"/>
              <w:rPr>
                <w:ins w:id="338" w:author="Jujia Li" w:date="2025-08-25T16:25:00Z" w16du:dateUtc="2025-08-25T21:25:00Z"/>
                <w:rFonts w:ascii="Times New Roman" w:eastAsia="Times New Roman" w:hAnsi="Times New Roman" w:cs="Times New Roman"/>
                <w:color w:val="000000"/>
                <w:kern w:val="0"/>
                <w:sz w:val="20"/>
                <w:szCs w:val="20"/>
                <w14:ligatures w14:val="none"/>
              </w:rPr>
            </w:pPr>
            <w:ins w:id="339" w:author="Jujia Li" w:date="2025-08-25T16:25:00Z" w16du:dateUtc="2025-08-25T21:25:00Z">
              <w:r w:rsidRPr="006C53DE">
                <w:rPr>
                  <w:rFonts w:ascii="Times New Roman" w:eastAsia="Times New Roman" w:hAnsi="Times New Roman" w:cs="Times New Roman"/>
                  <w:color w:val="000000"/>
                  <w:kern w:val="0"/>
                  <w:sz w:val="20"/>
                  <w:szCs w:val="20"/>
                  <w14:ligatures w14:val="none"/>
                </w:rPr>
                <w:t>ETOWAH</w:t>
              </w:r>
            </w:ins>
          </w:p>
        </w:tc>
        <w:tc>
          <w:tcPr>
            <w:tcW w:w="450" w:type="pct"/>
            <w:noWrap/>
            <w:vAlign w:val="bottom"/>
            <w:hideMark/>
          </w:tcPr>
          <w:p w14:paraId="004E2487" w14:textId="77777777" w:rsidR="00663AE5" w:rsidRPr="006C53DE" w:rsidRDefault="00663AE5" w:rsidP="00241A4A">
            <w:pPr>
              <w:spacing w:after="0" w:line="240" w:lineRule="auto"/>
              <w:jc w:val="right"/>
              <w:rPr>
                <w:ins w:id="340" w:author="Jujia Li" w:date="2025-08-25T16:25:00Z" w16du:dateUtc="2025-08-25T21:25:00Z"/>
                <w:rFonts w:ascii="Times New Roman" w:eastAsia="Times New Roman" w:hAnsi="Times New Roman" w:cs="Times New Roman"/>
                <w:color w:val="000000"/>
                <w:kern w:val="0"/>
                <w:sz w:val="20"/>
                <w:szCs w:val="20"/>
                <w14:ligatures w14:val="none"/>
              </w:rPr>
            </w:pPr>
            <w:ins w:id="341" w:author="Jujia Li" w:date="2025-08-25T16:25:00Z" w16du:dateUtc="2025-08-25T21:25:00Z">
              <w:r w:rsidRPr="006C53DE">
                <w:rPr>
                  <w:rFonts w:ascii="Times New Roman" w:eastAsia="Times New Roman" w:hAnsi="Times New Roman" w:cs="Times New Roman"/>
                  <w:color w:val="000000"/>
                  <w:kern w:val="0"/>
                  <w:sz w:val="20"/>
                  <w:szCs w:val="20"/>
                  <w14:ligatures w14:val="none"/>
                </w:rPr>
                <w:t>102855</w:t>
              </w:r>
            </w:ins>
          </w:p>
        </w:tc>
        <w:tc>
          <w:tcPr>
            <w:tcW w:w="256" w:type="pct"/>
            <w:noWrap/>
            <w:vAlign w:val="bottom"/>
            <w:hideMark/>
          </w:tcPr>
          <w:p w14:paraId="50DBFD33" w14:textId="77777777" w:rsidR="00663AE5" w:rsidRPr="006C53DE" w:rsidRDefault="00663AE5" w:rsidP="00241A4A">
            <w:pPr>
              <w:spacing w:after="0" w:line="240" w:lineRule="auto"/>
              <w:jc w:val="right"/>
              <w:rPr>
                <w:ins w:id="342" w:author="Jujia Li" w:date="2025-08-25T16:25:00Z" w16du:dateUtc="2025-08-25T21:25:00Z"/>
                <w:rFonts w:ascii="Times New Roman" w:eastAsia="Times New Roman" w:hAnsi="Times New Roman" w:cs="Times New Roman"/>
                <w:color w:val="000000"/>
                <w:kern w:val="0"/>
                <w:sz w:val="20"/>
                <w:szCs w:val="20"/>
                <w14:ligatures w14:val="none"/>
              </w:rPr>
            </w:pPr>
            <w:ins w:id="343" w:author="Jujia Li" w:date="2025-08-25T16:25:00Z" w16du:dateUtc="2025-08-25T21:25:00Z">
              <w:r w:rsidRPr="006C53DE">
                <w:rPr>
                  <w:rFonts w:ascii="Times New Roman" w:eastAsia="Times New Roman" w:hAnsi="Times New Roman" w:cs="Times New Roman"/>
                  <w:color w:val="000000"/>
                  <w:kern w:val="0"/>
                  <w:sz w:val="20"/>
                  <w:szCs w:val="20"/>
                  <w14:ligatures w14:val="none"/>
                </w:rPr>
                <w:t>32</w:t>
              </w:r>
            </w:ins>
          </w:p>
        </w:tc>
        <w:tc>
          <w:tcPr>
            <w:tcW w:w="242" w:type="pct"/>
            <w:noWrap/>
            <w:vAlign w:val="bottom"/>
            <w:hideMark/>
          </w:tcPr>
          <w:p w14:paraId="228D632D" w14:textId="77777777" w:rsidR="00663AE5" w:rsidRPr="006C53DE" w:rsidRDefault="00663AE5" w:rsidP="00241A4A">
            <w:pPr>
              <w:spacing w:after="0" w:line="240" w:lineRule="auto"/>
              <w:jc w:val="right"/>
              <w:rPr>
                <w:ins w:id="344" w:author="Jujia Li" w:date="2025-08-25T16:25:00Z" w16du:dateUtc="2025-08-25T21:25:00Z"/>
                <w:rFonts w:ascii="Times New Roman" w:eastAsia="Times New Roman" w:hAnsi="Times New Roman" w:cs="Times New Roman"/>
                <w:color w:val="000000"/>
                <w:kern w:val="0"/>
                <w:sz w:val="20"/>
                <w:szCs w:val="20"/>
                <w14:ligatures w14:val="none"/>
              </w:rPr>
            </w:pPr>
            <w:ins w:id="345" w:author="Jujia Li" w:date="2025-08-25T16:25:00Z" w16du:dateUtc="2025-08-25T21:25:00Z">
              <w:r w:rsidRPr="006C53DE">
                <w:rPr>
                  <w:rFonts w:ascii="Times New Roman" w:eastAsia="Times New Roman" w:hAnsi="Times New Roman" w:cs="Times New Roman"/>
                  <w:color w:val="000000"/>
                  <w:kern w:val="0"/>
                  <w:sz w:val="20"/>
                  <w:szCs w:val="20"/>
                  <w14:ligatures w14:val="none"/>
                </w:rPr>
                <w:t>0.31</w:t>
              </w:r>
            </w:ins>
          </w:p>
        </w:tc>
        <w:tc>
          <w:tcPr>
            <w:tcW w:w="450" w:type="pct"/>
            <w:noWrap/>
            <w:vAlign w:val="bottom"/>
            <w:hideMark/>
          </w:tcPr>
          <w:p w14:paraId="25226873" w14:textId="77777777" w:rsidR="00663AE5" w:rsidRPr="006C53DE" w:rsidRDefault="00663AE5" w:rsidP="00241A4A">
            <w:pPr>
              <w:spacing w:after="0" w:line="240" w:lineRule="auto"/>
              <w:jc w:val="right"/>
              <w:rPr>
                <w:ins w:id="346" w:author="Jujia Li" w:date="2025-08-25T16:25:00Z" w16du:dateUtc="2025-08-25T21:25:00Z"/>
                <w:rFonts w:ascii="Times New Roman" w:eastAsia="Times New Roman" w:hAnsi="Times New Roman" w:cs="Times New Roman"/>
                <w:color w:val="000000"/>
                <w:kern w:val="0"/>
                <w:sz w:val="20"/>
                <w:szCs w:val="20"/>
                <w14:ligatures w14:val="none"/>
              </w:rPr>
            </w:pPr>
            <w:ins w:id="347" w:author="Jujia Li" w:date="2025-08-25T16:25:00Z" w16du:dateUtc="2025-08-25T21:25:00Z">
              <w:r w:rsidRPr="006C53DE">
                <w:rPr>
                  <w:rFonts w:ascii="Times New Roman" w:eastAsia="Times New Roman" w:hAnsi="Times New Roman" w:cs="Times New Roman"/>
                  <w:color w:val="000000"/>
                  <w:kern w:val="0"/>
                  <w:sz w:val="20"/>
                  <w:szCs w:val="20"/>
                  <w14:ligatures w14:val="none"/>
                </w:rPr>
                <w:t>103007</w:t>
              </w:r>
            </w:ins>
          </w:p>
        </w:tc>
        <w:tc>
          <w:tcPr>
            <w:tcW w:w="256" w:type="pct"/>
            <w:noWrap/>
            <w:vAlign w:val="bottom"/>
            <w:hideMark/>
          </w:tcPr>
          <w:p w14:paraId="340DD8F9" w14:textId="77777777" w:rsidR="00663AE5" w:rsidRPr="006C53DE" w:rsidRDefault="00663AE5" w:rsidP="00241A4A">
            <w:pPr>
              <w:spacing w:after="0" w:line="240" w:lineRule="auto"/>
              <w:jc w:val="right"/>
              <w:rPr>
                <w:ins w:id="348" w:author="Jujia Li" w:date="2025-08-25T16:25:00Z" w16du:dateUtc="2025-08-25T21:25:00Z"/>
                <w:rFonts w:ascii="Times New Roman" w:eastAsia="Times New Roman" w:hAnsi="Times New Roman" w:cs="Times New Roman"/>
                <w:color w:val="000000"/>
                <w:kern w:val="0"/>
                <w:sz w:val="20"/>
                <w:szCs w:val="20"/>
                <w14:ligatures w14:val="none"/>
              </w:rPr>
            </w:pPr>
            <w:ins w:id="349" w:author="Jujia Li" w:date="2025-08-25T16:25:00Z" w16du:dateUtc="2025-08-25T21:25:00Z">
              <w:r w:rsidRPr="006C53DE">
                <w:rPr>
                  <w:rFonts w:ascii="Times New Roman" w:eastAsia="Times New Roman" w:hAnsi="Times New Roman" w:cs="Times New Roman"/>
                  <w:color w:val="000000"/>
                  <w:kern w:val="0"/>
                  <w:sz w:val="20"/>
                  <w:szCs w:val="20"/>
                  <w14:ligatures w14:val="none"/>
                </w:rPr>
                <w:t>36</w:t>
              </w:r>
            </w:ins>
          </w:p>
        </w:tc>
        <w:tc>
          <w:tcPr>
            <w:tcW w:w="242" w:type="pct"/>
            <w:noWrap/>
            <w:vAlign w:val="bottom"/>
            <w:hideMark/>
          </w:tcPr>
          <w:p w14:paraId="12499017" w14:textId="77777777" w:rsidR="00663AE5" w:rsidRPr="006C53DE" w:rsidRDefault="00663AE5" w:rsidP="00241A4A">
            <w:pPr>
              <w:spacing w:after="0" w:line="240" w:lineRule="auto"/>
              <w:jc w:val="right"/>
              <w:rPr>
                <w:ins w:id="350" w:author="Jujia Li" w:date="2025-08-25T16:25:00Z" w16du:dateUtc="2025-08-25T21:25:00Z"/>
                <w:rFonts w:ascii="Times New Roman" w:eastAsia="Times New Roman" w:hAnsi="Times New Roman" w:cs="Times New Roman"/>
                <w:color w:val="000000"/>
                <w:kern w:val="0"/>
                <w:sz w:val="20"/>
                <w:szCs w:val="20"/>
                <w14:ligatures w14:val="none"/>
              </w:rPr>
            </w:pPr>
            <w:ins w:id="351" w:author="Jujia Li" w:date="2025-08-25T16:25:00Z" w16du:dateUtc="2025-08-25T21:25:00Z">
              <w:r w:rsidRPr="006C53DE">
                <w:rPr>
                  <w:rFonts w:ascii="Times New Roman" w:eastAsia="Times New Roman" w:hAnsi="Times New Roman" w:cs="Times New Roman"/>
                  <w:color w:val="000000"/>
                  <w:kern w:val="0"/>
                  <w:sz w:val="20"/>
                  <w:szCs w:val="20"/>
                  <w14:ligatures w14:val="none"/>
                </w:rPr>
                <w:t>0.35</w:t>
              </w:r>
            </w:ins>
          </w:p>
        </w:tc>
        <w:tc>
          <w:tcPr>
            <w:tcW w:w="450" w:type="pct"/>
            <w:noWrap/>
            <w:vAlign w:val="bottom"/>
            <w:hideMark/>
          </w:tcPr>
          <w:p w14:paraId="2B298EB6" w14:textId="77777777" w:rsidR="00663AE5" w:rsidRPr="006C53DE" w:rsidRDefault="00663AE5" w:rsidP="00241A4A">
            <w:pPr>
              <w:spacing w:after="0" w:line="240" w:lineRule="auto"/>
              <w:jc w:val="right"/>
              <w:rPr>
                <w:ins w:id="352" w:author="Jujia Li" w:date="2025-08-25T16:25:00Z" w16du:dateUtc="2025-08-25T21:25:00Z"/>
                <w:rFonts w:ascii="Times New Roman" w:eastAsia="Times New Roman" w:hAnsi="Times New Roman" w:cs="Times New Roman"/>
                <w:color w:val="000000"/>
                <w:kern w:val="0"/>
                <w:sz w:val="20"/>
                <w:szCs w:val="20"/>
                <w14:ligatures w14:val="none"/>
              </w:rPr>
            </w:pPr>
            <w:ins w:id="353" w:author="Jujia Li" w:date="2025-08-25T16:25:00Z" w16du:dateUtc="2025-08-25T21:25:00Z">
              <w:r w:rsidRPr="006C53DE">
                <w:rPr>
                  <w:rFonts w:ascii="Times New Roman" w:eastAsia="Times New Roman" w:hAnsi="Times New Roman" w:cs="Times New Roman"/>
                  <w:color w:val="000000"/>
                  <w:kern w:val="0"/>
                  <w:sz w:val="20"/>
                  <w:szCs w:val="20"/>
                  <w14:ligatures w14:val="none"/>
                </w:rPr>
                <w:t>102611</w:t>
              </w:r>
            </w:ins>
          </w:p>
        </w:tc>
        <w:tc>
          <w:tcPr>
            <w:tcW w:w="256" w:type="pct"/>
            <w:noWrap/>
            <w:vAlign w:val="bottom"/>
            <w:hideMark/>
          </w:tcPr>
          <w:p w14:paraId="7454931D" w14:textId="77777777" w:rsidR="00663AE5" w:rsidRPr="006C53DE" w:rsidRDefault="00663AE5" w:rsidP="00241A4A">
            <w:pPr>
              <w:spacing w:after="0" w:line="240" w:lineRule="auto"/>
              <w:jc w:val="right"/>
              <w:rPr>
                <w:ins w:id="354" w:author="Jujia Li" w:date="2025-08-25T16:25:00Z" w16du:dateUtc="2025-08-25T21:25:00Z"/>
                <w:rFonts w:ascii="Times New Roman" w:eastAsia="Times New Roman" w:hAnsi="Times New Roman" w:cs="Times New Roman"/>
                <w:color w:val="000000"/>
                <w:kern w:val="0"/>
                <w:sz w:val="20"/>
                <w:szCs w:val="20"/>
                <w14:ligatures w14:val="none"/>
              </w:rPr>
            </w:pPr>
            <w:ins w:id="355" w:author="Jujia Li" w:date="2025-08-25T16:25:00Z" w16du:dateUtc="2025-08-25T21:25:00Z">
              <w:r w:rsidRPr="006C53DE">
                <w:rPr>
                  <w:rFonts w:ascii="Times New Roman" w:eastAsia="Times New Roman" w:hAnsi="Times New Roman" w:cs="Times New Roman"/>
                  <w:color w:val="000000"/>
                  <w:kern w:val="0"/>
                  <w:sz w:val="20"/>
                  <w:szCs w:val="20"/>
                  <w14:ligatures w14:val="none"/>
                </w:rPr>
                <w:t>80</w:t>
              </w:r>
            </w:ins>
          </w:p>
        </w:tc>
        <w:tc>
          <w:tcPr>
            <w:tcW w:w="243" w:type="pct"/>
            <w:noWrap/>
            <w:vAlign w:val="bottom"/>
            <w:hideMark/>
          </w:tcPr>
          <w:p w14:paraId="6B9CA5CF" w14:textId="77777777" w:rsidR="00663AE5" w:rsidRPr="006C53DE" w:rsidRDefault="00663AE5" w:rsidP="00241A4A">
            <w:pPr>
              <w:spacing w:after="0" w:line="240" w:lineRule="auto"/>
              <w:jc w:val="right"/>
              <w:rPr>
                <w:ins w:id="356" w:author="Jujia Li" w:date="2025-08-25T16:25:00Z" w16du:dateUtc="2025-08-25T21:25:00Z"/>
                <w:rFonts w:ascii="Times New Roman" w:eastAsia="Times New Roman" w:hAnsi="Times New Roman" w:cs="Times New Roman"/>
                <w:color w:val="000000"/>
                <w:kern w:val="0"/>
                <w:sz w:val="20"/>
                <w:szCs w:val="20"/>
                <w14:ligatures w14:val="none"/>
              </w:rPr>
            </w:pPr>
            <w:ins w:id="357" w:author="Jujia Li" w:date="2025-08-25T16:25:00Z" w16du:dateUtc="2025-08-25T21:25:00Z">
              <w:r w:rsidRPr="006C53DE">
                <w:rPr>
                  <w:rFonts w:ascii="Times New Roman" w:eastAsia="Times New Roman" w:hAnsi="Times New Roman" w:cs="Times New Roman"/>
                  <w:color w:val="000000"/>
                  <w:kern w:val="0"/>
                  <w:sz w:val="20"/>
                  <w:szCs w:val="20"/>
                  <w14:ligatures w14:val="none"/>
                </w:rPr>
                <w:t>0.78</w:t>
              </w:r>
            </w:ins>
          </w:p>
        </w:tc>
        <w:tc>
          <w:tcPr>
            <w:tcW w:w="450" w:type="pct"/>
            <w:noWrap/>
            <w:vAlign w:val="bottom"/>
            <w:hideMark/>
          </w:tcPr>
          <w:p w14:paraId="7391F427" w14:textId="77777777" w:rsidR="00663AE5" w:rsidRPr="006C53DE" w:rsidRDefault="00663AE5" w:rsidP="00241A4A">
            <w:pPr>
              <w:spacing w:after="0" w:line="240" w:lineRule="auto"/>
              <w:jc w:val="right"/>
              <w:rPr>
                <w:ins w:id="358" w:author="Jujia Li" w:date="2025-08-25T16:25:00Z" w16du:dateUtc="2025-08-25T21:25:00Z"/>
                <w:rFonts w:ascii="Times New Roman" w:eastAsia="Times New Roman" w:hAnsi="Times New Roman" w:cs="Times New Roman"/>
                <w:color w:val="000000"/>
                <w:kern w:val="0"/>
                <w:sz w:val="20"/>
                <w:szCs w:val="20"/>
                <w14:ligatures w14:val="none"/>
              </w:rPr>
            </w:pPr>
            <w:ins w:id="359" w:author="Jujia Li" w:date="2025-08-25T16:25:00Z" w16du:dateUtc="2025-08-25T21:25:00Z">
              <w:r w:rsidRPr="006C53DE">
                <w:rPr>
                  <w:rFonts w:ascii="Times New Roman" w:eastAsia="Times New Roman" w:hAnsi="Times New Roman" w:cs="Times New Roman"/>
                  <w:color w:val="000000"/>
                  <w:kern w:val="0"/>
                  <w:sz w:val="20"/>
                  <w:szCs w:val="20"/>
                  <w14:ligatures w14:val="none"/>
                </w:rPr>
                <w:t>102268</w:t>
              </w:r>
            </w:ins>
          </w:p>
        </w:tc>
        <w:tc>
          <w:tcPr>
            <w:tcW w:w="256" w:type="pct"/>
            <w:noWrap/>
            <w:vAlign w:val="bottom"/>
            <w:hideMark/>
          </w:tcPr>
          <w:p w14:paraId="4150630B" w14:textId="77777777" w:rsidR="00663AE5" w:rsidRPr="006C53DE" w:rsidRDefault="00663AE5" w:rsidP="00241A4A">
            <w:pPr>
              <w:spacing w:after="0" w:line="240" w:lineRule="auto"/>
              <w:jc w:val="right"/>
              <w:rPr>
                <w:ins w:id="360" w:author="Jujia Li" w:date="2025-08-25T16:25:00Z" w16du:dateUtc="2025-08-25T21:25:00Z"/>
                <w:rFonts w:ascii="Times New Roman" w:eastAsia="Times New Roman" w:hAnsi="Times New Roman" w:cs="Times New Roman"/>
                <w:color w:val="000000"/>
                <w:kern w:val="0"/>
                <w:sz w:val="20"/>
                <w:szCs w:val="20"/>
                <w14:ligatures w14:val="none"/>
              </w:rPr>
            </w:pPr>
            <w:ins w:id="361" w:author="Jujia Li" w:date="2025-08-25T16:25:00Z" w16du:dateUtc="2025-08-25T21:25:00Z">
              <w:r w:rsidRPr="006C53DE">
                <w:rPr>
                  <w:rFonts w:ascii="Times New Roman" w:eastAsia="Times New Roman" w:hAnsi="Times New Roman" w:cs="Times New Roman"/>
                  <w:color w:val="000000"/>
                  <w:kern w:val="0"/>
                  <w:sz w:val="20"/>
                  <w:szCs w:val="20"/>
                  <w14:ligatures w14:val="none"/>
                </w:rPr>
                <w:t>124</w:t>
              </w:r>
            </w:ins>
          </w:p>
        </w:tc>
        <w:tc>
          <w:tcPr>
            <w:tcW w:w="243" w:type="pct"/>
            <w:noWrap/>
            <w:vAlign w:val="bottom"/>
            <w:hideMark/>
          </w:tcPr>
          <w:p w14:paraId="43F485F9" w14:textId="77777777" w:rsidR="00663AE5" w:rsidRPr="006C53DE" w:rsidRDefault="00663AE5" w:rsidP="00241A4A">
            <w:pPr>
              <w:spacing w:after="0" w:line="240" w:lineRule="auto"/>
              <w:jc w:val="right"/>
              <w:rPr>
                <w:ins w:id="362" w:author="Jujia Li" w:date="2025-08-25T16:25:00Z" w16du:dateUtc="2025-08-25T21:25:00Z"/>
                <w:rFonts w:ascii="Times New Roman" w:eastAsia="Times New Roman" w:hAnsi="Times New Roman" w:cs="Times New Roman"/>
                <w:color w:val="000000"/>
                <w:kern w:val="0"/>
                <w:sz w:val="20"/>
                <w:szCs w:val="20"/>
                <w14:ligatures w14:val="none"/>
              </w:rPr>
            </w:pPr>
            <w:ins w:id="363" w:author="Jujia Li" w:date="2025-08-25T16:25:00Z" w16du:dateUtc="2025-08-25T21:25:00Z">
              <w:r w:rsidRPr="006C53DE">
                <w:rPr>
                  <w:rFonts w:ascii="Times New Roman" w:eastAsia="Times New Roman" w:hAnsi="Times New Roman" w:cs="Times New Roman"/>
                  <w:color w:val="000000"/>
                  <w:kern w:val="0"/>
                  <w:sz w:val="20"/>
                  <w:szCs w:val="20"/>
                  <w14:ligatures w14:val="none"/>
                </w:rPr>
                <w:t>1.21</w:t>
              </w:r>
            </w:ins>
          </w:p>
        </w:tc>
        <w:tc>
          <w:tcPr>
            <w:tcW w:w="256" w:type="pct"/>
            <w:noWrap/>
            <w:vAlign w:val="bottom"/>
            <w:hideMark/>
          </w:tcPr>
          <w:p w14:paraId="16C4674B" w14:textId="77777777" w:rsidR="00663AE5" w:rsidRPr="006C53DE" w:rsidRDefault="00663AE5" w:rsidP="00241A4A">
            <w:pPr>
              <w:spacing w:after="0" w:line="240" w:lineRule="auto"/>
              <w:jc w:val="right"/>
              <w:rPr>
                <w:ins w:id="364" w:author="Jujia Li" w:date="2025-08-25T16:25:00Z" w16du:dateUtc="2025-08-25T21:25:00Z"/>
                <w:rFonts w:ascii="Times New Roman" w:eastAsia="Times New Roman" w:hAnsi="Times New Roman" w:cs="Times New Roman"/>
                <w:color w:val="000000"/>
                <w:kern w:val="0"/>
                <w:sz w:val="20"/>
                <w:szCs w:val="20"/>
                <w14:ligatures w14:val="none"/>
              </w:rPr>
            </w:pPr>
            <w:ins w:id="365" w:author="Jujia Li" w:date="2025-08-25T16:25:00Z" w16du:dateUtc="2025-08-25T21:25:00Z">
              <w:r w:rsidRPr="006C53DE">
                <w:rPr>
                  <w:rFonts w:ascii="Times New Roman" w:eastAsia="Times New Roman" w:hAnsi="Times New Roman" w:cs="Times New Roman"/>
                  <w:color w:val="000000"/>
                  <w:kern w:val="0"/>
                  <w:sz w:val="20"/>
                  <w:szCs w:val="20"/>
                  <w14:ligatures w14:val="none"/>
                </w:rPr>
                <w:t>272</w:t>
              </w:r>
            </w:ins>
          </w:p>
        </w:tc>
        <w:tc>
          <w:tcPr>
            <w:tcW w:w="392" w:type="pct"/>
            <w:noWrap/>
            <w:vAlign w:val="bottom"/>
            <w:hideMark/>
          </w:tcPr>
          <w:p w14:paraId="07BB66D1" w14:textId="77777777" w:rsidR="00663AE5" w:rsidRPr="006C53DE" w:rsidRDefault="00663AE5" w:rsidP="00241A4A">
            <w:pPr>
              <w:spacing w:after="0" w:line="240" w:lineRule="auto"/>
              <w:jc w:val="right"/>
              <w:rPr>
                <w:ins w:id="366" w:author="Jujia Li" w:date="2025-08-25T16:25:00Z" w16du:dateUtc="2025-08-25T21:25:00Z"/>
                <w:rFonts w:ascii="Times New Roman" w:eastAsia="Times New Roman" w:hAnsi="Times New Roman" w:cs="Times New Roman"/>
                <w:color w:val="000000"/>
                <w:kern w:val="0"/>
                <w:sz w:val="20"/>
                <w:szCs w:val="20"/>
                <w14:ligatures w14:val="none"/>
              </w:rPr>
            </w:pPr>
            <w:ins w:id="367" w:author="Jujia Li" w:date="2025-08-25T16:25:00Z" w16du:dateUtc="2025-08-25T21:25:00Z">
              <w:r w:rsidRPr="006C53DE">
                <w:rPr>
                  <w:rFonts w:ascii="Times New Roman" w:eastAsia="Times New Roman" w:hAnsi="Times New Roman" w:cs="Times New Roman"/>
                  <w:color w:val="000000"/>
                  <w:kern w:val="0"/>
                  <w:sz w:val="20"/>
                  <w:szCs w:val="20"/>
                  <w14:ligatures w14:val="none"/>
                </w:rPr>
                <w:t>0.66</w:t>
              </w:r>
            </w:ins>
          </w:p>
        </w:tc>
      </w:tr>
      <w:tr w:rsidR="00663AE5" w:rsidRPr="006C53DE" w14:paraId="16F7B3D0" w14:textId="77777777" w:rsidTr="00241A4A">
        <w:trPr>
          <w:trHeight w:val="300"/>
          <w:ins w:id="368" w:author="Jujia Li" w:date="2025-08-25T16:25:00Z"/>
        </w:trPr>
        <w:tc>
          <w:tcPr>
            <w:tcW w:w="558" w:type="pct"/>
            <w:noWrap/>
            <w:vAlign w:val="bottom"/>
            <w:hideMark/>
          </w:tcPr>
          <w:p w14:paraId="07635DF3" w14:textId="77777777" w:rsidR="00663AE5" w:rsidRPr="006C53DE" w:rsidRDefault="00663AE5" w:rsidP="00241A4A">
            <w:pPr>
              <w:spacing w:after="0" w:line="240" w:lineRule="auto"/>
              <w:rPr>
                <w:ins w:id="369" w:author="Jujia Li" w:date="2025-08-25T16:25:00Z" w16du:dateUtc="2025-08-25T21:25:00Z"/>
                <w:rFonts w:ascii="Times New Roman" w:eastAsia="Times New Roman" w:hAnsi="Times New Roman" w:cs="Times New Roman"/>
                <w:color w:val="000000"/>
                <w:kern w:val="0"/>
                <w:sz w:val="20"/>
                <w:szCs w:val="20"/>
                <w14:ligatures w14:val="none"/>
              </w:rPr>
            </w:pPr>
            <w:ins w:id="370" w:author="Jujia Li" w:date="2025-08-25T16:25:00Z" w16du:dateUtc="2025-08-25T21:25:00Z">
              <w:r w:rsidRPr="006C53DE">
                <w:rPr>
                  <w:rFonts w:ascii="Times New Roman" w:eastAsia="Times New Roman" w:hAnsi="Times New Roman" w:cs="Times New Roman"/>
                  <w:color w:val="000000"/>
                  <w:kern w:val="0"/>
                  <w:sz w:val="20"/>
                  <w:szCs w:val="20"/>
                  <w14:ligatures w14:val="none"/>
                </w:rPr>
                <w:t>FAYETTE</w:t>
              </w:r>
            </w:ins>
          </w:p>
        </w:tc>
        <w:tc>
          <w:tcPr>
            <w:tcW w:w="450" w:type="pct"/>
            <w:noWrap/>
            <w:vAlign w:val="bottom"/>
            <w:hideMark/>
          </w:tcPr>
          <w:p w14:paraId="0A17EC3A" w14:textId="77777777" w:rsidR="00663AE5" w:rsidRPr="006C53DE" w:rsidRDefault="00663AE5" w:rsidP="00241A4A">
            <w:pPr>
              <w:spacing w:after="0" w:line="240" w:lineRule="auto"/>
              <w:jc w:val="right"/>
              <w:rPr>
                <w:ins w:id="371" w:author="Jujia Li" w:date="2025-08-25T16:25:00Z" w16du:dateUtc="2025-08-25T21:25:00Z"/>
                <w:rFonts w:ascii="Times New Roman" w:eastAsia="Times New Roman" w:hAnsi="Times New Roman" w:cs="Times New Roman"/>
                <w:color w:val="000000"/>
                <w:kern w:val="0"/>
                <w:sz w:val="20"/>
                <w:szCs w:val="20"/>
                <w14:ligatures w14:val="none"/>
              </w:rPr>
            </w:pPr>
            <w:ins w:id="372" w:author="Jujia Li" w:date="2025-08-25T16:25:00Z" w16du:dateUtc="2025-08-25T21:25:00Z">
              <w:r w:rsidRPr="006C53DE">
                <w:rPr>
                  <w:rFonts w:ascii="Times New Roman" w:eastAsia="Times New Roman" w:hAnsi="Times New Roman" w:cs="Times New Roman"/>
                  <w:color w:val="000000"/>
                  <w:kern w:val="0"/>
                  <w:sz w:val="20"/>
                  <w:szCs w:val="20"/>
                  <w14:ligatures w14:val="none"/>
                </w:rPr>
                <w:t>16563</w:t>
              </w:r>
            </w:ins>
          </w:p>
        </w:tc>
        <w:tc>
          <w:tcPr>
            <w:tcW w:w="256" w:type="pct"/>
            <w:noWrap/>
            <w:vAlign w:val="bottom"/>
            <w:hideMark/>
          </w:tcPr>
          <w:p w14:paraId="52CE2258" w14:textId="77777777" w:rsidR="00663AE5" w:rsidRPr="006C53DE" w:rsidRDefault="00663AE5" w:rsidP="00241A4A">
            <w:pPr>
              <w:spacing w:after="0" w:line="240" w:lineRule="auto"/>
              <w:jc w:val="right"/>
              <w:rPr>
                <w:ins w:id="373" w:author="Jujia Li" w:date="2025-08-25T16:25:00Z" w16du:dateUtc="2025-08-25T21:25:00Z"/>
                <w:rFonts w:ascii="Times New Roman" w:eastAsia="Times New Roman" w:hAnsi="Times New Roman" w:cs="Times New Roman"/>
                <w:color w:val="000000"/>
                <w:kern w:val="0"/>
                <w:sz w:val="20"/>
                <w:szCs w:val="20"/>
                <w14:ligatures w14:val="none"/>
              </w:rPr>
            </w:pPr>
            <w:ins w:id="374" w:author="Jujia Li" w:date="2025-08-25T16:25:00Z" w16du:dateUtc="2025-08-25T21:25:00Z">
              <w:r w:rsidRPr="006C53DE">
                <w:rPr>
                  <w:rFonts w:ascii="Times New Roman" w:eastAsia="Times New Roman" w:hAnsi="Times New Roman" w:cs="Times New Roman"/>
                  <w:color w:val="000000"/>
                  <w:kern w:val="0"/>
                  <w:sz w:val="20"/>
                  <w:szCs w:val="20"/>
                  <w14:ligatures w14:val="none"/>
                </w:rPr>
                <w:t>25</w:t>
              </w:r>
            </w:ins>
          </w:p>
        </w:tc>
        <w:tc>
          <w:tcPr>
            <w:tcW w:w="242" w:type="pct"/>
            <w:noWrap/>
            <w:vAlign w:val="bottom"/>
            <w:hideMark/>
          </w:tcPr>
          <w:p w14:paraId="4908696D" w14:textId="77777777" w:rsidR="00663AE5" w:rsidRPr="006C53DE" w:rsidRDefault="00663AE5" w:rsidP="00241A4A">
            <w:pPr>
              <w:spacing w:after="0" w:line="240" w:lineRule="auto"/>
              <w:jc w:val="right"/>
              <w:rPr>
                <w:ins w:id="375" w:author="Jujia Li" w:date="2025-08-25T16:25:00Z" w16du:dateUtc="2025-08-25T21:25:00Z"/>
                <w:rFonts w:ascii="Times New Roman" w:eastAsia="Times New Roman" w:hAnsi="Times New Roman" w:cs="Times New Roman"/>
                <w:color w:val="000000"/>
                <w:kern w:val="0"/>
                <w:sz w:val="20"/>
                <w:szCs w:val="20"/>
                <w14:ligatures w14:val="none"/>
              </w:rPr>
            </w:pPr>
            <w:ins w:id="376" w:author="Jujia Li" w:date="2025-08-25T16:25:00Z" w16du:dateUtc="2025-08-25T21:25:00Z">
              <w:r w:rsidRPr="006C53DE">
                <w:rPr>
                  <w:rFonts w:ascii="Times New Roman" w:eastAsia="Times New Roman" w:hAnsi="Times New Roman" w:cs="Times New Roman"/>
                  <w:color w:val="000000"/>
                  <w:kern w:val="0"/>
                  <w:sz w:val="20"/>
                  <w:szCs w:val="20"/>
                  <w14:ligatures w14:val="none"/>
                </w:rPr>
                <w:t>1.51</w:t>
              </w:r>
            </w:ins>
          </w:p>
        </w:tc>
        <w:tc>
          <w:tcPr>
            <w:tcW w:w="450" w:type="pct"/>
            <w:noWrap/>
            <w:vAlign w:val="bottom"/>
            <w:hideMark/>
          </w:tcPr>
          <w:p w14:paraId="62C1642B" w14:textId="77777777" w:rsidR="00663AE5" w:rsidRPr="006C53DE" w:rsidRDefault="00663AE5" w:rsidP="00241A4A">
            <w:pPr>
              <w:spacing w:after="0" w:line="240" w:lineRule="auto"/>
              <w:jc w:val="right"/>
              <w:rPr>
                <w:ins w:id="377" w:author="Jujia Li" w:date="2025-08-25T16:25:00Z" w16du:dateUtc="2025-08-25T21:25:00Z"/>
                <w:rFonts w:ascii="Times New Roman" w:eastAsia="Times New Roman" w:hAnsi="Times New Roman" w:cs="Times New Roman"/>
                <w:color w:val="000000"/>
                <w:kern w:val="0"/>
                <w:sz w:val="20"/>
                <w:szCs w:val="20"/>
                <w14:ligatures w14:val="none"/>
              </w:rPr>
            </w:pPr>
            <w:ins w:id="378" w:author="Jujia Li" w:date="2025-08-25T16:25:00Z" w16du:dateUtc="2025-08-25T21:25:00Z">
              <w:r w:rsidRPr="006C53DE">
                <w:rPr>
                  <w:rFonts w:ascii="Times New Roman" w:eastAsia="Times New Roman" w:hAnsi="Times New Roman" w:cs="Times New Roman"/>
                  <w:color w:val="000000"/>
                  <w:kern w:val="0"/>
                  <w:sz w:val="20"/>
                  <w:szCs w:val="20"/>
                  <w14:ligatures w14:val="none"/>
                </w:rPr>
                <w:t>16466</w:t>
              </w:r>
            </w:ins>
          </w:p>
        </w:tc>
        <w:tc>
          <w:tcPr>
            <w:tcW w:w="256" w:type="pct"/>
            <w:noWrap/>
            <w:vAlign w:val="bottom"/>
            <w:hideMark/>
          </w:tcPr>
          <w:p w14:paraId="302CC334" w14:textId="77777777" w:rsidR="00663AE5" w:rsidRPr="006C53DE" w:rsidRDefault="00663AE5" w:rsidP="00241A4A">
            <w:pPr>
              <w:spacing w:after="0" w:line="240" w:lineRule="auto"/>
              <w:jc w:val="right"/>
              <w:rPr>
                <w:ins w:id="379" w:author="Jujia Li" w:date="2025-08-25T16:25:00Z" w16du:dateUtc="2025-08-25T21:25:00Z"/>
                <w:rFonts w:ascii="Times New Roman" w:eastAsia="Times New Roman" w:hAnsi="Times New Roman" w:cs="Times New Roman"/>
                <w:color w:val="000000"/>
                <w:kern w:val="0"/>
                <w:sz w:val="20"/>
                <w:szCs w:val="20"/>
                <w14:ligatures w14:val="none"/>
              </w:rPr>
            </w:pPr>
            <w:ins w:id="380" w:author="Jujia Li" w:date="2025-08-25T16:25:00Z" w16du:dateUtc="2025-08-25T21:25:00Z">
              <w:r w:rsidRPr="006C53DE">
                <w:rPr>
                  <w:rFonts w:ascii="Times New Roman" w:eastAsia="Times New Roman" w:hAnsi="Times New Roman" w:cs="Times New Roman"/>
                  <w:color w:val="000000"/>
                  <w:kern w:val="0"/>
                  <w:sz w:val="20"/>
                  <w:szCs w:val="20"/>
                  <w14:ligatures w14:val="none"/>
                </w:rPr>
                <w:t>20</w:t>
              </w:r>
            </w:ins>
          </w:p>
        </w:tc>
        <w:tc>
          <w:tcPr>
            <w:tcW w:w="242" w:type="pct"/>
            <w:noWrap/>
            <w:vAlign w:val="bottom"/>
            <w:hideMark/>
          </w:tcPr>
          <w:p w14:paraId="404965DA" w14:textId="77777777" w:rsidR="00663AE5" w:rsidRPr="006C53DE" w:rsidRDefault="00663AE5" w:rsidP="00241A4A">
            <w:pPr>
              <w:spacing w:after="0" w:line="240" w:lineRule="auto"/>
              <w:jc w:val="right"/>
              <w:rPr>
                <w:ins w:id="381" w:author="Jujia Li" w:date="2025-08-25T16:25:00Z" w16du:dateUtc="2025-08-25T21:25:00Z"/>
                <w:rFonts w:ascii="Times New Roman" w:eastAsia="Times New Roman" w:hAnsi="Times New Roman" w:cs="Times New Roman"/>
                <w:color w:val="000000"/>
                <w:kern w:val="0"/>
                <w:sz w:val="20"/>
                <w:szCs w:val="20"/>
                <w14:ligatures w14:val="none"/>
              </w:rPr>
            </w:pPr>
            <w:ins w:id="382" w:author="Jujia Li" w:date="2025-08-25T16:25:00Z" w16du:dateUtc="2025-08-25T21:25:00Z">
              <w:r w:rsidRPr="006C53DE">
                <w:rPr>
                  <w:rFonts w:ascii="Times New Roman" w:eastAsia="Times New Roman" w:hAnsi="Times New Roman" w:cs="Times New Roman"/>
                  <w:color w:val="000000"/>
                  <w:kern w:val="0"/>
                  <w:sz w:val="20"/>
                  <w:szCs w:val="20"/>
                  <w14:ligatures w14:val="none"/>
                </w:rPr>
                <w:t>1.21</w:t>
              </w:r>
            </w:ins>
          </w:p>
        </w:tc>
        <w:tc>
          <w:tcPr>
            <w:tcW w:w="450" w:type="pct"/>
            <w:noWrap/>
            <w:vAlign w:val="bottom"/>
            <w:hideMark/>
          </w:tcPr>
          <w:p w14:paraId="5AD52C5E" w14:textId="77777777" w:rsidR="00663AE5" w:rsidRPr="006C53DE" w:rsidRDefault="00663AE5" w:rsidP="00241A4A">
            <w:pPr>
              <w:spacing w:after="0" w:line="240" w:lineRule="auto"/>
              <w:jc w:val="right"/>
              <w:rPr>
                <w:ins w:id="383" w:author="Jujia Li" w:date="2025-08-25T16:25:00Z" w16du:dateUtc="2025-08-25T21:25:00Z"/>
                <w:rFonts w:ascii="Times New Roman" w:eastAsia="Times New Roman" w:hAnsi="Times New Roman" w:cs="Times New Roman"/>
                <w:color w:val="000000"/>
                <w:kern w:val="0"/>
                <w:sz w:val="20"/>
                <w:szCs w:val="20"/>
                <w14:ligatures w14:val="none"/>
              </w:rPr>
            </w:pPr>
            <w:ins w:id="384" w:author="Jujia Li" w:date="2025-08-25T16:25:00Z" w16du:dateUtc="2025-08-25T21:25:00Z">
              <w:r w:rsidRPr="006C53DE">
                <w:rPr>
                  <w:rFonts w:ascii="Times New Roman" w:eastAsia="Times New Roman" w:hAnsi="Times New Roman" w:cs="Times New Roman"/>
                  <w:color w:val="000000"/>
                  <w:kern w:val="0"/>
                  <w:sz w:val="20"/>
                  <w:szCs w:val="20"/>
                  <w14:ligatures w14:val="none"/>
                </w:rPr>
                <w:t>16445</w:t>
              </w:r>
            </w:ins>
          </w:p>
        </w:tc>
        <w:tc>
          <w:tcPr>
            <w:tcW w:w="256" w:type="pct"/>
            <w:noWrap/>
            <w:vAlign w:val="bottom"/>
            <w:hideMark/>
          </w:tcPr>
          <w:p w14:paraId="3F13F9A0" w14:textId="77777777" w:rsidR="00663AE5" w:rsidRPr="006C53DE" w:rsidRDefault="00663AE5" w:rsidP="00241A4A">
            <w:pPr>
              <w:spacing w:after="0" w:line="240" w:lineRule="auto"/>
              <w:jc w:val="right"/>
              <w:rPr>
                <w:ins w:id="385" w:author="Jujia Li" w:date="2025-08-25T16:25:00Z" w16du:dateUtc="2025-08-25T21:25:00Z"/>
                <w:rFonts w:ascii="Times New Roman" w:eastAsia="Times New Roman" w:hAnsi="Times New Roman" w:cs="Times New Roman"/>
                <w:color w:val="000000"/>
                <w:kern w:val="0"/>
                <w:sz w:val="20"/>
                <w:szCs w:val="20"/>
                <w14:ligatures w14:val="none"/>
              </w:rPr>
            </w:pPr>
            <w:ins w:id="386" w:author="Jujia Li" w:date="2025-08-25T16:25:00Z" w16du:dateUtc="2025-08-25T21:25:00Z">
              <w:r w:rsidRPr="006C53DE">
                <w:rPr>
                  <w:rFonts w:ascii="Times New Roman" w:eastAsia="Times New Roman" w:hAnsi="Times New Roman" w:cs="Times New Roman"/>
                  <w:color w:val="000000"/>
                  <w:kern w:val="0"/>
                  <w:sz w:val="20"/>
                  <w:szCs w:val="20"/>
                  <w14:ligatures w14:val="none"/>
                </w:rPr>
                <w:t>18</w:t>
              </w:r>
            </w:ins>
          </w:p>
        </w:tc>
        <w:tc>
          <w:tcPr>
            <w:tcW w:w="243" w:type="pct"/>
            <w:noWrap/>
            <w:vAlign w:val="bottom"/>
            <w:hideMark/>
          </w:tcPr>
          <w:p w14:paraId="7C5C430B" w14:textId="77777777" w:rsidR="00663AE5" w:rsidRPr="006C53DE" w:rsidRDefault="00663AE5" w:rsidP="00241A4A">
            <w:pPr>
              <w:spacing w:after="0" w:line="240" w:lineRule="auto"/>
              <w:jc w:val="right"/>
              <w:rPr>
                <w:ins w:id="387" w:author="Jujia Li" w:date="2025-08-25T16:25:00Z" w16du:dateUtc="2025-08-25T21:25:00Z"/>
                <w:rFonts w:ascii="Times New Roman" w:eastAsia="Times New Roman" w:hAnsi="Times New Roman" w:cs="Times New Roman"/>
                <w:color w:val="000000"/>
                <w:kern w:val="0"/>
                <w:sz w:val="20"/>
                <w:szCs w:val="20"/>
                <w14:ligatures w14:val="none"/>
              </w:rPr>
            </w:pPr>
            <w:ins w:id="388" w:author="Jujia Li" w:date="2025-08-25T16:25:00Z" w16du:dateUtc="2025-08-25T21:25:00Z">
              <w:r w:rsidRPr="006C53DE">
                <w:rPr>
                  <w:rFonts w:ascii="Times New Roman" w:eastAsia="Times New Roman" w:hAnsi="Times New Roman" w:cs="Times New Roman"/>
                  <w:color w:val="000000"/>
                  <w:kern w:val="0"/>
                  <w:sz w:val="20"/>
                  <w:szCs w:val="20"/>
                  <w14:ligatures w14:val="none"/>
                </w:rPr>
                <w:t>1.09</w:t>
              </w:r>
            </w:ins>
          </w:p>
        </w:tc>
        <w:tc>
          <w:tcPr>
            <w:tcW w:w="450" w:type="pct"/>
            <w:noWrap/>
            <w:vAlign w:val="bottom"/>
            <w:hideMark/>
          </w:tcPr>
          <w:p w14:paraId="7A84E79E" w14:textId="77777777" w:rsidR="00663AE5" w:rsidRPr="006C53DE" w:rsidRDefault="00663AE5" w:rsidP="00241A4A">
            <w:pPr>
              <w:spacing w:after="0" w:line="240" w:lineRule="auto"/>
              <w:jc w:val="right"/>
              <w:rPr>
                <w:ins w:id="389" w:author="Jujia Li" w:date="2025-08-25T16:25:00Z" w16du:dateUtc="2025-08-25T21:25:00Z"/>
                <w:rFonts w:ascii="Times New Roman" w:eastAsia="Times New Roman" w:hAnsi="Times New Roman" w:cs="Times New Roman"/>
                <w:color w:val="000000"/>
                <w:kern w:val="0"/>
                <w:sz w:val="20"/>
                <w:szCs w:val="20"/>
                <w14:ligatures w14:val="none"/>
              </w:rPr>
            </w:pPr>
            <w:ins w:id="390" w:author="Jujia Li" w:date="2025-08-25T16:25:00Z" w16du:dateUtc="2025-08-25T21:25:00Z">
              <w:r w:rsidRPr="006C53DE">
                <w:rPr>
                  <w:rFonts w:ascii="Times New Roman" w:eastAsia="Times New Roman" w:hAnsi="Times New Roman" w:cs="Times New Roman"/>
                  <w:color w:val="000000"/>
                  <w:kern w:val="0"/>
                  <w:sz w:val="20"/>
                  <w:szCs w:val="20"/>
                  <w14:ligatures w14:val="none"/>
                </w:rPr>
                <w:t>16302</w:t>
              </w:r>
            </w:ins>
          </w:p>
        </w:tc>
        <w:tc>
          <w:tcPr>
            <w:tcW w:w="256" w:type="pct"/>
            <w:noWrap/>
            <w:vAlign w:val="bottom"/>
            <w:hideMark/>
          </w:tcPr>
          <w:p w14:paraId="57B68485" w14:textId="77777777" w:rsidR="00663AE5" w:rsidRPr="006C53DE" w:rsidRDefault="00663AE5" w:rsidP="00241A4A">
            <w:pPr>
              <w:spacing w:after="0" w:line="240" w:lineRule="auto"/>
              <w:jc w:val="right"/>
              <w:rPr>
                <w:ins w:id="391" w:author="Jujia Li" w:date="2025-08-25T16:25:00Z" w16du:dateUtc="2025-08-25T21:25:00Z"/>
                <w:rFonts w:ascii="Times New Roman" w:eastAsia="Times New Roman" w:hAnsi="Times New Roman" w:cs="Times New Roman"/>
                <w:color w:val="000000"/>
                <w:kern w:val="0"/>
                <w:sz w:val="20"/>
                <w:szCs w:val="20"/>
                <w14:ligatures w14:val="none"/>
              </w:rPr>
            </w:pPr>
            <w:ins w:id="392" w:author="Jujia Li" w:date="2025-08-25T16:25:00Z" w16du:dateUtc="2025-08-25T21:25:00Z">
              <w:r w:rsidRPr="006C53DE">
                <w:rPr>
                  <w:rFonts w:ascii="Times New Roman" w:eastAsia="Times New Roman" w:hAnsi="Times New Roman" w:cs="Times New Roman"/>
                  <w:color w:val="000000"/>
                  <w:kern w:val="0"/>
                  <w:sz w:val="20"/>
                  <w:szCs w:val="20"/>
                  <w14:ligatures w14:val="none"/>
                </w:rPr>
                <w:t>11</w:t>
              </w:r>
            </w:ins>
          </w:p>
        </w:tc>
        <w:tc>
          <w:tcPr>
            <w:tcW w:w="243" w:type="pct"/>
            <w:noWrap/>
            <w:vAlign w:val="bottom"/>
            <w:hideMark/>
          </w:tcPr>
          <w:p w14:paraId="1006C05B" w14:textId="77777777" w:rsidR="00663AE5" w:rsidRPr="006C53DE" w:rsidRDefault="00663AE5" w:rsidP="00241A4A">
            <w:pPr>
              <w:spacing w:after="0" w:line="240" w:lineRule="auto"/>
              <w:jc w:val="right"/>
              <w:rPr>
                <w:ins w:id="393" w:author="Jujia Li" w:date="2025-08-25T16:25:00Z" w16du:dateUtc="2025-08-25T21:25:00Z"/>
                <w:rFonts w:ascii="Times New Roman" w:eastAsia="Times New Roman" w:hAnsi="Times New Roman" w:cs="Times New Roman"/>
                <w:color w:val="000000"/>
                <w:kern w:val="0"/>
                <w:sz w:val="20"/>
                <w:szCs w:val="20"/>
                <w14:ligatures w14:val="none"/>
              </w:rPr>
            </w:pPr>
            <w:ins w:id="394" w:author="Jujia Li" w:date="2025-08-25T16:25:00Z" w16du:dateUtc="2025-08-25T21:25:00Z">
              <w:r w:rsidRPr="006C53DE">
                <w:rPr>
                  <w:rFonts w:ascii="Times New Roman" w:eastAsia="Times New Roman" w:hAnsi="Times New Roman" w:cs="Times New Roman"/>
                  <w:color w:val="000000"/>
                  <w:kern w:val="0"/>
                  <w:sz w:val="20"/>
                  <w:szCs w:val="20"/>
                  <w14:ligatures w14:val="none"/>
                </w:rPr>
                <w:t>0.67</w:t>
              </w:r>
            </w:ins>
          </w:p>
        </w:tc>
        <w:tc>
          <w:tcPr>
            <w:tcW w:w="256" w:type="pct"/>
            <w:noWrap/>
            <w:vAlign w:val="bottom"/>
            <w:hideMark/>
          </w:tcPr>
          <w:p w14:paraId="6E0E14F5" w14:textId="77777777" w:rsidR="00663AE5" w:rsidRPr="006C53DE" w:rsidRDefault="00663AE5" w:rsidP="00241A4A">
            <w:pPr>
              <w:spacing w:after="0" w:line="240" w:lineRule="auto"/>
              <w:jc w:val="right"/>
              <w:rPr>
                <w:ins w:id="395" w:author="Jujia Li" w:date="2025-08-25T16:25:00Z" w16du:dateUtc="2025-08-25T21:25:00Z"/>
                <w:rFonts w:ascii="Times New Roman" w:eastAsia="Times New Roman" w:hAnsi="Times New Roman" w:cs="Times New Roman"/>
                <w:color w:val="000000"/>
                <w:kern w:val="0"/>
                <w:sz w:val="20"/>
                <w:szCs w:val="20"/>
                <w14:ligatures w14:val="none"/>
              </w:rPr>
            </w:pPr>
            <w:ins w:id="396" w:author="Jujia Li" w:date="2025-08-25T16:25:00Z" w16du:dateUtc="2025-08-25T21:25:00Z">
              <w:r w:rsidRPr="006C53DE">
                <w:rPr>
                  <w:rFonts w:ascii="Times New Roman" w:eastAsia="Times New Roman" w:hAnsi="Times New Roman" w:cs="Times New Roman"/>
                  <w:color w:val="000000"/>
                  <w:kern w:val="0"/>
                  <w:sz w:val="20"/>
                  <w:szCs w:val="20"/>
                  <w14:ligatures w14:val="none"/>
                </w:rPr>
                <w:t>74</w:t>
              </w:r>
            </w:ins>
          </w:p>
        </w:tc>
        <w:tc>
          <w:tcPr>
            <w:tcW w:w="392" w:type="pct"/>
            <w:noWrap/>
            <w:vAlign w:val="bottom"/>
            <w:hideMark/>
          </w:tcPr>
          <w:p w14:paraId="2D46FA29" w14:textId="77777777" w:rsidR="00663AE5" w:rsidRPr="006C53DE" w:rsidRDefault="00663AE5" w:rsidP="00241A4A">
            <w:pPr>
              <w:spacing w:after="0" w:line="240" w:lineRule="auto"/>
              <w:jc w:val="right"/>
              <w:rPr>
                <w:ins w:id="397" w:author="Jujia Li" w:date="2025-08-25T16:25:00Z" w16du:dateUtc="2025-08-25T21:25:00Z"/>
                <w:rFonts w:ascii="Times New Roman" w:eastAsia="Times New Roman" w:hAnsi="Times New Roman" w:cs="Times New Roman"/>
                <w:color w:val="000000"/>
                <w:kern w:val="0"/>
                <w:sz w:val="20"/>
                <w:szCs w:val="20"/>
                <w14:ligatures w14:val="none"/>
              </w:rPr>
            </w:pPr>
            <w:ins w:id="398" w:author="Jujia Li" w:date="2025-08-25T16:25:00Z" w16du:dateUtc="2025-08-25T21:25:00Z">
              <w:r w:rsidRPr="006C53DE">
                <w:rPr>
                  <w:rFonts w:ascii="Times New Roman" w:eastAsia="Times New Roman" w:hAnsi="Times New Roman" w:cs="Times New Roman"/>
                  <w:color w:val="000000"/>
                  <w:kern w:val="0"/>
                  <w:sz w:val="20"/>
                  <w:szCs w:val="20"/>
                  <w14:ligatures w14:val="none"/>
                </w:rPr>
                <w:t>1.12</w:t>
              </w:r>
            </w:ins>
          </w:p>
        </w:tc>
      </w:tr>
      <w:tr w:rsidR="00663AE5" w:rsidRPr="006C53DE" w14:paraId="53818D25" w14:textId="77777777" w:rsidTr="00241A4A">
        <w:trPr>
          <w:trHeight w:val="300"/>
          <w:ins w:id="399" w:author="Jujia Li" w:date="2025-08-25T16:25:00Z"/>
        </w:trPr>
        <w:tc>
          <w:tcPr>
            <w:tcW w:w="558" w:type="pct"/>
            <w:noWrap/>
            <w:vAlign w:val="bottom"/>
            <w:hideMark/>
          </w:tcPr>
          <w:p w14:paraId="37B9FFE4" w14:textId="77777777" w:rsidR="00663AE5" w:rsidRPr="006C53DE" w:rsidRDefault="00663AE5" w:rsidP="00241A4A">
            <w:pPr>
              <w:spacing w:after="0" w:line="240" w:lineRule="auto"/>
              <w:rPr>
                <w:ins w:id="400" w:author="Jujia Li" w:date="2025-08-25T16:25:00Z" w16du:dateUtc="2025-08-25T21:25:00Z"/>
                <w:rFonts w:ascii="Times New Roman" w:eastAsia="Times New Roman" w:hAnsi="Times New Roman" w:cs="Times New Roman"/>
                <w:color w:val="000000"/>
                <w:kern w:val="0"/>
                <w:sz w:val="20"/>
                <w:szCs w:val="20"/>
                <w14:ligatures w14:val="none"/>
              </w:rPr>
            </w:pPr>
            <w:ins w:id="401" w:author="Jujia Li" w:date="2025-08-25T16:25:00Z" w16du:dateUtc="2025-08-25T21:25:00Z">
              <w:r w:rsidRPr="006C53DE">
                <w:rPr>
                  <w:rFonts w:ascii="Times New Roman" w:eastAsia="Times New Roman" w:hAnsi="Times New Roman" w:cs="Times New Roman"/>
                  <w:color w:val="000000"/>
                  <w:kern w:val="0"/>
                  <w:sz w:val="20"/>
                  <w:szCs w:val="20"/>
                  <w14:ligatures w14:val="none"/>
                </w:rPr>
                <w:t>FRANKLIN</w:t>
              </w:r>
            </w:ins>
          </w:p>
        </w:tc>
        <w:tc>
          <w:tcPr>
            <w:tcW w:w="450" w:type="pct"/>
            <w:noWrap/>
            <w:vAlign w:val="bottom"/>
            <w:hideMark/>
          </w:tcPr>
          <w:p w14:paraId="759A92AF" w14:textId="77777777" w:rsidR="00663AE5" w:rsidRPr="006C53DE" w:rsidRDefault="00663AE5" w:rsidP="00241A4A">
            <w:pPr>
              <w:spacing w:after="0" w:line="240" w:lineRule="auto"/>
              <w:jc w:val="right"/>
              <w:rPr>
                <w:ins w:id="402" w:author="Jujia Li" w:date="2025-08-25T16:25:00Z" w16du:dateUtc="2025-08-25T21:25:00Z"/>
                <w:rFonts w:ascii="Times New Roman" w:eastAsia="Times New Roman" w:hAnsi="Times New Roman" w:cs="Times New Roman"/>
                <w:color w:val="000000"/>
                <w:kern w:val="0"/>
                <w:sz w:val="20"/>
                <w:szCs w:val="20"/>
                <w14:ligatures w14:val="none"/>
              </w:rPr>
            </w:pPr>
            <w:ins w:id="403" w:author="Jujia Li" w:date="2025-08-25T16:25:00Z" w16du:dateUtc="2025-08-25T21:25:00Z">
              <w:r w:rsidRPr="006C53DE">
                <w:rPr>
                  <w:rFonts w:ascii="Times New Roman" w:eastAsia="Times New Roman" w:hAnsi="Times New Roman" w:cs="Times New Roman"/>
                  <w:color w:val="000000"/>
                  <w:kern w:val="0"/>
                  <w:sz w:val="20"/>
                  <w:szCs w:val="20"/>
                  <w14:ligatures w14:val="none"/>
                </w:rPr>
                <w:t>31611</w:t>
              </w:r>
            </w:ins>
          </w:p>
        </w:tc>
        <w:tc>
          <w:tcPr>
            <w:tcW w:w="256" w:type="pct"/>
            <w:noWrap/>
            <w:vAlign w:val="bottom"/>
            <w:hideMark/>
          </w:tcPr>
          <w:p w14:paraId="45FA4101" w14:textId="77777777" w:rsidR="00663AE5" w:rsidRPr="006C53DE" w:rsidRDefault="00663AE5" w:rsidP="00241A4A">
            <w:pPr>
              <w:spacing w:after="0" w:line="240" w:lineRule="auto"/>
              <w:jc w:val="right"/>
              <w:rPr>
                <w:ins w:id="404" w:author="Jujia Li" w:date="2025-08-25T16:25:00Z" w16du:dateUtc="2025-08-25T21:25:00Z"/>
                <w:rFonts w:ascii="Times New Roman" w:eastAsia="Times New Roman" w:hAnsi="Times New Roman" w:cs="Times New Roman"/>
                <w:color w:val="000000"/>
                <w:kern w:val="0"/>
                <w:sz w:val="20"/>
                <w:szCs w:val="20"/>
                <w14:ligatures w14:val="none"/>
              </w:rPr>
            </w:pPr>
            <w:ins w:id="405" w:author="Jujia Li" w:date="2025-08-25T16:25:00Z" w16du:dateUtc="2025-08-25T21:25:00Z">
              <w:r w:rsidRPr="006C53DE">
                <w:rPr>
                  <w:rFonts w:ascii="Times New Roman" w:eastAsia="Times New Roman" w:hAnsi="Times New Roman" w:cs="Times New Roman"/>
                  <w:color w:val="000000"/>
                  <w:kern w:val="0"/>
                  <w:sz w:val="20"/>
                  <w:szCs w:val="20"/>
                  <w14:ligatures w14:val="none"/>
                </w:rPr>
                <w:t>37</w:t>
              </w:r>
            </w:ins>
          </w:p>
        </w:tc>
        <w:tc>
          <w:tcPr>
            <w:tcW w:w="242" w:type="pct"/>
            <w:noWrap/>
            <w:vAlign w:val="bottom"/>
            <w:hideMark/>
          </w:tcPr>
          <w:p w14:paraId="2C9C9FE7" w14:textId="77777777" w:rsidR="00663AE5" w:rsidRPr="006C53DE" w:rsidRDefault="00663AE5" w:rsidP="00241A4A">
            <w:pPr>
              <w:spacing w:after="0" w:line="240" w:lineRule="auto"/>
              <w:jc w:val="right"/>
              <w:rPr>
                <w:ins w:id="406" w:author="Jujia Li" w:date="2025-08-25T16:25:00Z" w16du:dateUtc="2025-08-25T21:25:00Z"/>
                <w:rFonts w:ascii="Times New Roman" w:eastAsia="Times New Roman" w:hAnsi="Times New Roman" w:cs="Times New Roman"/>
                <w:color w:val="000000"/>
                <w:kern w:val="0"/>
                <w:sz w:val="20"/>
                <w:szCs w:val="20"/>
                <w14:ligatures w14:val="none"/>
              </w:rPr>
            </w:pPr>
            <w:ins w:id="407" w:author="Jujia Li" w:date="2025-08-25T16:25:00Z" w16du:dateUtc="2025-08-25T21:25:00Z">
              <w:r w:rsidRPr="006C53DE">
                <w:rPr>
                  <w:rFonts w:ascii="Times New Roman" w:eastAsia="Times New Roman" w:hAnsi="Times New Roman" w:cs="Times New Roman"/>
                  <w:color w:val="000000"/>
                  <w:kern w:val="0"/>
                  <w:sz w:val="20"/>
                  <w:szCs w:val="20"/>
                  <w14:ligatures w14:val="none"/>
                </w:rPr>
                <w:t>1.17</w:t>
              </w:r>
            </w:ins>
          </w:p>
        </w:tc>
        <w:tc>
          <w:tcPr>
            <w:tcW w:w="450" w:type="pct"/>
            <w:noWrap/>
            <w:vAlign w:val="bottom"/>
            <w:hideMark/>
          </w:tcPr>
          <w:p w14:paraId="0FAF20E9" w14:textId="77777777" w:rsidR="00663AE5" w:rsidRPr="006C53DE" w:rsidRDefault="00663AE5" w:rsidP="00241A4A">
            <w:pPr>
              <w:spacing w:after="0" w:line="240" w:lineRule="auto"/>
              <w:jc w:val="right"/>
              <w:rPr>
                <w:ins w:id="408" w:author="Jujia Li" w:date="2025-08-25T16:25:00Z" w16du:dateUtc="2025-08-25T21:25:00Z"/>
                <w:rFonts w:ascii="Times New Roman" w:eastAsia="Times New Roman" w:hAnsi="Times New Roman" w:cs="Times New Roman"/>
                <w:color w:val="000000"/>
                <w:kern w:val="0"/>
                <w:sz w:val="20"/>
                <w:szCs w:val="20"/>
                <w14:ligatures w14:val="none"/>
              </w:rPr>
            </w:pPr>
            <w:ins w:id="409" w:author="Jujia Li" w:date="2025-08-25T16:25:00Z" w16du:dateUtc="2025-08-25T21:25:00Z">
              <w:r w:rsidRPr="006C53DE">
                <w:rPr>
                  <w:rFonts w:ascii="Times New Roman" w:eastAsia="Times New Roman" w:hAnsi="Times New Roman" w:cs="Times New Roman"/>
                  <w:color w:val="000000"/>
                  <w:kern w:val="0"/>
                  <w:sz w:val="20"/>
                  <w:szCs w:val="20"/>
                  <w14:ligatures w14:val="none"/>
                </w:rPr>
                <w:t>31542</w:t>
              </w:r>
            </w:ins>
          </w:p>
        </w:tc>
        <w:tc>
          <w:tcPr>
            <w:tcW w:w="256" w:type="pct"/>
            <w:noWrap/>
            <w:vAlign w:val="bottom"/>
            <w:hideMark/>
          </w:tcPr>
          <w:p w14:paraId="4C8E42C4" w14:textId="77777777" w:rsidR="00663AE5" w:rsidRPr="006C53DE" w:rsidRDefault="00663AE5" w:rsidP="00241A4A">
            <w:pPr>
              <w:spacing w:after="0" w:line="240" w:lineRule="auto"/>
              <w:jc w:val="right"/>
              <w:rPr>
                <w:ins w:id="410" w:author="Jujia Li" w:date="2025-08-25T16:25:00Z" w16du:dateUtc="2025-08-25T21:25:00Z"/>
                <w:rFonts w:ascii="Times New Roman" w:eastAsia="Times New Roman" w:hAnsi="Times New Roman" w:cs="Times New Roman"/>
                <w:color w:val="000000"/>
                <w:kern w:val="0"/>
                <w:sz w:val="20"/>
                <w:szCs w:val="20"/>
                <w14:ligatures w14:val="none"/>
              </w:rPr>
            </w:pPr>
            <w:ins w:id="411" w:author="Jujia Li" w:date="2025-08-25T16:25:00Z" w16du:dateUtc="2025-08-25T21:25:00Z">
              <w:r w:rsidRPr="006C53DE">
                <w:rPr>
                  <w:rFonts w:ascii="Times New Roman" w:eastAsia="Times New Roman" w:hAnsi="Times New Roman" w:cs="Times New Roman"/>
                  <w:color w:val="000000"/>
                  <w:kern w:val="0"/>
                  <w:sz w:val="20"/>
                  <w:szCs w:val="20"/>
                  <w14:ligatures w14:val="none"/>
                </w:rPr>
                <w:t>59</w:t>
              </w:r>
            </w:ins>
          </w:p>
        </w:tc>
        <w:tc>
          <w:tcPr>
            <w:tcW w:w="242" w:type="pct"/>
            <w:noWrap/>
            <w:vAlign w:val="bottom"/>
            <w:hideMark/>
          </w:tcPr>
          <w:p w14:paraId="08A434EB" w14:textId="77777777" w:rsidR="00663AE5" w:rsidRPr="006C53DE" w:rsidRDefault="00663AE5" w:rsidP="00241A4A">
            <w:pPr>
              <w:spacing w:after="0" w:line="240" w:lineRule="auto"/>
              <w:jc w:val="right"/>
              <w:rPr>
                <w:ins w:id="412" w:author="Jujia Li" w:date="2025-08-25T16:25:00Z" w16du:dateUtc="2025-08-25T21:25:00Z"/>
                <w:rFonts w:ascii="Times New Roman" w:eastAsia="Times New Roman" w:hAnsi="Times New Roman" w:cs="Times New Roman"/>
                <w:color w:val="000000"/>
                <w:kern w:val="0"/>
                <w:sz w:val="20"/>
                <w:szCs w:val="20"/>
                <w14:ligatures w14:val="none"/>
              </w:rPr>
            </w:pPr>
            <w:ins w:id="413" w:author="Jujia Li" w:date="2025-08-25T16:25:00Z" w16du:dateUtc="2025-08-25T21:25:00Z">
              <w:r w:rsidRPr="006C53DE">
                <w:rPr>
                  <w:rFonts w:ascii="Times New Roman" w:eastAsia="Times New Roman" w:hAnsi="Times New Roman" w:cs="Times New Roman"/>
                  <w:color w:val="000000"/>
                  <w:kern w:val="0"/>
                  <w:sz w:val="20"/>
                  <w:szCs w:val="20"/>
                  <w14:ligatures w14:val="none"/>
                </w:rPr>
                <w:t>1.87</w:t>
              </w:r>
            </w:ins>
          </w:p>
        </w:tc>
        <w:tc>
          <w:tcPr>
            <w:tcW w:w="450" w:type="pct"/>
            <w:noWrap/>
            <w:vAlign w:val="bottom"/>
            <w:hideMark/>
          </w:tcPr>
          <w:p w14:paraId="1E8EDB70" w14:textId="77777777" w:rsidR="00663AE5" w:rsidRPr="006C53DE" w:rsidRDefault="00663AE5" w:rsidP="00241A4A">
            <w:pPr>
              <w:spacing w:after="0" w:line="240" w:lineRule="auto"/>
              <w:jc w:val="right"/>
              <w:rPr>
                <w:ins w:id="414" w:author="Jujia Li" w:date="2025-08-25T16:25:00Z" w16du:dateUtc="2025-08-25T21:25:00Z"/>
                <w:rFonts w:ascii="Times New Roman" w:eastAsia="Times New Roman" w:hAnsi="Times New Roman" w:cs="Times New Roman"/>
                <w:color w:val="000000"/>
                <w:kern w:val="0"/>
                <w:sz w:val="20"/>
                <w:szCs w:val="20"/>
                <w14:ligatures w14:val="none"/>
              </w:rPr>
            </w:pPr>
            <w:ins w:id="415" w:author="Jujia Li" w:date="2025-08-25T16:25:00Z" w16du:dateUtc="2025-08-25T21:25:00Z">
              <w:r w:rsidRPr="006C53DE">
                <w:rPr>
                  <w:rFonts w:ascii="Times New Roman" w:eastAsia="Times New Roman" w:hAnsi="Times New Roman" w:cs="Times New Roman"/>
                  <w:color w:val="000000"/>
                  <w:kern w:val="0"/>
                  <w:sz w:val="20"/>
                  <w:szCs w:val="20"/>
                  <w14:ligatures w14:val="none"/>
                </w:rPr>
                <w:t>31298</w:t>
              </w:r>
            </w:ins>
          </w:p>
        </w:tc>
        <w:tc>
          <w:tcPr>
            <w:tcW w:w="256" w:type="pct"/>
            <w:noWrap/>
            <w:vAlign w:val="bottom"/>
            <w:hideMark/>
          </w:tcPr>
          <w:p w14:paraId="698516C6" w14:textId="77777777" w:rsidR="00663AE5" w:rsidRPr="006C53DE" w:rsidRDefault="00663AE5" w:rsidP="00241A4A">
            <w:pPr>
              <w:spacing w:after="0" w:line="240" w:lineRule="auto"/>
              <w:jc w:val="right"/>
              <w:rPr>
                <w:ins w:id="416" w:author="Jujia Li" w:date="2025-08-25T16:25:00Z" w16du:dateUtc="2025-08-25T21:25:00Z"/>
                <w:rFonts w:ascii="Times New Roman" w:eastAsia="Times New Roman" w:hAnsi="Times New Roman" w:cs="Times New Roman"/>
                <w:color w:val="000000"/>
                <w:kern w:val="0"/>
                <w:sz w:val="20"/>
                <w:szCs w:val="20"/>
                <w14:ligatures w14:val="none"/>
              </w:rPr>
            </w:pPr>
            <w:ins w:id="417" w:author="Jujia Li" w:date="2025-08-25T16:25:00Z" w16du:dateUtc="2025-08-25T21:25:00Z">
              <w:r w:rsidRPr="006C53DE">
                <w:rPr>
                  <w:rFonts w:ascii="Times New Roman" w:eastAsia="Times New Roman" w:hAnsi="Times New Roman" w:cs="Times New Roman"/>
                  <w:color w:val="000000"/>
                  <w:kern w:val="0"/>
                  <w:sz w:val="20"/>
                  <w:szCs w:val="20"/>
                  <w14:ligatures w14:val="none"/>
                </w:rPr>
                <w:t>37</w:t>
              </w:r>
            </w:ins>
          </w:p>
        </w:tc>
        <w:tc>
          <w:tcPr>
            <w:tcW w:w="243" w:type="pct"/>
            <w:noWrap/>
            <w:vAlign w:val="bottom"/>
            <w:hideMark/>
          </w:tcPr>
          <w:p w14:paraId="31C7A7E3" w14:textId="77777777" w:rsidR="00663AE5" w:rsidRPr="006C53DE" w:rsidRDefault="00663AE5" w:rsidP="00241A4A">
            <w:pPr>
              <w:spacing w:after="0" w:line="240" w:lineRule="auto"/>
              <w:jc w:val="right"/>
              <w:rPr>
                <w:ins w:id="418" w:author="Jujia Li" w:date="2025-08-25T16:25:00Z" w16du:dateUtc="2025-08-25T21:25:00Z"/>
                <w:rFonts w:ascii="Times New Roman" w:eastAsia="Times New Roman" w:hAnsi="Times New Roman" w:cs="Times New Roman"/>
                <w:color w:val="000000"/>
                <w:kern w:val="0"/>
                <w:sz w:val="20"/>
                <w:szCs w:val="20"/>
                <w14:ligatures w14:val="none"/>
              </w:rPr>
            </w:pPr>
            <w:ins w:id="419" w:author="Jujia Li" w:date="2025-08-25T16:25:00Z" w16du:dateUtc="2025-08-25T21:25:00Z">
              <w:r w:rsidRPr="006C53DE">
                <w:rPr>
                  <w:rFonts w:ascii="Times New Roman" w:eastAsia="Times New Roman" w:hAnsi="Times New Roman" w:cs="Times New Roman"/>
                  <w:color w:val="000000"/>
                  <w:kern w:val="0"/>
                  <w:sz w:val="20"/>
                  <w:szCs w:val="20"/>
                  <w14:ligatures w14:val="none"/>
                </w:rPr>
                <w:t>1.18</w:t>
              </w:r>
            </w:ins>
          </w:p>
        </w:tc>
        <w:tc>
          <w:tcPr>
            <w:tcW w:w="450" w:type="pct"/>
            <w:noWrap/>
            <w:vAlign w:val="bottom"/>
            <w:hideMark/>
          </w:tcPr>
          <w:p w14:paraId="53806FE7" w14:textId="77777777" w:rsidR="00663AE5" w:rsidRPr="006C53DE" w:rsidRDefault="00663AE5" w:rsidP="00241A4A">
            <w:pPr>
              <w:spacing w:after="0" w:line="240" w:lineRule="auto"/>
              <w:jc w:val="right"/>
              <w:rPr>
                <w:ins w:id="420" w:author="Jujia Li" w:date="2025-08-25T16:25:00Z" w16du:dateUtc="2025-08-25T21:25:00Z"/>
                <w:rFonts w:ascii="Times New Roman" w:eastAsia="Times New Roman" w:hAnsi="Times New Roman" w:cs="Times New Roman"/>
                <w:color w:val="000000"/>
                <w:kern w:val="0"/>
                <w:sz w:val="20"/>
                <w:szCs w:val="20"/>
                <w14:ligatures w14:val="none"/>
              </w:rPr>
            </w:pPr>
            <w:ins w:id="421" w:author="Jujia Li" w:date="2025-08-25T16:25:00Z" w16du:dateUtc="2025-08-25T21:25:00Z">
              <w:r w:rsidRPr="006C53DE">
                <w:rPr>
                  <w:rFonts w:ascii="Times New Roman" w:eastAsia="Times New Roman" w:hAnsi="Times New Roman" w:cs="Times New Roman"/>
                  <w:color w:val="000000"/>
                  <w:kern w:val="0"/>
                  <w:sz w:val="20"/>
                  <w:szCs w:val="20"/>
                  <w14:ligatures w14:val="none"/>
                </w:rPr>
                <w:t>31362</w:t>
              </w:r>
            </w:ins>
          </w:p>
        </w:tc>
        <w:tc>
          <w:tcPr>
            <w:tcW w:w="256" w:type="pct"/>
            <w:noWrap/>
            <w:vAlign w:val="bottom"/>
            <w:hideMark/>
          </w:tcPr>
          <w:p w14:paraId="0151D2DA" w14:textId="77777777" w:rsidR="00663AE5" w:rsidRPr="006C53DE" w:rsidRDefault="00663AE5" w:rsidP="00241A4A">
            <w:pPr>
              <w:spacing w:after="0" w:line="240" w:lineRule="auto"/>
              <w:jc w:val="right"/>
              <w:rPr>
                <w:ins w:id="422" w:author="Jujia Li" w:date="2025-08-25T16:25:00Z" w16du:dateUtc="2025-08-25T21:25:00Z"/>
                <w:rFonts w:ascii="Times New Roman" w:eastAsia="Times New Roman" w:hAnsi="Times New Roman" w:cs="Times New Roman"/>
                <w:color w:val="000000"/>
                <w:kern w:val="0"/>
                <w:sz w:val="20"/>
                <w:szCs w:val="20"/>
                <w14:ligatures w14:val="none"/>
              </w:rPr>
            </w:pPr>
            <w:ins w:id="423" w:author="Jujia Li" w:date="2025-08-25T16:25:00Z" w16du:dateUtc="2025-08-25T21:25:00Z">
              <w:r w:rsidRPr="006C53DE">
                <w:rPr>
                  <w:rFonts w:ascii="Times New Roman" w:eastAsia="Times New Roman" w:hAnsi="Times New Roman" w:cs="Times New Roman"/>
                  <w:color w:val="000000"/>
                  <w:kern w:val="0"/>
                  <w:sz w:val="20"/>
                  <w:szCs w:val="20"/>
                  <w14:ligatures w14:val="none"/>
                </w:rPr>
                <w:t>94</w:t>
              </w:r>
            </w:ins>
          </w:p>
        </w:tc>
        <w:tc>
          <w:tcPr>
            <w:tcW w:w="243" w:type="pct"/>
            <w:noWrap/>
            <w:vAlign w:val="bottom"/>
            <w:hideMark/>
          </w:tcPr>
          <w:p w14:paraId="3B12B82F" w14:textId="77777777" w:rsidR="00663AE5" w:rsidRPr="006C53DE" w:rsidRDefault="00663AE5" w:rsidP="00241A4A">
            <w:pPr>
              <w:spacing w:after="0" w:line="240" w:lineRule="auto"/>
              <w:jc w:val="right"/>
              <w:rPr>
                <w:ins w:id="424" w:author="Jujia Li" w:date="2025-08-25T16:25:00Z" w16du:dateUtc="2025-08-25T21:25:00Z"/>
                <w:rFonts w:ascii="Times New Roman" w:eastAsia="Times New Roman" w:hAnsi="Times New Roman" w:cs="Times New Roman"/>
                <w:color w:val="000000"/>
                <w:kern w:val="0"/>
                <w:sz w:val="20"/>
                <w:szCs w:val="20"/>
                <w14:ligatures w14:val="none"/>
              </w:rPr>
            </w:pPr>
            <w:ins w:id="425" w:author="Jujia Li" w:date="2025-08-25T16:25:00Z" w16du:dateUtc="2025-08-25T21:25:00Z">
              <w:r w:rsidRPr="006C53DE">
                <w:rPr>
                  <w:rFonts w:ascii="Times New Roman" w:eastAsia="Times New Roman" w:hAnsi="Times New Roman" w:cs="Times New Roman"/>
                  <w:color w:val="000000"/>
                  <w:kern w:val="0"/>
                  <w:sz w:val="20"/>
                  <w:szCs w:val="20"/>
                  <w14:ligatures w14:val="none"/>
                </w:rPr>
                <w:t>3.00</w:t>
              </w:r>
            </w:ins>
          </w:p>
        </w:tc>
        <w:tc>
          <w:tcPr>
            <w:tcW w:w="256" w:type="pct"/>
            <w:noWrap/>
            <w:vAlign w:val="bottom"/>
            <w:hideMark/>
          </w:tcPr>
          <w:p w14:paraId="5830A563" w14:textId="77777777" w:rsidR="00663AE5" w:rsidRPr="006C53DE" w:rsidRDefault="00663AE5" w:rsidP="00241A4A">
            <w:pPr>
              <w:spacing w:after="0" w:line="240" w:lineRule="auto"/>
              <w:jc w:val="right"/>
              <w:rPr>
                <w:ins w:id="426" w:author="Jujia Li" w:date="2025-08-25T16:25:00Z" w16du:dateUtc="2025-08-25T21:25:00Z"/>
                <w:rFonts w:ascii="Times New Roman" w:eastAsia="Times New Roman" w:hAnsi="Times New Roman" w:cs="Times New Roman"/>
                <w:color w:val="000000"/>
                <w:kern w:val="0"/>
                <w:sz w:val="20"/>
                <w:szCs w:val="20"/>
                <w14:ligatures w14:val="none"/>
              </w:rPr>
            </w:pPr>
            <w:ins w:id="427" w:author="Jujia Li" w:date="2025-08-25T16:25:00Z" w16du:dateUtc="2025-08-25T21:25:00Z">
              <w:r w:rsidRPr="006C53DE">
                <w:rPr>
                  <w:rFonts w:ascii="Times New Roman" w:eastAsia="Times New Roman" w:hAnsi="Times New Roman" w:cs="Times New Roman"/>
                  <w:color w:val="000000"/>
                  <w:kern w:val="0"/>
                  <w:sz w:val="20"/>
                  <w:szCs w:val="20"/>
                  <w14:ligatures w14:val="none"/>
                </w:rPr>
                <w:t>227</w:t>
              </w:r>
            </w:ins>
          </w:p>
        </w:tc>
        <w:tc>
          <w:tcPr>
            <w:tcW w:w="392" w:type="pct"/>
            <w:noWrap/>
            <w:vAlign w:val="bottom"/>
            <w:hideMark/>
          </w:tcPr>
          <w:p w14:paraId="5D45A2C0" w14:textId="77777777" w:rsidR="00663AE5" w:rsidRPr="006C53DE" w:rsidRDefault="00663AE5" w:rsidP="00241A4A">
            <w:pPr>
              <w:spacing w:after="0" w:line="240" w:lineRule="auto"/>
              <w:jc w:val="right"/>
              <w:rPr>
                <w:ins w:id="428" w:author="Jujia Li" w:date="2025-08-25T16:25:00Z" w16du:dateUtc="2025-08-25T21:25:00Z"/>
                <w:rFonts w:ascii="Times New Roman" w:eastAsia="Times New Roman" w:hAnsi="Times New Roman" w:cs="Times New Roman"/>
                <w:color w:val="000000"/>
                <w:kern w:val="0"/>
                <w:sz w:val="20"/>
                <w:szCs w:val="20"/>
                <w14:ligatures w14:val="none"/>
              </w:rPr>
            </w:pPr>
            <w:ins w:id="429" w:author="Jujia Li" w:date="2025-08-25T16:25:00Z" w16du:dateUtc="2025-08-25T21:25:00Z">
              <w:r w:rsidRPr="006C53DE">
                <w:rPr>
                  <w:rFonts w:ascii="Times New Roman" w:eastAsia="Times New Roman" w:hAnsi="Times New Roman" w:cs="Times New Roman"/>
                  <w:color w:val="000000"/>
                  <w:kern w:val="0"/>
                  <w:sz w:val="20"/>
                  <w:szCs w:val="20"/>
                  <w14:ligatures w14:val="none"/>
                </w:rPr>
                <w:t>1.80</w:t>
              </w:r>
            </w:ins>
          </w:p>
        </w:tc>
      </w:tr>
      <w:tr w:rsidR="00663AE5" w:rsidRPr="006C53DE" w14:paraId="2590CF1D" w14:textId="77777777" w:rsidTr="00241A4A">
        <w:trPr>
          <w:trHeight w:val="300"/>
          <w:ins w:id="430" w:author="Jujia Li" w:date="2025-08-25T16:25:00Z"/>
        </w:trPr>
        <w:tc>
          <w:tcPr>
            <w:tcW w:w="558" w:type="pct"/>
            <w:noWrap/>
            <w:vAlign w:val="bottom"/>
            <w:hideMark/>
          </w:tcPr>
          <w:p w14:paraId="2C10A5C6" w14:textId="77777777" w:rsidR="00663AE5" w:rsidRPr="006C53DE" w:rsidRDefault="00663AE5" w:rsidP="00241A4A">
            <w:pPr>
              <w:spacing w:after="0" w:line="240" w:lineRule="auto"/>
              <w:rPr>
                <w:ins w:id="431" w:author="Jujia Li" w:date="2025-08-25T16:25:00Z" w16du:dateUtc="2025-08-25T21:25:00Z"/>
                <w:rFonts w:ascii="Times New Roman" w:eastAsia="Times New Roman" w:hAnsi="Times New Roman" w:cs="Times New Roman"/>
                <w:color w:val="000000"/>
                <w:kern w:val="0"/>
                <w:sz w:val="20"/>
                <w:szCs w:val="20"/>
                <w14:ligatures w14:val="none"/>
              </w:rPr>
            </w:pPr>
            <w:ins w:id="432" w:author="Jujia Li" w:date="2025-08-25T16:25:00Z" w16du:dateUtc="2025-08-25T21:25:00Z">
              <w:r w:rsidRPr="006C53DE">
                <w:rPr>
                  <w:rFonts w:ascii="Times New Roman" w:eastAsia="Times New Roman" w:hAnsi="Times New Roman" w:cs="Times New Roman"/>
                  <w:color w:val="000000"/>
                  <w:kern w:val="0"/>
                  <w:sz w:val="20"/>
                  <w:szCs w:val="20"/>
                  <w14:ligatures w14:val="none"/>
                </w:rPr>
                <w:t>JACKSON</w:t>
              </w:r>
            </w:ins>
          </w:p>
        </w:tc>
        <w:tc>
          <w:tcPr>
            <w:tcW w:w="450" w:type="pct"/>
            <w:noWrap/>
            <w:vAlign w:val="bottom"/>
            <w:hideMark/>
          </w:tcPr>
          <w:p w14:paraId="15B474E6" w14:textId="77777777" w:rsidR="00663AE5" w:rsidRPr="006C53DE" w:rsidRDefault="00663AE5" w:rsidP="00241A4A">
            <w:pPr>
              <w:spacing w:after="0" w:line="240" w:lineRule="auto"/>
              <w:jc w:val="right"/>
              <w:rPr>
                <w:ins w:id="433" w:author="Jujia Li" w:date="2025-08-25T16:25:00Z" w16du:dateUtc="2025-08-25T21:25:00Z"/>
                <w:rFonts w:ascii="Times New Roman" w:eastAsia="Times New Roman" w:hAnsi="Times New Roman" w:cs="Times New Roman"/>
                <w:color w:val="000000"/>
                <w:kern w:val="0"/>
                <w:sz w:val="20"/>
                <w:szCs w:val="20"/>
                <w14:ligatures w14:val="none"/>
              </w:rPr>
            </w:pPr>
            <w:ins w:id="434" w:author="Jujia Li" w:date="2025-08-25T16:25:00Z" w16du:dateUtc="2025-08-25T21:25:00Z">
              <w:r w:rsidRPr="006C53DE">
                <w:rPr>
                  <w:rFonts w:ascii="Times New Roman" w:eastAsia="Times New Roman" w:hAnsi="Times New Roman" w:cs="Times New Roman"/>
                  <w:color w:val="000000"/>
                  <w:kern w:val="0"/>
                  <w:sz w:val="20"/>
                  <w:szCs w:val="20"/>
                  <w14:ligatures w14:val="none"/>
                </w:rPr>
                <w:t>51988</w:t>
              </w:r>
            </w:ins>
          </w:p>
        </w:tc>
        <w:tc>
          <w:tcPr>
            <w:tcW w:w="256" w:type="pct"/>
            <w:noWrap/>
            <w:vAlign w:val="bottom"/>
            <w:hideMark/>
          </w:tcPr>
          <w:p w14:paraId="46F55879" w14:textId="77777777" w:rsidR="00663AE5" w:rsidRPr="006C53DE" w:rsidRDefault="00663AE5" w:rsidP="00241A4A">
            <w:pPr>
              <w:spacing w:after="0" w:line="240" w:lineRule="auto"/>
              <w:jc w:val="right"/>
              <w:rPr>
                <w:ins w:id="435" w:author="Jujia Li" w:date="2025-08-25T16:25:00Z" w16du:dateUtc="2025-08-25T21:25:00Z"/>
                <w:rFonts w:ascii="Times New Roman" w:eastAsia="Times New Roman" w:hAnsi="Times New Roman" w:cs="Times New Roman"/>
                <w:color w:val="000000"/>
                <w:kern w:val="0"/>
                <w:sz w:val="20"/>
                <w:szCs w:val="20"/>
                <w14:ligatures w14:val="none"/>
              </w:rPr>
            </w:pPr>
            <w:ins w:id="436" w:author="Jujia Li" w:date="2025-08-25T16:25:00Z" w16du:dateUtc="2025-08-25T21:25:00Z">
              <w:r w:rsidRPr="006C53DE">
                <w:rPr>
                  <w:rFonts w:ascii="Times New Roman" w:eastAsia="Times New Roman" w:hAnsi="Times New Roman" w:cs="Times New Roman"/>
                  <w:color w:val="000000"/>
                  <w:kern w:val="0"/>
                  <w:sz w:val="20"/>
                  <w:szCs w:val="20"/>
                  <w14:ligatures w14:val="none"/>
                </w:rPr>
                <w:t>12</w:t>
              </w:r>
            </w:ins>
          </w:p>
        </w:tc>
        <w:tc>
          <w:tcPr>
            <w:tcW w:w="242" w:type="pct"/>
            <w:noWrap/>
            <w:vAlign w:val="bottom"/>
            <w:hideMark/>
          </w:tcPr>
          <w:p w14:paraId="4D4FE748" w14:textId="77777777" w:rsidR="00663AE5" w:rsidRPr="006C53DE" w:rsidRDefault="00663AE5" w:rsidP="00241A4A">
            <w:pPr>
              <w:spacing w:after="0" w:line="240" w:lineRule="auto"/>
              <w:jc w:val="right"/>
              <w:rPr>
                <w:ins w:id="437" w:author="Jujia Li" w:date="2025-08-25T16:25:00Z" w16du:dateUtc="2025-08-25T21:25:00Z"/>
                <w:rFonts w:ascii="Times New Roman" w:eastAsia="Times New Roman" w:hAnsi="Times New Roman" w:cs="Times New Roman"/>
                <w:color w:val="000000"/>
                <w:kern w:val="0"/>
                <w:sz w:val="20"/>
                <w:szCs w:val="20"/>
                <w14:ligatures w14:val="none"/>
              </w:rPr>
            </w:pPr>
            <w:ins w:id="438" w:author="Jujia Li" w:date="2025-08-25T16:25:00Z" w16du:dateUtc="2025-08-25T21:25:00Z">
              <w:r w:rsidRPr="006C53DE">
                <w:rPr>
                  <w:rFonts w:ascii="Times New Roman" w:eastAsia="Times New Roman" w:hAnsi="Times New Roman" w:cs="Times New Roman"/>
                  <w:color w:val="000000"/>
                  <w:kern w:val="0"/>
                  <w:sz w:val="20"/>
                  <w:szCs w:val="20"/>
                  <w14:ligatures w14:val="none"/>
                </w:rPr>
                <w:t>0.23</w:t>
              </w:r>
            </w:ins>
          </w:p>
        </w:tc>
        <w:tc>
          <w:tcPr>
            <w:tcW w:w="450" w:type="pct"/>
            <w:noWrap/>
            <w:vAlign w:val="bottom"/>
            <w:hideMark/>
          </w:tcPr>
          <w:p w14:paraId="0D68A062" w14:textId="77777777" w:rsidR="00663AE5" w:rsidRPr="006C53DE" w:rsidRDefault="00663AE5" w:rsidP="00241A4A">
            <w:pPr>
              <w:spacing w:after="0" w:line="240" w:lineRule="auto"/>
              <w:jc w:val="right"/>
              <w:rPr>
                <w:ins w:id="439" w:author="Jujia Li" w:date="2025-08-25T16:25:00Z" w16du:dateUtc="2025-08-25T21:25:00Z"/>
                <w:rFonts w:ascii="Times New Roman" w:eastAsia="Times New Roman" w:hAnsi="Times New Roman" w:cs="Times New Roman"/>
                <w:color w:val="000000"/>
                <w:kern w:val="0"/>
                <w:sz w:val="20"/>
                <w:szCs w:val="20"/>
                <w14:ligatures w14:val="none"/>
              </w:rPr>
            </w:pPr>
            <w:ins w:id="440" w:author="Jujia Li" w:date="2025-08-25T16:25:00Z" w16du:dateUtc="2025-08-25T21:25:00Z">
              <w:r w:rsidRPr="006C53DE">
                <w:rPr>
                  <w:rFonts w:ascii="Times New Roman" w:eastAsia="Times New Roman" w:hAnsi="Times New Roman" w:cs="Times New Roman"/>
                  <w:color w:val="000000"/>
                  <w:kern w:val="0"/>
                  <w:sz w:val="20"/>
                  <w:szCs w:val="20"/>
                  <w14:ligatures w14:val="none"/>
                </w:rPr>
                <w:t>51828</w:t>
              </w:r>
            </w:ins>
          </w:p>
        </w:tc>
        <w:tc>
          <w:tcPr>
            <w:tcW w:w="256" w:type="pct"/>
            <w:noWrap/>
            <w:vAlign w:val="bottom"/>
            <w:hideMark/>
          </w:tcPr>
          <w:p w14:paraId="01DD804F" w14:textId="77777777" w:rsidR="00663AE5" w:rsidRPr="006C53DE" w:rsidRDefault="00663AE5" w:rsidP="00241A4A">
            <w:pPr>
              <w:spacing w:after="0" w:line="240" w:lineRule="auto"/>
              <w:jc w:val="right"/>
              <w:rPr>
                <w:ins w:id="441" w:author="Jujia Li" w:date="2025-08-25T16:25:00Z" w16du:dateUtc="2025-08-25T21:25:00Z"/>
                <w:rFonts w:ascii="Times New Roman" w:eastAsia="Times New Roman" w:hAnsi="Times New Roman" w:cs="Times New Roman"/>
                <w:color w:val="000000"/>
                <w:kern w:val="0"/>
                <w:sz w:val="20"/>
                <w:szCs w:val="20"/>
                <w14:ligatures w14:val="none"/>
              </w:rPr>
            </w:pPr>
            <w:ins w:id="442" w:author="Jujia Li" w:date="2025-08-25T16:25:00Z" w16du:dateUtc="2025-08-25T21:25:00Z">
              <w:r w:rsidRPr="006C53DE">
                <w:rPr>
                  <w:rFonts w:ascii="Times New Roman" w:eastAsia="Times New Roman" w:hAnsi="Times New Roman" w:cs="Times New Roman"/>
                  <w:color w:val="000000"/>
                  <w:kern w:val="0"/>
                  <w:sz w:val="20"/>
                  <w:szCs w:val="20"/>
                  <w14:ligatures w14:val="none"/>
                </w:rPr>
                <w:t>17</w:t>
              </w:r>
            </w:ins>
          </w:p>
        </w:tc>
        <w:tc>
          <w:tcPr>
            <w:tcW w:w="242" w:type="pct"/>
            <w:noWrap/>
            <w:vAlign w:val="bottom"/>
            <w:hideMark/>
          </w:tcPr>
          <w:p w14:paraId="29900CB9" w14:textId="77777777" w:rsidR="00663AE5" w:rsidRPr="006C53DE" w:rsidRDefault="00663AE5" w:rsidP="00241A4A">
            <w:pPr>
              <w:spacing w:after="0" w:line="240" w:lineRule="auto"/>
              <w:jc w:val="right"/>
              <w:rPr>
                <w:ins w:id="443" w:author="Jujia Li" w:date="2025-08-25T16:25:00Z" w16du:dateUtc="2025-08-25T21:25:00Z"/>
                <w:rFonts w:ascii="Times New Roman" w:eastAsia="Times New Roman" w:hAnsi="Times New Roman" w:cs="Times New Roman"/>
                <w:color w:val="000000"/>
                <w:kern w:val="0"/>
                <w:sz w:val="20"/>
                <w:szCs w:val="20"/>
                <w14:ligatures w14:val="none"/>
              </w:rPr>
            </w:pPr>
            <w:ins w:id="444" w:author="Jujia Li" w:date="2025-08-25T16:25:00Z" w16du:dateUtc="2025-08-25T21:25:00Z">
              <w:r w:rsidRPr="006C53DE">
                <w:rPr>
                  <w:rFonts w:ascii="Times New Roman" w:eastAsia="Times New Roman" w:hAnsi="Times New Roman" w:cs="Times New Roman"/>
                  <w:color w:val="000000"/>
                  <w:kern w:val="0"/>
                  <w:sz w:val="20"/>
                  <w:szCs w:val="20"/>
                  <w14:ligatures w14:val="none"/>
                </w:rPr>
                <w:t>0.33</w:t>
              </w:r>
            </w:ins>
          </w:p>
        </w:tc>
        <w:tc>
          <w:tcPr>
            <w:tcW w:w="450" w:type="pct"/>
            <w:noWrap/>
            <w:vAlign w:val="bottom"/>
            <w:hideMark/>
          </w:tcPr>
          <w:p w14:paraId="1644EDA1" w14:textId="77777777" w:rsidR="00663AE5" w:rsidRPr="006C53DE" w:rsidRDefault="00663AE5" w:rsidP="00241A4A">
            <w:pPr>
              <w:spacing w:after="0" w:line="240" w:lineRule="auto"/>
              <w:jc w:val="right"/>
              <w:rPr>
                <w:ins w:id="445" w:author="Jujia Li" w:date="2025-08-25T16:25:00Z" w16du:dateUtc="2025-08-25T21:25:00Z"/>
                <w:rFonts w:ascii="Times New Roman" w:eastAsia="Times New Roman" w:hAnsi="Times New Roman" w:cs="Times New Roman"/>
                <w:color w:val="000000"/>
                <w:kern w:val="0"/>
                <w:sz w:val="20"/>
                <w:szCs w:val="20"/>
                <w14:ligatures w14:val="none"/>
              </w:rPr>
            </w:pPr>
            <w:ins w:id="446" w:author="Jujia Li" w:date="2025-08-25T16:25:00Z" w16du:dateUtc="2025-08-25T21:25:00Z">
              <w:r w:rsidRPr="006C53DE">
                <w:rPr>
                  <w:rFonts w:ascii="Times New Roman" w:eastAsia="Times New Roman" w:hAnsi="Times New Roman" w:cs="Times New Roman"/>
                  <w:color w:val="000000"/>
                  <w:kern w:val="0"/>
                  <w:sz w:val="20"/>
                  <w:szCs w:val="20"/>
                  <w14:ligatures w14:val="none"/>
                </w:rPr>
                <w:t>51621</w:t>
              </w:r>
            </w:ins>
          </w:p>
        </w:tc>
        <w:tc>
          <w:tcPr>
            <w:tcW w:w="256" w:type="pct"/>
            <w:noWrap/>
            <w:vAlign w:val="bottom"/>
            <w:hideMark/>
          </w:tcPr>
          <w:p w14:paraId="6D5CEA7D" w14:textId="77777777" w:rsidR="00663AE5" w:rsidRPr="006C53DE" w:rsidRDefault="00663AE5" w:rsidP="00241A4A">
            <w:pPr>
              <w:spacing w:after="0" w:line="240" w:lineRule="auto"/>
              <w:jc w:val="right"/>
              <w:rPr>
                <w:ins w:id="447" w:author="Jujia Li" w:date="2025-08-25T16:25:00Z" w16du:dateUtc="2025-08-25T21:25:00Z"/>
                <w:rFonts w:ascii="Times New Roman" w:eastAsia="Times New Roman" w:hAnsi="Times New Roman" w:cs="Times New Roman"/>
                <w:color w:val="000000"/>
                <w:kern w:val="0"/>
                <w:sz w:val="20"/>
                <w:szCs w:val="20"/>
                <w14:ligatures w14:val="none"/>
              </w:rPr>
            </w:pPr>
            <w:ins w:id="448" w:author="Jujia Li" w:date="2025-08-25T16:25:00Z" w16du:dateUtc="2025-08-25T21:25:00Z">
              <w:r w:rsidRPr="006C53DE">
                <w:rPr>
                  <w:rFonts w:ascii="Times New Roman" w:eastAsia="Times New Roman" w:hAnsi="Times New Roman" w:cs="Times New Roman"/>
                  <w:color w:val="000000"/>
                  <w:kern w:val="0"/>
                  <w:sz w:val="20"/>
                  <w:szCs w:val="20"/>
                  <w14:ligatures w14:val="none"/>
                </w:rPr>
                <w:t>21</w:t>
              </w:r>
            </w:ins>
          </w:p>
        </w:tc>
        <w:tc>
          <w:tcPr>
            <w:tcW w:w="243" w:type="pct"/>
            <w:noWrap/>
            <w:vAlign w:val="bottom"/>
            <w:hideMark/>
          </w:tcPr>
          <w:p w14:paraId="209CB5AC" w14:textId="77777777" w:rsidR="00663AE5" w:rsidRPr="006C53DE" w:rsidRDefault="00663AE5" w:rsidP="00241A4A">
            <w:pPr>
              <w:spacing w:after="0" w:line="240" w:lineRule="auto"/>
              <w:jc w:val="right"/>
              <w:rPr>
                <w:ins w:id="449" w:author="Jujia Li" w:date="2025-08-25T16:25:00Z" w16du:dateUtc="2025-08-25T21:25:00Z"/>
                <w:rFonts w:ascii="Times New Roman" w:eastAsia="Times New Roman" w:hAnsi="Times New Roman" w:cs="Times New Roman"/>
                <w:color w:val="000000"/>
                <w:kern w:val="0"/>
                <w:sz w:val="20"/>
                <w:szCs w:val="20"/>
                <w14:ligatures w14:val="none"/>
              </w:rPr>
            </w:pPr>
            <w:ins w:id="450" w:author="Jujia Li" w:date="2025-08-25T16:25:00Z" w16du:dateUtc="2025-08-25T21:25:00Z">
              <w:r w:rsidRPr="006C53DE">
                <w:rPr>
                  <w:rFonts w:ascii="Times New Roman" w:eastAsia="Times New Roman" w:hAnsi="Times New Roman" w:cs="Times New Roman"/>
                  <w:color w:val="000000"/>
                  <w:kern w:val="0"/>
                  <w:sz w:val="20"/>
                  <w:szCs w:val="20"/>
                  <w14:ligatures w14:val="none"/>
                </w:rPr>
                <w:t>0.41</w:t>
              </w:r>
            </w:ins>
          </w:p>
        </w:tc>
        <w:tc>
          <w:tcPr>
            <w:tcW w:w="450" w:type="pct"/>
            <w:noWrap/>
            <w:vAlign w:val="bottom"/>
            <w:hideMark/>
          </w:tcPr>
          <w:p w14:paraId="36F24F7E" w14:textId="77777777" w:rsidR="00663AE5" w:rsidRPr="006C53DE" w:rsidRDefault="00663AE5" w:rsidP="00241A4A">
            <w:pPr>
              <w:spacing w:after="0" w:line="240" w:lineRule="auto"/>
              <w:jc w:val="right"/>
              <w:rPr>
                <w:ins w:id="451" w:author="Jujia Li" w:date="2025-08-25T16:25:00Z" w16du:dateUtc="2025-08-25T21:25:00Z"/>
                <w:rFonts w:ascii="Times New Roman" w:eastAsia="Times New Roman" w:hAnsi="Times New Roman" w:cs="Times New Roman"/>
                <w:color w:val="000000"/>
                <w:kern w:val="0"/>
                <w:sz w:val="20"/>
                <w:szCs w:val="20"/>
                <w14:ligatures w14:val="none"/>
              </w:rPr>
            </w:pPr>
            <w:ins w:id="452" w:author="Jujia Li" w:date="2025-08-25T16:25:00Z" w16du:dateUtc="2025-08-25T21:25:00Z">
              <w:r w:rsidRPr="006C53DE">
                <w:rPr>
                  <w:rFonts w:ascii="Times New Roman" w:eastAsia="Times New Roman" w:hAnsi="Times New Roman" w:cs="Times New Roman"/>
                  <w:color w:val="000000"/>
                  <w:kern w:val="0"/>
                  <w:sz w:val="20"/>
                  <w:szCs w:val="20"/>
                  <w14:ligatures w14:val="none"/>
                </w:rPr>
                <w:t>51626</w:t>
              </w:r>
            </w:ins>
          </w:p>
        </w:tc>
        <w:tc>
          <w:tcPr>
            <w:tcW w:w="256" w:type="pct"/>
            <w:noWrap/>
            <w:vAlign w:val="bottom"/>
            <w:hideMark/>
          </w:tcPr>
          <w:p w14:paraId="08E05D9C" w14:textId="77777777" w:rsidR="00663AE5" w:rsidRPr="006C53DE" w:rsidRDefault="00663AE5" w:rsidP="00241A4A">
            <w:pPr>
              <w:spacing w:after="0" w:line="240" w:lineRule="auto"/>
              <w:jc w:val="right"/>
              <w:rPr>
                <w:ins w:id="453" w:author="Jujia Li" w:date="2025-08-25T16:25:00Z" w16du:dateUtc="2025-08-25T21:25:00Z"/>
                <w:rFonts w:ascii="Times New Roman" w:eastAsia="Times New Roman" w:hAnsi="Times New Roman" w:cs="Times New Roman"/>
                <w:color w:val="000000"/>
                <w:kern w:val="0"/>
                <w:sz w:val="20"/>
                <w:szCs w:val="20"/>
                <w14:ligatures w14:val="none"/>
              </w:rPr>
            </w:pPr>
            <w:ins w:id="454" w:author="Jujia Li" w:date="2025-08-25T16:25:00Z" w16du:dateUtc="2025-08-25T21:25:00Z">
              <w:r w:rsidRPr="006C53DE">
                <w:rPr>
                  <w:rFonts w:ascii="Times New Roman" w:eastAsia="Times New Roman" w:hAnsi="Times New Roman" w:cs="Times New Roman"/>
                  <w:color w:val="000000"/>
                  <w:kern w:val="0"/>
                  <w:sz w:val="20"/>
                  <w:szCs w:val="20"/>
                  <w14:ligatures w14:val="none"/>
                </w:rPr>
                <w:t>12</w:t>
              </w:r>
            </w:ins>
          </w:p>
        </w:tc>
        <w:tc>
          <w:tcPr>
            <w:tcW w:w="243" w:type="pct"/>
            <w:noWrap/>
            <w:vAlign w:val="bottom"/>
            <w:hideMark/>
          </w:tcPr>
          <w:p w14:paraId="2273CC11" w14:textId="77777777" w:rsidR="00663AE5" w:rsidRPr="006C53DE" w:rsidRDefault="00663AE5" w:rsidP="00241A4A">
            <w:pPr>
              <w:spacing w:after="0" w:line="240" w:lineRule="auto"/>
              <w:jc w:val="right"/>
              <w:rPr>
                <w:ins w:id="455" w:author="Jujia Li" w:date="2025-08-25T16:25:00Z" w16du:dateUtc="2025-08-25T21:25:00Z"/>
                <w:rFonts w:ascii="Times New Roman" w:eastAsia="Times New Roman" w:hAnsi="Times New Roman" w:cs="Times New Roman"/>
                <w:color w:val="000000"/>
                <w:kern w:val="0"/>
                <w:sz w:val="20"/>
                <w:szCs w:val="20"/>
                <w14:ligatures w14:val="none"/>
              </w:rPr>
            </w:pPr>
            <w:ins w:id="456" w:author="Jujia Li" w:date="2025-08-25T16:25:00Z" w16du:dateUtc="2025-08-25T21:25:00Z">
              <w:r w:rsidRPr="006C53DE">
                <w:rPr>
                  <w:rFonts w:ascii="Times New Roman" w:eastAsia="Times New Roman" w:hAnsi="Times New Roman" w:cs="Times New Roman"/>
                  <w:color w:val="000000"/>
                  <w:kern w:val="0"/>
                  <w:sz w:val="20"/>
                  <w:szCs w:val="20"/>
                  <w14:ligatures w14:val="none"/>
                </w:rPr>
                <w:t>0.23</w:t>
              </w:r>
            </w:ins>
          </w:p>
        </w:tc>
        <w:tc>
          <w:tcPr>
            <w:tcW w:w="256" w:type="pct"/>
            <w:noWrap/>
            <w:vAlign w:val="bottom"/>
            <w:hideMark/>
          </w:tcPr>
          <w:p w14:paraId="4F6869F6" w14:textId="77777777" w:rsidR="00663AE5" w:rsidRPr="006C53DE" w:rsidRDefault="00663AE5" w:rsidP="00241A4A">
            <w:pPr>
              <w:spacing w:after="0" w:line="240" w:lineRule="auto"/>
              <w:jc w:val="right"/>
              <w:rPr>
                <w:ins w:id="457" w:author="Jujia Li" w:date="2025-08-25T16:25:00Z" w16du:dateUtc="2025-08-25T21:25:00Z"/>
                <w:rFonts w:ascii="Times New Roman" w:eastAsia="Times New Roman" w:hAnsi="Times New Roman" w:cs="Times New Roman"/>
                <w:color w:val="000000"/>
                <w:kern w:val="0"/>
                <w:sz w:val="20"/>
                <w:szCs w:val="20"/>
                <w14:ligatures w14:val="none"/>
              </w:rPr>
            </w:pPr>
            <w:ins w:id="458" w:author="Jujia Li" w:date="2025-08-25T16:25:00Z" w16du:dateUtc="2025-08-25T21:25:00Z">
              <w:r w:rsidRPr="006C53DE">
                <w:rPr>
                  <w:rFonts w:ascii="Times New Roman" w:eastAsia="Times New Roman" w:hAnsi="Times New Roman" w:cs="Times New Roman"/>
                  <w:color w:val="000000"/>
                  <w:kern w:val="0"/>
                  <w:sz w:val="20"/>
                  <w:szCs w:val="20"/>
                  <w14:ligatures w14:val="none"/>
                </w:rPr>
                <w:t>62</w:t>
              </w:r>
            </w:ins>
          </w:p>
        </w:tc>
        <w:tc>
          <w:tcPr>
            <w:tcW w:w="392" w:type="pct"/>
            <w:noWrap/>
            <w:vAlign w:val="bottom"/>
            <w:hideMark/>
          </w:tcPr>
          <w:p w14:paraId="73B5EEA3" w14:textId="77777777" w:rsidR="00663AE5" w:rsidRPr="006C53DE" w:rsidRDefault="00663AE5" w:rsidP="00241A4A">
            <w:pPr>
              <w:spacing w:after="0" w:line="240" w:lineRule="auto"/>
              <w:jc w:val="right"/>
              <w:rPr>
                <w:ins w:id="459" w:author="Jujia Li" w:date="2025-08-25T16:25:00Z" w16du:dateUtc="2025-08-25T21:25:00Z"/>
                <w:rFonts w:ascii="Times New Roman" w:eastAsia="Times New Roman" w:hAnsi="Times New Roman" w:cs="Times New Roman"/>
                <w:color w:val="000000"/>
                <w:kern w:val="0"/>
                <w:sz w:val="20"/>
                <w:szCs w:val="20"/>
                <w14:ligatures w14:val="none"/>
              </w:rPr>
            </w:pPr>
            <w:ins w:id="460" w:author="Jujia Li" w:date="2025-08-25T16:25:00Z" w16du:dateUtc="2025-08-25T21:25:00Z">
              <w:r w:rsidRPr="006C53DE">
                <w:rPr>
                  <w:rFonts w:ascii="Times New Roman" w:eastAsia="Times New Roman" w:hAnsi="Times New Roman" w:cs="Times New Roman"/>
                  <w:color w:val="000000"/>
                  <w:kern w:val="0"/>
                  <w:sz w:val="20"/>
                  <w:szCs w:val="20"/>
                  <w14:ligatures w14:val="none"/>
                </w:rPr>
                <w:t>0.30</w:t>
              </w:r>
            </w:ins>
          </w:p>
        </w:tc>
      </w:tr>
      <w:tr w:rsidR="00663AE5" w:rsidRPr="006C53DE" w14:paraId="5DA93325" w14:textId="77777777" w:rsidTr="00241A4A">
        <w:trPr>
          <w:trHeight w:val="300"/>
          <w:ins w:id="461" w:author="Jujia Li" w:date="2025-08-25T16:25:00Z"/>
        </w:trPr>
        <w:tc>
          <w:tcPr>
            <w:tcW w:w="558" w:type="pct"/>
            <w:noWrap/>
            <w:vAlign w:val="bottom"/>
            <w:hideMark/>
          </w:tcPr>
          <w:p w14:paraId="3F665497" w14:textId="77777777" w:rsidR="00663AE5" w:rsidRPr="006C53DE" w:rsidRDefault="00663AE5" w:rsidP="00241A4A">
            <w:pPr>
              <w:spacing w:after="0" w:line="240" w:lineRule="auto"/>
              <w:rPr>
                <w:ins w:id="462" w:author="Jujia Li" w:date="2025-08-25T16:25:00Z" w16du:dateUtc="2025-08-25T21:25:00Z"/>
                <w:rFonts w:ascii="Times New Roman" w:eastAsia="Times New Roman" w:hAnsi="Times New Roman" w:cs="Times New Roman"/>
                <w:color w:val="000000"/>
                <w:kern w:val="0"/>
                <w:sz w:val="20"/>
                <w:szCs w:val="20"/>
                <w14:ligatures w14:val="none"/>
              </w:rPr>
            </w:pPr>
            <w:ins w:id="463" w:author="Jujia Li" w:date="2025-08-25T16:25:00Z" w16du:dateUtc="2025-08-25T21:25:00Z">
              <w:r w:rsidRPr="006C53DE">
                <w:rPr>
                  <w:rFonts w:ascii="Times New Roman" w:eastAsia="Times New Roman" w:hAnsi="Times New Roman" w:cs="Times New Roman"/>
                  <w:color w:val="000000"/>
                  <w:kern w:val="0"/>
                  <w:sz w:val="20"/>
                  <w:szCs w:val="20"/>
                  <w14:ligatures w14:val="none"/>
                </w:rPr>
                <w:t>JEFFERSON</w:t>
              </w:r>
            </w:ins>
          </w:p>
        </w:tc>
        <w:tc>
          <w:tcPr>
            <w:tcW w:w="450" w:type="pct"/>
            <w:noWrap/>
            <w:vAlign w:val="bottom"/>
            <w:hideMark/>
          </w:tcPr>
          <w:p w14:paraId="53C80284" w14:textId="77777777" w:rsidR="00663AE5" w:rsidRPr="006C53DE" w:rsidRDefault="00663AE5" w:rsidP="00241A4A">
            <w:pPr>
              <w:spacing w:after="0" w:line="240" w:lineRule="auto"/>
              <w:jc w:val="right"/>
              <w:rPr>
                <w:ins w:id="464" w:author="Jujia Li" w:date="2025-08-25T16:25:00Z" w16du:dateUtc="2025-08-25T21:25:00Z"/>
                <w:rFonts w:ascii="Times New Roman" w:eastAsia="Times New Roman" w:hAnsi="Times New Roman" w:cs="Times New Roman"/>
                <w:color w:val="000000"/>
                <w:kern w:val="0"/>
                <w:sz w:val="20"/>
                <w:szCs w:val="20"/>
                <w14:ligatures w14:val="none"/>
              </w:rPr>
            </w:pPr>
            <w:ins w:id="465" w:author="Jujia Li" w:date="2025-08-25T16:25:00Z" w16du:dateUtc="2025-08-25T21:25:00Z">
              <w:r w:rsidRPr="006C53DE">
                <w:rPr>
                  <w:rFonts w:ascii="Times New Roman" w:eastAsia="Times New Roman" w:hAnsi="Times New Roman" w:cs="Times New Roman"/>
                  <w:color w:val="000000"/>
                  <w:kern w:val="0"/>
                  <w:sz w:val="20"/>
                  <w:szCs w:val="20"/>
                  <w14:ligatures w14:val="none"/>
                </w:rPr>
                <w:t>660343</w:t>
              </w:r>
            </w:ins>
          </w:p>
        </w:tc>
        <w:tc>
          <w:tcPr>
            <w:tcW w:w="256" w:type="pct"/>
            <w:noWrap/>
            <w:vAlign w:val="bottom"/>
            <w:hideMark/>
          </w:tcPr>
          <w:p w14:paraId="3B155DBE" w14:textId="77777777" w:rsidR="00663AE5" w:rsidRPr="006C53DE" w:rsidRDefault="00663AE5" w:rsidP="00241A4A">
            <w:pPr>
              <w:spacing w:after="0" w:line="240" w:lineRule="auto"/>
              <w:jc w:val="right"/>
              <w:rPr>
                <w:ins w:id="466" w:author="Jujia Li" w:date="2025-08-25T16:25:00Z" w16du:dateUtc="2025-08-25T21:25:00Z"/>
                <w:rFonts w:ascii="Times New Roman" w:eastAsia="Times New Roman" w:hAnsi="Times New Roman" w:cs="Times New Roman"/>
                <w:color w:val="000000"/>
                <w:kern w:val="0"/>
                <w:sz w:val="20"/>
                <w:szCs w:val="20"/>
                <w14:ligatures w14:val="none"/>
              </w:rPr>
            </w:pPr>
            <w:ins w:id="467" w:author="Jujia Li" w:date="2025-08-25T16:25:00Z" w16du:dateUtc="2025-08-25T21:25:00Z">
              <w:r w:rsidRPr="006C53DE">
                <w:rPr>
                  <w:rFonts w:ascii="Times New Roman" w:eastAsia="Times New Roman" w:hAnsi="Times New Roman" w:cs="Times New Roman"/>
                  <w:color w:val="000000"/>
                  <w:kern w:val="0"/>
                  <w:sz w:val="20"/>
                  <w:szCs w:val="20"/>
                  <w14:ligatures w14:val="none"/>
                </w:rPr>
                <w:t>567</w:t>
              </w:r>
            </w:ins>
          </w:p>
        </w:tc>
        <w:tc>
          <w:tcPr>
            <w:tcW w:w="242" w:type="pct"/>
            <w:noWrap/>
            <w:vAlign w:val="bottom"/>
            <w:hideMark/>
          </w:tcPr>
          <w:p w14:paraId="3DBA090E" w14:textId="77777777" w:rsidR="00663AE5" w:rsidRPr="006C53DE" w:rsidRDefault="00663AE5" w:rsidP="00241A4A">
            <w:pPr>
              <w:spacing w:after="0" w:line="240" w:lineRule="auto"/>
              <w:jc w:val="right"/>
              <w:rPr>
                <w:ins w:id="468" w:author="Jujia Li" w:date="2025-08-25T16:25:00Z" w16du:dateUtc="2025-08-25T21:25:00Z"/>
                <w:rFonts w:ascii="Times New Roman" w:eastAsia="Times New Roman" w:hAnsi="Times New Roman" w:cs="Times New Roman"/>
                <w:color w:val="000000"/>
                <w:kern w:val="0"/>
                <w:sz w:val="20"/>
                <w:szCs w:val="20"/>
                <w14:ligatures w14:val="none"/>
              </w:rPr>
            </w:pPr>
            <w:ins w:id="469" w:author="Jujia Li" w:date="2025-08-25T16:25:00Z" w16du:dateUtc="2025-08-25T21:25:00Z">
              <w:r w:rsidRPr="006C53DE">
                <w:rPr>
                  <w:rFonts w:ascii="Times New Roman" w:eastAsia="Times New Roman" w:hAnsi="Times New Roman" w:cs="Times New Roman"/>
                  <w:color w:val="000000"/>
                  <w:kern w:val="0"/>
                  <w:sz w:val="20"/>
                  <w:szCs w:val="20"/>
                  <w14:ligatures w14:val="none"/>
                </w:rPr>
                <w:t>0.86</w:t>
              </w:r>
            </w:ins>
          </w:p>
        </w:tc>
        <w:tc>
          <w:tcPr>
            <w:tcW w:w="450" w:type="pct"/>
            <w:noWrap/>
            <w:vAlign w:val="bottom"/>
            <w:hideMark/>
          </w:tcPr>
          <w:p w14:paraId="24FA3F6B" w14:textId="77777777" w:rsidR="00663AE5" w:rsidRPr="006C53DE" w:rsidRDefault="00663AE5" w:rsidP="00241A4A">
            <w:pPr>
              <w:spacing w:after="0" w:line="240" w:lineRule="auto"/>
              <w:jc w:val="right"/>
              <w:rPr>
                <w:ins w:id="470" w:author="Jujia Li" w:date="2025-08-25T16:25:00Z" w16du:dateUtc="2025-08-25T21:25:00Z"/>
                <w:rFonts w:ascii="Times New Roman" w:eastAsia="Times New Roman" w:hAnsi="Times New Roman" w:cs="Times New Roman"/>
                <w:color w:val="000000"/>
                <w:kern w:val="0"/>
                <w:sz w:val="20"/>
                <w:szCs w:val="20"/>
                <w14:ligatures w14:val="none"/>
              </w:rPr>
            </w:pPr>
            <w:ins w:id="471" w:author="Jujia Li" w:date="2025-08-25T16:25:00Z" w16du:dateUtc="2025-08-25T21:25:00Z">
              <w:r w:rsidRPr="006C53DE">
                <w:rPr>
                  <w:rFonts w:ascii="Times New Roman" w:eastAsia="Times New Roman" w:hAnsi="Times New Roman" w:cs="Times New Roman"/>
                  <w:color w:val="000000"/>
                  <w:kern w:val="0"/>
                  <w:sz w:val="20"/>
                  <w:szCs w:val="20"/>
                  <w14:ligatures w14:val="none"/>
                </w:rPr>
                <w:t>659599</w:t>
              </w:r>
            </w:ins>
          </w:p>
        </w:tc>
        <w:tc>
          <w:tcPr>
            <w:tcW w:w="256" w:type="pct"/>
            <w:noWrap/>
            <w:vAlign w:val="bottom"/>
            <w:hideMark/>
          </w:tcPr>
          <w:p w14:paraId="2F5FC3D7" w14:textId="77777777" w:rsidR="00663AE5" w:rsidRPr="006C53DE" w:rsidRDefault="00663AE5" w:rsidP="00241A4A">
            <w:pPr>
              <w:spacing w:after="0" w:line="240" w:lineRule="auto"/>
              <w:jc w:val="right"/>
              <w:rPr>
                <w:ins w:id="472" w:author="Jujia Li" w:date="2025-08-25T16:25:00Z" w16du:dateUtc="2025-08-25T21:25:00Z"/>
                <w:rFonts w:ascii="Times New Roman" w:eastAsia="Times New Roman" w:hAnsi="Times New Roman" w:cs="Times New Roman"/>
                <w:color w:val="000000"/>
                <w:kern w:val="0"/>
                <w:sz w:val="20"/>
                <w:szCs w:val="20"/>
                <w14:ligatures w14:val="none"/>
              </w:rPr>
            </w:pPr>
            <w:ins w:id="473" w:author="Jujia Li" w:date="2025-08-25T16:25:00Z" w16du:dateUtc="2025-08-25T21:25:00Z">
              <w:r w:rsidRPr="006C53DE">
                <w:rPr>
                  <w:rFonts w:ascii="Times New Roman" w:eastAsia="Times New Roman" w:hAnsi="Times New Roman" w:cs="Times New Roman"/>
                  <w:color w:val="000000"/>
                  <w:kern w:val="0"/>
                  <w:sz w:val="20"/>
                  <w:szCs w:val="20"/>
                  <w14:ligatures w14:val="none"/>
                </w:rPr>
                <w:t>544</w:t>
              </w:r>
            </w:ins>
          </w:p>
        </w:tc>
        <w:tc>
          <w:tcPr>
            <w:tcW w:w="242" w:type="pct"/>
            <w:noWrap/>
            <w:vAlign w:val="bottom"/>
            <w:hideMark/>
          </w:tcPr>
          <w:p w14:paraId="07E8CC07" w14:textId="77777777" w:rsidR="00663AE5" w:rsidRPr="006C53DE" w:rsidRDefault="00663AE5" w:rsidP="00241A4A">
            <w:pPr>
              <w:spacing w:after="0" w:line="240" w:lineRule="auto"/>
              <w:jc w:val="right"/>
              <w:rPr>
                <w:ins w:id="474" w:author="Jujia Li" w:date="2025-08-25T16:25:00Z" w16du:dateUtc="2025-08-25T21:25:00Z"/>
                <w:rFonts w:ascii="Times New Roman" w:eastAsia="Times New Roman" w:hAnsi="Times New Roman" w:cs="Times New Roman"/>
                <w:color w:val="000000"/>
                <w:kern w:val="0"/>
                <w:sz w:val="20"/>
                <w:szCs w:val="20"/>
                <w14:ligatures w14:val="none"/>
              </w:rPr>
            </w:pPr>
            <w:ins w:id="475" w:author="Jujia Li" w:date="2025-08-25T16:25:00Z" w16du:dateUtc="2025-08-25T21:25:00Z">
              <w:r w:rsidRPr="006C53DE">
                <w:rPr>
                  <w:rFonts w:ascii="Times New Roman" w:eastAsia="Times New Roman" w:hAnsi="Times New Roman" w:cs="Times New Roman"/>
                  <w:color w:val="000000"/>
                  <w:kern w:val="0"/>
                  <w:sz w:val="20"/>
                  <w:szCs w:val="20"/>
                  <w14:ligatures w14:val="none"/>
                </w:rPr>
                <w:t>0.82</w:t>
              </w:r>
            </w:ins>
          </w:p>
        </w:tc>
        <w:tc>
          <w:tcPr>
            <w:tcW w:w="450" w:type="pct"/>
            <w:noWrap/>
            <w:vAlign w:val="bottom"/>
            <w:hideMark/>
          </w:tcPr>
          <w:p w14:paraId="08E7CF82" w14:textId="77777777" w:rsidR="00663AE5" w:rsidRPr="006C53DE" w:rsidRDefault="00663AE5" w:rsidP="00241A4A">
            <w:pPr>
              <w:spacing w:after="0" w:line="240" w:lineRule="auto"/>
              <w:jc w:val="right"/>
              <w:rPr>
                <w:ins w:id="476" w:author="Jujia Li" w:date="2025-08-25T16:25:00Z" w16du:dateUtc="2025-08-25T21:25:00Z"/>
                <w:rFonts w:ascii="Times New Roman" w:eastAsia="Times New Roman" w:hAnsi="Times New Roman" w:cs="Times New Roman"/>
                <w:color w:val="000000"/>
                <w:kern w:val="0"/>
                <w:sz w:val="20"/>
                <w:szCs w:val="20"/>
                <w14:ligatures w14:val="none"/>
              </w:rPr>
            </w:pPr>
            <w:ins w:id="477" w:author="Jujia Li" w:date="2025-08-25T16:25:00Z" w16du:dateUtc="2025-08-25T21:25:00Z">
              <w:r w:rsidRPr="006C53DE">
                <w:rPr>
                  <w:rFonts w:ascii="Times New Roman" w:eastAsia="Times New Roman" w:hAnsi="Times New Roman" w:cs="Times New Roman"/>
                  <w:color w:val="000000"/>
                  <w:kern w:val="0"/>
                  <w:sz w:val="20"/>
                  <w:szCs w:val="20"/>
                  <w14:ligatures w14:val="none"/>
                </w:rPr>
                <w:t>659429</w:t>
              </w:r>
            </w:ins>
          </w:p>
        </w:tc>
        <w:tc>
          <w:tcPr>
            <w:tcW w:w="256" w:type="pct"/>
            <w:noWrap/>
            <w:vAlign w:val="bottom"/>
            <w:hideMark/>
          </w:tcPr>
          <w:p w14:paraId="40107316" w14:textId="77777777" w:rsidR="00663AE5" w:rsidRPr="006C53DE" w:rsidRDefault="00663AE5" w:rsidP="00241A4A">
            <w:pPr>
              <w:spacing w:after="0" w:line="240" w:lineRule="auto"/>
              <w:jc w:val="right"/>
              <w:rPr>
                <w:ins w:id="478" w:author="Jujia Li" w:date="2025-08-25T16:25:00Z" w16du:dateUtc="2025-08-25T21:25:00Z"/>
                <w:rFonts w:ascii="Times New Roman" w:eastAsia="Times New Roman" w:hAnsi="Times New Roman" w:cs="Times New Roman"/>
                <w:color w:val="000000"/>
                <w:kern w:val="0"/>
                <w:sz w:val="20"/>
                <w:szCs w:val="20"/>
                <w14:ligatures w14:val="none"/>
              </w:rPr>
            </w:pPr>
            <w:ins w:id="479" w:author="Jujia Li" w:date="2025-08-25T16:25:00Z" w16du:dateUtc="2025-08-25T21:25:00Z">
              <w:r w:rsidRPr="006C53DE">
                <w:rPr>
                  <w:rFonts w:ascii="Times New Roman" w:eastAsia="Times New Roman" w:hAnsi="Times New Roman" w:cs="Times New Roman"/>
                  <w:color w:val="000000"/>
                  <w:kern w:val="0"/>
                  <w:sz w:val="20"/>
                  <w:szCs w:val="20"/>
                  <w14:ligatures w14:val="none"/>
                </w:rPr>
                <w:t>583</w:t>
              </w:r>
            </w:ins>
          </w:p>
        </w:tc>
        <w:tc>
          <w:tcPr>
            <w:tcW w:w="243" w:type="pct"/>
            <w:noWrap/>
            <w:vAlign w:val="bottom"/>
            <w:hideMark/>
          </w:tcPr>
          <w:p w14:paraId="521BEA0F" w14:textId="77777777" w:rsidR="00663AE5" w:rsidRPr="006C53DE" w:rsidRDefault="00663AE5" w:rsidP="00241A4A">
            <w:pPr>
              <w:spacing w:after="0" w:line="240" w:lineRule="auto"/>
              <w:jc w:val="right"/>
              <w:rPr>
                <w:ins w:id="480" w:author="Jujia Li" w:date="2025-08-25T16:25:00Z" w16du:dateUtc="2025-08-25T21:25:00Z"/>
                <w:rFonts w:ascii="Times New Roman" w:eastAsia="Times New Roman" w:hAnsi="Times New Roman" w:cs="Times New Roman"/>
                <w:color w:val="000000"/>
                <w:kern w:val="0"/>
                <w:sz w:val="20"/>
                <w:szCs w:val="20"/>
                <w14:ligatures w14:val="none"/>
              </w:rPr>
            </w:pPr>
            <w:ins w:id="481" w:author="Jujia Li" w:date="2025-08-25T16:25:00Z" w16du:dateUtc="2025-08-25T21:25:00Z">
              <w:r w:rsidRPr="006C53DE">
                <w:rPr>
                  <w:rFonts w:ascii="Times New Roman" w:eastAsia="Times New Roman" w:hAnsi="Times New Roman" w:cs="Times New Roman"/>
                  <w:color w:val="000000"/>
                  <w:kern w:val="0"/>
                  <w:sz w:val="20"/>
                  <w:szCs w:val="20"/>
                  <w14:ligatures w14:val="none"/>
                </w:rPr>
                <w:t>0.88</w:t>
              </w:r>
            </w:ins>
          </w:p>
        </w:tc>
        <w:tc>
          <w:tcPr>
            <w:tcW w:w="450" w:type="pct"/>
            <w:noWrap/>
            <w:vAlign w:val="bottom"/>
            <w:hideMark/>
          </w:tcPr>
          <w:p w14:paraId="13EF1DD7" w14:textId="77777777" w:rsidR="00663AE5" w:rsidRPr="006C53DE" w:rsidRDefault="00663AE5" w:rsidP="00241A4A">
            <w:pPr>
              <w:spacing w:after="0" w:line="240" w:lineRule="auto"/>
              <w:jc w:val="right"/>
              <w:rPr>
                <w:ins w:id="482" w:author="Jujia Li" w:date="2025-08-25T16:25:00Z" w16du:dateUtc="2025-08-25T21:25:00Z"/>
                <w:rFonts w:ascii="Times New Roman" w:eastAsia="Times New Roman" w:hAnsi="Times New Roman" w:cs="Times New Roman"/>
                <w:color w:val="000000"/>
                <w:kern w:val="0"/>
                <w:sz w:val="20"/>
                <w:szCs w:val="20"/>
                <w14:ligatures w14:val="none"/>
              </w:rPr>
            </w:pPr>
            <w:ins w:id="483" w:author="Jujia Li" w:date="2025-08-25T16:25:00Z" w16du:dateUtc="2025-08-25T21:25:00Z">
              <w:r w:rsidRPr="006C53DE">
                <w:rPr>
                  <w:rFonts w:ascii="Times New Roman" w:eastAsia="Times New Roman" w:hAnsi="Times New Roman" w:cs="Times New Roman"/>
                  <w:color w:val="000000"/>
                  <w:kern w:val="0"/>
                  <w:sz w:val="20"/>
                  <w:szCs w:val="20"/>
                  <w14:ligatures w14:val="none"/>
                </w:rPr>
                <w:t>658573</w:t>
              </w:r>
            </w:ins>
          </w:p>
        </w:tc>
        <w:tc>
          <w:tcPr>
            <w:tcW w:w="256" w:type="pct"/>
            <w:noWrap/>
            <w:vAlign w:val="bottom"/>
            <w:hideMark/>
          </w:tcPr>
          <w:p w14:paraId="57587328" w14:textId="77777777" w:rsidR="00663AE5" w:rsidRPr="006C53DE" w:rsidRDefault="00663AE5" w:rsidP="00241A4A">
            <w:pPr>
              <w:spacing w:after="0" w:line="240" w:lineRule="auto"/>
              <w:jc w:val="right"/>
              <w:rPr>
                <w:ins w:id="484" w:author="Jujia Li" w:date="2025-08-25T16:25:00Z" w16du:dateUtc="2025-08-25T21:25:00Z"/>
                <w:rFonts w:ascii="Times New Roman" w:eastAsia="Times New Roman" w:hAnsi="Times New Roman" w:cs="Times New Roman"/>
                <w:color w:val="000000"/>
                <w:kern w:val="0"/>
                <w:sz w:val="20"/>
                <w:szCs w:val="20"/>
                <w14:ligatures w14:val="none"/>
              </w:rPr>
            </w:pPr>
            <w:ins w:id="485" w:author="Jujia Li" w:date="2025-08-25T16:25:00Z" w16du:dateUtc="2025-08-25T21:25:00Z">
              <w:r w:rsidRPr="006C53DE">
                <w:rPr>
                  <w:rFonts w:ascii="Times New Roman" w:eastAsia="Times New Roman" w:hAnsi="Times New Roman" w:cs="Times New Roman"/>
                  <w:color w:val="000000"/>
                  <w:kern w:val="0"/>
                  <w:sz w:val="20"/>
                  <w:szCs w:val="20"/>
                  <w14:ligatures w14:val="none"/>
                </w:rPr>
                <w:t>565</w:t>
              </w:r>
            </w:ins>
          </w:p>
        </w:tc>
        <w:tc>
          <w:tcPr>
            <w:tcW w:w="243" w:type="pct"/>
            <w:noWrap/>
            <w:vAlign w:val="bottom"/>
            <w:hideMark/>
          </w:tcPr>
          <w:p w14:paraId="7746AC41" w14:textId="77777777" w:rsidR="00663AE5" w:rsidRPr="006C53DE" w:rsidRDefault="00663AE5" w:rsidP="00241A4A">
            <w:pPr>
              <w:spacing w:after="0" w:line="240" w:lineRule="auto"/>
              <w:jc w:val="right"/>
              <w:rPr>
                <w:ins w:id="486" w:author="Jujia Li" w:date="2025-08-25T16:25:00Z" w16du:dateUtc="2025-08-25T21:25:00Z"/>
                <w:rFonts w:ascii="Times New Roman" w:eastAsia="Times New Roman" w:hAnsi="Times New Roman" w:cs="Times New Roman"/>
                <w:color w:val="000000"/>
                <w:kern w:val="0"/>
                <w:sz w:val="20"/>
                <w:szCs w:val="20"/>
                <w14:ligatures w14:val="none"/>
              </w:rPr>
            </w:pPr>
            <w:ins w:id="487" w:author="Jujia Li" w:date="2025-08-25T16:25:00Z" w16du:dateUtc="2025-08-25T21:25:00Z">
              <w:r w:rsidRPr="006C53DE">
                <w:rPr>
                  <w:rFonts w:ascii="Times New Roman" w:eastAsia="Times New Roman" w:hAnsi="Times New Roman" w:cs="Times New Roman"/>
                  <w:color w:val="000000"/>
                  <w:kern w:val="0"/>
                  <w:sz w:val="20"/>
                  <w:szCs w:val="20"/>
                  <w14:ligatures w14:val="none"/>
                </w:rPr>
                <w:t>0.86</w:t>
              </w:r>
            </w:ins>
          </w:p>
        </w:tc>
        <w:tc>
          <w:tcPr>
            <w:tcW w:w="256" w:type="pct"/>
            <w:noWrap/>
            <w:vAlign w:val="bottom"/>
            <w:hideMark/>
          </w:tcPr>
          <w:p w14:paraId="6D4B3AF0" w14:textId="77777777" w:rsidR="00663AE5" w:rsidRPr="006C53DE" w:rsidRDefault="00663AE5" w:rsidP="00241A4A">
            <w:pPr>
              <w:spacing w:after="0" w:line="240" w:lineRule="auto"/>
              <w:jc w:val="right"/>
              <w:rPr>
                <w:ins w:id="488" w:author="Jujia Li" w:date="2025-08-25T16:25:00Z" w16du:dateUtc="2025-08-25T21:25:00Z"/>
                <w:rFonts w:ascii="Times New Roman" w:eastAsia="Times New Roman" w:hAnsi="Times New Roman" w:cs="Times New Roman"/>
                <w:color w:val="000000"/>
                <w:kern w:val="0"/>
                <w:sz w:val="20"/>
                <w:szCs w:val="20"/>
                <w14:ligatures w14:val="none"/>
              </w:rPr>
            </w:pPr>
            <w:ins w:id="489" w:author="Jujia Li" w:date="2025-08-25T16:25:00Z" w16du:dateUtc="2025-08-25T21:25:00Z">
              <w:r w:rsidRPr="006C53DE">
                <w:rPr>
                  <w:rFonts w:ascii="Times New Roman" w:eastAsia="Times New Roman" w:hAnsi="Times New Roman" w:cs="Times New Roman"/>
                  <w:color w:val="000000"/>
                  <w:kern w:val="0"/>
                  <w:sz w:val="20"/>
                  <w:szCs w:val="20"/>
                  <w14:ligatures w14:val="none"/>
                </w:rPr>
                <w:t>2259</w:t>
              </w:r>
            </w:ins>
          </w:p>
        </w:tc>
        <w:tc>
          <w:tcPr>
            <w:tcW w:w="392" w:type="pct"/>
            <w:noWrap/>
            <w:vAlign w:val="bottom"/>
            <w:hideMark/>
          </w:tcPr>
          <w:p w14:paraId="7A20F6CE" w14:textId="77777777" w:rsidR="00663AE5" w:rsidRPr="006C53DE" w:rsidRDefault="00663AE5" w:rsidP="00241A4A">
            <w:pPr>
              <w:spacing w:after="0" w:line="240" w:lineRule="auto"/>
              <w:jc w:val="right"/>
              <w:rPr>
                <w:ins w:id="490" w:author="Jujia Li" w:date="2025-08-25T16:25:00Z" w16du:dateUtc="2025-08-25T21:25:00Z"/>
                <w:rFonts w:ascii="Times New Roman" w:eastAsia="Times New Roman" w:hAnsi="Times New Roman" w:cs="Times New Roman"/>
                <w:color w:val="000000"/>
                <w:kern w:val="0"/>
                <w:sz w:val="20"/>
                <w:szCs w:val="20"/>
                <w14:ligatures w14:val="none"/>
              </w:rPr>
            </w:pPr>
            <w:ins w:id="491" w:author="Jujia Li" w:date="2025-08-25T16:25:00Z" w16du:dateUtc="2025-08-25T21:25:00Z">
              <w:r w:rsidRPr="006C53DE">
                <w:rPr>
                  <w:rFonts w:ascii="Times New Roman" w:eastAsia="Times New Roman" w:hAnsi="Times New Roman" w:cs="Times New Roman"/>
                  <w:color w:val="000000"/>
                  <w:kern w:val="0"/>
                  <w:sz w:val="20"/>
                  <w:szCs w:val="20"/>
                  <w14:ligatures w14:val="none"/>
                </w:rPr>
                <w:t>0.86</w:t>
              </w:r>
            </w:ins>
          </w:p>
        </w:tc>
      </w:tr>
      <w:tr w:rsidR="00663AE5" w:rsidRPr="006C53DE" w14:paraId="38AC1BEE" w14:textId="77777777" w:rsidTr="00241A4A">
        <w:trPr>
          <w:trHeight w:val="300"/>
          <w:ins w:id="492" w:author="Jujia Li" w:date="2025-08-25T16:25:00Z"/>
        </w:trPr>
        <w:tc>
          <w:tcPr>
            <w:tcW w:w="558" w:type="pct"/>
            <w:noWrap/>
            <w:vAlign w:val="bottom"/>
            <w:hideMark/>
          </w:tcPr>
          <w:p w14:paraId="3F1C0B73" w14:textId="77777777" w:rsidR="00663AE5" w:rsidRPr="006C53DE" w:rsidRDefault="00663AE5" w:rsidP="00241A4A">
            <w:pPr>
              <w:spacing w:after="0" w:line="240" w:lineRule="auto"/>
              <w:rPr>
                <w:ins w:id="493" w:author="Jujia Li" w:date="2025-08-25T16:25:00Z" w16du:dateUtc="2025-08-25T21:25:00Z"/>
                <w:rFonts w:ascii="Times New Roman" w:eastAsia="Times New Roman" w:hAnsi="Times New Roman" w:cs="Times New Roman"/>
                <w:color w:val="000000"/>
                <w:kern w:val="0"/>
                <w:sz w:val="20"/>
                <w:szCs w:val="20"/>
                <w14:ligatures w14:val="none"/>
              </w:rPr>
            </w:pPr>
            <w:ins w:id="494" w:author="Jujia Li" w:date="2025-08-25T16:25:00Z" w16du:dateUtc="2025-08-25T21:25:00Z">
              <w:r w:rsidRPr="006C53DE">
                <w:rPr>
                  <w:rFonts w:ascii="Times New Roman" w:eastAsia="Times New Roman" w:hAnsi="Times New Roman" w:cs="Times New Roman"/>
                  <w:color w:val="000000"/>
                  <w:kern w:val="0"/>
                  <w:sz w:val="20"/>
                  <w:szCs w:val="20"/>
                  <w14:ligatures w14:val="none"/>
                </w:rPr>
                <w:t>LAMAR</w:t>
              </w:r>
            </w:ins>
          </w:p>
        </w:tc>
        <w:tc>
          <w:tcPr>
            <w:tcW w:w="450" w:type="pct"/>
            <w:noWrap/>
            <w:vAlign w:val="bottom"/>
            <w:hideMark/>
          </w:tcPr>
          <w:p w14:paraId="31F02208" w14:textId="77777777" w:rsidR="00663AE5" w:rsidRPr="006C53DE" w:rsidRDefault="00663AE5" w:rsidP="00241A4A">
            <w:pPr>
              <w:spacing w:after="0" w:line="240" w:lineRule="auto"/>
              <w:jc w:val="right"/>
              <w:rPr>
                <w:ins w:id="495" w:author="Jujia Li" w:date="2025-08-25T16:25:00Z" w16du:dateUtc="2025-08-25T21:25:00Z"/>
                <w:rFonts w:ascii="Times New Roman" w:eastAsia="Times New Roman" w:hAnsi="Times New Roman" w:cs="Times New Roman"/>
                <w:color w:val="000000"/>
                <w:kern w:val="0"/>
                <w:sz w:val="20"/>
                <w:szCs w:val="20"/>
                <w14:ligatures w14:val="none"/>
              </w:rPr>
            </w:pPr>
            <w:ins w:id="496" w:author="Jujia Li" w:date="2025-08-25T16:25:00Z" w16du:dateUtc="2025-08-25T21:25:00Z">
              <w:r w:rsidRPr="006C53DE">
                <w:rPr>
                  <w:rFonts w:ascii="Times New Roman" w:eastAsia="Times New Roman" w:hAnsi="Times New Roman" w:cs="Times New Roman"/>
                  <w:color w:val="000000"/>
                  <w:kern w:val="0"/>
                  <w:sz w:val="20"/>
                  <w:szCs w:val="20"/>
                  <w14:ligatures w14:val="none"/>
                </w:rPr>
                <w:t>13928</w:t>
              </w:r>
            </w:ins>
          </w:p>
        </w:tc>
        <w:tc>
          <w:tcPr>
            <w:tcW w:w="256" w:type="pct"/>
            <w:noWrap/>
            <w:vAlign w:val="bottom"/>
            <w:hideMark/>
          </w:tcPr>
          <w:p w14:paraId="64564BEB" w14:textId="3882F4A2" w:rsidR="00663AE5" w:rsidRPr="006C53DE" w:rsidRDefault="00147570" w:rsidP="00241A4A">
            <w:pPr>
              <w:spacing w:after="0" w:line="240" w:lineRule="auto"/>
              <w:jc w:val="right"/>
              <w:rPr>
                <w:ins w:id="497" w:author="Jujia Li" w:date="2025-08-25T16:25:00Z" w16du:dateUtc="2025-08-25T21:25:00Z"/>
                <w:rFonts w:ascii="Times New Roman" w:eastAsia="Times New Roman" w:hAnsi="Times New Roman" w:cs="Times New Roman"/>
                <w:color w:val="000000"/>
                <w:kern w:val="0"/>
                <w:sz w:val="20"/>
                <w:szCs w:val="20"/>
                <w14:ligatures w14:val="none"/>
              </w:rPr>
            </w:pPr>
            <w:ins w:id="498"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242" w:type="pct"/>
            <w:noWrap/>
            <w:vAlign w:val="bottom"/>
            <w:hideMark/>
          </w:tcPr>
          <w:p w14:paraId="5DAB6D5B" w14:textId="2D06BE69" w:rsidR="00663AE5" w:rsidRPr="006C53DE" w:rsidRDefault="00147570" w:rsidP="00241A4A">
            <w:pPr>
              <w:spacing w:after="0" w:line="240" w:lineRule="auto"/>
              <w:jc w:val="right"/>
              <w:rPr>
                <w:ins w:id="499" w:author="Jujia Li" w:date="2025-08-25T16:25:00Z" w16du:dateUtc="2025-08-25T21:25:00Z"/>
                <w:rFonts w:ascii="Times New Roman" w:eastAsia="Times New Roman" w:hAnsi="Times New Roman" w:cs="Times New Roman"/>
                <w:color w:val="000000"/>
                <w:kern w:val="0"/>
                <w:sz w:val="20"/>
                <w:szCs w:val="20"/>
                <w14:ligatures w14:val="none"/>
              </w:rPr>
            </w:pPr>
            <w:ins w:id="500"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148F26FC" w14:textId="77777777" w:rsidR="00663AE5" w:rsidRPr="006C53DE" w:rsidRDefault="00663AE5" w:rsidP="00241A4A">
            <w:pPr>
              <w:spacing w:after="0" w:line="240" w:lineRule="auto"/>
              <w:jc w:val="right"/>
              <w:rPr>
                <w:ins w:id="501" w:author="Jujia Li" w:date="2025-08-25T16:25:00Z" w16du:dateUtc="2025-08-25T21:25:00Z"/>
                <w:rFonts w:ascii="Times New Roman" w:eastAsia="Times New Roman" w:hAnsi="Times New Roman" w:cs="Times New Roman"/>
                <w:color w:val="000000"/>
                <w:kern w:val="0"/>
                <w:sz w:val="20"/>
                <w:szCs w:val="20"/>
                <w14:ligatures w14:val="none"/>
              </w:rPr>
            </w:pPr>
            <w:ins w:id="502" w:author="Jujia Li" w:date="2025-08-25T16:25:00Z" w16du:dateUtc="2025-08-25T21:25:00Z">
              <w:r w:rsidRPr="006C53DE">
                <w:rPr>
                  <w:rFonts w:ascii="Times New Roman" w:eastAsia="Times New Roman" w:hAnsi="Times New Roman" w:cs="Times New Roman"/>
                  <w:color w:val="000000"/>
                  <w:kern w:val="0"/>
                  <w:sz w:val="20"/>
                  <w:szCs w:val="20"/>
                  <w14:ligatures w14:val="none"/>
                </w:rPr>
                <w:t>13882</w:t>
              </w:r>
            </w:ins>
          </w:p>
        </w:tc>
        <w:tc>
          <w:tcPr>
            <w:tcW w:w="256" w:type="pct"/>
            <w:noWrap/>
            <w:vAlign w:val="bottom"/>
            <w:hideMark/>
          </w:tcPr>
          <w:p w14:paraId="52D74CBD" w14:textId="3B5BCB0F" w:rsidR="00663AE5" w:rsidRPr="006C53DE" w:rsidRDefault="00147570" w:rsidP="00241A4A">
            <w:pPr>
              <w:spacing w:after="0" w:line="240" w:lineRule="auto"/>
              <w:jc w:val="right"/>
              <w:rPr>
                <w:ins w:id="503" w:author="Jujia Li" w:date="2025-08-25T16:25:00Z" w16du:dateUtc="2025-08-25T21:25:00Z"/>
                <w:rFonts w:ascii="Times New Roman" w:eastAsia="Times New Roman" w:hAnsi="Times New Roman" w:cs="Times New Roman"/>
                <w:color w:val="000000"/>
                <w:kern w:val="0"/>
                <w:sz w:val="20"/>
                <w:szCs w:val="20"/>
                <w14:ligatures w14:val="none"/>
              </w:rPr>
            </w:pPr>
            <w:ins w:id="504"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242" w:type="pct"/>
            <w:noWrap/>
            <w:vAlign w:val="bottom"/>
            <w:hideMark/>
          </w:tcPr>
          <w:p w14:paraId="28A7DB88" w14:textId="77B14429" w:rsidR="00663AE5" w:rsidRPr="006C53DE" w:rsidRDefault="00147570" w:rsidP="00241A4A">
            <w:pPr>
              <w:spacing w:after="0" w:line="240" w:lineRule="auto"/>
              <w:jc w:val="right"/>
              <w:rPr>
                <w:ins w:id="505" w:author="Jujia Li" w:date="2025-08-25T16:25:00Z" w16du:dateUtc="2025-08-25T21:25:00Z"/>
                <w:rFonts w:ascii="Times New Roman" w:eastAsia="Times New Roman" w:hAnsi="Times New Roman" w:cs="Times New Roman"/>
                <w:color w:val="000000"/>
                <w:kern w:val="0"/>
                <w:sz w:val="20"/>
                <w:szCs w:val="20"/>
                <w14:ligatures w14:val="none"/>
              </w:rPr>
            </w:pPr>
            <w:ins w:id="506"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4A9DC753" w14:textId="77777777" w:rsidR="00663AE5" w:rsidRPr="006C53DE" w:rsidRDefault="00663AE5" w:rsidP="00241A4A">
            <w:pPr>
              <w:spacing w:after="0" w:line="240" w:lineRule="auto"/>
              <w:jc w:val="right"/>
              <w:rPr>
                <w:ins w:id="507" w:author="Jujia Li" w:date="2025-08-25T16:25:00Z" w16du:dateUtc="2025-08-25T21:25:00Z"/>
                <w:rFonts w:ascii="Times New Roman" w:eastAsia="Times New Roman" w:hAnsi="Times New Roman" w:cs="Times New Roman"/>
                <w:color w:val="000000"/>
                <w:kern w:val="0"/>
                <w:sz w:val="20"/>
                <w:szCs w:val="20"/>
                <w14:ligatures w14:val="none"/>
              </w:rPr>
            </w:pPr>
            <w:ins w:id="508" w:author="Jujia Li" w:date="2025-08-25T16:25:00Z" w16du:dateUtc="2025-08-25T21:25:00Z">
              <w:r w:rsidRPr="006C53DE">
                <w:rPr>
                  <w:rFonts w:ascii="Times New Roman" w:eastAsia="Times New Roman" w:hAnsi="Times New Roman" w:cs="Times New Roman"/>
                  <w:color w:val="000000"/>
                  <w:kern w:val="0"/>
                  <w:sz w:val="20"/>
                  <w:szCs w:val="20"/>
                  <w14:ligatures w14:val="none"/>
                </w:rPr>
                <w:t>13882</w:t>
              </w:r>
            </w:ins>
          </w:p>
        </w:tc>
        <w:tc>
          <w:tcPr>
            <w:tcW w:w="256" w:type="pct"/>
            <w:noWrap/>
            <w:vAlign w:val="bottom"/>
            <w:hideMark/>
          </w:tcPr>
          <w:p w14:paraId="21F4899B" w14:textId="37D84B01" w:rsidR="00663AE5" w:rsidRPr="006C53DE" w:rsidRDefault="00147570" w:rsidP="00241A4A">
            <w:pPr>
              <w:spacing w:after="0" w:line="240" w:lineRule="auto"/>
              <w:jc w:val="right"/>
              <w:rPr>
                <w:ins w:id="509" w:author="Jujia Li" w:date="2025-08-25T16:25:00Z" w16du:dateUtc="2025-08-25T21:25:00Z"/>
                <w:rFonts w:ascii="Times New Roman" w:eastAsia="Times New Roman" w:hAnsi="Times New Roman" w:cs="Times New Roman"/>
                <w:color w:val="000000"/>
                <w:kern w:val="0"/>
                <w:sz w:val="20"/>
                <w:szCs w:val="20"/>
                <w14:ligatures w14:val="none"/>
              </w:rPr>
            </w:pPr>
            <w:ins w:id="510"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43" w:type="pct"/>
            <w:noWrap/>
            <w:vAlign w:val="bottom"/>
            <w:hideMark/>
          </w:tcPr>
          <w:p w14:paraId="3D4FB99A" w14:textId="70D29FB7" w:rsidR="00663AE5" w:rsidRPr="006C53DE" w:rsidRDefault="00147570" w:rsidP="00241A4A">
            <w:pPr>
              <w:spacing w:after="0" w:line="240" w:lineRule="auto"/>
              <w:jc w:val="right"/>
              <w:rPr>
                <w:ins w:id="511" w:author="Jujia Li" w:date="2025-08-25T16:25:00Z" w16du:dateUtc="2025-08-25T21:25:00Z"/>
                <w:rFonts w:ascii="Times New Roman" w:eastAsia="Times New Roman" w:hAnsi="Times New Roman" w:cs="Times New Roman"/>
                <w:color w:val="000000"/>
                <w:kern w:val="0"/>
                <w:sz w:val="20"/>
                <w:szCs w:val="20"/>
                <w14:ligatures w14:val="none"/>
              </w:rPr>
            </w:pPr>
            <w:ins w:id="512"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36902EEC" w14:textId="77777777" w:rsidR="00663AE5" w:rsidRPr="006C53DE" w:rsidRDefault="00663AE5" w:rsidP="00241A4A">
            <w:pPr>
              <w:spacing w:after="0" w:line="240" w:lineRule="auto"/>
              <w:jc w:val="right"/>
              <w:rPr>
                <w:ins w:id="513" w:author="Jujia Li" w:date="2025-08-25T16:25:00Z" w16du:dateUtc="2025-08-25T21:25:00Z"/>
                <w:rFonts w:ascii="Times New Roman" w:eastAsia="Times New Roman" w:hAnsi="Times New Roman" w:cs="Times New Roman"/>
                <w:color w:val="000000"/>
                <w:kern w:val="0"/>
                <w:sz w:val="20"/>
                <w:szCs w:val="20"/>
                <w14:ligatures w14:val="none"/>
              </w:rPr>
            </w:pPr>
            <w:ins w:id="514" w:author="Jujia Li" w:date="2025-08-25T16:25:00Z" w16du:dateUtc="2025-08-25T21:25:00Z">
              <w:r w:rsidRPr="006C53DE">
                <w:rPr>
                  <w:rFonts w:ascii="Times New Roman" w:eastAsia="Times New Roman" w:hAnsi="Times New Roman" w:cs="Times New Roman"/>
                  <w:color w:val="000000"/>
                  <w:kern w:val="0"/>
                  <w:sz w:val="20"/>
                  <w:szCs w:val="20"/>
                  <w14:ligatures w14:val="none"/>
                </w:rPr>
                <w:t>13805</w:t>
              </w:r>
            </w:ins>
          </w:p>
        </w:tc>
        <w:tc>
          <w:tcPr>
            <w:tcW w:w="256" w:type="pct"/>
            <w:noWrap/>
            <w:vAlign w:val="bottom"/>
            <w:hideMark/>
          </w:tcPr>
          <w:p w14:paraId="5464F5BD" w14:textId="34B2B28A" w:rsidR="00663AE5" w:rsidRPr="006C53DE" w:rsidRDefault="00147570" w:rsidP="00241A4A">
            <w:pPr>
              <w:spacing w:after="0" w:line="240" w:lineRule="auto"/>
              <w:jc w:val="right"/>
              <w:rPr>
                <w:ins w:id="515" w:author="Jujia Li" w:date="2025-08-25T16:25:00Z" w16du:dateUtc="2025-08-25T21:25:00Z"/>
                <w:rFonts w:ascii="Times New Roman" w:eastAsia="Times New Roman" w:hAnsi="Times New Roman" w:cs="Times New Roman"/>
                <w:color w:val="000000"/>
                <w:kern w:val="0"/>
                <w:sz w:val="20"/>
                <w:szCs w:val="20"/>
                <w14:ligatures w14:val="none"/>
              </w:rPr>
            </w:pPr>
            <w:ins w:id="516"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243" w:type="pct"/>
            <w:noWrap/>
            <w:vAlign w:val="bottom"/>
            <w:hideMark/>
          </w:tcPr>
          <w:p w14:paraId="403443FA" w14:textId="495F5937" w:rsidR="00663AE5" w:rsidRPr="006C53DE" w:rsidRDefault="00147570" w:rsidP="00241A4A">
            <w:pPr>
              <w:spacing w:after="0" w:line="240" w:lineRule="auto"/>
              <w:jc w:val="right"/>
              <w:rPr>
                <w:ins w:id="517" w:author="Jujia Li" w:date="2025-08-25T16:25:00Z" w16du:dateUtc="2025-08-25T21:25:00Z"/>
                <w:rFonts w:ascii="Times New Roman" w:eastAsia="Times New Roman" w:hAnsi="Times New Roman" w:cs="Times New Roman"/>
                <w:color w:val="000000"/>
                <w:kern w:val="0"/>
                <w:sz w:val="20"/>
                <w:szCs w:val="20"/>
                <w14:ligatures w14:val="none"/>
              </w:rPr>
            </w:pPr>
            <w:ins w:id="518"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256" w:type="pct"/>
            <w:noWrap/>
            <w:vAlign w:val="bottom"/>
            <w:hideMark/>
          </w:tcPr>
          <w:p w14:paraId="3020B260" w14:textId="77777777" w:rsidR="00663AE5" w:rsidRPr="006C53DE" w:rsidRDefault="00663AE5" w:rsidP="00241A4A">
            <w:pPr>
              <w:spacing w:after="0" w:line="240" w:lineRule="auto"/>
              <w:jc w:val="right"/>
              <w:rPr>
                <w:ins w:id="519" w:author="Jujia Li" w:date="2025-08-25T16:25:00Z" w16du:dateUtc="2025-08-25T21:25:00Z"/>
                <w:rFonts w:ascii="Times New Roman" w:eastAsia="Times New Roman" w:hAnsi="Times New Roman" w:cs="Times New Roman"/>
                <w:color w:val="000000"/>
                <w:kern w:val="0"/>
                <w:sz w:val="20"/>
                <w:szCs w:val="20"/>
                <w14:ligatures w14:val="none"/>
              </w:rPr>
            </w:pPr>
            <w:ins w:id="520" w:author="Jujia Li" w:date="2025-08-25T16:25:00Z" w16du:dateUtc="2025-08-25T21:25:00Z">
              <w:r w:rsidRPr="006C53DE">
                <w:rPr>
                  <w:rFonts w:ascii="Times New Roman" w:eastAsia="Times New Roman" w:hAnsi="Times New Roman" w:cs="Times New Roman"/>
                  <w:color w:val="000000"/>
                  <w:kern w:val="0"/>
                  <w:sz w:val="20"/>
                  <w:szCs w:val="20"/>
                  <w14:ligatures w14:val="none"/>
                </w:rPr>
                <w:t>33</w:t>
              </w:r>
            </w:ins>
          </w:p>
        </w:tc>
        <w:tc>
          <w:tcPr>
            <w:tcW w:w="392" w:type="pct"/>
            <w:noWrap/>
            <w:vAlign w:val="bottom"/>
            <w:hideMark/>
          </w:tcPr>
          <w:p w14:paraId="7167DD92" w14:textId="77777777" w:rsidR="00663AE5" w:rsidRPr="006C53DE" w:rsidRDefault="00663AE5" w:rsidP="00241A4A">
            <w:pPr>
              <w:spacing w:after="0" w:line="240" w:lineRule="auto"/>
              <w:jc w:val="right"/>
              <w:rPr>
                <w:ins w:id="521" w:author="Jujia Li" w:date="2025-08-25T16:25:00Z" w16du:dateUtc="2025-08-25T21:25:00Z"/>
                <w:rFonts w:ascii="Times New Roman" w:eastAsia="Times New Roman" w:hAnsi="Times New Roman" w:cs="Times New Roman"/>
                <w:color w:val="000000"/>
                <w:kern w:val="0"/>
                <w:sz w:val="20"/>
                <w:szCs w:val="20"/>
                <w14:ligatures w14:val="none"/>
              </w:rPr>
            </w:pPr>
            <w:ins w:id="522" w:author="Jujia Li" w:date="2025-08-25T16:25:00Z" w16du:dateUtc="2025-08-25T21:25:00Z">
              <w:r w:rsidRPr="006C53DE">
                <w:rPr>
                  <w:rFonts w:ascii="Times New Roman" w:eastAsia="Times New Roman" w:hAnsi="Times New Roman" w:cs="Times New Roman"/>
                  <w:color w:val="000000"/>
                  <w:kern w:val="0"/>
                  <w:sz w:val="20"/>
                  <w:szCs w:val="20"/>
                  <w14:ligatures w14:val="none"/>
                </w:rPr>
                <w:t>0.60</w:t>
              </w:r>
            </w:ins>
          </w:p>
        </w:tc>
      </w:tr>
      <w:tr w:rsidR="00663AE5" w:rsidRPr="006C53DE" w14:paraId="543F8DB2" w14:textId="77777777" w:rsidTr="00241A4A">
        <w:trPr>
          <w:trHeight w:val="300"/>
          <w:ins w:id="523" w:author="Jujia Li" w:date="2025-08-25T16:25:00Z"/>
        </w:trPr>
        <w:tc>
          <w:tcPr>
            <w:tcW w:w="558" w:type="pct"/>
            <w:noWrap/>
            <w:vAlign w:val="bottom"/>
            <w:hideMark/>
          </w:tcPr>
          <w:p w14:paraId="3DB856E6" w14:textId="77777777" w:rsidR="00663AE5" w:rsidRPr="006C53DE" w:rsidRDefault="00663AE5" w:rsidP="00241A4A">
            <w:pPr>
              <w:spacing w:after="0" w:line="240" w:lineRule="auto"/>
              <w:rPr>
                <w:ins w:id="524" w:author="Jujia Li" w:date="2025-08-25T16:25:00Z" w16du:dateUtc="2025-08-25T21:25:00Z"/>
                <w:rFonts w:ascii="Times New Roman" w:eastAsia="Times New Roman" w:hAnsi="Times New Roman" w:cs="Times New Roman"/>
                <w:color w:val="000000"/>
                <w:kern w:val="0"/>
                <w:sz w:val="20"/>
                <w:szCs w:val="20"/>
                <w14:ligatures w14:val="none"/>
              </w:rPr>
            </w:pPr>
            <w:ins w:id="525" w:author="Jujia Li" w:date="2025-08-25T16:25:00Z" w16du:dateUtc="2025-08-25T21:25:00Z">
              <w:r w:rsidRPr="006C53DE">
                <w:rPr>
                  <w:rFonts w:ascii="Times New Roman" w:eastAsia="Times New Roman" w:hAnsi="Times New Roman" w:cs="Times New Roman"/>
                  <w:color w:val="000000"/>
                  <w:kern w:val="0"/>
                  <w:sz w:val="20"/>
                  <w:szCs w:val="20"/>
                  <w14:ligatures w14:val="none"/>
                </w:rPr>
                <w:t>LAUDERDALE</w:t>
              </w:r>
            </w:ins>
          </w:p>
        </w:tc>
        <w:tc>
          <w:tcPr>
            <w:tcW w:w="450" w:type="pct"/>
            <w:noWrap/>
            <w:vAlign w:val="bottom"/>
            <w:hideMark/>
          </w:tcPr>
          <w:p w14:paraId="63EA7C6F" w14:textId="77777777" w:rsidR="00663AE5" w:rsidRPr="006C53DE" w:rsidRDefault="00663AE5" w:rsidP="00241A4A">
            <w:pPr>
              <w:spacing w:after="0" w:line="240" w:lineRule="auto"/>
              <w:jc w:val="right"/>
              <w:rPr>
                <w:ins w:id="526" w:author="Jujia Li" w:date="2025-08-25T16:25:00Z" w16du:dateUtc="2025-08-25T21:25:00Z"/>
                <w:rFonts w:ascii="Times New Roman" w:eastAsia="Times New Roman" w:hAnsi="Times New Roman" w:cs="Times New Roman"/>
                <w:color w:val="000000"/>
                <w:kern w:val="0"/>
                <w:sz w:val="20"/>
                <w:szCs w:val="20"/>
                <w14:ligatures w14:val="none"/>
              </w:rPr>
            </w:pPr>
            <w:ins w:id="527" w:author="Jujia Li" w:date="2025-08-25T16:25:00Z" w16du:dateUtc="2025-08-25T21:25:00Z">
              <w:r w:rsidRPr="006C53DE">
                <w:rPr>
                  <w:rFonts w:ascii="Times New Roman" w:eastAsia="Times New Roman" w:hAnsi="Times New Roman" w:cs="Times New Roman"/>
                  <w:color w:val="000000"/>
                  <w:kern w:val="0"/>
                  <w:sz w:val="20"/>
                  <w:szCs w:val="20"/>
                  <w14:ligatures w14:val="none"/>
                </w:rPr>
                <w:t>92425</w:t>
              </w:r>
            </w:ins>
          </w:p>
        </w:tc>
        <w:tc>
          <w:tcPr>
            <w:tcW w:w="256" w:type="pct"/>
            <w:noWrap/>
            <w:vAlign w:val="bottom"/>
            <w:hideMark/>
          </w:tcPr>
          <w:p w14:paraId="35B4A815" w14:textId="77777777" w:rsidR="00663AE5" w:rsidRPr="006C53DE" w:rsidRDefault="00663AE5" w:rsidP="00241A4A">
            <w:pPr>
              <w:spacing w:after="0" w:line="240" w:lineRule="auto"/>
              <w:jc w:val="right"/>
              <w:rPr>
                <w:ins w:id="528" w:author="Jujia Li" w:date="2025-08-25T16:25:00Z" w16du:dateUtc="2025-08-25T21:25:00Z"/>
                <w:rFonts w:ascii="Times New Roman" w:eastAsia="Times New Roman" w:hAnsi="Times New Roman" w:cs="Times New Roman"/>
                <w:color w:val="000000"/>
                <w:kern w:val="0"/>
                <w:sz w:val="20"/>
                <w:szCs w:val="20"/>
                <w14:ligatures w14:val="none"/>
              </w:rPr>
            </w:pPr>
            <w:ins w:id="529" w:author="Jujia Li" w:date="2025-08-25T16:25:00Z" w16du:dateUtc="2025-08-25T21:25:00Z">
              <w:r w:rsidRPr="006C53DE">
                <w:rPr>
                  <w:rFonts w:ascii="Times New Roman" w:eastAsia="Times New Roman" w:hAnsi="Times New Roman" w:cs="Times New Roman"/>
                  <w:color w:val="000000"/>
                  <w:kern w:val="0"/>
                  <w:sz w:val="20"/>
                  <w:szCs w:val="20"/>
                  <w14:ligatures w14:val="none"/>
                </w:rPr>
                <w:t>28</w:t>
              </w:r>
            </w:ins>
          </w:p>
        </w:tc>
        <w:tc>
          <w:tcPr>
            <w:tcW w:w="242" w:type="pct"/>
            <w:noWrap/>
            <w:vAlign w:val="bottom"/>
            <w:hideMark/>
          </w:tcPr>
          <w:p w14:paraId="6EA10DD6" w14:textId="77777777" w:rsidR="00663AE5" w:rsidRPr="006C53DE" w:rsidRDefault="00663AE5" w:rsidP="00241A4A">
            <w:pPr>
              <w:spacing w:after="0" w:line="240" w:lineRule="auto"/>
              <w:jc w:val="right"/>
              <w:rPr>
                <w:ins w:id="530" w:author="Jujia Li" w:date="2025-08-25T16:25:00Z" w16du:dateUtc="2025-08-25T21:25:00Z"/>
                <w:rFonts w:ascii="Times New Roman" w:eastAsia="Times New Roman" w:hAnsi="Times New Roman" w:cs="Times New Roman"/>
                <w:color w:val="000000"/>
                <w:kern w:val="0"/>
                <w:sz w:val="20"/>
                <w:szCs w:val="20"/>
                <w14:ligatures w14:val="none"/>
              </w:rPr>
            </w:pPr>
            <w:ins w:id="531" w:author="Jujia Li" w:date="2025-08-25T16:25:00Z" w16du:dateUtc="2025-08-25T21:25:00Z">
              <w:r w:rsidRPr="006C53DE">
                <w:rPr>
                  <w:rFonts w:ascii="Times New Roman" w:eastAsia="Times New Roman" w:hAnsi="Times New Roman" w:cs="Times New Roman"/>
                  <w:color w:val="000000"/>
                  <w:kern w:val="0"/>
                  <w:sz w:val="20"/>
                  <w:szCs w:val="20"/>
                  <w14:ligatures w14:val="none"/>
                </w:rPr>
                <w:t>0.30</w:t>
              </w:r>
            </w:ins>
          </w:p>
        </w:tc>
        <w:tc>
          <w:tcPr>
            <w:tcW w:w="450" w:type="pct"/>
            <w:noWrap/>
            <w:vAlign w:val="bottom"/>
            <w:hideMark/>
          </w:tcPr>
          <w:p w14:paraId="339CAD46" w14:textId="77777777" w:rsidR="00663AE5" w:rsidRPr="006C53DE" w:rsidRDefault="00663AE5" w:rsidP="00241A4A">
            <w:pPr>
              <w:spacing w:after="0" w:line="240" w:lineRule="auto"/>
              <w:jc w:val="right"/>
              <w:rPr>
                <w:ins w:id="532" w:author="Jujia Li" w:date="2025-08-25T16:25:00Z" w16du:dateUtc="2025-08-25T21:25:00Z"/>
                <w:rFonts w:ascii="Times New Roman" w:eastAsia="Times New Roman" w:hAnsi="Times New Roman" w:cs="Times New Roman"/>
                <w:color w:val="000000"/>
                <w:kern w:val="0"/>
                <w:sz w:val="20"/>
                <w:szCs w:val="20"/>
                <w14:ligatures w14:val="none"/>
              </w:rPr>
            </w:pPr>
            <w:ins w:id="533" w:author="Jujia Li" w:date="2025-08-25T16:25:00Z" w16du:dateUtc="2025-08-25T21:25:00Z">
              <w:r w:rsidRPr="006C53DE">
                <w:rPr>
                  <w:rFonts w:ascii="Times New Roman" w:eastAsia="Times New Roman" w:hAnsi="Times New Roman" w:cs="Times New Roman"/>
                  <w:color w:val="000000"/>
                  <w:kern w:val="0"/>
                  <w:sz w:val="20"/>
                  <w:szCs w:val="20"/>
                  <w14:ligatures w14:val="none"/>
                </w:rPr>
                <w:t>92564</w:t>
              </w:r>
            </w:ins>
          </w:p>
        </w:tc>
        <w:tc>
          <w:tcPr>
            <w:tcW w:w="256" w:type="pct"/>
            <w:noWrap/>
            <w:vAlign w:val="bottom"/>
            <w:hideMark/>
          </w:tcPr>
          <w:p w14:paraId="1CB02AE0" w14:textId="77777777" w:rsidR="00663AE5" w:rsidRPr="006C53DE" w:rsidRDefault="00663AE5" w:rsidP="00241A4A">
            <w:pPr>
              <w:spacing w:after="0" w:line="240" w:lineRule="auto"/>
              <w:jc w:val="right"/>
              <w:rPr>
                <w:ins w:id="534" w:author="Jujia Li" w:date="2025-08-25T16:25:00Z" w16du:dateUtc="2025-08-25T21:25:00Z"/>
                <w:rFonts w:ascii="Times New Roman" w:eastAsia="Times New Roman" w:hAnsi="Times New Roman" w:cs="Times New Roman"/>
                <w:color w:val="000000"/>
                <w:kern w:val="0"/>
                <w:sz w:val="20"/>
                <w:szCs w:val="20"/>
                <w14:ligatures w14:val="none"/>
              </w:rPr>
            </w:pPr>
            <w:ins w:id="535" w:author="Jujia Li" w:date="2025-08-25T16:25:00Z" w16du:dateUtc="2025-08-25T21:25:00Z">
              <w:r w:rsidRPr="006C53DE">
                <w:rPr>
                  <w:rFonts w:ascii="Times New Roman" w:eastAsia="Times New Roman" w:hAnsi="Times New Roman" w:cs="Times New Roman"/>
                  <w:color w:val="000000"/>
                  <w:kern w:val="0"/>
                  <w:sz w:val="20"/>
                  <w:szCs w:val="20"/>
                  <w14:ligatures w14:val="none"/>
                </w:rPr>
                <w:t>35</w:t>
              </w:r>
            </w:ins>
          </w:p>
        </w:tc>
        <w:tc>
          <w:tcPr>
            <w:tcW w:w="242" w:type="pct"/>
            <w:noWrap/>
            <w:vAlign w:val="bottom"/>
            <w:hideMark/>
          </w:tcPr>
          <w:p w14:paraId="2D69A20D" w14:textId="77777777" w:rsidR="00663AE5" w:rsidRPr="006C53DE" w:rsidRDefault="00663AE5" w:rsidP="00241A4A">
            <w:pPr>
              <w:spacing w:after="0" w:line="240" w:lineRule="auto"/>
              <w:jc w:val="right"/>
              <w:rPr>
                <w:ins w:id="536" w:author="Jujia Li" w:date="2025-08-25T16:25:00Z" w16du:dateUtc="2025-08-25T21:25:00Z"/>
                <w:rFonts w:ascii="Times New Roman" w:eastAsia="Times New Roman" w:hAnsi="Times New Roman" w:cs="Times New Roman"/>
                <w:color w:val="000000"/>
                <w:kern w:val="0"/>
                <w:sz w:val="20"/>
                <w:szCs w:val="20"/>
                <w14:ligatures w14:val="none"/>
              </w:rPr>
            </w:pPr>
            <w:ins w:id="537" w:author="Jujia Li" w:date="2025-08-25T16:25:00Z" w16du:dateUtc="2025-08-25T21:25:00Z">
              <w:r w:rsidRPr="006C53DE">
                <w:rPr>
                  <w:rFonts w:ascii="Times New Roman" w:eastAsia="Times New Roman" w:hAnsi="Times New Roman" w:cs="Times New Roman"/>
                  <w:color w:val="000000"/>
                  <w:kern w:val="0"/>
                  <w:sz w:val="20"/>
                  <w:szCs w:val="20"/>
                  <w14:ligatures w14:val="none"/>
                </w:rPr>
                <w:t>0.38</w:t>
              </w:r>
            </w:ins>
          </w:p>
        </w:tc>
        <w:tc>
          <w:tcPr>
            <w:tcW w:w="450" w:type="pct"/>
            <w:noWrap/>
            <w:vAlign w:val="bottom"/>
            <w:hideMark/>
          </w:tcPr>
          <w:p w14:paraId="487A9BEC" w14:textId="77777777" w:rsidR="00663AE5" w:rsidRPr="006C53DE" w:rsidRDefault="00663AE5" w:rsidP="00241A4A">
            <w:pPr>
              <w:spacing w:after="0" w:line="240" w:lineRule="auto"/>
              <w:jc w:val="right"/>
              <w:rPr>
                <w:ins w:id="538" w:author="Jujia Li" w:date="2025-08-25T16:25:00Z" w16du:dateUtc="2025-08-25T21:25:00Z"/>
                <w:rFonts w:ascii="Times New Roman" w:eastAsia="Times New Roman" w:hAnsi="Times New Roman" w:cs="Times New Roman"/>
                <w:color w:val="000000"/>
                <w:kern w:val="0"/>
                <w:sz w:val="20"/>
                <w:szCs w:val="20"/>
                <w14:ligatures w14:val="none"/>
              </w:rPr>
            </w:pPr>
            <w:ins w:id="539" w:author="Jujia Li" w:date="2025-08-25T16:25:00Z" w16du:dateUtc="2025-08-25T21:25:00Z">
              <w:r w:rsidRPr="006C53DE">
                <w:rPr>
                  <w:rFonts w:ascii="Times New Roman" w:eastAsia="Times New Roman" w:hAnsi="Times New Roman" w:cs="Times New Roman"/>
                  <w:color w:val="000000"/>
                  <w:kern w:val="0"/>
                  <w:sz w:val="20"/>
                  <w:szCs w:val="20"/>
                  <w14:ligatures w14:val="none"/>
                </w:rPr>
                <w:t>92604</w:t>
              </w:r>
            </w:ins>
          </w:p>
        </w:tc>
        <w:tc>
          <w:tcPr>
            <w:tcW w:w="256" w:type="pct"/>
            <w:noWrap/>
            <w:vAlign w:val="bottom"/>
            <w:hideMark/>
          </w:tcPr>
          <w:p w14:paraId="22BC865A" w14:textId="77777777" w:rsidR="00663AE5" w:rsidRPr="006C53DE" w:rsidRDefault="00663AE5" w:rsidP="00241A4A">
            <w:pPr>
              <w:spacing w:after="0" w:line="240" w:lineRule="auto"/>
              <w:jc w:val="right"/>
              <w:rPr>
                <w:ins w:id="540" w:author="Jujia Li" w:date="2025-08-25T16:25:00Z" w16du:dateUtc="2025-08-25T21:25:00Z"/>
                <w:rFonts w:ascii="Times New Roman" w:eastAsia="Times New Roman" w:hAnsi="Times New Roman" w:cs="Times New Roman"/>
                <w:color w:val="000000"/>
                <w:kern w:val="0"/>
                <w:sz w:val="20"/>
                <w:szCs w:val="20"/>
                <w14:ligatures w14:val="none"/>
              </w:rPr>
            </w:pPr>
            <w:ins w:id="541" w:author="Jujia Li" w:date="2025-08-25T16:25:00Z" w16du:dateUtc="2025-08-25T21:25:00Z">
              <w:r w:rsidRPr="006C53DE">
                <w:rPr>
                  <w:rFonts w:ascii="Times New Roman" w:eastAsia="Times New Roman" w:hAnsi="Times New Roman" w:cs="Times New Roman"/>
                  <w:color w:val="000000"/>
                  <w:kern w:val="0"/>
                  <w:sz w:val="20"/>
                  <w:szCs w:val="20"/>
                  <w14:ligatures w14:val="none"/>
                </w:rPr>
                <w:t>43</w:t>
              </w:r>
            </w:ins>
          </w:p>
        </w:tc>
        <w:tc>
          <w:tcPr>
            <w:tcW w:w="243" w:type="pct"/>
            <w:noWrap/>
            <w:vAlign w:val="bottom"/>
            <w:hideMark/>
          </w:tcPr>
          <w:p w14:paraId="357AE777" w14:textId="77777777" w:rsidR="00663AE5" w:rsidRPr="006C53DE" w:rsidRDefault="00663AE5" w:rsidP="00241A4A">
            <w:pPr>
              <w:spacing w:after="0" w:line="240" w:lineRule="auto"/>
              <w:jc w:val="right"/>
              <w:rPr>
                <w:ins w:id="542" w:author="Jujia Li" w:date="2025-08-25T16:25:00Z" w16du:dateUtc="2025-08-25T21:25:00Z"/>
                <w:rFonts w:ascii="Times New Roman" w:eastAsia="Times New Roman" w:hAnsi="Times New Roman" w:cs="Times New Roman"/>
                <w:color w:val="000000"/>
                <w:kern w:val="0"/>
                <w:sz w:val="20"/>
                <w:szCs w:val="20"/>
                <w14:ligatures w14:val="none"/>
              </w:rPr>
            </w:pPr>
            <w:ins w:id="543" w:author="Jujia Li" w:date="2025-08-25T16:25:00Z" w16du:dateUtc="2025-08-25T21:25:00Z">
              <w:r w:rsidRPr="006C53DE">
                <w:rPr>
                  <w:rFonts w:ascii="Times New Roman" w:eastAsia="Times New Roman" w:hAnsi="Times New Roman" w:cs="Times New Roman"/>
                  <w:color w:val="000000"/>
                  <w:kern w:val="0"/>
                  <w:sz w:val="20"/>
                  <w:szCs w:val="20"/>
                  <w14:ligatures w14:val="none"/>
                </w:rPr>
                <w:t>0.46</w:t>
              </w:r>
            </w:ins>
          </w:p>
        </w:tc>
        <w:tc>
          <w:tcPr>
            <w:tcW w:w="450" w:type="pct"/>
            <w:noWrap/>
            <w:vAlign w:val="bottom"/>
            <w:hideMark/>
          </w:tcPr>
          <w:p w14:paraId="470E7F9F" w14:textId="77777777" w:rsidR="00663AE5" w:rsidRPr="006C53DE" w:rsidRDefault="00663AE5" w:rsidP="00241A4A">
            <w:pPr>
              <w:spacing w:after="0" w:line="240" w:lineRule="auto"/>
              <w:jc w:val="right"/>
              <w:rPr>
                <w:ins w:id="544" w:author="Jujia Li" w:date="2025-08-25T16:25:00Z" w16du:dateUtc="2025-08-25T21:25:00Z"/>
                <w:rFonts w:ascii="Times New Roman" w:eastAsia="Times New Roman" w:hAnsi="Times New Roman" w:cs="Times New Roman"/>
                <w:color w:val="000000"/>
                <w:kern w:val="0"/>
                <w:sz w:val="20"/>
                <w:szCs w:val="20"/>
                <w14:ligatures w14:val="none"/>
              </w:rPr>
            </w:pPr>
            <w:ins w:id="545" w:author="Jujia Li" w:date="2025-08-25T16:25:00Z" w16du:dateUtc="2025-08-25T21:25:00Z">
              <w:r w:rsidRPr="006C53DE">
                <w:rPr>
                  <w:rFonts w:ascii="Times New Roman" w:eastAsia="Times New Roman" w:hAnsi="Times New Roman" w:cs="Times New Roman"/>
                  <w:color w:val="000000"/>
                  <w:kern w:val="0"/>
                  <w:sz w:val="20"/>
                  <w:szCs w:val="20"/>
                  <w14:ligatures w14:val="none"/>
                </w:rPr>
                <w:t>92729</w:t>
              </w:r>
            </w:ins>
          </w:p>
        </w:tc>
        <w:tc>
          <w:tcPr>
            <w:tcW w:w="256" w:type="pct"/>
            <w:noWrap/>
            <w:vAlign w:val="bottom"/>
            <w:hideMark/>
          </w:tcPr>
          <w:p w14:paraId="1242C3DE" w14:textId="77777777" w:rsidR="00663AE5" w:rsidRPr="006C53DE" w:rsidRDefault="00663AE5" w:rsidP="00241A4A">
            <w:pPr>
              <w:spacing w:after="0" w:line="240" w:lineRule="auto"/>
              <w:jc w:val="right"/>
              <w:rPr>
                <w:ins w:id="546" w:author="Jujia Li" w:date="2025-08-25T16:25:00Z" w16du:dateUtc="2025-08-25T21:25:00Z"/>
                <w:rFonts w:ascii="Times New Roman" w:eastAsia="Times New Roman" w:hAnsi="Times New Roman" w:cs="Times New Roman"/>
                <w:color w:val="000000"/>
                <w:kern w:val="0"/>
                <w:sz w:val="20"/>
                <w:szCs w:val="20"/>
                <w14:ligatures w14:val="none"/>
              </w:rPr>
            </w:pPr>
            <w:ins w:id="547" w:author="Jujia Li" w:date="2025-08-25T16:25:00Z" w16du:dateUtc="2025-08-25T21:25:00Z">
              <w:r w:rsidRPr="006C53DE">
                <w:rPr>
                  <w:rFonts w:ascii="Times New Roman" w:eastAsia="Times New Roman" w:hAnsi="Times New Roman" w:cs="Times New Roman"/>
                  <w:color w:val="000000"/>
                  <w:kern w:val="0"/>
                  <w:sz w:val="20"/>
                  <w:szCs w:val="20"/>
                  <w14:ligatures w14:val="none"/>
                </w:rPr>
                <w:t>160</w:t>
              </w:r>
            </w:ins>
          </w:p>
        </w:tc>
        <w:tc>
          <w:tcPr>
            <w:tcW w:w="243" w:type="pct"/>
            <w:noWrap/>
            <w:vAlign w:val="bottom"/>
            <w:hideMark/>
          </w:tcPr>
          <w:p w14:paraId="2660CB9B" w14:textId="77777777" w:rsidR="00663AE5" w:rsidRPr="006C53DE" w:rsidRDefault="00663AE5" w:rsidP="00241A4A">
            <w:pPr>
              <w:spacing w:after="0" w:line="240" w:lineRule="auto"/>
              <w:jc w:val="right"/>
              <w:rPr>
                <w:ins w:id="548" w:author="Jujia Li" w:date="2025-08-25T16:25:00Z" w16du:dateUtc="2025-08-25T21:25:00Z"/>
                <w:rFonts w:ascii="Times New Roman" w:eastAsia="Times New Roman" w:hAnsi="Times New Roman" w:cs="Times New Roman"/>
                <w:color w:val="000000"/>
                <w:kern w:val="0"/>
                <w:sz w:val="20"/>
                <w:szCs w:val="20"/>
                <w14:ligatures w14:val="none"/>
              </w:rPr>
            </w:pPr>
            <w:ins w:id="549" w:author="Jujia Li" w:date="2025-08-25T16:25:00Z" w16du:dateUtc="2025-08-25T21:25:00Z">
              <w:r w:rsidRPr="006C53DE">
                <w:rPr>
                  <w:rFonts w:ascii="Times New Roman" w:eastAsia="Times New Roman" w:hAnsi="Times New Roman" w:cs="Times New Roman"/>
                  <w:color w:val="000000"/>
                  <w:kern w:val="0"/>
                  <w:sz w:val="20"/>
                  <w:szCs w:val="20"/>
                  <w14:ligatures w14:val="none"/>
                </w:rPr>
                <w:t>1.73</w:t>
              </w:r>
            </w:ins>
          </w:p>
        </w:tc>
        <w:tc>
          <w:tcPr>
            <w:tcW w:w="256" w:type="pct"/>
            <w:noWrap/>
            <w:vAlign w:val="bottom"/>
            <w:hideMark/>
          </w:tcPr>
          <w:p w14:paraId="6A6FB65F" w14:textId="77777777" w:rsidR="00663AE5" w:rsidRPr="006C53DE" w:rsidRDefault="00663AE5" w:rsidP="00241A4A">
            <w:pPr>
              <w:spacing w:after="0" w:line="240" w:lineRule="auto"/>
              <w:jc w:val="right"/>
              <w:rPr>
                <w:ins w:id="550" w:author="Jujia Li" w:date="2025-08-25T16:25:00Z" w16du:dateUtc="2025-08-25T21:25:00Z"/>
                <w:rFonts w:ascii="Times New Roman" w:eastAsia="Times New Roman" w:hAnsi="Times New Roman" w:cs="Times New Roman"/>
                <w:color w:val="000000"/>
                <w:kern w:val="0"/>
                <w:sz w:val="20"/>
                <w:szCs w:val="20"/>
                <w14:ligatures w14:val="none"/>
              </w:rPr>
            </w:pPr>
            <w:ins w:id="551" w:author="Jujia Li" w:date="2025-08-25T16:25:00Z" w16du:dateUtc="2025-08-25T21:25:00Z">
              <w:r w:rsidRPr="006C53DE">
                <w:rPr>
                  <w:rFonts w:ascii="Times New Roman" w:eastAsia="Times New Roman" w:hAnsi="Times New Roman" w:cs="Times New Roman"/>
                  <w:color w:val="000000"/>
                  <w:kern w:val="0"/>
                  <w:sz w:val="20"/>
                  <w:szCs w:val="20"/>
                  <w14:ligatures w14:val="none"/>
                </w:rPr>
                <w:t>266</w:t>
              </w:r>
            </w:ins>
          </w:p>
        </w:tc>
        <w:tc>
          <w:tcPr>
            <w:tcW w:w="392" w:type="pct"/>
            <w:noWrap/>
            <w:vAlign w:val="bottom"/>
            <w:hideMark/>
          </w:tcPr>
          <w:p w14:paraId="5AB45C23" w14:textId="77777777" w:rsidR="00663AE5" w:rsidRPr="006C53DE" w:rsidRDefault="00663AE5" w:rsidP="00241A4A">
            <w:pPr>
              <w:spacing w:after="0" w:line="240" w:lineRule="auto"/>
              <w:jc w:val="right"/>
              <w:rPr>
                <w:ins w:id="552" w:author="Jujia Li" w:date="2025-08-25T16:25:00Z" w16du:dateUtc="2025-08-25T21:25:00Z"/>
                <w:rFonts w:ascii="Times New Roman" w:eastAsia="Times New Roman" w:hAnsi="Times New Roman" w:cs="Times New Roman"/>
                <w:color w:val="000000"/>
                <w:kern w:val="0"/>
                <w:sz w:val="20"/>
                <w:szCs w:val="20"/>
                <w14:ligatures w14:val="none"/>
              </w:rPr>
            </w:pPr>
            <w:ins w:id="553" w:author="Jujia Li" w:date="2025-08-25T16:25:00Z" w16du:dateUtc="2025-08-25T21:25:00Z">
              <w:r w:rsidRPr="006C53DE">
                <w:rPr>
                  <w:rFonts w:ascii="Times New Roman" w:eastAsia="Times New Roman" w:hAnsi="Times New Roman" w:cs="Times New Roman"/>
                  <w:color w:val="000000"/>
                  <w:kern w:val="0"/>
                  <w:sz w:val="20"/>
                  <w:szCs w:val="20"/>
                  <w14:ligatures w14:val="none"/>
                </w:rPr>
                <w:t>0.72</w:t>
              </w:r>
            </w:ins>
          </w:p>
        </w:tc>
      </w:tr>
      <w:tr w:rsidR="00663AE5" w:rsidRPr="006C53DE" w14:paraId="18A84D8C" w14:textId="77777777" w:rsidTr="00241A4A">
        <w:trPr>
          <w:trHeight w:val="300"/>
          <w:ins w:id="554" w:author="Jujia Li" w:date="2025-08-25T16:25:00Z"/>
        </w:trPr>
        <w:tc>
          <w:tcPr>
            <w:tcW w:w="558" w:type="pct"/>
            <w:noWrap/>
            <w:vAlign w:val="bottom"/>
            <w:hideMark/>
          </w:tcPr>
          <w:p w14:paraId="252BBD7B" w14:textId="77777777" w:rsidR="00663AE5" w:rsidRPr="006C53DE" w:rsidRDefault="00663AE5" w:rsidP="00241A4A">
            <w:pPr>
              <w:spacing w:after="0" w:line="240" w:lineRule="auto"/>
              <w:rPr>
                <w:ins w:id="555" w:author="Jujia Li" w:date="2025-08-25T16:25:00Z" w16du:dateUtc="2025-08-25T21:25:00Z"/>
                <w:rFonts w:ascii="Times New Roman" w:eastAsia="Times New Roman" w:hAnsi="Times New Roman" w:cs="Times New Roman"/>
                <w:color w:val="000000"/>
                <w:kern w:val="0"/>
                <w:sz w:val="20"/>
                <w:szCs w:val="20"/>
                <w14:ligatures w14:val="none"/>
              </w:rPr>
            </w:pPr>
            <w:ins w:id="556" w:author="Jujia Li" w:date="2025-08-25T16:25:00Z" w16du:dateUtc="2025-08-25T21:25:00Z">
              <w:r w:rsidRPr="006C53DE">
                <w:rPr>
                  <w:rFonts w:ascii="Times New Roman" w:eastAsia="Times New Roman" w:hAnsi="Times New Roman" w:cs="Times New Roman"/>
                  <w:color w:val="000000"/>
                  <w:kern w:val="0"/>
                  <w:sz w:val="20"/>
                  <w:szCs w:val="20"/>
                  <w14:ligatures w14:val="none"/>
                </w:rPr>
                <w:t>LAWRENCE</w:t>
              </w:r>
            </w:ins>
          </w:p>
        </w:tc>
        <w:tc>
          <w:tcPr>
            <w:tcW w:w="450" w:type="pct"/>
            <w:noWrap/>
            <w:vAlign w:val="bottom"/>
            <w:hideMark/>
          </w:tcPr>
          <w:p w14:paraId="1A10ED08" w14:textId="77777777" w:rsidR="00663AE5" w:rsidRPr="006C53DE" w:rsidRDefault="00663AE5" w:rsidP="00241A4A">
            <w:pPr>
              <w:spacing w:after="0" w:line="240" w:lineRule="auto"/>
              <w:jc w:val="right"/>
              <w:rPr>
                <w:ins w:id="557" w:author="Jujia Li" w:date="2025-08-25T16:25:00Z" w16du:dateUtc="2025-08-25T21:25:00Z"/>
                <w:rFonts w:ascii="Times New Roman" w:eastAsia="Times New Roman" w:hAnsi="Times New Roman" w:cs="Times New Roman"/>
                <w:color w:val="000000"/>
                <w:kern w:val="0"/>
                <w:sz w:val="20"/>
                <w:szCs w:val="20"/>
                <w14:ligatures w14:val="none"/>
              </w:rPr>
            </w:pPr>
            <w:ins w:id="558" w:author="Jujia Li" w:date="2025-08-25T16:25:00Z" w16du:dateUtc="2025-08-25T21:25:00Z">
              <w:r w:rsidRPr="006C53DE">
                <w:rPr>
                  <w:rFonts w:ascii="Times New Roman" w:eastAsia="Times New Roman" w:hAnsi="Times New Roman" w:cs="Times New Roman"/>
                  <w:color w:val="000000"/>
                  <w:kern w:val="0"/>
                  <w:sz w:val="20"/>
                  <w:szCs w:val="20"/>
                  <w14:ligatures w14:val="none"/>
                </w:rPr>
                <w:t>33227</w:t>
              </w:r>
            </w:ins>
          </w:p>
        </w:tc>
        <w:tc>
          <w:tcPr>
            <w:tcW w:w="256" w:type="pct"/>
            <w:noWrap/>
            <w:vAlign w:val="bottom"/>
            <w:hideMark/>
          </w:tcPr>
          <w:p w14:paraId="1661FB1D" w14:textId="77777777" w:rsidR="00663AE5" w:rsidRPr="006C53DE" w:rsidRDefault="00663AE5" w:rsidP="00241A4A">
            <w:pPr>
              <w:spacing w:after="0" w:line="240" w:lineRule="auto"/>
              <w:jc w:val="right"/>
              <w:rPr>
                <w:ins w:id="559" w:author="Jujia Li" w:date="2025-08-25T16:25:00Z" w16du:dateUtc="2025-08-25T21:25:00Z"/>
                <w:rFonts w:ascii="Times New Roman" w:eastAsia="Times New Roman" w:hAnsi="Times New Roman" w:cs="Times New Roman"/>
                <w:color w:val="000000"/>
                <w:kern w:val="0"/>
                <w:sz w:val="20"/>
                <w:szCs w:val="20"/>
                <w14:ligatures w14:val="none"/>
              </w:rPr>
            </w:pPr>
            <w:ins w:id="560" w:author="Jujia Li" w:date="2025-08-25T16:25:00Z" w16du:dateUtc="2025-08-25T21:25:00Z">
              <w:r w:rsidRPr="006C53DE">
                <w:rPr>
                  <w:rFonts w:ascii="Times New Roman" w:eastAsia="Times New Roman" w:hAnsi="Times New Roman" w:cs="Times New Roman"/>
                  <w:color w:val="000000"/>
                  <w:kern w:val="0"/>
                  <w:sz w:val="20"/>
                  <w:szCs w:val="20"/>
                  <w14:ligatures w14:val="none"/>
                </w:rPr>
                <w:t>26</w:t>
              </w:r>
            </w:ins>
          </w:p>
        </w:tc>
        <w:tc>
          <w:tcPr>
            <w:tcW w:w="242" w:type="pct"/>
            <w:noWrap/>
            <w:vAlign w:val="bottom"/>
            <w:hideMark/>
          </w:tcPr>
          <w:p w14:paraId="47EB4BA5" w14:textId="77777777" w:rsidR="00663AE5" w:rsidRPr="006C53DE" w:rsidRDefault="00663AE5" w:rsidP="00241A4A">
            <w:pPr>
              <w:spacing w:after="0" w:line="240" w:lineRule="auto"/>
              <w:jc w:val="right"/>
              <w:rPr>
                <w:ins w:id="561" w:author="Jujia Li" w:date="2025-08-25T16:25:00Z" w16du:dateUtc="2025-08-25T21:25:00Z"/>
                <w:rFonts w:ascii="Times New Roman" w:eastAsia="Times New Roman" w:hAnsi="Times New Roman" w:cs="Times New Roman"/>
                <w:color w:val="000000"/>
                <w:kern w:val="0"/>
                <w:sz w:val="20"/>
                <w:szCs w:val="20"/>
                <w14:ligatures w14:val="none"/>
              </w:rPr>
            </w:pPr>
            <w:ins w:id="562" w:author="Jujia Li" w:date="2025-08-25T16:25:00Z" w16du:dateUtc="2025-08-25T21:25:00Z">
              <w:r w:rsidRPr="006C53DE">
                <w:rPr>
                  <w:rFonts w:ascii="Times New Roman" w:eastAsia="Times New Roman" w:hAnsi="Times New Roman" w:cs="Times New Roman"/>
                  <w:color w:val="000000"/>
                  <w:kern w:val="0"/>
                  <w:sz w:val="20"/>
                  <w:szCs w:val="20"/>
                  <w14:ligatures w14:val="none"/>
                </w:rPr>
                <w:t>0.78</w:t>
              </w:r>
            </w:ins>
          </w:p>
        </w:tc>
        <w:tc>
          <w:tcPr>
            <w:tcW w:w="450" w:type="pct"/>
            <w:noWrap/>
            <w:vAlign w:val="bottom"/>
            <w:hideMark/>
          </w:tcPr>
          <w:p w14:paraId="28C1D70E" w14:textId="77777777" w:rsidR="00663AE5" w:rsidRPr="006C53DE" w:rsidRDefault="00663AE5" w:rsidP="00241A4A">
            <w:pPr>
              <w:spacing w:after="0" w:line="240" w:lineRule="auto"/>
              <w:jc w:val="right"/>
              <w:rPr>
                <w:ins w:id="563" w:author="Jujia Li" w:date="2025-08-25T16:25:00Z" w16du:dateUtc="2025-08-25T21:25:00Z"/>
                <w:rFonts w:ascii="Times New Roman" w:eastAsia="Times New Roman" w:hAnsi="Times New Roman" w:cs="Times New Roman"/>
                <w:color w:val="000000"/>
                <w:kern w:val="0"/>
                <w:sz w:val="20"/>
                <w:szCs w:val="20"/>
                <w14:ligatures w14:val="none"/>
              </w:rPr>
            </w:pPr>
            <w:ins w:id="564" w:author="Jujia Li" w:date="2025-08-25T16:25:00Z" w16du:dateUtc="2025-08-25T21:25:00Z">
              <w:r w:rsidRPr="006C53DE">
                <w:rPr>
                  <w:rFonts w:ascii="Times New Roman" w:eastAsia="Times New Roman" w:hAnsi="Times New Roman" w:cs="Times New Roman"/>
                  <w:color w:val="000000"/>
                  <w:kern w:val="0"/>
                  <w:sz w:val="20"/>
                  <w:szCs w:val="20"/>
                  <w14:ligatures w14:val="none"/>
                </w:rPr>
                <w:t>33063</w:t>
              </w:r>
            </w:ins>
          </w:p>
        </w:tc>
        <w:tc>
          <w:tcPr>
            <w:tcW w:w="256" w:type="pct"/>
            <w:noWrap/>
            <w:vAlign w:val="bottom"/>
            <w:hideMark/>
          </w:tcPr>
          <w:p w14:paraId="2F63ECF5" w14:textId="77777777" w:rsidR="00663AE5" w:rsidRPr="006C53DE" w:rsidRDefault="00663AE5" w:rsidP="00241A4A">
            <w:pPr>
              <w:spacing w:after="0" w:line="240" w:lineRule="auto"/>
              <w:jc w:val="right"/>
              <w:rPr>
                <w:ins w:id="565" w:author="Jujia Li" w:date="2025-08-25T16:25:00Z" w16du:dateUtc="2025-08-25T21:25:00Z"/>
                <w:rFonts w:ascii="Times New Roman" w:eastAsia="Times New Roman" w:hAnsi="Times New Roman" w:cs="Times New Roman"/>
                <w:color w:val="000000"/>
                <w:kern w:val="0"/>
                <w:sz w:val="20"/>
                <w:szCs w:val="20"/>
                <w14:ligatures w14:val="none"/>
              </w:rPr>
            </w:pPr>
            <w:ins w:id="566" w:author="Jujia Li" w:date="2025-08-25T16:25:00Z" w16du:dateUtc="2025-08-25T21:25:00Z">
              <w:r w:rsidRPr="006C53DE">
                <w:rPr>
                  <w:rFonts w:ascii="Times New Roman" w:eastAsia="Times New Roman" w:hAnsi="Times New Roman" w:cs="Times New Roman"/>
                  <w:color w:val="000000"/>
                  <w:kern w:val="0"/>
                  <w:sz w:val="20"/>
                  <w:szCs w:val="20"/>
                  <w14:ligatures w14:val="none"/>
                </w:rPr>
                <w:t>38</w:t>
              </w:r>
            </w:ins>
          </w:p>
        </w:tc>
        <w:tc>
          <w:tcPr>
            <w:tcW w:w="242" w:type="pct"/>
            <w:noWrap/>
            <w:vAlign w:val="bottom"/>
            <w:hideMark/>
          </w:tcPr>
          <w:p w14:paraId="278647AD" w14:textId="77777777" w:rsidR="00663AE5" w:rsidRPr="006C53DE" w:rsidRDefault="00663AE5" w:rsidP="00241A4A">
            <w:pPr>
              <w:spacing w:after="0" w:line="240" w:lineRule="auto"/>
              <w:jc w:val="right"/>
              <w:rPr>
                <w:ins w:id="567" w:author="Jujia Li" w:date="2025-08-25T16:25:00Z" w16du:dateUtc="2025-08-25T21:25:00Z"/>
                <w:rFonts w:ascii="Times New Roman" w:eastAsia="Times New Roman" w:hAnsi="Times New Roman" w:cs="Times New Roman"/>
                <w:color w:val="000000"/>
                <w:kern w:val="0"/>
                <w:sz w:val="20"/>
                <w:szCs w:val="20"/>
                <w14:ligatures w14:val="none"/>
              </w:rPr>
            </w:pPr>
            <w:ins w:id="568" w:author="Jujia Li" w:date="2025-08-25T16:25:00Z" w16du:dateUtc="2025-08-25T21:25:00Z">
              <w:r w:rsidRPr="006C53DE">
                <w:rPr>
                  <w:rFonts w:ascii="Times New Roman" w:eastAsia="Times New Roman" w:hAnsi="Times New Roman" w:cs="Times New Roman"/>
                  <w:color w:val="000000"/>
                  <w:kern w:val="0"/>
                  <w:sz w:val="20"/>
                  <w:szCs w:val="20"/>
                  <w14:ligatures w14:val="none"/>
                </w:rPr>
                <w:t>1.15</w:t>
              </w:r>
            </w:ins>
          </w:p>
        </w:tc>
        <w:tc>
          <w:tcPr>
            <w:tcW w:w="450" w:type="pct"/>
            <w:noWrap/>
            <w:vAlign w:val="bottom"/>
            <w:hideMark/>
          </w:tcPr>
          <w:p w14:paraId="65787510" w14:textId="77777777" w:rsidR="00663AE5" w:rsidRPr="006C53DE" w:rsidRDefault="00663AE5" w:rsidP="00241A4A">
            <w:pPr>
              <w:spacing w:after="0" w:line="240" w:lineRule="auto"/>
              <w:jc w:val="right"/>
              <w:rPr>
                <w:ins w:id="569" w:author="Jujia Li" w:date="2025-08-25T16:25:00Z" w16du:dateUtc="2025-08-25T21:25:00Z"/>
                <w:rFonts w:ascii="Times New Roman" w:eastAsia="Times New Roman" w:hAnsi="Times New Roman" w:cs="Times New Roman"/>
                <w:color w:val="000000"/>
                <w:kern w:val="0"/>
                <w:sz w:val="20"/>
                <w:szCs w:val="20"/>
                <w14:ligatures w14:val="none"/>
              </w:rPr>
            </w:pPr>
            <w:ins w:id="570" w:author="Jujia Li" w:date="2025-08-25T16:25:00Z" w16du:dateUtc="2025-08-25T21:25:00Z">
              <w:r w:rsidRPr="006C53DE">
                <w:rPr>
                  <w:rFonts w:ascii="Times New Roman" w:eastAsia="Times New Roman" w:hAnsi="Times New Roman" w:cs="Times New Roman"/>
                  <w:color w:val="000000"/>
                  <w:kern w:val="0"/>
                  <w:sz w:val="20"/>
                  <w:szCs w:val="20"/>
                  <w14:ligatures w14:val="none"/>
                </w:rPr>
                <w:t>32941</w:t>
              </w:r>
            </w:ins>
          </w:p>
        </w:tc>
        <w:tc>
          <w:tcPr>
            <w:tcW w:w="256" w:type="pct"/>
            <w:noWrap/>
            <w:vAlign w:val="bottom"/>
            <w:hideMark/>
          </w:tcPr>
          <w:p w14:paraId="592FD003" w14:textId="77777777" w:rsidR="00663AE5" w:rsidRPr="006C53DE" w:rsidRDefault="00663AE5" w:rsidP="00241A4A">
            <w:pPr>
              <w:spacing w:after="0" w:line="240" w:lineRule="auto"/>
              <w:jc w:val="right"/>
              <w:rPr>
                <w:ins w:id="571" w:author="Jujia Li" w:date="2025-08-25T16:25:00Z" w16du:dateUtc="2025-08-25T21:25:00Z"/>
                <w:rFonts w:ascii="Times New Roman" w:eastAsia="Times New Roman" w:hAnsi="Times New Roman" w:cs="Times New Roman"/>
                <w:color w:val="000000"/>
                <w:kern w:val="0"/>
                <w:sz w:val="20"/>
                <w:szCs w:val="20"/>
                <w14:ligatures w14:val="none"/>
              </w:rPr>
            </w:pPr>
            <w:ins w:id="572" w:author="Jujia Li" w:date="2025-08-25T16:25:00Z" w16du:dateUtc="2025-08-25T21:25:00Z">
              <w:r w:rsidRPr="006C53DE">
                <w:rPr>
                  <w:rFonts w:ascii="Times New Roman" w:eastAsia="Times New Roman" w:hAnsi="Times New Roman" w:cs="Times New Roman"/>
                  <w:color w:val="000000"/>
                  <w:kern w:val="0"/>
                  <w:sz w:val="20"/>
                  <w:szCs w:val="20"/>
                  <w14:ligatures w14:val="none"/>
                </w:rPr>
                <w:t>27</w:t>
              </w:r>
            </w:ins>
          </w:p>
        </w:tc>
        <w:tc>
          <w:tcPr>
            <w:tcW w:w="243" w:type="pct"/>
            <w:noWrap/>
            <w:vAlign w:val="bottom"/>
            <w:hideMark/>
          </w:tcPr>
          <w:p w14:paraId="1A4BDDD5" w14:textId="77777777" w:rsidR="00663AE5" w:rsidRPr="006C53DE" w:rsidRDefault="00663AE5" w:rsidP="00241A4A">
            <w:pPr>
              <w:spacing w:after="0" w:line="240" w:lineRule="auto"/>
              <w:jc w:val="right"/>
              <w:rPr>
                <w:ins w:id="573" w:author="Jujia Li" w:date="2025-08-25T16:25:00Z" w16du:dateUtc="2025-08-25T21:25:00Z"/>
                <w:rFonts w:ascii="Times New Roman" w:eastAsia="Times New Roman" w:hAnsi="Times New Roman" w:cs="Times New Roman"/>
                <w:color w:val="000000"/>
                <w:kern w:val="0"/>
                <w:sz w:val="20"/>
                <w:szCs w:val="20"/>
                <w14:ligatures w14:val="none"/>
              </w:rPr>
            </w:pPr>
            <w:ins w:id="574" w:author="Jujia Li" w:date="2025-08-25T16:25:00Z" w16du:dateUtc="2025-08-25T21:25:00Z">
              <w:r w:rsidRPr="006C53DE">
                <w:rPr>
                  <w:rFonts w:ascii="Times New Roman" w:eastAsia="Times New Roman" w:hAnsi="Times New Roman" w:cs="Times New Roman"/>
                  <w:color w:val="000000"/>
                  <w:kern w:val="0"/>
                  <w:sz w:val="20"/>
                  <w:szCs w:val="20"/>
                  <w14:ligatures w14:val="none"/>
                </w:rPr>
                <w:t>0.82</w:t>
              </w:r>
            </w:ins>
          </w:p>
        </w:tc>
        <w:tc>
          <w:tcPr>
            <w:tcW w:w="450" w:type="pct"/>
            <w:noWrap/>
            <w:vAlign w:val="bottom"/>
            <w:hideMark/>
          </w:tcPr>
          <w:p w14:paraId="6B89E694" w14:textId="77777777" w:rsidR="00663AE5" w:rsidRPr="006C53DE" w:rsidRDefault="00663AE5" w:rsidP="00241A4A">
            <w:pPr>
              <w:spacing w:after="0" w:line="240" w:lineRule="auto"/>
              <w:jc w:val="right"/>
              <w:rPr>
                <w:ins w:id="575" w:author="Jujia Li" w:date="2025-08-25T16:25:00Z" w16du:dateUtc="2025-08-25T21:25:00Z"/>
                <w:rFonts w:ascii="Times New Roman" w:eastAsia="Times New Roman" w:hAnsi="Times New Roman" w:cs="Times New Roman"/>
                <w:color w:val="000000"/>
                <w:kern w:val="0"/>
                <w:sz w:val="20"/>
                <w:szCs w:val="20"/>
                <w14:ligatures w14:val="none"/>
              </w:rPr>
            </w:pPr>
            <w:ins w:id="576" w:author="Jujia Li" w:date="2025-08-25T16:25:00Z" w16du:dateUtc="2025-08-25T21:25:00Z">
              <w:r w:rsidRPr="006C53DE">
                <w:rPr>
                  <w:rFonts w:ascii="Times New Roman" w:eastAsia="Times New Roman" w:hAnsi="Times New Roman" w:cs="Times New Roman"/>
                  <w:color w:val="000000"/>
                  <w:kern w:val="0"/>
                  <w:sz w:val="20"/>
                  <w:szCs w:val="20"/>
                  <w14:ligatures w14:val="none"/>
                </w:rPr>
                <w:t>32924</w:t>
              </w:r>
            </w:ins>
          </w:p>
        </w:tc>
        <w:tc>
          <w:tcPr>
            <w:tcW w:w="256" w:type="pct"/>
            <w:noWrap/>
            <w:vAlign w:val="bottom"/>
            <w:hideMark/>
          </w:tcPr>
          <w:p w14:paraId="245FB06E" w14:textId="77777777" w:rsidR="00663AE5" w:rsidRPr="006C53DE" w:rsidRDefault="00663AE5" w:rsidP="00241A4A">
            <w:pPr>
              <w:spacing w:after="0" w:line="240" w:lineRule="auto"/>
              <w:jc w:val="right"/>
              <w:rPr>
                <w:ins w:id="577" w:author="Jujia Li" w:date="2025-08-25T16:25:00Z" w16du:dateUtc="2025-08-25T21:25:00Z"/>
                <w:rFonts w:ascii="Times New Roman" w:eastAsia="Times New Roman" w:hAnsi="Times New Roman" w:cs="Times New Roman"/>
                <w:color w:val="000000"/>
                <w:kern w:val="0"/>
                <w:sz w:val="20"/>
                <w:szCs w:val="20"/>
                <w14:ligatures w14:val="none"/>
              </w:rPr>
            </w:pPr>
            <w:ins w:id="578" w:author="Jujia Li" w:date="2025-08-25T16:25:00Z" w16du:dateUtc="2025-08-25T21:25:00Z">
              <w:r w:rsidRPr="006C53DE">
                <w:rPr>
                  <w:rFonts w:ascii="Times New Roman" w:eastAsia="Times New Roman" w:hAnsi="Times New Roman" w:cs="Times New Roman"/>
                  <w:color w:val="000000"/>
                  <w:kern w:val="0"/>
                  <w:sz w:val="20"/>
                  <w:szCs w:val="20"/>
                  <w14:ligatures w14:val="none"/>
                </w:rPr>
                <w:t>55</w:t>
              </w:r>
            </w:ins>
          </w:p>
        </w:tc>
        <w:tc>
          <w:tcPr>
            <w:tcW w:w="243" w:type="pct"/>
            <w:noWrap/>
            <w:vAlign w:val="bottom"/>
            <w:hideMark/>
          </w:tcPr>
          <w:p w14:paraId="06003EC3" w14:textId="77777777" w:rsidR="00663AE5" w:rsidRPr="006C53DE" w:rsidRDefault="00663AE5" w:rsidP="00241A4A">
            <w:pPr>
              <w:spacing w:after="0" w:line="240" w:lineRule="auto"/>
              <w:jc w:val="right"/>
              <w:rPr>
                <w:ins w:id="579" w:author="Jujia Li" w:date="2025-08-25T16:25:00Z" w16du:dateUtc="2025-08-25T21:25:00Z"/>
                <w:rFonts w:ascii="Times New Roman" w:eastAsia="Times New Roman" w:hAnsi="Times New Roman" w:cs="Times New Roman"/>
                <w:color w:val="000000"/>
                <w:kern w:val="0"/>
                <w:sz w:val="20"/>
                <w:szCs w:val="20"/>
                <w14:ligatures w14:val="none"/>
              </w:rPr>
            </w:pPr>
            <w:ins w:id="580" w:author="Jujia Li" w:date="2025-08-25T16:25:00Z" w16du:dateUtc="2025-08-25T21:25:00Z">
              <w:r w:rsidRPr="006C53DE">
                <w:rPr>
                  <w:rFonts w:ascii="Times New Roman" w:eastAsia="Times New Roman" w:hAnsi="Times New Roman" w:cs="Times New Roman"/>
                  <w:color w:val="000000"/>
                  <w:kern w:val="0"/>
                  <w:sz w:val="20"/>
                  <w:szCs w:val="20"/>
                  <w14:ligatures w14:val="none"/>
                </w:rPr>
                <w:t>1.67</w:t>
              </w:r>
            </w:ins>
          </w:p>
        </w:tc>
        <w:tc>
          <w:tcPr>
            <w:tcW w:w="256" w:type="pct"/>
            <w:noWrap/>
            <w:vAlign w:val="bottom"/>
            <w:hideMark/>
          </w:tcPr>
          <w:p w14:paraId="5274674D" w14:textId="77777777" w:rsidR="00663AE5" w:rsidRPr="006C53DE" w:rsidRDefault="00663AE5" w:rsidP="00241A4A">
            <w:pPr>
              <w:spacing w:after="0" w:line="240" w:lineRule="auto"/>
              <w:jc w:val="right"/>
              <w:rPr>
                <w:ins w:id="581" w:author="Jujia Li" w:date="2025-08-25T16:25:00Z" w16du:dateUtc="2025-08-25T21:25:00Z"/>
                <w:rFonts w:ascii="Times New Roman" w:eastAsia="Times New Roman" w:hAnsi="Times New Roman" w:cs="Times New Roman"/>
                <w:color w:val="000000"/>
                <w:kern w:val="0"/>
                <w:sz w:val="20"/>
                <w:szCs w:val="20"/>
                <w14:ligatures w14:val="none"/>
              </w:rPr>
            </w:pPr>
            <w:ins w:id="582" w:author="Jujia Li" w:date="2025-08-25T16:25:00Z" w16du:dateUtc="2025-08-25T21:25:00Z">
              <w:r w:rsidRPr="006C53DE">
                <w:rPr>
                  <w:rFonts w:ascii="Times New Roman" w:eastAsia="Times New Roman" w:hAnsi="Times New Roman" w:cs="Times New Roman"/>
                  <w:color w:val="000000"/>
                  <w:kern w:val="0"/>
                  <w:sz w:val="20"/>
                  <w:szCs w:val="20"/>
                  <w14:ligatures w14:val="none"/>
                </w:rPr>
                <w:t>146</w:t>
              </w:r>
            </w:ins>
          </w:p>
        </w:tc>
        <w:tc>
          <w:tcPr>
            <w:tcW w:w="392" w:type="pct"/>
            <w:noWrap/>
            <w:vAlign w:val="bottom"/>
            <w:hideMark/>
          </w:tcPr>
          <w:p w14:paraId="56ABD21C" w14:textId="77777777" w:rsidR="00663AE5" w:rsidRPr="006C53DE" w:rsidRDefault="00663AE5" w:rsidP="00241A4A">
            <w:pPr>
              <w:spacing w:after="0" w:line="240" w:lineRule="auto"/>
              <w:jc w:val="right"/>
              <w:rPr>
                <w:ins w:id="583" w:author="Jujia Li" w:date="2025-08-25T16:25:00Z" w16du:dateUtc="2025-08-25T21:25:00Z"/>
                <w:rFonts w:ascii="Times New Roman" w:eastAsia="Times New Roman" w:hAnsi="Times New Roman" w:cs="Times New Roman"/>
                <w:color w:val="000000"/>
                <w:kern w:val="0"/>
                <w:sz w:val="20"/>
                <w:szCs w:val="20"/>
                <w14:ligatures w14:val="none"/>
              </w:rPr>
            </w:pPr>
            <w:ins w:id="584" w:author="Jujia Li" w:date="2025-08-25T16:25:00Z" w16du:dateUtc="2025-08-25T21:25:00Z">
              <w:r w:rsidRPr="006C53DE">
                <w:rPr>
                  <w:rFonts w:ascii="Times New Roman" w:eastAsia="Times New Roman" w:hAnsi="Times New Roman" w:cs="Times New Roman"/>
                  <w:color w:val="000000"/>
                  <w:kern w:val="0"/>
                  <w:sz w:val="20"/>
                  <w:szCs w:val="20"/>
                  <w14:ligatures w14:val="none"/>
                </w:rPr>
                <w:t>1.10</w:t>
              </w:r>
            </w:ins>
          </w:p>
        </w:tc>
      </w:tr>
      <w:tr w:rsidR="00663AE5" w:rsidRPr="006C53DE" w14:paraId="46945C0F" w14:textId="77777777" w:rsidTr="00241A4A">
        <w:trPr>
          <w:trHeight w:val="300"/>
          <w:ins w:id="585" w:author="Jujia Li" w:date="2025-08-25T16:25:00Z"/>
        </w:trPr>
        <w:tc>
          <w:tcPr>
            <w:tcW w:w="558" w:type="pct"/>
            <w:noWrap/>
            <w:vAlign w:val="bottom"/>
            <w:hideMark/>
          </w:tcPr>
          <w:p w14:paraId="0BB3B161" w14:textId="77777777" w:rsidR="00663AE5" w:rsidRPr="006C53DE" w:rsidRDefault="00663AE5" w:rsidP="00241A4A">
            <w:pPr>
              <w:spacing w:after="0" w:line="240" w:lineRule="auto"/>
              <w:rPr>
                <w:ins w:id="586" w:author="Jujia Li" w:date="2025-08-25T16:25:00Z" w16du:dateUtc="2025-08-25T21:25:00Z"/>
                <w:rFonts w:ascii="Times New Roman" w:eastAsia="Times New Roman" w:hAnsi="Times New Roman" w:cs="Times New Roman"/>
                <w:color w:val="000000"/>
                <w:kern w:val="0"/>
                <w:sz w:val="20"/>
                <w:szCs w:val="20"/>
                <w14:ligatures w14:val="none"/>
              </w:rPr>
            </w:pPr>
            <w:ins w:id="587" w:author="Jujia Li" w:date="2025-08-25T16:25:00Z" w16du:dateUtc="2025-08-25T21:25:00Z">
              <w:r w:rsidRPr="006C53DE">
                <w:rPr>
                  <w:rFonts w:ascii="Times New Roman" w:eastAsia="Times New Roman" w:hAnsi="Times New Roman" w:cs="Times New Roman"/>
                  <w:color w:val="000000"/>
                  <w:kern w:val="0"/>
                  <w:sz w:val="20"/>
                  <w:szCs w:val="20"/>
                  <w14:ligatures w14:val="none"/>
                </w:rPr>
                <w:t>LIMESTONE</w:t>
              </w:r>
            </w:ins>
          </w:p>
        </w:tc>
        <w:tc>
          <w:tcPr>
            <w:tcW w:w="450" w:type="pct"/>
            <w:noWrap/>
            <w:vAlign w:val="bottom"/>
            <w:hideMark/>
          </w:tcPr>
          <w:p w14:paraId="07A88E97" w14:textId="77777777" w:rsidR="00663AE5" w:rsidRPr="006C53DE" w:rsidRDefault="00663AE5" w:rsidP="00241A4A">
            <w:pPr>
              <w:spacing w:after="0" w:line="240" w:lineRule="auto"/>
              <w:jc w:val="right"/>
              <w:rPr>
                <w:ins w:id="588" w:author="Jujia Li" w:date="2025-08-25T16:25:00Z" w16du:dateUtc="2025-08-25T21:25:00Z"/>
                <w:rFonts w:ascii="Times New Roman" w:eastAsia="Times New Roman" w:hAnsi="Times New Roman" w:cs="Times New Roman"/>
                <w:color w:val="000000"/>
                <w:kern w:val="0"/>
                <w:sz w:val="20"/>
                <w:szCs w:val="20"/>
                <w14:ligatures w14:val="none"/>
              </w:rPr>
            </w:pPr>
            <w:ins w:id="589" w:author="Jujia Li" w:date="2025-08-25T16:25:00Z" w16du:dateUtc="2025-08-25T21:25:00Z">
              <w:r w:rsidRPr="006C53DE">
                <w:rPr>
                  <w:rFonts w:ascii="Times New Roman" w:eastAsia="Times New Roman" w:hAnsi="Times New Roman" w:cs="Times New Roman"/>
                  <w:color w:val="000000"/>
                  <w:kern w:val="0"/>
                  <w:sz w:val="20"/>
                  <w:szCs w:val="20"/>
                  <w14:ligatures w14:val="none"/>
                </w:rPr>
                <w:t>92847</w:t>
              </w:r>
            </w:ins>
          </w:p>
        </w:tc>
        <w:tc>
          <w:tcPr>
            <w:tcW w:w="256" w:type="pct"/>
            <w:noWrap/>
            <w:vAlign w:val="bottom"/>
            <w:hideMark/>
          </w:tcPr>
          <w:p w14:paraId="6872DABE" w14:textId="77777777" w:rsidR="00663AE5" w:rsidRPr="006C53DE" w:rsidRDefault="00663AE5" w:rsidP="00241A4A">
            <w:pPr>
              <w:spacing w:after="0" w:line="240" w:lineRule="auto"/>
              <w:jc w:val="right"/>
              <w:rPr>
                <w:ins w:id="590" w:author="Jujia Li" w:date="2025-08-25T16:25:00Z" w16du:dateUtc="2025-08-25T21:25:00Z"/>
                <w:rFonts w:ascii="Times New Roman" w:eastAsia="Times New Roman" w:hAnsi="Times New Roman" w:cs="Times New Roman"/>
                <w:color w:val="000000"/>
                <w:kern w:val="0"/>
                <w:sz w:val="20"/>
                <w:szCs w:val="20"/>
                <w14:ligatures w14:val="none"/>
              </w:rPr>
            </w:pPr>
            <w:ins w:id="591" w:author="Jujia Li" w:date="2025-08-25T16:25:00Z" w16du:dateUtc="2025-08-25T21:25:00Z">
              <w:r w:rsidRPr="006C53DE">
                <w:rPr>
                  <w:rFonts w:ascii="Times New Roman" w:eastAsia="Times New Roman" w:hAnsi="Times New Roman" w:cs="Times New Roman"/>
                  <w:color w:val="000000"/>
                  <w:kern w:val="0"/>
                  <w:sz w:val="20"/>
                  <w:szCs w:val="20"/>
                  <w14:ligatures w14:val="none"/>
                </w:rPr>
                <w:t>57</w:t>
              </w:r>
            </w:ins>
          </w:p>
        </w:tc>
        <w:tc>
          <w:tcPr>
            <w:tcW w:w="242" w:type="pct"/>
            <w:noWrap/>
            <w:vAlign w:val="bottom"/>
            <w:hideMark/>
          </w:tcPr>
          <w:p w14:paraId="193EAB74" w14:textId="77777777" w:rsidR="00663AE5" w:rsidRPr="006C53DE" w:rsidRDefault="00663AE5" w:rsidP="00241A4A">
            <w:pPr>
              <w:spacing w:after="0" w:line="240" w:lineRule="auto"/>
              <w:jc w:val="right"/>
              <w:rPr>
                <w:ins w:id="592" w:author="Jujia Li" w:date="2025-08-25T16:25:00Z" w16du:dateUtc="2025-08-25T21:25:00Z"/>
                <w:rFonts w:ascii="Times New Roman" w:eastAsia="Times New Roman" w:hAnsi="Times New Roman" w:cs="Times New Roman"/>
                <w:color w:val="000000"/>
                <w:kern w:val="0"/>
                <w:sz w:val="20"/>
                <w:szCs w:val="20"/>
                <w14:ligatures w14:val="none"/>
              </w:rPr>
            </w:pPr>
            <w:ins w:id="593" w:author="Jujia Li" w:date="2025-08-25T16:25:00Z" w16du:dateUtc="2025-08-25T21:25:00Z">
              <w:r w:rsidRPr="006C53DE">
                <w:rPr>
                  <w:rFonts w:ascii="Times New Roman" w:eastAsia="Times New Roman" w:hAnsi="Times New Roman" w:cs="Times New Roman"/>
                  <w:color w:val="000000"/>
                  <w:kern w:val="0"/>
                  <w:sz w:val="20"/>
                  <w:szCs w:val="20"/>
                  <w14:ligatures w14:val="none"/>
                </w:rPr>
                <w:t>0.61</w:t>
              </w:r>
            </w:ins>
          </w:p>
        </w:tc>
        <w:tc>
          <w:tcPr>
            <w:tcW w:w="450" w:type="pct"/>
            <w:noWrap/>
            <w:vAlign w:val="bottom"/>
            <w:hideMark/>
          </w:tcPr>
          <w:p w14:paraId="1444415B" w14:textId="77777777" w:rsidR="00663AE5" w:rsidRPr="006C53DE" w:rsidRDefault="00663AE5" w:rsidP="00241A4A">
            <w:pPr>
              <w:spacing w:after="0" w:line="240" w:lineRule="auto"/>
              <w:jc w:val="right"/>
              <w:rPr>
                <w:ins w:id="594" w:author="Jujia Li" w:date="2025-08-25T16:25:00Z" w16du:dateUtc="2025-08-25T21:25:00Z"/>
                <w:rFonts w:ascii="Times New Roman" w:eastAsia="Times New Roman" w:hAnsi="Times New Roman" w:cs="Times New Roman"/>
                <w:color w:val="000000"/>
                <w:kern w:val="0"/>
                <w:sz w:val="20"/>
                <w:szCs w:val="20"/>
                <w14:ligatures w14:val="none"/>
              </w:rPr>
            </w:pPr>
            <w:ins w:id="595" w:author="Jujia Li" w:date="2025-08-25T16:25:00Z" w16du:dateUtc="2025-08-25T21:25:00Z">
              <w:r w:rsidRPr="006C53DE">
                <w:rPr>
                  <w:rFonts w:ascii="Times New Roman" w:eastAsia="Times New Roman" w:hAnsi="Times New Roman" w:cs="Times New Roman"/>
                  <w:color w:val="000000"/>
                  <w:kern w:val="0"/>
                  <w:sz w:val="20"/>
                  <w:szCs w:val="20"/>
                  <w14:ligatures w14:val="none"/>
                </w:rPr>
                <w:t>94130</w:t>
              </w:r>
            </w:ins>
          </w:p>
        </w:tc>
        <w:tc>
          <w:tcPr>
            <w:tcW w:w="256" w:type="pct"/>
            <w:noWrap/>
            <w:vAlign w:val="bottom"/>
            <w:hideMark/>
          </w:tcPr>
          <w:p w14:paraId="198C0D16" w14:textId="77777777" w:rsidR="00663AE5" w:rsidRPr="006C53DE" w:rsidRDefault="00663AE5" w:rsidP="00241A4A">
            <w:pPr>
              <w:spacing w:after="0" w:line="240" w:lineRule="auto"/>
              <w:jc w:val="right"/>
              <w:rPr>
                <w:ins w:id="596" w:author="Jujia Li" w:date="2025-08-25T16:25:00Z" w16du:dateUtc="2025-08-25T21:25:00Z"/>
                <w:rFonts w:ascii="Times New Roman" w:eastAsia="Times New Roman" w:hAnsi="Times New Roman" w:cs="Times New Roman"/>
                <w:color w:val="000000"/>
                <w:kern w:val="0"/>
                <w:sz w:val="20"/>
                <w:szCs w:val="20"/>
                <w14:ligatures w14:val="none"/>
              </w:rPr>
            </w:pPr>
            <w:ins w:id="597" w:author="Jujia Li" w:date="2025-08-25T16:25:00Z" w16du:dateUtc="2025-08-25T21:25:00Z">
              <w:r w:rsidRPr="006C53DE">
                <w:rPr>
                  <w:rFonts w:ascii="Times New Roman" w:eastAsia="Times New Roman" w:hAnsi="Times New Roman" w:cs="Times New Roman"/>
                  <w:color w:val="000000"/>
                  <w:kern w:val="0"/>
                  <w:sz w:val="20"/>
                  <w:szCs w:val="20"/>
                  <w14:ligatures w14:val="none"/>
                </w:rPr>
                <w:t>62</w:t>
              </w:r>
            </w:ins>
          </w:p>
        </w:tc>
        <w:tc>
          <w:tcPr>
            <w:tcW w:w="242" w:type="pct"/>
            <w:noWrap/>
            <w:vAlign w:val="bottom"/>
            <w:hideMark/>
          </w:tcPr>
          <w:p w14:paraId="2CDED458" w14:textId="77777777" w:rsidR="00663AE5" w:rsidRPr="006C53DE" w:rsidRDefault="00663AE5" w:rsidP="00241A4A">
            <w:pPr>
              <w:spacing w:after="0" w:line="240" w:lineRule="auto"/>
              <w:jc w:val="right"/>
              <w:rPr>
                <w:ins w:id="598" w:author="Jujia Li" w:date="2025-08-25T16:25:00Z" w16du:dateUtc="2025-08-25T21:25:00Z"/>
                <w:rFonts w:ascii="Times New Roman" w:eastAsia="Times New Roman" w:hAnsi="Times New Roman" w:cs="Times New Roman"/>
                <w:color w:val="000000"/>
                <w:kern w:val="0"/>
                <w:sz w:val="20"/>
                <w:szCs w:val="20"/>
                <w14:ligatures w14:val="none"/>
              </w:rPr>
            </w:pPr>
            <w:ins w:id="599" w:author="Jujia Li" w:date="2025-08-25T16:25:00Z" w16du:dateUtc="2025-08-25T21:25:00Z">
              <w:r w:rsidRPr="006C53DE">
                <w:rPr>
                  <w:rFonts w:ascii="Times New Roman" w:eastAsia="Times New Roman" w:hAnsi="Times New Roman" w:cs="Times New Roman"/>
                  <w:color w:val="000000"/>
                  <w:kern w:val="0"/>
                  <w:sz w:val="20"/>
                  <w:szCs w:val="20"/>
                  <w14:ligatures w14:val="none"/>
                </w:rPr>
                <w:t>0.66</w:t>
              </w:r>
            </w:ins>
          </w:p>
        </w:tc>
        <w:tc>
          <w:tcPr>
            <w:tcW w:w="450" w:type="pct"/>
            <w:noWrap/>
            <w:vAlign w:val="bottom"/>
            <w:hideMark/>
          </w:tcPr>
          <w:p w14:paraId="7B84F527" w14:textId="77777777" w:rsidR="00663AE5" w:rsidRPr="006C53DE" w:rsidRDefault="00663AE5" w:rsidP="00241A4A">
            <w:pPr>
              <w:spacing w:after="0" w:line="240" w:lineRule="auto"/>
              <w:jc w:val="right"/>
              <w:rPr>
                <w:ins w:id="600" w:author="Jujia Li" w:date="2025-08-25T16:25:00Z" w16du:dateUtc="2025-08-25T21:25:00Z"/>
                <w:rFonts w:ascii="Times New Roman" w:eastAsia="Times New Roman" w:hAnsi="Times New Roman" w:cs="Times New Roman"/>
                <w:color w:val="000000"/>
                <w:kern w:val="0"/>
                <w:sz w:val="20"/>
                <w:szCs w:val="20"/>
                <w14:ligatures w14:val="none"/>
              </w:rPr>
            </w:pPr>
            <w:ins w:id="601" w:author="Jujia Li" w:date="2025-08-25T16:25:00Z" w16du:dateUtc="2025-08-25T21:25:00Z">
              <w:r w:rsidRPr="006C53DE">
                <w:rPr>
                  <w:rFonts w:ascii="Times New Roman" w:eastAsia="Times New Roman" w:hAnsi="Times New Roman" w:cs="Times New Roman"/>
                  <w:color w:val="000000"/>
                  <w:kern w:val="0"/>
                  <w:sz w:val="20"/>
                  <w:szCs w:val="20"/>
                  <w14:ligatures w14:val="none"/>
                </w:rPr>
                <w:t>96177</w:t>
              </w:r>
            </w:ins>
          </w:p>
        </w:tc>
        <w:tc>
          <w:tcPr>
            <w:tcW w:w="256" w:type="pct"/>
            <w:noWrap/>
            <w:vAlign w:val="bottom"/>
            <w:hideMark/>
          </w:tcPr>
          <w:p w14:paraId="36BDDA6C" w14:textId="77777777" w:rsidR="00663AE5" w:rsidRPr="006C53DE" w:rsidRDefault="00663AE5" w:rsidP="00241A4A">
            <w:pPr>
              <w:spacing w:after="0" w:line="240" w:lineRule="auto"/>
              <w:jc w:val="right"/>
              <w:rPr>
                <w:ins w:id="602" w:author="Jujia Li" w:date="2025-08-25T16:25:00Z" w16du:dateUtc="2025-08-25T21:25:00Z"/>
                <w:rFonts w:ascii="Times New Roman" w:eastAsia="Times New Roman" w:hAnsi="Times New Roman" w:cs="Times New Roman"/>
                <w:color w:val="000000"/>
                <w:kern w:val="0"/>
                <w:sz w:val="20"/>
                <w:szCs w:val="20"/>
                <w14:ligatures w14:val="none"/>
              </w:rPr>
            </w:pPr>
            <w:ins w:id="603" w:author="Jujia Li" w:date="2025-08-25T16:25:00Z" w16du:dateUtc="2025-08-25T21:25:00Z">
              <w:r w:rsidRPr="006C53DE">
                <w:rPr>
                  <w:rFonts w:ascii="Times New Roman" w:eastAsia="Times New Roman" w:hAnsi="Times New Roman" w:cs="Times New Roman"/>
                  <w:color w:val="000000"/>
                  <w:kern w:val="0"/>
                  <w:sz w:val="20"/>
                  <w:szCs w:val="20"/>
                  <w14:ligatures w14:val="none"/>
                </w:rPr>
                <w:t>31</w:t>
              </w:r>
            </w:ins>
          </w:p>
        </w:tc>
        <w:tc>
          <w:tcPr>
            <w:tcW w:w="243" w:type="pct"/>
            <w:noWrap/>
            <w:vAlign w:val="bottom"/>
            <w:hideMark/>
          </w:tcPr>
          <w:p w14:paraId="2C712173" w14:textId="77777777" w:rsidR="00663AE5" w:rsidRPr="006C53DE" w:rsidRDefault="00663AE5" w:rsidP="00241A4A">
            <w:pPr>
              <w:spacing w:after="0" w:line="240" w:lineRule="auto"/>
              <w:jc w:val="right"/>
              <w:rPr>
                <w:ins w:id="604" w:author="Jujia Li" w:date="2025-08-25T16:25:00Z" w16du:dateUtc="2025-08-25T21:25:00Z"/>
                <w:rFonts w:ascii="Times New Roman" w:eastAsia="Times New Roman" w:hAnsi="Times New Roman" w:cs="Times New Roman"/>
                <w:color w:val="000000"/>
                <w:kern w:val="0"/>
                <w:sz w:val="20"/>
                <w:szCs w:val="20"/>
                <w14:ligatures w14:val="none"/>
              </w:rPr>
            </w:pPr>
            <w:ins w:id="605" w:author="Jujia Li" w:date="2025-08-25T16:25:00Z" w16du:dateUtc="2025-08-25T21:25:00Z">
              <w:r w:rsidRPr="006C53DE">
                <w:rPr>
                  <w:rFonts w:ascii="Times New Roman" w:eastAsia="Times New Roman" w:hAnsi="Times New Roman" w:cs="Times New Roman"/>
                  <w:color w:val="000000"/>
                  <w:kern w:val="0"/>
                  <w:sz w:val="20"/>
                  <w:szCs w:val="20"/>
                  <w14:ligatures w14:val="none"/>
                </w:rPr>
                <w:t>0.32</w:t>
              </w:r>
            </w:ins>
          </w:p>
        </w:tc>
        <w:tc>
          <w:tcPr>
            <w:tcW w:w="450" w:type="pct"/>
            <w:noWrap/>
            <w:vAlign w:val="bottom"/>
            <w:hideMark/>
          </w:tcPr>
          <w:p w14:paraId="0B1D05CF" w14:textId="77777777" w:rsidR="00663AE5" w:rsidRPr="006C53DE" w:rsidRDefault="00663AE5" w:rsidP="00241A4A">
            <w:pPr>
              <w:spacing w:after="0" w:line="240" w:lineRule="auto"/>
              <w:jc w:val="right"/>
              <w:rPr>
                <w:ins w:id="606" w:author="Jujia Li" w:date="2025-08-25T16:25:00Z" w16du:dateUtc="2025-08-25T21:25:00Z"/>
                <w:rFonts w:ascii="Times New Roman" w:eastAsia="Times New Roman" w:hAnsi="Times New Roman" w:cs="Times New Roman"/>
                <w:color w:val="000000"/>
                <w:kern w:val="0"/>
                <w:sz w:val="20"/>
                <w:szCs w:val="20"/>
                <w14:ligatures w14:val="none"/>
              </w:rPr>
            </w:pPr>
            <w:ins w:id="607" w:author="Jujia Li" w:date="2025-08-25T16:25:00Z" w16du:dateUtc="2025-08-25T21:25:00Z">
              <w:r w:rsidRPr="006C53DE">
                <w:rPr>
                  <w:rFonts w:ascii="Times New Roman" w:eastAsia="Times New Roman" w:hAnsi="Times New Roman" w:cs="Times New Roman"/>
                  <w:color w:val="000000"/>
                  <w:kern w:val="0"/>
                  <w:sz w:val="20"/>
                  <w:szCs w:val="20"/>
                  <w14:ligatures w14:val="none"/>
                </w:rPr>
                <w:t>98915</w:t>
              </w:r>
            </w:ins>
          </w:p>
        </w:tc>
        <w:tc>
          <w:tcPr>
            <w:tcW w:w="256" w:type="pct"/>
            <w:noWrap/>
            <w:vAlign w:val="bottom"/>
            <w:hideMark/>
          </w:tcPr>
          <w:p w14:paraId="73747F2F" w14:textId="77777777" w:rsidR="00663AE5" w:rsidRPr="006C53DE" w:rsidRDefault="00663AE5" w:rsidP="00241A4A">
            <w:pPr>
              <w:spacing w:after="0" w:line="240" w:lineRule="auto"/>
              <w:jc w:val="right"/>
              <w:rPr>
                <w:ins w:id="608" w:author="Jujia Li" w:date="2025-08-25T16:25:00Z" w16du:dateUtc="2025-08-25T21:25:00Z"/>
                <w:rFonts w:ascii="Times New Roman" w:eastAsia="Times New Roman" w:hAnsi="Times New Roman" w:cs="Times New Roman"/>
                <w:color w:val="000000"/>
                <w:kern w:val="0"/>
                <w:sz w:val="20"/>
                <w:szCs w:val="20"/>
                <w14:ligatures w14:val="none"/>
              </w:rPr>
            </w:pPr>
            <w:ins w:id="609" w:author="Jujia Li" w:date="2025-08-25T16:25:00Z" w16du:dateUtc="2025-08-25T21:25:00Z">
              <w:r w:rsidRPr="006C53DE">
                <w:rPr>
                  <w:rFonts w:ascii="Times New Roman" w:eastAsia="Times New Roman" w:hAnsi="Times New Roman" w:cs="Times New Roman"/>
                  <w:color w:val="000000"/>
                  <w:kern w:val="0"/>
                  <w:sz w:val="20"/>
                  <w:szCs w:val="20"/>
                  <w14:ligatures w14:val="none"/>
                </w:rPr>
                <w:t>35</w:t>
              </w:r>
            </w:ins>
          </w:p>
        </w:tc>
        <w:tc>
          <w:tcPr>
            <w:tcW w:w="243" w:type="pct"/>
            <w:noWrap/>
            <w:vAlign w:val="bottom"/>
            <w:hideMark/>
          </w:tcPr>
          <w:p w14:paraId="574015A0" w14:textId="77777777" w:rsidR="00663AE5" w:rsidRPr="006C53DE" w:rsidRDefault="00663AE5" w:rsidP="00241A4A">
            <w:pPr>
              <w:spacing w:after="0" w:line="240" w:lineRule="auto"/>
              <w:jc w:val="right"/>
              <w:rPr>
                <w:ins w:id="610" w:author="Jujia Li" w:date="2025-08-25T16:25:00Z" w16du:dateUtc="2025-08-25T21:25:00Z"/>
                <w:rFonts w:ascii="Times New Roman" w:eastAsia="Times New Roman" w:hAnsi="Times New Roman" w:cs="Times New Roman"/>
                <w:color w:val="000000"/>
                <w:kern w:val="0"/>
                <w:sz w:val="20"/>
                <w:szCs w:val="20"/>
                <w14:ligatures w14:val="none"/>
              </w:rPr>
            </w:pPr>
            <w:ins w:id="611" w:author="Jujia Li" w:date="2025-08-25T16:25:00Z" w16du:dateUtc="2025-08-25T21:25:00Z">
              <w:r w:rsidRPr="006C53DE">
                <w:rPr>
                  <w:rFonts w:ascii="Times New Roman" w:eastAsia="Times New Roman" w:hAnsi="Times New Roman" w:cs="Times New Roman"/>
                  <w:color w:val="000000"/>
                  <w:kern w:val="0"/>
                  <w:sz w:val="20"/>
                  <w:szCs w:val="20"/>
                  <w14:ligatures w14:val="none"/>
                </w:rPr>
                <w:t>0.35</w:t>
              </w:r>
            </w:ins>
          </w:p>
        </w:tc>
        <w:tc>
          <w:tcPr>
            <w:tcW w:w="256" w:type="pct"/>
            <w:noWrap/>
            <w:vAlign w:val="bottom"/>
            <w:hideMark/>
          </w:tcPr>
          <w:p w14:paraId="508A762A" w14:textId="77777777" w:rsidR="00663AE5" w:rsidRPr="006C53DE" w:rsidRDefault="00663AE5" w:rsidP="00241A4A">
            <w:pPr>
              <w:spacing w:after="0" w:line="240" w:lineRule="auto"/>
              <w:jc w:val="right"/>
              <w:rPr>
                <w:ins w:id="612" w:author="Jujia Li" w:date="2025-08-25T16:25:00Z" w16du:dateUtc="2025-08-25T21:25:00Z"/>
                <w:rFonts w:ascii="Times New Roman" w:eastAsia="Times New Roman" w:hAnsi="Times New Roman" w:cs="Times New Roman"/>
                <w:color w:val="000000"/>
                <w:kern w:val="0"/>
                <w:sz w:val="20"/>
                <w:szCs w:val="20"/>
                <w14:ligatures w14:val="none"/>
              </w:rPr>
            </w:pPr>
            <w:ins w:id="613" w:author="Jujia Li" w:date="2025-08-25T16:25:00Z" w16du:dateUtc="2025-08-25T21:25:00Z">
              <w:r w:rsidRPr="006C53DE">
                <w:rPr>
                  <w:rFonts w:ascii="Times New Roman" w:eastAsia="Times New Roman" w:hAnsi="Times New Roman" w:cs="Times New Roman"/>
                  <w:color w:val="000000"/>
                  <w:kern w:val="0"/>
                  <w:sz w:val="20"/>
                  <w:szCs w:val="20"/>
                  <w14:ligatures w14:val="none"/>
                </w:rPr>
                <w:t>185</w:t>
              </w:r>
            </w:ins>
          </w:p>
        </w:tc>
        <w:tc>
          <w:tcPr>
            <w:tcW w:w="392" w:type="pct"/>
            <w:noWrap/>
            <w:vAlign w:val="bottom"/>
            <w:hideMark/>
          </w:tcPr>
          <w:p w14:paraId="6AE3F755" w14:textId="77777777" w:rsidR="00663AE5" w:rsidRPr="006C53DE" w:rsidRDefault="00663AE5" w:rsidP="00241A4A">
            <w:pPr>
              <w:spacing w:after="0" w:line="240" w:lineRule="auto"/>
              <w:jc w:val="right"/>
              <w:rPr>
                <w:ins w:id="614" w:author="Jujia Li" w:date="2025-08-25T16:25:00Z" w16du:dateUtc="2025-08-25T21:25:00Z"/>
                <w:rFonts w:ascii="Times New Roman" w:eastAsia="Times New Roman" w:hAnsi="Times New Roman" w:cs="Times New Roman"/>
                <w:color w:val="000000"/>
                <w:kern w:val="0"/>
                <w:sz w:val="20"/>
                <w:szCs w:val="20"/>
                <w14:ligatures w14:val="none"/>
              </w:rPr>
            </w:pPr>
            <w:ins w:id="615" w:author="Jujia Li" w:date="2025-08-25T16:25:00Z" w16du:dateUtc="2025-08-25T21:25:00Z">
              <w:r w:rsidRPr="006C53DE">
                <w:rPr>
                  <w:rFonts w:ascii="Times New Roman" w:eastAsia="Times New Roman" w:hAnsi="Times New Roman" w:cs="Times New Roman"/>
                  <w:color w:val="000000"/>
                  <w:kern w:val="0"/>
                  <w:sz w:val="20"/>
                  <w:szCs w:val="20"/>
                  <w14:ligatures w14:val="none"/>
                </w:rPr>
                <w:t>0.48</w:t>
              </w:r>
            </w:ins>
          </w:p>
        </w:tc>
      </w:tr>
      <w:tr w:rsidR="00663AE5" w:rsidRPr="006C53DE" w14:paraId="731C2A51" w14:textId="77777777" w:rsidTr="00241A4A">
        <w:trPr>
          <w:trHeight w:val="300"/>
          <w:ins w:id="616" w:author="Jujia Li" w:date="2025-08-25T16:25:00Z"/>
        </w:trPr>
        <w:tc>
          <w:tcPr>
            <w:tcW w:w="558" w:type="pct"/>
            <w:noWrap/>
            <w:vAlign w:val="bottom"/>
            <w:hideMark/>
          </w:tcPr>
          <w:p w14:paraId="449C7FBE" w14:textId="77777777" w:rsidR="00663AE5" w:rsidRPr="006C53DE" w:rsidRDefault="00663AE5" w:rsidP="00241A4A">
            <w:pPr>
              <w:spacing w:after="0" w:line="240" w:lineRule="auto"/>
              <w:rPr>
                <w:ins w:id="617" w:author="Jujia Li" w:date="2025-08-25T16:25:00Z" w16du:dateUtc="2025-08-25T21:25:00Z"/>
                <w:rFonts w:ascii="Times New Roman" w:eastAsia="Times New Roman" w:hAnsi="Times New Roman" w:cs="Times New Roman"/>
                <w:color w:val="000000"/>
                <w:kern w:val="0"/>
                <w:sz w:val="20"/>
                <w:szCs w:val="20"/>
                <w14:ligatures w14:val="none"/>
              </w:rPr>
            </w:pPr>
            <w:ins w:id="618" w:author="Jujia Li" w:date="2025-08-25T16:25:00Z" w16du:dateUtc="2025-08-25T21:25:00Z">
              <w:r w:rsidRPr="006C53DE">
                <w:rPr>
                  <w:rFonts w:ascii="Times New Roman" w:eastAsia="Times New Roman" w:hAnsi="Times New Roman" w:cs="Times New Roman"/>
                  <w:color w:val="000000"/>
                  <w:kern w:val="0"/>
                  <w:sz w:val="20"/>
                  <w:szCs w:val="20"/>
                  <w14:ligatures w14:val="none"/>
                </w:rPr>
                <w:t>MADISON</w:t>
              </w:r>
            </w:ins>
          </w:p>
        </w:tc>
        <w:tc>
          <w:tcPr>
            <w:tcW w:w="450" w:type="pct"/>
            <w:noWrap/>
            <w:vAlign w:val="bottom"/>
            <w:hideMark/>
          </w:tcPr>
          <w:p w14:paraId="42DD8320" w14:textId="77777777" w:rsidR="00663AE5" w:rsidRPr="006C53DE" w:rsidRDefault="00663AE5" w:rsidP="00241A4A">
            <w:pPr>
              <w:spacing w:after="0" w:line="240" w:lineRule="auto"/>
              <w:jc w:val="right"/>
              <w:rPr>
                <w:ins w:id="619" w:author="Jujia Li" w:date="2025-08-25T16:25:00Z" w16du:dateUtc="2025-08-25T21:25:00Z"/>
                <w:rFonts w:ascii="Times New Roman" w:eastAsia="Times New Roman" w:hAnsi="Times New Roman" w:cs="Times New Roman"/>
                <w:color w:val="000000"/>
                <w:kern w:val="0"/>
                <w:sz w:val="20"/>
                <w:szCs w:val="20"/>
                <w14:ligatures w14:val="none"/>
              </w:rPr>
            </w:pPr>
            <w:ins w:id="620" w:author="Jujia Li" w:date="2025-08-25T16:25:00Z" w16du:dateUtc="2025-08-25T21:25:00Z">
              <w:r w:rsidRPr="006C53DE">
                <w:rPr>
                  <w:rFonts w:ascii="Times New Roman" w:eastAsia="Times New Roman" w:hAnsi="Times New Roman" w:cs="Times New Roman"/>
                  <w:color w:val="000000"/>
                  <w:kern w:val="0"/>
                  <w:sz w:val="20"/>
                  <w:szCs w:val="20"/>
                  <w14:ligatures w14:val="none"/>
                </w:rPr>
                <w:t>356729</w:t>
              </w:r>
            </w:ins>
          </w:p>
        </w:tc>
        <w:tc>
          <w:tcPr>
            <w:tcW w:w="256" w:type="pct"/>
            <w:noWrap/>
            <w:vAlign w:val="bottom"/>
            <w:hideMark/>
          </w:tcPr>
          <w:p w14:paraId="46FC3A11" w14:textId="77777777" w:rsidR="00663AE5" w:rsidRPr="006C53DE" w:rsidRDefault="00663AE5" w:rsidP="00241A4A">
            <w:pPr>
              <w:spacing w:after="0" w:line="240" w:lineRule="auto"/>
              <w:jc w:val="right"/>
              <w:rPr>
                <w:ins w:id="621" w:author="Jujia Li" w:date="2025-08-25T16:25:00Z" w16du:dateUtc="2025-08-25T21:25:00Z"/>
                <w:rFonts w:ascii="Times New Roman" w:eastAsia="Times New Roman" w:hAnsi="Times New Roman" w:cs="Times New Roman"/>
                <w:color w:val="000000"/>
                <w:kern w:val="0"/>
                <w:sz w:val="20"/>
                <w:szCs w:val="20"/>
                <w14:ligatures w14:val="none"/>
              </w:rPr>
            </w:pPr>
            <w:ins w:id="622" w:author="Jujia Li" w:date="2025-08-25T16:25:00Z" w16du:dateUtc="2025-08-25T21:25:00Z">
              <w:r w:rsidRPr="006C53DE">
                <w:rPr>
                  <w:rFonts w:ascii="Times New Roman" w:eastAsia="Times New Roman" w:hAnsi="Times New Roman" w:cs="Times New Roman"/>
                  <w:color w:val="000000"/>
                  <w:kern w:val="0"/>
                  <w:sz w:val="20"/>
                  <w:szCs w:val="20"/>
                  <w14:ligatures w14:val="none"/>
                </w:rPr>
                <w:t>302</w:t>
              </w:r>
            </w:ins>
          </w:p>
        </w:tc>
        <w:tc>
          <w:tcPr>
            <w:tcW w:w="242" w:type="pct"/>
            <w:noWrap/>
            <w:vAlign w:val="bottom"/>
            <w:hideMark/>
          </w:tcPr>
          <w:p w14:paraId="554C770A" w14:textId="77777777" w:rsidR="00663AE5" w:rsidRPr="006C53DE" w:rsidRDefault="00663AE5" w:rsidP="00241A4A">
            <w:pPr>
              <w:spacing w:after="0" w:line="240" w:lineRule="auto"/>
              <w:jc w:val="right"/>
              <w:rPr>
                <w:ins w:id="623" w:author="Jujia Li" w:date="2025-08-25T16:25:00Z" w16du:dateUtc="2025-08-25T21:25:00Z"/>
                <w:rFonts w:ascii="Times New Roman" w:eastAsia="Times New Roman" w:hAnsi="Times New Roman" w:cs="Times New Roman"/>
                <w:color w:val="000000"/>
                <w:kern w:val="0"/>
                <w:sz w:val="20"/>
                <w:szCs w:val="20"/>
                <w14:ligatures w14:val="none"/>
              </w:rPr>
            </w:pPr>
            <w:ins w:id="624" w:author="Jujia Li" w:date="2025-08-25T16:25:00Z" w16du:dateUtc="2025-08-25T21:25:00Z">
              <w:r w:rsidRPr="006C53DE">
                <w:rPr>
                  <w:rFonts w:ascii="Times New Roman" w:eastAsia="Times New Roman" w:hAnsi="Times New Roman" w:cs="Times New Roman"/>
                  <w:color w:val="000000"/>
                  <w:kern w:val="0"/>
                  <w:sz w:val="20"/>
                  <w:szCs w:val="20"/>
                  <w14:ligatures w14:val="none"/>
                </w:rPr>
                <w:t>0.85</w:t>
              </w:r>
            </w:ins>
          </w:p>
        </w:tc>
        <w:tc>
          <w:tcPr>
            <w:tcW w:w="450" w:type="pct"/>
            <w:noWrap/>
            <w:vAlign w:val="bottom"/>
            <w:hideMark/>
          </w:tcPr>
          <w:p w14:paraId="717FA4CE" w14:textId="77777777" w:rsidR="00663AE5" w:rsidRPr="006C53DE" w:rsidRDefault="00663AE5" w:rsidP="00241A4A">
            <w:pPr>
              <w:spacing w:after="0" w:line="240" w:lineRule="auto"/>
              <w:jc w:val="right"/>
              <w:rPr>
                <w:ins w:id="625" w:author="Jujia Li" w:date="2025-08-25T16:25:00Z" w16du:dateUtc="2025-08-25T21:25:00Z"/>
                <w:rFonts w:ascii="Times New Roman" w:eastAsia="Times New Roman" w:hAnsi="Times New Roman" w:cs="Times New Roman"/>
                <w:color w:val="000000"/>
                <w:kern w:val="0"/>
                <w:sz w:val="20"/>
                <w:szCs w:val="20"/>
                <w14:ligatures w14:val="none"/>
              </w:rPr>
            </w:pPr>
            <w:ins w:id="626" w:author="Jujia Li" w:date="2025-08-25T16:25:00Z" w16du:dateUtc="2025-08-25T21:25:00Z">
              <w:r w:rsidRPr="006C53DE">
                <w:rPr>
                  <w:rFonts w:ascii="Times New Roman" w:eastAsia="Times New Roman" w:hAnsi="Times New Roman" w:cs="Times New Roman"/>
                  <w:color w:val="000000"/>
                  <w:kern w:val="0"/>
                  <w:sz w:val="20"/>
                  <w:szCs w:val="20"/>
                  <w14:ligatures w14:val="none"/>
                </w:rPr>
                <w:t>361762</w:t>
              </w:r>
            </w:ins>
          </w:p>
        </w:tc>
        <w:tc>
          <w:tcPr>
            <w:tcW w:w="256" w:type="pct"/>
            <w:noWrap/>
            <w:vAlign w:val="bottom"/>
            <w:hideMark/>
          </w:tcPr>
          <w:p w14:paraId="48E25B70" w14:textId="77777777" w:rsidR="00663AE5" w:rsidRPr="006C53DE" w:rsidRDefault="00663AE5" w:rsidP="00241A4A">
            <w:pPr>
              <w:spacing w:after="0" w:line="240" w:lineRule="auto"/>
              <w:jc w:val="right"/>
              <w:rPr>
                <w:ins w:id="627" w:author="Jujia Li" w:date="2025-08-25T16:25:00Z" w16du:dateUtc="2025-08-25T21:25:00Z"/>
                <w:rFonts w:ascii="Times New Roman" w:eastAsia="Times New Roman" w:hAnsi="Times New Roman" w:cs="Times New Roman"/>
                <w:color w:val="000000"/>
                <w:kern w:val="0"/>
                <w:sz w:val="20"/>
                <w:szCs w:val="20"/>
                <w14:ligatures w14:val="none"/>
              </w:rPr>
            </w:pPr>
            <w:ins w:id="628" w:author="Jujia Li" w:date="2025-08-25T16:25:00Z" w16du:dateUtc="2025-08-25T21:25:00Z">
              <w:r w:rsidRPr="006C53DE">
                <w:rPr>
                  <w:rFonts w:ascii="Times New Roman" w:eastAsia="Times New Roman" w:hAnsi="Times New Roman" w:cs="Times New Roman"/>
                  <w:color w:val="000000"/>
                  <w:kern w:val="0"/>
                  <w:sz w:val="20"/>
                  <w:szCs w:val="20"/>
                  <w14:ligatures w14:val="none"/>
                </w:rPr>
                <w:t>471</w:t>
              </w:r>
            </w:ins>
          </w:p>
        </w:tc>
        <w:tc>
          <w:tcPr>
            <w:tcW w:w="242" w:type="pct"/>
            <w:noWrap/>
            <w:vAlign w:val="bottom"/>
            <w:hideMark/>
          </w:tcPr>
          <w:p w14:paraId="2EDAA10B" w14:textId="77777777" w:rsidR="00663AE5" w:rsidRPr="006C53DE" w:rsidRDefault="00663AE5" w:rsidP="00241A4A">
            <w:pPr>
              <w:spacing w:after="0" w:line="240" w:lineRule="auto"/>
              <w:jc w:val="right"/>
              <w:rPr>
                <w:ins w:id="629" w:author="Jujia Li" w:date="2025-08-25T16:25:00Z" w16du:dateUtc="2025-08-25T21:25:00Z"/>
                <w:rFonts w:ascii="Times New Roman" w:eastAsia="Times New Roman" w:hAnsi="Times New Roman" w:cs="Times New Roman"/>
                <w:color w:val="000000"/>
                <w:kern w:val="0"/>
                <w:sz w:val="20"/>
                <w:szCs w:val="20"/>
                <w14:ligatures w14:val="none"/>
              </w:rPr>
            </w:pPr>
            <w:ins w:id="630" w:author="Jujia Li" w:date="2025-08-25T16:25:00Z" w16du:dateUtc="2025-08-25T21:25:00Z">
              <w:r w:rsidRPr="006C53DE">
                <w:rPr>
                  <w:rFonts w:ascii="Times New Roman" w:eastAsia="Times New Roman" w:hAnsi="Times New Roman" w:cs="Times New Roman"/>
                  <w:color w:val="000000"/>
                  <w:kern w:val="0"/>
                  <w:sz w:val="20"/>
                  <w:szCs w:val="20"/>
                  <w14:ligatures w14:val="none"/>
                </w:rPr>
                <w:t>1.3</w:t>
              </w:r>
            </w:ins>
          </w:p>
        </w:tc>
        <w:tc>
          <w:tcPr>
            <w:tcW w:w="450" w:type="pct"/>
            <w:noWrap/>
            <w:vAlign w:val="bottom"/>
            <w:hideMark/>
          </w:tcPr>
          <w:p w14:paraId="1460F62B" w14:textId="77777777" w:rsidR="00663AE5" w:rsidRPr="006C53DE" w:rsidRDefault="00663AE5" w:rsidP="00241A4A">
            <w:pPr>
              <w:spacing w:after="0" w:line="240" w:lineRule="auto"/>
              <w:jc w:val="right"/>
              <w:rPr>
                <w:ins w:id="631" w:author="Jujia Li" w:date="2025-08-25T16:25:00Z" w16du:dateUtc="2025-08-25T21:25:00Z"/>
                <w:rFonts w:ascii="Times New Roman" w:eastAsia="Times New Roman" w:hAnsi="Times New Roman" w:cs="Times New Roman"/>
                <w:color w:val="000000"/>
                <w:kern w:val="0"/>
                <w:sz w:val="20"/>
                <w:szCs w:val="20"/>
                <w14:ligatures w14:val="none"/>
              </w:rPr>
            </w:pPr>
            <w:ins w:id="632" w:author="Jujia Li" w:date="2025-08-25T16:25:00Z" w16du:dateUtc="2025-08-25T21:25:00Z">
              <w:r w:rsidRPr="006C53DE">
                <w:rPr>
                  <w:rFonts w:ascii="Times New Roman" w:eastAsia="Times New Roman" w:hAnsi="Times New Roman" w:cs="Times New Roman"/>
                  <w:color w:val="000000"/>
                  <w:kern w:val="0"/>
                  <w:sz w:val="20"/>
                  <w:szCs w:val="20"/>
                  <w14:ligatures w14:val="none"/>
                </w:rPr>
                <w:t>367004</w:t>
              </w:r>
            </w:ins>
          </w:p>
        </w:tc>
        <w:tc>
          <w:tcPr>
            <w:tcW w:w="256" w:type="pct"/>
            <w:noWrap/>
            <w:vAlign w:val="bottom"/>
            <w:hideMark/>
          </w:tcPr>
          <w:p w14:paraId="66D09AEC" w14:textId="77777777" w:rsidR="00663AE5" w:rsidRPr="006C53DE" w:rsidRDefault="00663AE5" w:rsidP="00241A4A">
            <w:pPr>
              <w:spacing w:after="0" w:line="240" w:lineRule="auto"/>
              <w:jc w:val="right"/>
              <w:rPr>
                <w:ins w:id="633" w:author="Jujia Li" w:date="2025-08-25T16:25:00Z" w16du:dateUtc="2025-08-25T21:25:00Z"/>
                <w:rFonts w:ascii="Times New Roman" w:eastAsia="Times New Roman" w:hAnsi="Times New Roman" w:cs="Times New Roman"/>
                <w:color w:val="000000"/>
                <w:kern w:val="0"/>
                <w:sz w:val="20"/>
                <w:szCs w:val="20"/>
                <w14:ligatures w14:val="none"/>
              </w:rPr>
            </w:pPr>
            <w:ins w:id="634" w:author="Jujia Li" w:date="2025-08-25T16:25:00Z" w16du:dateUtc="2025-08-25T21:25:00Z">
              <w:r w:rsidRPr="006C53DE">
                <w:rPr>
                  <w:rFonts w:ascii="Times New Roman" w:eastAsia="Times New Roman" w:hAnsi="Times New Roman" w:cs="Times New Roman"/>
                  <w:color w:val="000000"/>
                  <w:kern w:val="0"/>
                  <w:sz w:val="20"/>
                  <w:szCs w:val="20"/>
                  <w14:ligatures w14:val="none"/>
                </w:rPr>
                <w:t>279</w:t>
              </w:r>
            </w:ins>
          </w:p>
        </w:tc>
        <w:tc>
          <w:tcPr>
            <w:tcW w:w="243" w:type="pct"/>
            <w:noWrap/>
            <w:vAlign w:val="bottom"/>
            <w:hideMark/>
          </w:tcPr>
          <w:p w14:paraId="6BD43EA0" w14:textId="77777777" w:rsidR="00663AE5" w:rsidRPr="006C53DE" w:rsidRDefault="00663AE5" w:rsidP="00241A4A">
            <w:pPr>
              <w:spacing w:after="0" w:line="240" w:lineRule="auto"/>
              <w:jc w:val="right"/>
              <w:rPr>
                <w:ins w:id="635" w:author="Jujia Li" w:date="2025-08-25T16:25:00Z" w16du:dateUtc="2025-08-25T21:25:00Z"/>
                <w:rFonts w:ascii="Times New Roman" w:eastAsia="Times New Roman" w:hAnsi="Times New Roman" w:cs="Times New Roman"/>
                <w:color w:val="000000"/>
                <w:kern w:val="0"/>
                <w:sz w:val="20"/>
                <w:szCs w:val="20"/>
                <w14:ligatures w14:val="none"/>
              </w:rPr>
            </w:pPr>
            <w:ins w:id="636" w:author="Jujia Li" w:date="2025-08-25T16:25:00Z" w16du:dateUtc="2025-08-25T21:25:00Z">
              <w:r w:rsidRPr="006C53DE">
                <w:rPr>
                  <w:rFonts w:ascii="Times New Roman" w:eastAsia="Times New Roman" w:hAnsi="Times New Roman" w:cs="Times New Roman"/>
                  <w:color w:val="000000"/>
                  <w:kern w:val="0"/>
                  <w:sz w:val="20"/>
                  <w:szCs w:val="20"/>
                  <w14:ligatures w14:val="none"/>
                </w:rPr>
                <w:t>0.76</w:t>
              </w:r>
            </w:ins>
          </w:p>
        </w:tc>
        <w:tc>
          <w:tcPr>
            <w:tcW w:w="450" w:type="pct"/>
            <w:noWrap/>
            <w:vAlign w:val="bottom"/>
            <w:hideMark/>
          </w:tcPr>
          <w:p w14:paraId="487379BC" w14:textId="77777777" w:rsidR="00663AE5" w:rsidRPr="006C53DE" w:rsidRDefault="00663AE5" w:rsidP="00241A4A">
            <w:pPr>
              <w:spacing w:after="0" w:line="240" w:lineRule="auto"/>
              <w:jc w:val="right"/>
              <w:rPr>
                <w:ins w:id="637" w:author="Jujia Li" w:date="2025-08-25T16:25:00Z" w16du:dateUtc="2025-08-25T21:25:00Z"/>
                <w:rFonts w:ascii="Times New Roman" w:eastAsia="Times New Roman" w:hAnsi="Times New Roman" w:cs="Times New Roman"/>
                <w:color w:val="000000"/>
                <w:kern w:val="0"/>
                <w:sz w:val="20"/>
                <w:szCs w:val="20"/>
                <w14:ligatures w14:val="none"/>
              </w:rPr>
            </w:pPr>
            <w:ins w:id="638" w:author="Jujia Li" w:date="2025-08-25T16:25:00Z" w16du:dateUtc="2025-08-25T21:25:00Z">
              <w:r w:rsidRPr="006C53DE">
                <w:rPr>
                  <w:rFonts w:ascii="Times New Roman" w:eastAsia="Times New Roman" w:hAnsi="Times New Roman" w:cs="Times New Roman"/>
                  <w:color w:val="000000"/>
                  <w:kern w:val="0"/>
                  <w:sz w:val="20"/>
                  <w:szCs w:val="20"/>
                  <w14:ligatures w14:val="none"/>
                </w:rPr>
                <w:t>372909</w:t>
              </w:r>
            </w:ins>
          </w:p>
        </w:tc>
        <w:tc>
          <w:tcPr>
            <w:tcW w:w="256" w:type="pct"/>
            <w:noWrap/>
            <w:vAlign w:val="bottom"/>
            <w:hideMark/>
          </w:tcPr>
          <w:p w14:paraId="1111F3A5" w14:textId="77777777" w:rsidR="00663AE5" w:rsidRPr="006C53DE" w:rsidRDefault="00663AE5" w:rsidP="00241A4A">
            <w:pPr>
              <w:spacing w:after="0" w:line="240" w:lineRule="auto"/>
              <w:jc w:val="right"/>
              <w:rPr>
                <w:ins w:id="639" w:author="Jujia Li" w:date="2025-08-25T16:25:00Z" w16du:dateUtc="2025-08-25T21:25:00Z"/>
                <w:rFonts w:ascii="Times New Roman" w:eastAsia="Times New Roman" w:hAnsi="Times New Roman" w:cs="Times New Roman"/>
                <w:color w:val="000000"/>
                <w:kern w:val="0"/>
                <w:sz w:val="20"/>
                <w:szCs w:val="20"/>
                <w14:ligatures w14:val="none"/>
              </w:rPr>
            </w:pPr>
            <w:ins w:id="640" w:author="Jujia Li" w:date="2025-08-25T16:25:00Z" w16du:dateUtc="2025-08-25T21:25:00Z">
              <w:r w:rsidRPr="006C53DE">
                <w:rPr>
                  <w:rFonts w:ascii="Times New Roman" w:eastAsia="Times New Roman" w:hAnsi="Times New Roman" w:cs="Times New Roman"/>
                  <w:color w:val="000000"/>
                  <w:kern w:val="0"/>
                  <w:sz w:val="20"/>
                  <w:szCs w:val="20"/>
                  <w14:ligatures w14:val="none"/>
                </w:rPr>
                <w:t>118</w:t>
              </w:r>
            </w:ins>
          </w:p>
        </w:tc>
        <w:tc>
          <w:tcPr>
            <w:tcW w:w="243" w:type="pct"/>
            <w:noWrap/>
            <w:vAlign w:val="bottom"/>
            <w:hideMark/>
          </w:tcPr>
          <w:p w14:paraId="78BCCC51" w14:textId="77777777" w:rsidR="00663AE5" w:rsidRPr="006C53DE" w:rsidRDefault="00663AE5" w:rsidP="00241A4A">
            <w:pPr>
              <w:spacing w:after="0" w:line="240" w:lineRule="auto"/>
              <w:jc w:val="right"/>
              <w:rPr>
                <w:ins w:id="641" w:author="Jujia Li" w:date="2025-08-25T16:25:00Z" w16du:dateUtc="2025-08-25T21:25:00Z"/>
                <w:rFonts w:ascii="Times New Roman" w:eastAsia="Times New Roman" w:hAnsi="Times New Roman" w:cs="Times New Roman"/>
                <w:color w:val="000000"/>
                <w:kern w:val="0"/>
                <w:sz w:val="20"/>
                <w:szCs w:val="20"/>
                <w14:ligatures w14:val="none"/>
              </w:rPr>
            </w:pPr>
            <w:ins w:id="642" w:author="Jujia Li" w:date="2025-08-25T16:25:00Z" w16du:dateUtc="2025-08-25T21:25:00Z">
              <w:r w:rsidRPr="006C53DE">
                <w:rPr>
                  <w:rFonts w:ascii="Times New Roman" w:eastAsia="Times New Roman" w:hAnsi="Times New Roman" w:cs="Times New Roman"/>
                  <w:color w:val="000000"/>
                  <w:kern w:val="0"/>
                  <w:sz w:val="20"/>
                  <w:szCs w:val="20"/>
                  <w14:ligatures w14:val="none"/>
                </w:rPr>
                <w:t>0.32</w:t>
              </w:r>
            </w:ins>
          </w:p>
        </w:tc>
        <w:tc>
          <w:tcPr>
            <w:tcW w:w="256" w:type="pct"/>
            <w:noWrap/>
            <w:vAlign w:val="bottom"/>
            <w:hideMark/>
          </w:tcPr>
          <w:p w14:paraId="7DF73549" w14:textId="77777777" w:rsidR="00663AE5" w:rsidRPr="006C53DE" w:rsidRDefault="00663AE5" w:rsidP="00241A4A">
            <w:pPr>
              <w:spacing w:after="0" w:line="240" w:lineRule="auto"/>
              <w:jc w:val="right"/>
              <w:rPr>
                <w:ins w:id="643" w:author="Jujia Li" w:date="2025-08-25T16:25:00Z" w16du:dateUtc="2025-08-25T21:25:00Z"/>
                <w:rFonts w:ascii="Times New Roman" w:eastAsia="Times New Roman" w:hAnsi="Times New Roman" w:cs="Times New Roman"/>
                <w:color w:val="000000"/>
                <w:kern w:val="0"/>
                <w:sz w:val="20"/>
                <w:szCs w:val="20"/>
                <w14:ligatures w14:val="none"/>
              </w:rPr>
            </w:pPr>
            <w:ins w:id="644" w:author="Jujia Li" w:date="2025-08-25T16:25:00Z" w16du:dateUtc="2025-08-25T21:25:00Z">
              <w:r w:rsidRPr="006C53DE">
                <w:rPr>
                  <w:rFonts w:ascii="Times New Roman" w:eastAsia="Times New Roman" w:hAnsi="Times New Roman" w:cs="Times New Roman"/>
                  <w:color w:val="000000"/>
                  <w:kern w:val="0"/>
                  <w:sz w:val="20"/>
                  <w:szCs w:val="20"/>
                  <w14:ligatures w14:val="none"/>
                </w:rPr>
                <w:t>1170</w:t>
              </w:r>
            </w:ins>
          </w:p>
        </w:tc>
        <w:tc>
          <w:tcPr>
            <w:tcW w:w="392" w:type="pct"/>
            <w:noWrap/>
            <w:vAlign w:val="bottom"/>
            <w:hideMark/>
          </w:tcPr>
          <w:p w14:paraId="0FC42716" w14:textId="77777777" w:rsidR="00663AE5" w:rsidRPr="006C53DE" w:rsidRDefault="00663AE5" w:rsidP="00241A4A">
            <w:pPr>
              <w:spacing w:after="0" w:line="240" w:lineRule="auto"/>
              <w:jc w:val="right"/>
              <w:rPr>
                <w:ins w:id="645" w:author="Jujia Li" w:date="2025-08-25T16:25:00Z" w16du:dateUtc="2025-08-25T21:25:00Z"/>
                <w:rFonts w:ascii="Times New Roman" w:eastAsia="Times New Roman" w:hAnsi="Times New Roman" w:cs="Times New Roman"/>
                <w:color w:val="000000"/>
                <w:kern w:val="0"/>
                <w:sz w:val="20"/>
                <w:szCs w:val="20"/>
                <w14:ligatures w14:val="none"/>
              </w:rPr>
            </w:pPr>
            <w:ins w:id="646" w:author="Jujia Li" w:date="2025-08-25T16:25:00Z" w16du:dateUtc="2025-08-25T21:25:00Z">
              <w:r w:rsidRPr="006C53DE">
                <w:rPr>
                  <w:rFonts w:ascii="Times New Roman" w:eastAsia="Times New Roman" w:hAnsi="Times New Roman" w:cs="Times New Roman"/>
                  <w:color w:val="000000"/>
                  <w:kern w:val="0"/>
                  <w:sz w:val="20"/>
                  <w:szCs w:val="20"/>
                  <w14:ligatures w14:val="none"/>
                </w:rPr>
                <w:t>0.81</w:t>
              </w:r>
            </w:ins>
          </w:p>
        </w:tc>
      </w:tr>
      <w:tr w:rsidR="00663AE5" w:rsidRPr="006C53DE" w14:paraId="4AD2F832" w14:textId="77777777" w:rsidTr="00241A4A">
        <w:trPr>
          <w:trHeight w:val="300"/>
          <w:ins w:id="647" w:author="Jujia Li" w:date="2025-08-25T16:25:00Z"/>
        </w:trPr>
        <w:tc>
          <w:tcPr>
            <w:tcW w:w="558" w:type="pct"/>
            <w:noWrap/>
            <w:vAlign w:val="bottom"/>
            <w:hideMark/>
          </w:tcPr>
          <w:p w14:paraId="1A904F87" w14:textId="77777777" w:rsidR="00663AE5" w:rsidRPr="006C53DE" w:rsidRDefault="00663AE5" w:rsidP="00241A4A">
            <w:pPr>
              <w:spacing w:after="0" w:line="240" w:lineRule="auto"/>
              <w:rPr>
                <w:ins w:id="648" w:author="Jujia Li" w:date="2025-08-25T16:25:00Z" w16du:dateUtc="2025-08-25T21:25:00Z"/>
                <w:rFonts w:ascii="Times New Roman" w:eastAsia="Times New Roman" w:hAnsi="Times New Roman" w:cs="Times New Roman"/>
                <w:color w:val="000000"/>
                <w:kern w:val="0"/>
                <w:sz w:val="20"/>
                <w:szCs w:val="20"/>
                <w14:ligatures w14:val="none"/>
              </w:rPr>
            </w:pPr>
            <w:ins w:id="649" w:author="Jujia Li" w:date="2025-08-25T16:25:00Z" w16du:dateUtc="2025-08-25T21:25:00Z">
              <w:r w:rsidRPr="006C53DE">
                <w:rPr>
                  <w:rFonts w:ascii="Times New Roman" w:eastAsia="Times New Roman" w:hAnsi="Times New Roman" w:cs="Times New Roman"/>
                  <w:color w:val="000000"/>
                  <w:kern w:val="0"/>
                  <w:sz w:val="20"/>
                  <w:szCs w:val="20"/>
                  <w14:ligatures w14:val="none"/>
                </w:rPr>
                <w:t>MARION</w:t>
              </w:r>
            </w:ins>
          </w:p>
        </w:tc>
        <w:tc>
          <w:tcPr>
            <w:tcW w:w="450" w:type="pct"/>
            <w:noWrap/>
            <w:vAlign w:val="bottom"/>
            <w:hideMark/>
          </w:tcPr>
          <w:p w14:paraId="2D47A950" w14:textId="77777777" w:rsidR="00663AE5" w:rsidRPr="006C53DE" w:rsidRDefault="00663AE5" w:rsidP="00241A4A">
            <w:pPr>
              <w:spacing w:after="0" w:line="240" w:lineRule="auto"/>
              <w:jc w:val="right"/>
              <w:rPr>
                <w:ins w:id="650" w:author="Jujia Li" w:date="2025-08-25T16:25:00Z" w16du:dateUtc="2025-08-25T21:25:00Z"/>
                <w:rFonts w:ascii="Times New Roman" w:eastAsia="Times New Roman" w:hAnsi="Times New Roman" w:cs="Times New Roman"/>
                <w:color w:val="000000"/>
                <w:kern w:val="0"/>
                <w:sz w:val="20"/>
                <w:szCs w:val="20"/>
                <w14:ligatures w14:val="none"/>
              </w:rPr>
            </w:pPr>
            <w:ins w:id="651" w:author="Jujia Li" w:date="2025-08-25T16:25:00Z" w16du:dateUtc="2025-08-25T21:25:00Z">
              <w:r w:rsidRPr="006C53DE">
                <w:rPr>
                  <w:rFonts w:ascii="Times New Roman" w:eastAsia="Times New Roman" w:hAnsi="Times New Roman" w:cs="Times New Roman"/>
                  <w:color w:val="000000"/>
                  <w:kern w:val="0"/>
                  <w:sz w:val="20"/>
                  <w:szCs w:val="20"/>
                  <w14:ligatures w14:val="none"/>
                </w:rPr>
                <w:t>29960</w:t>
              </w:r>
            </w:ins>
          </w:p>
        </w:tc>
        <w:tc>
          <w:tcPr>
            <w:tcW w:w="256" w:type="pct"/>
            <w:noWrap/>
            <w:vAlign w:val="bottom"/>
            <w:hideMark/>
          </w:tcPr>
          <w:p w14:paraId="31372F8A" w14:textId="77777777" w:rsidR="00663AE5" w:rsidRPr="006C53DE" w:rsidRDefault="00663AE5" w:rsidP="00241A4A">
            <w:pPr>
              <w:spacing w:after="0" w:line="240" w:lineRule="auto"/>
              <w:jc w:val="right"/>
              <w:rPr>
                <w:ins w:id="652" w:author="Jujia Li" w:date="2025-08-25T16:25:00Z" w16du:dateUtc="2025-08-25T21:25:00Z"/>
                <w:rFonts w:ascii="Times New Roman" w:eastAsia="Times New Roman" w:hAnsi="Times New Roman" w:cs="Times New Roman"/>
                <w:color w:val="000000"/>
                <w:kern w:val="0"/>
                <w:sz w:val="20"/>
                <w:szCs w:val="20"/>
                <w14:ligatures w14:val="none"/>
              </w:rPr>
            </w:pPr>
            <w:ins w:id="653" w:author="Jujia Li" w:date="2025-08-25T16:25:00Z" w16du:dateUtc="2025-08-25T21:25:00Z">
              <w:r w:rsidRPr="006C53DE">
                <w:rPr>
                  <w:rFonts w:ascii="Times New Roman" w:eastAsia="Times New Roman" w:hAnsi="Times New Roman" w:cs="Times New Roman"/>
                  <w:color w:val="000000"/>
                  <w:kern w:val="0"/>
                  <w:sz w:val="20"/>
                  <w:szCs w:val="20"/>
                  <w14:ligatures w14:val="none"/>
                </w:rPr>
                <w:t>17</w:t>
              </w:r>
            </w:ins>
          </w:p>
        </w:tc>
        <w:tc>
          <w:tcPr>
            <w:tcW w:w="242" w:type="pct"/>
            <w:noWrap/>
            <w:vAlign w:val="bottom"/>
            <w:hideMark/>
          </w:tcPr>
          <w:p w14:paraId="2D2793EE" w14:textId="77777777" w:rsidR="00663AE5" w:rsidRPr="006C53DE" w:rsidRDefault="00663AE5" w:rsidP="00241A4A">
            <w:pPr>
              <w:spacing w:after="0" w:line="240" w:lineRule="auto"/>
              <w:jc w:val="right"/>
              <w:rPr>
                <w:ins w:id="654" w:author="Jujia Li" w:date="2025-08-25T16:25:00Z" w16du:dateUtc="2025-08-25T21:25:00Z"/>
                <w:rFonts w:ascii="Times New Roman" w:eastAsia="Times New Roman" w:hAnsi="Times New Roman" w:cs="Times New Roman"/>
                <w:color w:val="000000"/>
                <w:kern w:val="0"/>
                <w:sz w:val="20"/>
                <w:szCs w:val="20"/>
                <w14:ligatures w14:val="none"/>
              </w:rPr>
            </w:pPr>
            <w:ins w:id="655" w:author="Jujia Li" w:date="2025-08-25T16:25:00Z" w16du:dateUtc="2025-08-25T21:25:00Z">
              <w:r w:rsidRPr="006C53DE">
                <w:rPr>
                  <w:rFonts w:ascii="Times New Roman" w:eastAsia="Times New Roman" w:hAnsi="Times New Roman" w:cs="Times New Roman"/>
                  <w:color w:val="000000"/>
                  <w:kern w:val="0"/>
                  <w:sz w:val="20"/>
                  <w:szCs w:val="20"/>
                  <w14:ligatures w14:val="none"/>
                </w:rPr>
                <w:t>0.57</w:t>
              </w:r>
            </w:ins>
          </w:p>
        </w:tc>
        <w:tc>
          <w:tcPr>
            <w:tcW w:w="450" w:type="pct"/>
            <w:noWrap/>
            <w:vAlign w:val="bottom"/>
            <w:hideMark/>
          </w:tcPr>
          <w:p w14:paraId="6262E049" w14:textId="77777777" w:rsidR="00663AE5" w:rsidRPr="006C53DE" w:rsidRDefault="00663AE5" w:rsidP="00241A4A">
            <w:pPr>
              <w:spacing w:after="0" w:line="240" w:lineRule="auto"/>
              <w:jc w:val="right"/>
              <w:rPr>
                <w:ins w:id="656" w:author="Jujia Li" w:date="2025-08-25T16:25:00Z" w16du:dateUtc="2025-08-25T21:25:00Z"/>
                <w:rFonts w:ascii="Times New Roman" w:eastAsia="Times New Roman" w:hAnsi="Times New Roman" w:cs="Times New Roman"/>
                <w:color w:val="000000"/>
                <w:kern w:val="0"/>
                <w:sz w:val="20"/>
                <w:szCs w:val="20"/>
                <w14:ligatures w14:val="none"/>
              </w:rPr>
            </w:pPr>
            <w:ins w:id="657" w:author="Jujia Li" w:date="2025-08-25T16:25:00Z" w16du:dateUtc="2025-08-25T21:25:00Z">
              <w:r w:rsidRPr="006C53DE">
                <w:rPr>
                  <w:rFonts w:ascii="Times New Roman" w:eastAsia="Times New Roman" w:hAnsi="Times New Roman" w:cs="Times New Roman"/>
                  <w:color w:val="000000"/>
                  <w:kern w:val="0"/>
                  <w:sz w:val="20"/>
                  <w:szCs w:val="20"/>
                  <w14:ligatures w14:val="none"/>
                </w:rPr>
                <w:t>29792</w:t>
              </w:r>
            </w:ins>
          </w:p>
        </w:tc>
        <w:tc>
          <w:tcPr>
            <w:tcW w:w="256" w:type="pct"/>
            <w:noWrap/>
            <w:vAlign w:val="bottom"/>
            <w:hideMark/>
          </w:tcPr>
          <w:p w14:paraId="06432DA9" w14:textId="77777777" w:rsidR="00663AE5" w:rsidRPr="006C53DE" w:rsidRDefault="00663AE5" w:rsidP="00241A4A">
            <w:pPr>
              <w:spacing w:after="0" w:line="240" w:lineRule="auto"/>
              <w:jc w:val="right"/>
              <w:rPr>
                <w:ins w:id="658" w:author="Jujia Li" w:date="2025-08-25T16:25:00Z" w16du:dateUtc="2025-08-25T21:25:00Z"/>
                <w:rFonts w:ascii="Times New Roman" w:eastAsia="Times New Roman" w:hAnsi="Times New Roman" w:cs="Times New Roman"/>
                <w:color w:val="000000"/>
                <w:kern w:val="0"/>
                <w:sz w:val="20"/>
                <w:szCs w:val="20"/>
                <w14:ligatures w14:val="none"/>
              </w:rPr>
            </w:pPr>
            <w:ins w:id="659" w:author="Jujia Li" w:date="2025-08-25T16:25:00Z" w16du:dateUtc="2025-08-25T21:25:00Z">
              <w:r w:rsidRPr="006C53DE">
                <w:rPr>
                  <w:rFonts w:ascii="Times New Roman" w:eastAsia="Times New Roman" w:hAnsi="Times New Roman" w:cs="Times New Roman"/>
                  <w:color w:val="000000"/>
                  <w:kern w:val="0"/>
                  <w:sz w:val="20"/>
                  <w:szCs w:val="20"/>
                  <w14:ligatures w14:val="none"/>
                </w:rPr>
                <w:t>23</w:t>
              </w:r>
            </w:ins>
          </w:p>
        </w:tc>
        <w:tc>
          <w:tcPr>
            <w:tcW w:w="242" w:type="pct"/>
            <w:noWrap/>
            <w:vAlign w:val="bottom"/>
            <w:hideMark/>
          </w:tcPr>
          <w:p w14:paraId="5A3B5767" w14:textId="77777777" w:rsidR="00663AE5" w:rsidRPr="006C53DE" w:rsidRDefault="00663AE5" w:rsidP="00241A4A">
            <w:pPr>
              <w:spacing w:after="0" w:line="240" w:lineRule="auto"/>
              <w:jc w:val="right"/>
              <w:rPr>
                <w:ins w:id="660" w:author="Jujia Li" w:date="2025-08-25T16:25:00Z" w16du:dateUtc="2025-08-25T21:25:00Z"/>
                <w:rFonts w:ascii="Times New Roman" w:eastAsia="Times New Roman" w:hAnsi="Times New Roman" w:cs="Times New Roman"/>
                <w:color w:val="000000"/>
                <w:kern w:val="0"/>
                <w:sz w:val="20"/>
                <w:szCs w:val="20"/>
                <w14:ligatures w14:val="none"/>
              </w:rPr>
            </w:pPr>
            <w:ins w:id="661" w:author="Jujia Li" w:date="2025-08-25T16:25:00Z" w16du:dateUtc="2025-08-25T21:25:00Z">
              <w:r w:rsidRPr="006C53DE">
                <w:rPr>
                  <w:rFonts w:ascii="Times New Roman" w:eastAsia="Times New Roman" w:hAnsi="Times New Roman" w:cs="Times New Roman"/>
                  <w:color w:val="000000"/>
                  <w:kern w:val="0"/>
                  <w:sz w:val="20"/>
                  <w:szCs w:val="20"/>
                  <w14:ligatures w14:val="none"/>
                </w:rPr>
                <w:t>0.77</w:t>
              </w:r>
            </w:ins>
          </w:p>
        </w:tc>
        <w:tc>
          <w:tcPr>
            <w:tcW w:w="450" w:type="pct"/>
            <w:noWrap/>
            <w:vAlign w:val="bottom"/>
            <w:hideMark/>
          </w:tcPr>
          <w:p w14:paraId="3194EE4C" w14:textId="77777777" w:rsidR="00663AE5" w:rsidRPr="006C53DE" w:rsidRDefault="00663AE5" w:rsidP="00241A4A">
            <w:pPr>
              <w:spacing w:after="0" w:line="240" w:lineRule="auto"/>
              <w:jc w:val="right"/>
              <w:rPr>
                <w:ins w:id="662" w:author="Jujia Li" w:date="2025-08-25T16:25:00Z" w16du:dateUtc="2025-08-25T21:25:00Z"/>
                <w:rFonts w:ascii="Times New Roman" w:eastAsia="Times New Roman" w:hAnsi="Times New Roman" w:cs="Times New Roman"/>
                <w:color w:val="000000"/>
                <w:kern w:val="0"/>
                <w:sz w:val="20"/>
                <w:szCs w:val="20"/>
                <w14:ligatures w14:val="none"/>
              </w:rPr>
            </w:pPr>
            <w:ins w:id="663" w:author="Jujia Li" w:date="2025-08-25T16:25:00Z" w16du:dateUtc="2025-08-25T21:25:00Z">
              <w:r w:rsidRPr="006C53DE">
                <w:rPr>
                  <w:rFonts w:ascii="Times New Roman" w:eastAsia="Times New Roman" w:hAnsi="Times New Roman" w:cs="Times New Roman"/>
                  <w:color w:val="000000"/>
                  <w:kern w:val="0"/>
                  <w:sz w:val="20"/>
                  <w:szCs w:val="20"/>
                  <w14:ligatures w14:val="none"/>
                </w:rPr>
                <w:t>29750</w:t>
              </w:r>
            </w:ins>
          </w:p>
        </w:tc>
        <w:tc>
          <w:tcPr>
            <w:tcW w:w="256" w:type="pct"/>
            <w:noWrap/>
            <w:vAlign w:val="bottom"/>
            <w:hideMark/>
          </w:tcPr>
          <w:p w14:paraId="3986B852" w14:textId="77777777" w:rsidR="00663AE5" w:rsidRPr="006C53DE" w:rsidRDefault="00663AE5" w:rsidP="00241A4A">
            <w:pPr>
              <w:spacing w:after="0" w:line="240" w:lineRule="auto"/>
              <w:jc w:val="right"/>
              <w:rPr>
                <w:ins w:id="664" w:author="Jujia Li" w:date="2025-08-25T16:25:00Z" w16du:dateUtc="2025-08-25T21:25:00Z"/>
                <w:rFonts w:ascii="Times New Roman" w:eastAsia="Times New Roman" w:hAnsi="Times New Roman" w:cs="Times New Roman"/>
                <w:color w:val="000000"/>
                <w:kern w:val="0"/>
                <w:sz w:val="20"/>
                <w:szCs w:val="20"/>
                <w14:ligatures w14:val="none"/>
              </w:rPr>
            </w:pPr>
            <w:ins w:id="665" w:author="Jujia Li" w:date="2025-08-25T16:25:00Z" w16du:dateUtc="2025-08-25T21:25:00Z">
              <w:r w:rsidRPr="006C53DE">
                <w:rPr>
                  <w:rFonts w:ascii="Times New Roman" w:eastAsia="Times New Roman" w:hAnsi="Times New Roman" w:cs="Times New Roman"/>
                  <w:color w:val="000000"/>
                  <w:kern w:val="0"/>
                  <w:sz w:val="20"/>
                  <w:szCs w:val="20"/>
                  <w14:ligatures w14:val="none"/>
                </w:rPr>
                <w:t>28</w:t>
              </w:r>
            </w:ins>
          </w:p>
        </w:tc>
        <w:tc>
          <w:tcPr>
            <w:tcW w:w="243" w:type="pct"/>
            <w:noWrap/>
            <w:vAlign w:val="bottom"/>
            <w:hideMark/>
          </w:tcPr>
          <w:p w14:paraId="0059EC0C" w14:textId="77777777" w:rsidR="00663AE5" w:rsidRPr="006C53DE" w:rsidRDefault="00663AE5" w:rsidP="00241A4A">
            <w:pPr>
              <w:spacing w:after="0" w:line="240" w:lineRule="auto"/>
              <w:jc w:val="right"/>
              <w:rPr>
                <w:ins w:id="666" w:author="Jujia Li" w:date="2025-08-25T16:25:00Z" w16du:dateUtc="2025-08-25T21:25:00Z"/>
                <w:rFonts w:ascii="Times New Roman" w:eastAsia="Times New Roman" w:hAnsi="Times New Roman" w:cs="Times New Roman"/>
                <w:color w:val="000000"/>
                <w:kern w:val="0"/>
                <w:sz w:val="20"/>
                <w:szCs w:val="20"/>
                <w14:ligatures w14:val="none"/>
              </w:rPr>
            </w:pPr>
            <w:ins w:id="667" w:author="Jujia Li" w:date="2025-08-25T16:25:00Z" w16du:dateUtc="2025-08-25T21:25:00Z">
              <w:r w:rsidRPr="006C53DE">
                <w:rPr>
                  <w:rFonts w:ascii="Times New Roman" w:eastAsia="Times New Roman" w:hAnsi="Times New Roman" w:cs="Times New Roman"/>
                  <w:color w:val="000000"/>
                  <w:kern w:val="0"/>
                  <w:sz w:val="20"/>
                  <w:szCs w:val="20"/>
                  <w14:ligatures w14:val="none"/>
                </w:rPr>
                <w:t>0.94</w:t>
              </w:r>
            </w:ins>
          </w:p>
        </w:tc>
        <w:tc>
          <w:tcPr>
            <w:tcW w:w="450" w:type="pct"/>
            <w:noWrap/>
            <w:vAlign w:val="bottom"/>
            <w:hideMark/>
          </w:tcPr>
          <w:p w14:paraId="14C13C10" w14:textId="77777777" w:rsidR="00663AE5" w:rsidRPr="006C53DE" w:rsidRDefault="00663AE5" w:rsidP="00241A4A">
            <w:pPr>
              <w:spacing w:after="0" w:line="240" w:lineRule="auto"/>
              <w:jc w:val="right"/>
              <w:rPr>
                <w:ins w:id="668" w:author="Jujia Li" w:date="2025-08-25T16:25:00Z" w16du:dateUtc="2025-08-25T21:25:00Z"/>
                <w:rFonts w:ascii="Times New Roman" w:eastAsia="Times New Roman" w:hAnsi="Times New Roman" w:cs="Times New Roman"/>
                <w:color w:val="000000"/>
                <w:kern w:val="0"/>
                <w:sz w:val="20"/>
                <w:szCs w:val="20"/>
                <w14:ligatures w14:val="none"/>
              </w:rPr>
            </w:pPr>
            <w:ins w:id="669" w:author="Jujia Li" w:date="2025-08-25T16:25:00Z" w16du:dateUtc="2025-08-25T21:25:00Z">
              <w:r w:rsidRPr="006C53DE">
                <w:rPr>
                  <w:rFonts w:ascii="Times New Roman" w:eastAsia="Times New Roman" w:hAnsi="Times New Roman" w:cs="Times New Roman"/>
                  <w:color w:val="000000"/>
                  <w:kern w:val="0"/>
                  <w:sz w:val="20"/>
                  <w:szCs w:val="20"/>
                  <w14:ligatures w14:val="none"/>
                </w:rPr>
                <w:t>29709</w:t>
              </w:r>
            </w:ins>
          </w:p>
        </w:tc>
        <w:tc>
          <w:tcPr>
            <w:tcW w:w="256" w:type="pct"/>
            <w:noWrap/>
            <w:vAlign w:val="bottom"/>
            <w:hideMark/>
          </w:tcPr>
          <w:p w14:paraId="5429F207" w14:textId="77777777" w:rsidR="00663AE5" w:rsidRPr="006C53DE" w:rsidRDefault="00663AE5" w:rsidP="00241A4A">
            <w:pPr>
              <w:spacing w:after="0" w:line="240" w:lineRule="auto"/>
              <w:jc w:val="right"/>
              <w:rPr>
                <w:ins w:id="670" w:author="Jujia Li" w:date="2025-08-25T16:25:00Z" w16du:dateUtc="2025-08-25T21:25:00Z"/>
                <w:rFonts w:ascii="Times New Roman" w:eastAsia="Times New Roman" w:hAnsi="Times New Roman" w:cs="Times New Roman"/>
                <w:color w:val="000000"/>
                <w:kern w:val="0"/>
                <w:sz w:val="20"/>
                <w:szCs w:val="20"/>
                <w14:ligatures w14:val="none"/>
              </w:rPr>
            </w:pPr>
            <w:ins w:id="671" w:author="Jujia Li" w:date="2025-08-25T16:25:00Z" w16du:dateUtc="2025-08-25T21:25:00Z">
              <w:r w:rsidRPr="006C53DE">
                <w:rPr>
                  <w:rFonts w:ascii="Times New Roman" w:eastAsia="Times New Roman" w:hAnsi="Times New Roman" w:cs="Times New Roman"/>
                  <w:color w:val="000000"/>
                  <w:kern w:val="0"/>
                  <w:sz w:val="20"/>
                  <w:szCs w:val="20"/>
                  <w14:ligatures w14:val="none"/>
                </w:rPr>
                <w:t>32</w:t>
              </w:r>
            </w:ins>
          </w:p>
        </w:tc>
        <w:tc>
          <w:tcPr>
            <w:tcW w:w="243" w:type="pct"/>
            <w:noWrap/>
            <w:vAlign w:val="bottom"/>
            <w:hideMark/>
          </w:tcPr>
          <w:p w14:paraId="6836D1EF" w14:textId="77777777" w:rsidR="00663AE5" w:rsidRPr="006C53DE" w:rsidRDefault="00663AE5" w:rsidP="00241A4A">
            <w:pPr>
              <w:spacing w:after="0" w:line="240" w:lineRule="auto"/>
              <w:jc w:val="right"/>
              <w:rPr>
                <w:ins w:id="672" w:author="Jujia Li" w:date="2025-08-25T16:25:00Z" w16du:dateUtc="2025-08-25T21:25:00Z"/>
                <w:rFonts w:ascii="Times New Roman" w:eastAsia="Times New Roman" w:hAnsi="Times New Roman" w:cs="Times New Roman"/>
                <w:color w:val="000000"/>
                <w:kern w:val="0"/>
                <w:sz w:val="20"/>
                <w:szCs w:val="20"/>
                <w14:ligatures w14:val="none"/>
              </w:rPr>
            </w:pPr>
            <w:ins w:id="673" w:author="Jujia Li" w:date="2025-08-25T16:25:00Z" w16du:dateUtc="2025-08-25T21:25:00Z">
              <w:r w:rsidRPr="006C53DE">
                <w:rPr>
                  <w:rFonts w:ascii="Times New Roman" w:eastAsia="Times New Roman" w:hAnsi="Times New Roman" w:cs="Times New Roman"/>
                  <w:color w:val="000000"/>
                  <w:kern w:val="0"/>
                  <w:sz w:val="20"/>
                  <w:szCs w:val="20"/>
                  <w14:ligatures w14:val="none"/>
                </w:rPr>
                <w:t>1.08</w:t>
              </w:r>
            </w:ins>
          </w:p>
        </w:tc>
        <w:tc>
          <w:tcPr>
            <w:tcW w:w="256" w:type="pct"/>
            <w:noWrap/>
            <w:vAlign w:val="bottom"/>
            <w:hideMark/>
          </w:tcPr>
          <w:p w14:paraId="1A20B69C" w14:textId="77777777" w:rsidR="00663AE5" w:rsidRPr="006C53DE" w:rsidRDefault="00663AE5" w:rsidP="00241A4A">
            <w:pPr>
              <w:spacing w:after="0" w:line="240" w:lineRule="auto"/>
              <w:jc w:val="right"/>
              <w:rPr>
                <w:ins w:id="674" w:author="Jujia Li" w:date="2025-08-25T16:25:00Z" w16du:dateUtc="2025-08-25T21:25:00Z"/>
                <w:rFonts w:ascii="Times New Roman" w:eastAsia="Times New Roman" w:hAnsi="Times New Roman" w:cs="Times New Roman"/>
                <w:color w:val="000000"/>
                <w:kern w:val="0"/>
                <w:sz w:val="20"/>
                <w:szCs w:val="20"/>
                <w14:ligatures w14:val="none"/>
              </w:rPr>
            </w:pPr>
            <w:ins w:id="675" w:author="Jujia Li" w:date="2025-08-25T16:25:00Z" w16du:dateUtc="2025-08-25T21:25:00Z">
              <w:r w:rsidRPr="006C53DE">
                <w:rPr>
                  <w:rFonts w:ascii="Times New Roman" w:eastAsia="Times New Roman" w:hAnsi="Times New Roman" w:cs="Times New Roman"/>
                  <w:color w:val="000000"/>
                  <w:kern w:val="0"/>
                  <w:sz w:val="20"/>
                  <w:szCs w:val="20"/>
                  <w14:ligatures w14:val="none"/>
                </w:rPr>
                <w:t>100</w:t>
              </w:r>
            </w:ins>
          </w:p>
        </w:tc>
        <w:tc>
          <w:tcPr>
            <w:tcW w:w="392" w:type="pct"/>
            <w:noWrap/>
            <w:vAlign w:val="bottom"/>
            <w:hideMark/>
          </w:tcPr>
          <w:p w14:paraId="740A5104" w14:textId="77777777" w:rsidR="00663AE5" w:rsidRPr="006C53DE" w:rsidRDefault="00663AE5" w:rsidP="00241A4A">
            <w:pPr>
              <w:spacing w:after="0" w:line="240" w:lineRule="auto"/>
              <w:jc w:val="right"/>
              <w:rPr>
                <w:ins w:id="676" w:author="Jujia Li" w:date="2025-08-25T16:25:00Z" w16du:dateUtc="2025-08-25T21:25:00Z"/>
                <w:rFonts w:ascii="Times New Roman" w:eastAsia="Times New Roman" w:hAnsi="Times New Roman" w:cs="Times New Roman"/>
                <w:color w:val="000000"/>
                <w:kern w:val="0"/>
                <w:sz w:val="20"/>
                <w:szCs w:val="20"/>
                <w14:ligatures w14:val="none"/>
              </w:rPr>
            </w:pPr>
            <w:ins w:id="677" w:author="Jujia Li" w:date="2025-08-25T16:25:00Z" w16du:dateUtc="2025-08-25T21:25:00Z">
              <w:r w:rsidRPr="006C53DE">
                <w:rPr>
                  <w:rFonts w:ascii="Times New Roman" w:eastAsia="Times New Roman" w:hAnsi="Times New Roman" w:cs="Times New Roman"/>
                  <w:color w:val="000000"/>
                  <w:kern w:val="0"/>
                  <w:sz w:val="20"/>
                  <w:szCs w:val="20"/>
                  <w14:ligatures w14:val="none"/>
                </w:rPr>
                <w:t>0.84</w:t>
              </w:r>
            </w:ins>
          </w:p>
        </w:tc>
      </w:tr>
      <w:tr w:rsidR="00663AE5" w:rsidRPr="006C53DE" w14:paraId="1B61258F" w14:textId="77777777" w:rsidTr="00241A4A">
        <w:trPr>
          <w:trHeight w:val="300"/>
          <w:ins w:id="678" w:author="Jujia Li" w:date="2025-08-25T16:25:00Z"/>
        </w:trPr>
        <w:tc>
          <w:tcPr>
            <w:tcW w:w="558" w:type="pct"/>
            <w:noWrap/>
            <w:vAlign w:val="bottom"/>
            <w:hideMark/>
          </w:tcPr>
          <w:p w14:paraId="1A8865D1" w14:textId="77777777" w:rsidR="00663AE5" w:rsidRPr="006C53DE" w:rsidRDefault="00663AE5" w:rsidP="00241A4A">
            <w:pPr>
              <w:spacing w:after="0" w:line="240" w:lineRule="auto"/>
              <w:rPr>
                <w:ins w:id="679" w:author="Jujia Li" w:date="2025-08-25T16:25:00Z" w16du:dateUtc="2025-08-25T21:25:00Z"/>
                <w:rFonts w:ascii="Times New Roman" w:eastAsia="Times New Roman" w:hAnsi="Times New Roman" w:cs="Times New Roman"/>
                <w:color w:val="000000"/>
                <w:kern w:val="0"/>
                <w:sz w:val="20"/>
                <w:szCs w:val="20"/>
                <w14:ligatures w14:val="none"/>
              </w:rPr>
            </w:pPr>
            <w:ins w:id="680" w:author="Jujia Li" w:date="2025-08-25T16:25:00Z" w16du:dateUtc="2025-08-25T21:25:00Z">
              <w:r w:rsidRPr="006C53DE">
                <w:rPr>
                  <w:rFonts w:ascii="Times New Roman" w:eastAsia="Times New Roman" w:hAnsi="Times New Roman" w:cs="Times New Roman"/>
                  <w:color w:val="000000"/>
                  <w:kern w:val="0"/>
                  <w:sz w:val="20"/>
                  <w:szCs w:val="20"/>
                  <w14:ligatures w14:val="none"/>
                </w:rPr>
                <w:t>MARSHALL</w:t>
              </w:r>
            </w:ins>
          </w:p>
        </w:tc>
        <w:tc>
          <w:tcPr>
            <w:tcW w:w="450" w:type="pct"/>
            <w:noWrap/>
            <w:vAlign w:val="bottom"/>
            <w:hideMark/>
          </w:tcPr>
          <w:p w14:paraId="7DB6B99F" w14:textId="77777777" w:rsidR="00663AE5" w:rsidRPr="006C53DE" w:rsidRDefault="00663AE5" w:rsidP="00241A4A">
            <w:pPr>
              <w:spacing w:after="0" w:line="240" w:lineRule="auto"/>
              <w:jc w:val="right"/>
              <w:rPr>
                <w:ins w:id="681" w:author="Jujia Li" w:date="2025-08-25T16:25:00Z" w16du:dateUtc="2025-08-25T21:25:00Z"/>
                <w:rFonts w:ascii="Times New Roman" w:eastAsia="Times New Roman" w:hAnsi="Times New Roman" w:cs="Times New Roman"/>
                <w:color w:val="000000"/>
                <w:kern w:val="0"/>
                <w:sz w:val="20"/>
                <w:szCs w:val="20"/>
                <w14:ligatures w14:val="none"/>
              </w:rPr>
            </w:pPr>
            <w:ins w:id="682" w:author="Jujia Li" w:date="2025-08-25T16:25:00Z" w16du:dateUtc="2025-08-25T21:25:00Z">
              <w:r w:rsidRPr="006C53DE">
                <w:rPr>
                  <w:rFonts w:ascii="Times New Roman" w:eastAsia="Times New Roman" w:hAnsi="Times New Roman" w:cs="Times New Roman"/>
                  <w:color w:val="000000"/>
                  <w:kern w:val="0"/>
                  <w:sz w:val="20"/>
                  <w:szCs w:val="20"/>
                  <w14:ligatures w14:val="none"/>
                </w:rPr>
                <w:t>95113</w:t>
              </w:r>
            </w:ins>
          </w:p>
        </w:tc>
        <w:tc>
          <w:tcPr>
            <w:tcW w:w="256" w:type="pct"/>
            <w:noWrap/>
            <w:vAlign w:val="bottom"/>
            <w:hideMark/>
          </w:tcPr>
          <w:p w14:paraId="65FBF987" w14:textId="77777777" w:rsidR="00663AE5" w:rsidRPr="006C53DE" w:rsidRDefault="00663AE5" w:rsidP="00241A4A">
            <w:pPr>
              <w:spacing w:after="0" w:line="240" w:lineRule="auto"/>
              <w:jc w:val="right"/>
              <w:rPr>
                <w:ins w:id="683" w:author="Jujia Li" w:date="2025-08-25T16:25:00Z" w16du:dateUtc="2025-08-25T21:25:00Z"/>
                <w:rFonts w:ascii="Times New Roman" w:eastAsia="Times New Roman" w:hAnsi="Times New Roman" w:cs="Times New Roman"/>
                <w:color w:val="000000"/>
                <w:kern w:val="0"/>
                <w:sz w:val="20"/>
                <w:szCs w:val="20"/>
                <w14:ligatures w14:val="none"/>
              </w:rPr>
            </w:pPr>
            <w:ins w:id="684" w:author="Jujia Li" w:date="2025-08-25T16:25:00Z" w16du:dateUtc="2025-08-25T21:25:00Z">
              <w:r w:rsidRPr="006C53DE">
                <w:rPr>
                  <w:rFonts w:ascii="Times New Roman" w:eastAsia="Times New Roman" w:hAnsi="Times New Roman" w:cs="Times New Roman"/>
                  <w:color w:val="000000"/>
                  <w:kern w:val="0"/>
                  <w:sz w:val="20"/>
                  <w:szCs w:val="20"/>
                  <w14:ligatures w14:val="none"/>
                </w:rPr>
                <w:t>79</w:t>
              </w:r>
            </w:ins>
          </w:p>
        </w:tc>
        <w:tc>
          <w:tcPr>
            <w:tcW w:w="242" w:type="pct"/>
            <w:noWrap/>
            <w:vAlign w:val="bottom"/>
            <w:hideMark/>
          </w:tcPr>
          <w:p w14:paraId="0EA0981F" w14:textId="77777777" w:rsidR="00663AE5" w:rsidRPr="006C53DE" w:rsidRDefault="00663AE5" w:rsidP="00241A4A">
            <w:pPr>
              <w:spacing w:after="0" w:line="240" w:lineRule="auto"/>
              <w:jc w:val="right"/>
              <w:rPr>
                <w:ins w:id="685" w:author="Jujia Li" w:date="2025-08-25T16:25:00Z" w16du:dateUtc="2025-08-25T21:25:00Z"/>
                <w:rFonts w:ascii="Times New Roman" w:eastAsia="Times New Roman" w:hAnsi="Times New Roman" w:cs="Times New Roman"/>
                <w:color w:val="000000"/>
                <w:kern w:val="0"/>
                <w:sz w:val="20"/>
                <w:szCs w:val="20"/>
                <w14:ligatures w14:val="none"/>
              </w:rPr>
            </w:pPr>
            <w:ins w:id="686" w:author="Jujia Li" w:date="2025-08-25T16:25:00Z" w16du:dateUtc="2025-08-25T21:25:00Z">
              <w:r w:rsidRPr="006C53DE">
                <w:rPr>
                  <w:rFonts w:ascii="Times New Roman" w:eastAsia="Times New Roman" w:hAnsi="Times New Roman" w:cs="Times New Roman"/>
                  <w:color w:val="000000"/>
                  <w:kern w:val="0"/>
                  <w:sz w:val="20"/>
                  <w:szCs w:val="20"/>
                  <w14:ligatures w14:val="none"/>
                </w:rPr>
                <w:t>0.83</w:t>
              </w:r>
            </w:ins>
          </w:p>
        </w:tc>
        <w:tc>
          <w:tcPr>
            <w:tcW w:w="450" w:type="pct"/>
            <w:noWrap/>
            <w:vAlign w:val="bottom"/>
            <w:hideMark/>
          </w:tcPr>
          <w:p w14:paraId="41F89C34" w14:textId="77777777" w:rsidR="00663AE5" w:rsidRPr="006C53DE" w:rsidRDefault="00663AE5" w:rsidP="00241A4A">
            <w:pPr>
              <w:spacing w:after="0" w:line="240" w:lineRule="auto"/>
              <w:jc w:val="right"/>
              <w:rPr>
                <w:ins w:id="687" w:author="Jujia Li" w:date="2025-08-25T16:25:00Z" w16du:dateUtc="2025-08-25T21:25:00Z"/>
                <w:rFonts w:ascii="Times New Roman" w:eastAsia="Times New Roman" w:hAnsi="Times New Roman" w:cs="Times New Roman"/>
                <w:color w:val="000000"/>
                <w:kern w:val="0"/>
                <w:sz w:val="20"/>
                <w:szCs w:val="20"/>
                <w14:ligatures w14:val="none"/>
              </w:rPr>
            </w:pPr>
            <w:ins w:id="688" w:author="Jujia Li" w:date="2025-08-25T16:25:00Z" w16du:dateUtc="2025-08-25T21:25:00Z">
              <w:r w:rsidRPr="006C53DE">
                <w:rPr>
                  <w:rFonts w:ascii="Times New Roman" w:eastAsia="Times New Roman" w:hAnsi="Times New Roman" w:cs="Times New Roman"/>
                  <w:color w:val="000000"/>
                  <w:kern w:val="0"/>
                  <w:sz w:val="20"/>
                  <w:szCs w:val="20"/>
                  <w14:ligatures w14:val="none"/>
                </w:rPr>
                <w:t>95572</w:t>
              </w:r>
            </w:ins>
          </w:p>
        </w:tc>
        <w:tc>
          <w:tcPr>
            <w:tcW w:w="256" w:type="pct"/>
            <w:noWrap/>
            <w:vAlign w:val="bottom"/>
            <w:hideMark/>
          </w:tcPr>
          <w:p w14:paraId="798D408B" w14:textId="77777777" w:rsidR="00663AE5" w:rsidRPr="006C53DE" w:rsidRDefault="00663AE5" w:rsidP="00241A4A">
            <w:pPr>
              <w:spacing w:after="0" w:line="240" w:lineRule="auto"/>
              <w:jc w:val="right"/>
              <w:rPr>
                <w:ins w:id="689" w:author="Jujia Li" w:date="2025-08-25T16:25:00Z" w16du:dateUtc="2025-08-25T21:25:00Z"/>
                <w:rFonts w:ascii="Times New Roman" w:eastAsia="Times New Roman" w:hAnsi="Times New Roman" w:cs="Times New Roman"/>
                <w:color w:val="000000"/>
                <w:kern w:val="0"/>
                <w:sz w:val="20"/>
                <w:szCs w:val="20"/>
                <w14:ligatures w14:val="none"/>
              </w:rPr>
            </w:pPr>
            <w:ins w:id="690" w:author="Jujia Li" w:date="2025-08-25T16:25:00Z" w16du:dateUtc="2025-08-25T21:25:00Z">
              <w:r w:rsidRPr="006C53DE">
                <w:rPr>
                  <w:rFonts w:ascii="Times New Roman" w:eastAsia="Times New Roman" w:hAnsi="Times New Roman" w:cs="Times New Roman"/>
                  <w:color w:val="000000"/>
                  <w:kern w:val="0"/>
                  <w:sz w:val="20"/>
                  <w:szCs w:val="20"/>
                  <w14:ligatures w14:val="none"/>
                </w:rPr>
                <w:t>81</w:t>
              </w:r>
            </w:ins>
          </w:p>
        </w:tc>
        <w:tc>
          <w:tcPr>
            <w:tcW w:w="242" w:type="pct"/>
            <w:noWrap/>
            <w:vAlign w:val="bottom"/>
            <w:hideMark/>
          </w:tcPr>
          <w:p w14:paraId="3AF2038A" w14:textId="77777777" w:rsidR="00663AE5" w:rsidRPr="006C53DE" w:rsidRDefault="00663AE5" w:rsidP="00241A4A">
            <w:pPr>
              <w:spacing w:after="0" w:line="240" w:lineRule="auto"/>
              <w:jc w:val="right"/>
              <w:rPr>
                <w:ins w:id="691" w:author="Jujia Li" w:date="2025-08-25T16:25:00Z" w16du:dateUtc="2025-08-25T21:25:00Z"/>
                <w:rFonts w:ascii="Times New Roman" w:eastAsia="Times New Roman" w:hAnsi="Times New Roman" w:cs="Times New Roman"/>
                <w:color w:val="000000"/>
                <w:kern w:val="0"/>
                <w:sz w:val="20"/>
                <w:szCs w:val="20"/>
                <w14:ligatures w14:val="none"/>
              </w:rPr>
            </w:pPr>
            <w:ins w:id="692" w:author="Jujia Li" w:date="2025-08-25T16:25:00Z" w16du:dateUtc="2025-08-25T21:25:00Z">
              <w:r w:rsidRPr="006C53DE">
                <w:rPr>
                  <w:rFonts w:ascii="Times New Roman" w:eastAsia="Times New Roman" w:hAnsi="Times New Roman" w:cs="Times New Roman"/>
                  <w:color w:val="000000"/>
                  <w:kern w:val="0"/>
                  <w:sz w:val="20"/>
                  <w:szCs w:val="20"/>
                  <w14:ligatures w14:val="none"/>
                </w:rPr>
                <w:t>0.85</w:t>
              </w:r>
            </w:ins>
          </w:p>
        </w:tc>
        <w:tc>
          <w:tcPr>
            <w:tcW w:w="450" w:type="pct"/>
            <w:noWrap/>
            <w:vAlign w:val="bottom"/>
            <w:hideMark/>
          </w:tcPr>
          <w:p w14:paraId="717EA676" w14:textId="77777777" w:rsidR="00663AE5" w:rsidRPr="006C53DE" w:rsidRDefault="00663AE5" w:rsidP="00241A4A">
            <w:pPr>
              <w:spacing w:after="0" w:line="240" w:lineRule="auto"/>
              <w:jc w:val="right"/>
              <w:rPr>
                <w:ins w:id="693" w:author="Jujia Li" w:date="2025-08-25T16:25:00Z" w16du:dateUtc="2025-08-25T21:25:00Z"/>
                <w:rFonts w:ascii="Times New Roman" w:eastAsia="Times New Roman" w:hAnsi="Times New Roman" w:cs="Times New Roman"/>
                <w:color w:val="000000"/>
                <w:kern w:val="0"/>
                <w:sz w:val="20"/>
                <w:szCs w:val="20"/>
                <w14:ligatures w14:val="none"/>
              </w:rPr>
            </w:pPr>
            <w:ins w:id="694" w:author="Jujia Li" w:date="2025-08-25T16:25:00Z" w16du:dateUtc="2025-08-25T21:25:00Z">
              <w:r w:rsidRPr="006C53DE">
                <w:rPr>
                  <w:rFonts w:ascii="Times New Roman" w:eastAsia="Times New Roman" w:hAnsi="Times New Roman" w:cs="Times New Roman"/>
                  <w:color w:val="000000"/>
                  <w:kern w:val="0"/>
                  <w:sz w:val="20"/>
                  <w:szCs w:val="20"/>
                  <w14:ligatures w14:val="none"/>
                </w:rPr>
                <w:t>96170</w:t>
              </w:r>
            </w:ins>
          </w:p>
        </w:tc>
        <w:tc>
          <w:tcPr>
            <w:tcW w:w="256" w:type="pct"/>
            <w:noWrap/>
            <w:vAlign w:val="bottom"/>
            <w:hideMark/>
          </w:tcPr>
          <w:p w14:paraId="22C4FB33" w14:textId="77777777" w:rsidR="00663AE5" w:rsidRPr="006C53DE" w:rsidRDefault="00663AE5" w:rsidP="00241A4A">
            <w:pPr>
              <w:spacing w:after="0" w:line="240" w:lineRule="auto"/>
              <w:jc w:val="right"/>
              <w:rPr>
                <w:ins w:id="695" w:author="Jujia Li" w:date="2025-08-25T16:25:00Z" w16du:dateUtc="2025-08-25T21:25:00Z"/>
                <w:rFonts w:ascii="Times New Roman" w:eastAsia="Times New Roman" w:hAnsi="Times New Roman" w:cs="Times New Roman"/>
                <w:color w:val="000000"/>
                <w:kern w:val="0"/>
                <w:sz w:val="20"/>
                <w:szCs w:val="20"/>
                <w14:ligatures w14:val="none"/>
              </w:rPr>
            </w:pPr>
            <w:ins w:id="696" w:author="Jujia Li" w:date="2025-08-25T16:25:00Z" w16du:dateUtc="2025-08-25T21:25:00Z">
              <w:r w:rsidRPr="006C53DE">
                <w:rPr>
                  <w:rFonts w:ascii="Times New Roman" w:eastAsia="Times New Roman" w:hAnsi="Times New Roman" w:cs="Times New Roman"/>
                  <w:color w:val="000000"/>
                  <w:kern w:val="0"/>
                  <w:sz w:val="20"/>
                  <w:szCs w:val="20"/>
                  <w14:ligatures w14:val="none"/>
                </w:rPr>
                <w:t>38</w:t>
              </w:r>
            </w:ins>
          </w:p>
        </w:tc>
        <w:tc>
          <w:tcPr>
            <w:tcW w:w="243" w:type="pct"/>
            <w:noWrap/>
            <w:vAlign w:val="bottom"/>
            <w:hideMark/>
          </w:tcPr>
          <w:p w14:paraId="79E59097" w14:textId="77777777" w:rsidR="00663AE5" w:rsidRPr="006C53DE" w:rsidRDefault="00663AE5" w:rsidP="00241A4A">
            <w:pPr>
              <w:spacing w:after="0" w:line="240" w:lineRule="auto"/>
              <w:jc w:val="right"/>
              <w:rPr>
                <w:ins w:id="697" w:author="Jujia Li" w:date="2025-08-25T16:25:00Z" w16du:dateUtc="2025-08-25T21:25:00Z"/>
                <w:rFonts w:ascii="Times New Roman" w:eastAsia="Times New Roman" w:hAnsi="Times New Roman" w:cs="Times New Roman"/>
                <w:color w:val="000000"/>
                <w:kern w:val="0"/>
                <w:sz w:val="20"/>
                <w:szCs w:val="20"/>
                <w14:ligatures w14:val="none"/>
              </w:rPr>
            </w:pPr>
            <w:ins w:id="698" w:author="Jujia Li" w:date="2025-08-25T16:25:00Z" w16du:dateUtc="2025-08-25T21:25:00Z">
              <w:r w:rsidRPr="006C53DE">
                <w:rPr>
                  <w:rFonts w:ascii="Times New Roman" w:eastAsia="Times New Roman" w:hAnsi="Times New Roman" w:cs="Times New Roman"/>
                  <w:color w:val="000000"/>
                  <w:kern w:val="0"/>
                  <w:sz w:val="20"/>
                  <w:szCs w:val="20"/>
                  <w14:ligatures w14:val="none"/>
                </w:rPr>
                <w:t>0.40</w:t>
              </w:r>
            </w:ins>
          </w:p>
        </w:tc>
        <w:tc>
          <w:tcPr>
            <w:tcW w:w="450" w:type="pct"/>
            <w:noWrap/>
            <w:vAlign w:val="bottom"/>
            <w:hideMark/>
          </w:tcPr>
          <w:p w14:paraId="76E8F27A" w14:textId="77777777" w:rsidR="00663AE5" w:rsidRPr="006C53DE" w:rsidRDefault="00663AE5" w:rsidP="00241A4A">
            <w:pPr>
              <w:spacing w:after="0" w:line="240" w:lineRule="auto"/>
              <w:jc w:val="right"/>
              <w:rPr>
                <w:ins w:id="699" w:author="Jujia Li" w:date="2025-08-25T16:25:00Z" w16du:dateUtc="2025-08-25T21:25:00Z"/>
                <w:rFonts w:ascii="Times New Roman" w:eastAsia="Times New Roman" w:hAnsi="Times New Roman" w:cs="Times New Roman"/>
                <w:color w:val="000000"/>
                <w:kern w:val="0"/>
                <w:sz w:val="20"/>
                <w:szCs w:val="20"/>
                <w14:ligatures w14:val="none"/>
              </w:rPr>
            </w:pPr>
            <w:ins w:id="700" w:author="Jujia Li" w:date="2025-08-25T16:25:00Z" w16du:dateUtc="2025-08-25T21:25:00Z">
              <w:r w:rsidRPr="006C53DE">
                <w:rPr>
                  <w:rFonts w:ascii="Times New Roman" w:eastAsia="Times New Roman" w:hAnsi="Times New Roman" w:cs="Times New Roman"/>
                  <w:color w:val="000000"/>
                  <w:kern w:val="0"/>
                  <w:sz w:val="20"/>
                  <w:szCs w:val="20"/>
                  <w14:ligatures w14:val="none"/>
                </w:rPr>
                <w:t>96774</w:t>
              </w:r>
            </w:ins>
          </w:p>
        </w:tc>
        <w:tc>
          <w:tcPr>
            <w:tcW w:w="256" w:type="pct"/>
            <w:noWrap/>
            <w:vAlign w:val="bottom"/>
            <w:hideMark/>
          </w:tcPr>
          <w:p w14:paraId="61AB3BD0" w14:textId="77777777" w:rsidR="00663AE5" w:rsidRPr="006C53DE" w:rsidRDefault="00663AE5" w:rsidP="00241A4A">
            <w:pPr>
              <w:spacing w:after="0" w:line="240" w:lineRule="auto"/>
              <w:jc w:val="right"/>
              <w:rPr>
                <w:ins w:id="701" w:author="Jujia Li" w:date="2025-08-25T16:25:00Z" w16du:dateUtc="2025-08-25T21:25:00Z"/>
                <w:rFonts w:ascii="Times New Roman" w:eastAsia="Times New Roman" w:hAnsi="Times New Roman" w:cs="Times New Roman"/>
                <w:color w:val="000000"/>
                <w:kern w:val="0"/>
                <w:sz w:val="20"/>
                <w:szCs w:val="20"/>
                <w14:ligatures w14:val="none"/>
              </w:rPr>
            </w:pPr>
            <w:ins w:id="702" w:author="Jujia Li" w:date="2025-08-25T16:25:00Z" w16du:dateUtc="2025-08-25T21:25:00Z">
              <w:r w:rsidRPr="006C53DE">
                <w:rPr>
                  <w:rFonts w:ascii="Times New Roman" w:eastAsia="Times New Roman" w:hAnsi="Times New Roman" w:cs="Times New Roman"/>
                  <w:color w:val="000000"/>
                  <w:kern w:val="0"/>
                  <w:sz w:val="20"/>
                  <w:szCs w:val="20"/>
                  <w14:ligatures w14:val="none"/>
                </w:rPr>
                <w:t>16</w:t>
              </w:r>
            </w:ins>
          </w:p>
        </w:tc>
        <w:tc>
          <w:tcPr>
            <w:tcW w:w="243" w:type="pct"/>
            <w:noWrap/>
            <w:vAlign w:val="bottom"/>
            <w:hideMark/>
          </w:tcPr>
          <w:p w14:paraId="01228065" w14:textId="77777777" w:rsidR="00663AE5" w:rsidRPr="006C53DE" w:rsidRDefault="00663AE5" w:rsidP="00241A4A">
            <w:pPr>
              <w:spacing w:after="0" w:line="240" w:lineRule="auto"/>
              <w:jc w:val="right"/>
              <w:rPr>
                <w:ins w:id="703" w:author="Jujia Li" w:date="2025-08-25T16:25:00Z" w16du:dateUtc="2025-08-25T21:25:00Z"/>
                <w:rFonts w:ascii="Times New Roman" w:eastAsia="Times New Roman" w:hAnsi="Times New Roman" w:cs="Times New Roman"/>
                <w:color w:val="000000"/>
                <w:kern w:val="0"/>
                <w:sz w:val="20"/>
                <w:szCs w:val="20"/>
                <w14:ligatures w14:val="none"/>
              </w:rPr>
            </w:pPr>
            <w:ins w:id="704" w:author="Jujia Li" w:date="2025-08-25T16:25:00Z" w16du:dateUtc="2025-08-25T21:25:00Z">
              <w:r w:rsidRPr="006C53DE">
                <w:rPr>
                  <w:rFonts w:ascii="Times New Roman" w:eastAsia="Times New Roman" w:hAnsi="Times New Roman" w:cs="Times New Roman"/>
                  <w:color w:val="000000"/>
                  <w:kern w:val="0"/>
                  <w:sz w:val="20"/>
                  <w:szCs w:val="20"/>
                  <w14:ligatures w14:val="none"/>
                </w:rPr>
                <w:t>0.17</w:t>
              </w:r>
            </w:ins>
          </w:p>
        </w:tc>
        <w:tc>
          <w:tcPr>
            <w:tcW w:w="256" w:type="pct"/>
            <w:noWrap/>
            <w:vAlign w:val="bottom"/>
            <w:hideMark/>
          </w:tcPr>
          <w:p w14:paraId="23A45066" w14:textId="77777777" w:rsidR="00663AE5" w:rsidRPr="006C53DE" w:rsidRDefault="00663AE5" w:rsidP="00241A4A">
            <w:pPr>
              <w:spacing w:after="0" w:line="240" w:lineRule="auto"/>
              <w:jc w:val="right"/>
              <w:rPr>
                <w:ins w:id="705" w:author="Jujia Li" w:date="2025-08-25T16:25:00Z" w16du:dateUtc="2025-08-25T21:25:00Z"/>
                <w:rFonts w:ascii="Times New Roman" w:eastAsia="Times New Roman" w:hAnsi="Times New Roman" w:cs="Times New Roman"/>
                <w:color w:val="000000"/>
                <w:kern w:val="0"/>
                <w:sz w:val="20"/>
                <w:szCs w:val="20"/>
                <w14:ligatures w14:val="none"/>
              </w:rPr>
            </w:pPr>
            <w:ins w:id="706" w:author="Jujia Li" w:date="2025-08-25T16:25:00Z" w16du:dateUtc="2025-08-25T21:25:00Z">
              <w:r w:rsidRPr="006C53DE">
                <w:rPr>
                  <w:rFonts w:ascii="Times New Roman" w:eastAsia="Times New Roman" w:hAnsi="Times New Roman" w:cs="Times New Roman"/>
                  <w:color w:val="000000"/>
                  <w:kern w:val="0"/>
                  <w:sz w:val="20"/>
                  <w:szCs w:val="20"/>
                  <w14:ligatures w14:val="none"/>
                </w:rPr>
                <w:t>214</w:t>
              </w:r>
            </w:ins>
          </w:p>
        </w:tc>
        <w:tc>
          <w:tcPr>
            <w:tcW w:w="392" w:type="pct"/>
            <w:noWrap/>
            <w:vAlign w:val="bottom"/>
            <w:hideMark/>
          </w:tcPr>
          <w:p w14:paraId="71AD2B40" w14:textId="77777777" w:rsidR="00663AE5" w:rsidRPr="006C53DE" w:rsidRDefault="00663AE5" w:rsidP="00241A4A">
            <w:pPr>
              <w:spacing w:after="0" w:line="240" w:lineRule="auto"/>
              <w:jc w:val="right"/>
              <w:rPr>
                <w:ins w:id="707" w:author="Jujia Li" w:date="2025-08-25T16:25:00Z" w16du:dateUtc="2025-08-25T21:25:00Z"/>
                <w:rFonts w:ascii="Times New Roman" w:eastAsia="Times New Roman" w:hAnsi="Times New Roman" w:cs="Times New Roman"/>
                <w:color w:val="000000"/>
                <w:kern w:val="0"/>
                <w:sz w:val="20"/>
                <w:szCs w:val="20"/>
                <w14:ligatures w14:val="none"/>
              </w:rPr>
            </w:pPr>
            <w:ins w:id="708" w:author="Jujia Li" w:date="2025-08-25T16:25:00Z" w16du:dateUtc="2025-08-25T21:25:00Z">
              <w:r w:rsidRPr="006C53DE">
                <w:rPr>
                  <w:rFonts w:ascii="Times New Roman" w:eastAsia="Times New Roman" w:hAnsi="Times New Roman" w:cs="Times New Roman"/>
                  <w:color w:val="000000"/>
                  <w:kern w:val="0"/>
                  <w:sz w:val="20"/>
                  <w:szCs w:val="20"/>
                  <w14:ligatures w14:val="none"/>
                </w:rPr>
                <w:t>0.56</w:t>
              </w:r>
            </w:ins>
          </w:p>
        </w:tc>
      </w:tr>
      <w:tr w:rsidR="00663AE5" w:rsidRPr="006C53DE" w14:paraId="498A4D2D" w14:textId="77777777" w:rsidTr="00241A4A">
        <w:trPr>
          <w:trHeight w:val="300"/>
          <w:ins w:id="709" w:author="Jujia Li" w:date="2025-08-25T16:25:00Z"/>
        </w:trPr>
        <w:tc>
          <w:tcPr>
            <w:tcW w:w="558" w:type="pct"/>
            <w:noWrap/>
            <w:vAlign w:val="bottom"/>
            <w:hideMark/>
          </w:tcPr>
          <w:p w14:paraId="78EA9F02" w14:textId="77777777" w:rsidR="00663AE5" w:rsidRPr="006C53DE" w:rsidRDefault="00663AE5" w:rsidP="00241A4A">
            <w:pPr>
              <w:spacing w:after="0" w:line="240" w:lineRule="auto"/>
              <w:rPr>
                <w:ins w:id="710" w:author="Jujia Li" w:date="2025-08-25T16:25:00Z" w16du:dateUtc="2025-08-25T21:25:00Z"/>
                <w:rFonts w:ascii="Times New Roman" w:eastAsia="Times New Roman" w:hAnsi="Times New Roman" w:cs="Times New Roman"/>
                <w:color w:val="000000"/>
                <w:kern w:val="0"/>
                <w:sz w:val="20"/>
                <w:szCs w:val="20"/>
                <w14:ligatures w14:val="none"/>
              </w:rPr>
            </w:pPr>
            <w:ins w:id="711" w:author="Jujia Li" w:date="2025-08-25T16:25:00Z" w16du:dateUtc="2025-08-25T21:25:00Z">
              <w:r w:rsidRPr="006C53DE">
                <w:rPr>
                  <w:rFonts w:ascii="Times New Roman" w:eastAsia="Times New Roman" w:hAnsi="Times New Roman" w:cs="Times New Roman"/>
                  <w:color w:val="000000"/>
                  <w:kern w:val="0"/>
                  <w:sz w:val="20"/>
                  <w:szCs w:val="20"/>
                  <w14:ligatures w14:val="none"/>
                </w:rPr>
                <w:t>MORGAN</w:t>
              </w:r>
            </w:ins>
          </w:p>
        </w:tc>
        <w:tc>
          <w:tcPr>
            <w:tcW w:w="450" w:type="pct"/>
            <w:noWrap/>
            <w:vAlign w:val="bottom"/>
            <w:hideMark/>
          </w:tcPr>
          <w:p w14:paraId="5BE31B8B" w14:textId="77777777" w:rsidR="00663AE5" w:rsidRPr="006C53DE" w:rsidRDefault="00663AE5" w:rsidP="00241A4A">
            <w:pPr>
              <w:spacing w:after="0" w:line="240" w:lineRule="auto"/>
              <w:jc w:val="right"/>
              <w:rPr>
                <w:ins w:id="712" w:author="Jujia Li" w:date="2025-08-25T16:25:00Z" w16du:dateUtc="2025-08-25T21:25:00Z"/>
                <w:rFonts w:ascii="Times New Roman" w:eastAsia="Times New Roman" w:hAnsi="Times New Roman" w:cs="Times New Roman"/>
                <w:color w:val="000000"/>
                <w:kern w:val="0"/>
                <w:sz w:val="20"/>
                <w:szCs w:val="20"/>
                <w14:ligatures w14:val="none"/>
              </w:rPr>
            </w:pPr>
            <w:ins w:id="713" w:author="Jujia Li" w:date="2025-08-25T16:25:00Z" w16du:dateUtc="2025-08-25T21:25:00Z">
              <w:r w:rsidRPr="006C53DE">
                <w:rPr>
                  <w:rFonts w:ascii="Times New Roman" w:eastAsia="Times New Roman" w:hAnsi="Times New Roman" w:cs="Times New Roman"/>
                  <w:color w:val="000000"/>
                  <w:kern w:val="0"/>
                  <w:sz w:val="20"/>
                  <w:szCs w:val="20"/>
                  <w14:ligatures w14:val="none"/>
                </w:rPr>
                <w:t>119006</w:t>
              </w:r>
            </w:ins>
          </w:p>
        </w:tc>
        <w:tc>
          <w:tcPr>
            <w:tcW w:w="256" w:type="pct"/>
            <w:noWrap/>
            <w:vAlign w:val="bottom"/>
            <w:hideMark/>
          </w:tcPr>
          <w:p w14:paraId="32A47B3D" w14:textId="77777777" w:rsidR="00663AE5" w:rsidRPr="006C53DE" w:rsidRDefault="00663AE5" w:rsidP="00241A4A">
            <w:pPr>
              <w:spacing w:after="0" w:line="240" w:lineRule="auto"/>
              <w:jc w:val="right"/>
              <w:rPr>
                <w:ins w:id="714" w:author="Jujia Li" w:date="2025-08-25T16:25:00Z" w16du:dateUtc="2025-08-25T21:25:00Z"/>
                <w:rFonts w:ascii="Times New Roman" w:eastAsia="Times New Roman" w:hAnsi="Times New Roman" w:cs="Times New Roman"/>
                <w:color w:val="000000"/>
                <w:kern w:val="0"/>
                <w:sz w:val="20"/>
                <w:szCs w:val="20"/>
                <w14:ligatures w14:val="none"/>
              </w:rPr>
            </w:pPr>
            <w:ins w:id="715" w:author="Jujia Li" w:date="2025-08-25T16:25:00Z" w16du:dateUtc="2025-08-25T21:25:00Z">
              <w:r w:rsidRPr="006C53DE">
                <w:rPr>
                  <w:rFonts w:ascii="Times New Roman" w:eastAsia="Times New Roman" w:hAnsi="Times New Roman" w:cs="Times New Roman"/>
                  <w:color w:val="000000"/>
                  <w:kern w:val="0"/>
                  <w:sz w:val="20"/>
                  <w:szCs w:val="20"/>
                  <w14:ligatures w14:val="none"/>
                </w:rPr>
                <w:t>79</w:t>
              </w:r>
            </w:ins>
          </w:p>
        </w:tc>
        <w:tc>
          <w:tcPr>
            <w:tcW w:w="242" w:type="pct"/>
            <w:noWrap/>
            <w:vAlign w:val="bottom"/>
            <w:hideMark/>
          </w:tcPr>
          <w:p w14:paraId="6B18A188" w14:textId="77777777" w:rsidR="00663AE5" w:rsidRPr="006C53DE" w:rsidRDefault="00663AE5" w:rsidP="00241A4A">
            <w:pPr>
              <w:spacing w:after="0" w:line="240" w:lineRule="auto"/>
              <w:jc w:val="right"/>
              <w:rPr>
                <w:ins w:id="716" w:author="Jujia Li" w:date="2025-08-25T16:25:00Z" w16du:dateUtc="2025-08-25T21:25:00Z"/>
                <w:rFonts w:ascii="Times New Roman" w:eastAsia="Times New Roman" w:hAnsi="Times New Roman" w:cs="Times New Roman"/>
                <w:color w:val="000000"/>
                <w:kern w:val="0"/>
                <w:sz w:val="20"/>
                <w:szCs w:val="20"/>
                <w14:ligatures w14:val="none"/>
              </w:rPr>
            </w:pPr>
            <w:ins w:id="717" w:author="Jujia Li" w:date="2025-08-25T16:25:00Z" w16du:dateUtc="2025-08-25T21:25:00Z">
              <w:r w:rsidRPr="006C53DE">
                <w:rPr>
                  <w:rFonts w:ascii="Times New Roman" w:eastAsia="Times New Roman" w:hAnsi="Times New Roman" w:cs="Times New Roman"/>
                  <w:color w:val="000000"/>
                  <w:kern w:val="0"/>
                  <w:sz w:val="20"/>
                  <w:szCs w:val="20"/>
                  <w14:ligatures w14:val="none"/>
                </w:rPr>
                <w:t>0.66</w:t>
              </w:r>
            </w:ins>
          </w:p>
        </w:tc>
        <w:tc>
          <w:tcPr>
            <w:tcW w:w="450" w:type="pct"/>
            <w:noWrap/>
            <w:vAlign w:val="bottom"/>
            <w:hideMark/>
          </w:tcPr>
          <w:p w14:paraId="2AF9DE76" w14:textId="77777777" w:rsidR="00663AE5" w:rsidRPr="006C53DE" w:rsidRDefault="00663AE5" w:rsidP="00241A4A">
            <w:pPr>
              <w:spacing w:after="0" w:line="240" w:lineRule="auto"/>
              <w:jc w:val="right"/>
              <w:rPr>
                <w:ins w:id="718" w:author="Jujia Li" w:date="2025-08-25T16:25:00Z" w16du:dateUtc="2025-08-25T21:25:00Z"/>
                <w:rFonts w:ascii="Times New Roman" w:eastAsia="Times New Roman" w:hAnsi="Times New Roman" w:cs="Times New Roman"/>
                <w:color w:val="000000"/>
                <w:kern w:val="0"/>
                <w:sz w:val="20"/>
                <w:szCs w:val="20"/>
                <w14:ligatures w14:val="none"/>
              </w:rPr>
            </w:pPr>
            <w:ins w:id="719" w:author="Jujia Li" w:date="2025-08-25T16:25:00Z" w16du:dateUtc="2025-08-25T21:25:00Z">
              <w:r w:rsidRPr="006C53DE">
                <w:rPr>
                  <w:rFonts w:ascii="Times New Roman" w:eastAsia="Times New Roman" w:hAnsi="Times New Roman" w:cs="Times New Roman"/>
                  <w:color w:val="000000"/>
                  <w:kern w:val="0"/>
                  <w:sz w:val="20"/>
                  <w:szCs w:val="20"/>
                  <w14:ligatures w14:val="none"/>
                </w:rPr>
                <w:t>118918</w:t>
              </w:r>
            </w:ins>
          </w:p>
        </w:tc>
        <w:tc>
          <w:tcPr>
            <w:tcW w:w="256" w:type="pct"/>
            <w:noWrap/>
            <w:vAlign w:val="bottom"/>
            <w:hideMark/>
          </w:tcPr>
          <w:p w14:paraId="4ED818AD" w14:textId="77777777" w:rsidR="00663AE5" w:rsidRPr="006C53DE" w:rsidRDefault="00663AE5" w:rsidP="00241A4A">
            <w:pPr>
              <w:spacing w:after="0" w:line="240" w:lineRule="auto"/>
              <w:jc w:val="right"/>
              <w:rPr>
                <w:ins w:id="720" w:author="Jujia Li" w:date="2025-08-25T16:25:00Z" w16du:dateUtc="2025-08-25T21:25:00Z"/>
                <w:rFonts w:ascii="Times New Roman" w:eastAsia="Times New Roman" w:hAnsi="Times New Roman" w:cs="Times New Roman"/>
                <w:color w:val="000000"/>
                <w:kern w:val="0"/>
                <w:sz w:val="20"/>
                <w:szCs w:val="20"/>
                <w14:ligatures w14:val="none"/>
              </w:rPr>
            </w:pPr>
            <w:ins w:id="721" w:author="Jujia Li" w:date="2025-08-25T16:25:00Z" w16du:dateUtc="2025-08-25T21:25:00Z">
              <w:r w:rsidRPr="006C53DE">
                <w:rPr>
                  <w:rFonts w:ascii="Times New Roman" w:eastAsia="Times New Roman" w:hAnsi="Times New Roman" w:cs="Times New Roman"/>
                  <w:color w:val="000000"/>
                  <w:kern w:val="0"/>
                  <w:sz w:val="20"/>
                  <w:szCs w:val="20"/>
                  <w14:ligatures w14:val="none"/>
                </w:rPr>
                <w:t>93</w:t>
              </w:r>
            </w:ins>
          </w:p>
        </w:tc>
        <w:tc>
          <w:tcPr>
            <w:tcW w:w="242" w:type="pct"/>
            <w:noWrap/>
            <w:vAlign w:val="bottom"/>
            <w:hideMark/>
          </w:tcPr>
          <w:p w14:paraId="53378D72" w14:textId="77777777" w:rsidR="00663AE5" w:rsidRPr="006C53DE" w:rsidRDefault="00663AE5" w:rsidP="00241A4A">
            <w:pPr>
              <w:spacing w:after="0" w:line="240" w:lineRule="auto"/>
              <w:jc w:val="right"/>
              <w:rPr>
                <w:ins w:id="722" w:author="Jujia Li" w:date="2025-08-25T16:25:00Z" w16du:dateUtc="2025-08-25T21:25:00Z"/>
                <w:rFonts w:ascii="Times New Roman" w:eastAsia="Times New Roman" w:hAnsi="Times New Roman" w:cs="Times New Roman"/>
                <w:color w:val="000000"/>
                <w:kern w:val="0"/>
                <w:sz w:val="20"/>
                <w:szCs w:val="20"/>
                <w14:ligatures w14:val="none"/>
              </w:rPr>
            </w:pPr>
            <w:ins w:id="723" w:author="Jujia Li" w:date="2025-08-25T16:25:00Z" w16du:dateUtc="2025-08-25T21:25:00Z">
              <w:r w:rsidRPr="006C53DE">
                <w:rPr>
                  <w:rFonts w:ascii="Times New Roman" w:eastAsia="Times New Roman" w:hAnsi="Times New Roman" w:cs="Times New Roman"/>
                  <w:color w:val="000000"/>
                  <w:kern w:val="0"/>
                  <w:sz w:val="20"/>
                  <w:szCs w:val="20"/>
                  <w14:ligatures w14:val="none"/>
                </w:rPr>
                <w:t>0.78</w:t>
              </w:r>
            </w:ins>
          </w:p>
        </w:tc>
        <w:tc>
          <w:tcPr>
            <w:tcW w:w="450" w:type="pct"/>
            <w:noWrap/>
            <w:vAlign w:val="bottom"/>
            <w:hideMark/>
          </w:tcPr>
          <w:p w14:paraId="153A3E23" w14:textId="77777777" w:rsidR="00663AE5" w:rsidRPr="006C53DE" w:rsidRDefault="00663AE5" w:rsidP="00241A4A">
            <w:pPr>
              <w:spacing w:after="0" w:line="240" w:lineRule="auto"/>
              <w:jc w:val="right"/>
              <w:rPr>
                <w:ins w:id="724" w:author="Jujia Li" w:date="2025-08-25T16:25:00Z" w16du:dateUtc="2025-08-25T21:25:00Z"/>
                <w:rFonts w:ascii="Times New Roman" w:eastAsia="Times New Roman" w:hAnsi="Times New Roman" w:cs="Times New Roman"/>
                <w:color w:val="000000"/>
                <w:kern w:val="0"/>
                <w:sz w:val="20"/>
                <w:szCs w:val="20"/>
                <w14:ligatures w14:val="none"/>
              </w:rPr>
            </w:pPr>
            <w:ins w:id="725" w:author="Jujia Li" w:date="2025-08-25T16:25:00Z" w16du:dateUtc="2025-08-25T21:25:00Z">
              <w:r w:rsidRPr="006C53DE">
                <w:rPr>
                  <w:rFonts w:ascii="Times New Roman" w:eastAsia="Times New Roman" w:hAnsi="Times New Roman" w:cs="Times New Roman"/>
                  <w:color w:val="000000"/>
                  <w:kern w:val="0"/>
                  <w:sz w:val="20"/>
                  <w:szCs w:val="20"/>
                  <w14:ligatures w14:val="none"/>
                </w:rPr>
                <w:t>119203</w:t>
              </w:r>
            </w:ins>
          </w:p>
        </w:tc>
        <w:tc>
          <w:tcPr>
            <w:tcW w:w="256" w:type="pct"/>
            <w:noWrap/>
            <w:vAlign w:val="bottom"/>
            <w:hideMark/>
          </w:tcPr>
          <w:p w14:paraId="766E7185" w14:textId="77777777" w:rsidR="00663AE5" w:rsidRPr="006C53DE" w:rsidRDefault="00663AE5" w:rsidP="00241A4A">
            <w:pPr>
              <w:spacing w:after="0" w:line="240" w:lineRule="auto"/>
              <w:jc w:val="right"/>
              <w:rPr>
                <w:ins w:id="726" w:author="Jujia Li" w:date="2025-08-25T16:25:00Z" w16du:dateUtc="2025-08-25T21:25:00Z"/>
                <w:rFonts w:ascii="Times New Roman" w:eastAsia="Times New Roman" w:hAnsi="Times New Roman" w:cs="Times New Roman"/>
                <w:color w:val="000000"/>
                <w:kern w:val="0"/>
                <w:sz w:val="20"/>
                <w:szCs w:val="20"/>
                <w14:ligatures w14:val="none"/>
              </w:rPr>
            </w:pPr>
            <w:ins w:id="727" w:author="Jujia Li" w:date="2025-08-25T16:25:00Z" w16du:dateUtc="2025-08-25T21:25:00Z">
              <w:r w:rsidRPr="006C53DE">
                <w:rPr>
                  <w:rFonts w:ascii="Times New Roman" w:eastAsia="Times New Roman" w:hAnsi="Times New Roman" w:cs="Times New Roman"/>
                  <w:color w:val="000000"/>
                  <w:kern w:val="0"/>
                  <w:sz w:val="20"/>
                  <w:szCs w:val="20"/>
                  <w14:ligatures w14:val="none"/>
                </w:rPr>
                <w:t>90</w:t>
              </w:r>
            </w:ins>
          </w:p>
        </w:tc>
        <w:tc>
          <w:tcPr>
            <w:tcW w:w="243" w:type="pct"/>
            <w:noWrap/>
            <w:vAlign w:val="bottom"/>
            <w:hideMark/>
          </w:tcPr>
          <w:p w14:paraId="0605ECFD" w14:textId="77777777" w:rsidR="00663AE5" w:rsidRPr="006C53DE" w:rsidRDefault="00663AE5" w:rsidP="00241A4A">
            <w:pPr>
              <w:spacing w:after="0" w:line="240" w:lineRule="auto"/>
              <w:jc w:val="right"/>
              <w:rPr>
                <w:ins w:id="728" w:author="Jujia Li" w:date="2025-08-25T16:25:00Z" w16du:dateUtc="2025-08-25T21:25:00Z"/>
                <w:rFonts w:ascii="Times New Roman" w:eastAsia="Times New Roman" w:hAnsi="Times New Roman" w:cs="Times New Roman"/>
                <w:color w:val="000000"/>
                <w:kern w:val="0"/>
                <w:sz w:val="20"/>
                <w:szCs w:val="20"/>
                <w14:ligatures w14:val="none"/>
              </w:rPr>
            </w:pPr>
            <w:ins w:id="729" w:author="Jujia Li" w:date="2025-08-25T16:25:00Z" w16du:dateUtc="2025-08-25T21:25:00Z">
              <w:r w:rsidRPr="006C53DE">
                <w:rPr>
                  <w:rFonts w:ascii="Times New Roman" w:eastAsia="Times New Roman" w:hAnsi="Times New Roman" w:cs="Times New Roman"/>
                  <w:color w:val="000000"/>
                  <w:kern w:val="0"/>
                  <w:sz w:val="20"/>
                  <w:szCs w:val="20"/>
                  <w14:ligatures w14:val="none"/>
                </w:rPr>
                <w:t>0.76</w:t>
              </w:r>
            </w:ins>
          </w:p>
        </w:tc>
        <w:tc>
          <w:tcPr>
            <w:tcW w:w="450" w:type="pct"/>
            <w:noWrap/>
            <w:vAlign w:val="bottom"/>
            <w:hideMark/>
          </w:tcPr>
          <w:p w14:paraId="2C614827" w14:textId="77777777" w:rsidR="00663AE5" w:rsidRPr="006C53DE" w:rsidRDefault="00663AE5" w:rsidP="00241A4A">
            <w:pPr>
              <w:spacing w:after="0" w:line="240" w:lineRule="auto"/>
              <w:jc w:val="right"/>
              <w:rPr>
                <w:ins w:id="730" w:author="Jujia Li" w:date="2025-08-25T16:25:00Z" w16du:dateUtc="2025-08-25T21:25:00Z"/>
                <w:rFonts w:ascii="Times New Roman" w:eastAsia="Times New Roman" w:hAnsi="Times New Roman" w:cs="Times New Roman"/>
                <w:color w:val="000000"/>
                <w:kern w:val="0"/>
                <w:sz w:val="20"/>
                <w:szCs w:val="20"/>
                <w14:ligatures w14:val="none"/>
              </w:rPr>
            </w:pPr>
            <w:ins w:id="731" w:author="Jujia Li" w:date="2025-08-25T16:25:00Z" w16du:dateUtc="2025-08-25T21:25:00Z">
              <w:r w:rsidRPr="006C53DE">
                <w:rPr>
                  <w:rFonts w:ascii="Times New Roman" w:eastAsia="Times New Roman" w:hAnsi="Times New Roman" w:cs="Times New Roman"/>
                  <w:color w:val="000000"/>
                  <w:kern w:val="0"/>
                  <w:sz w:val="20"/>
                  <w:szCs w:val="20"/>
                  <w14:ligatures w14:val="none"/>
                </w:rPr>
                <w:t>119679</w:t>
              </w:r>
            </w:ins>
          </w:p>
        </w:tc>
        <w:tc>
          <w:tcPr>
            <w:tcW w:w="256" w:type="pct"/>
            <w:noWrap/>
            <w:vAlign w:val="bottom"/>
            <w:hideMark/>
          </w:tcPr>
          <w:p w14:paraId="2B19DA62" w14:textId="77777777" w:rsidR="00663AE5" w:rsidRPr="006C53DE" w:rsidRDefault="00663AE5" w:rsidP="00241A4A">
            <w:pPr>
              <w:spacing w:after="0" w:line="240" w:lineRule="auto"/>
              <w:jc w:val="right"/>
              <w:rPr>
                <w:ins w:id="732" w:author="Jujia Li" w:date="2025-08-25T16:25:00Z" w16du:dateUtc="2025-08-25T21:25:00Z"/>
                <w:rFonts w:ascii="Times New Roman" w:eastAsia="Times New Roman" w:hAnsi="Times New Roman" w:cs="Times New Roman"/>
                <w:color w:val="000000"/>
                <w:kern w:val="0"/>
                <w:sz w:val="20"/>
                <w:szCs w:val="20"/>
                <w14:ligatures w14:val="none"/>
              </w:rPr>
            </w:pPr>
            <w:ins w:id="733" w:author="Jujia Li" w:date="2025-08-25T16:25:00Z" w16du:dateUtc="2025-08-25T21:25:00Z">
              <w:r w:rsidRPr="006C53DE">
                <w:rPr>
                  <w:rFonts w:ascii="Times New Roman" w:eastAsia="Times New Roman" w:hAnsi="Times New Roman" w:cs="Times New Roman"/>
                  <w:color w:val="000000"/>
                  <w:kern w:val="0"/>
                  <w:sz w:val="20"/>
                  <w:szCs w:val="20"/>
                  <w14:ligatures w14:val="none"/>
                </w:rPr>
                <w:t>57</w:t>
              </w:r>
            </w:ins>
          </w:p>
        </w:tc>
        <w:tc>
          <w:tcPr>
            <w:tcW w:w="243" w:type="pct"/>
            <w:noWrap/>
            <w:vAlign w:val="bottom"/>
            <w:hideMark/>
          </w:tcPr>
          <w:p w14:paraId="19DBAFC1" w14:textId="77777777" w:rsidR="00663AE5" w:rsidRPr="006C53DE" w:rsidRDefault="00663AE5" w:rsidP="00241A4A">
            <w:pPr>
              <w:spacing w:after="0" w:line="240" w:lineRule="auto"/>
              <w:jc w:val="right"/>
              <w:rPr>
                <w:ins w:id="734" w:author="Jujia Li" w:date="2025-08-25T16:25:00Z" w16du:dateUtc="2025-08-25T21:25:00Z"/>
                <w:rFonts w:ascii="Times New Roman" w:eastAsia="Times New Roman" w:hAnsi="Times New Roman" w:cs="Times New Roman"/>
                <w:color w:val="000000"/>
                <w:kern w:val="0"/>
                <w:sz w:val="20"/>
                <w:szCs w:val="20"/>
                <w14:ligatures w14:val="none"/>
              </w:rPr>
            </w:pPr>
            <w:ins w:id="735" w:author="Jujia Li" w:date="2025-08-25T16:25:00Z" w16du:dateUtc="2025-08-25T21:25:00Z">
              <w:r w:rsidRPr="006C53DE">
                <w:rPr>
                  <w:rFonts w:ascii="Times New Roman" w:eastAsia="Times New Roman" w:hAnsi="Times New Roman" w:cs="Times New Roman"/>
                  <w:color w:val="000000"/>
                  <w:kern w:val="0"/>
                  <w:sz w:val="20"/>
                  <w:szCs w:val="20"/>
                  <w14:ligatures w14:val="none"/>
                </w:rPr>
                <w:t>0.48</w:t>
              </w:r>
            </w:ins>
          </w:p>
        </w:tc>
        <w:tc>
          <w:tcPr>
            <w:tcW w:w="256" w:type="pct"/>
            <w:noWrap/>
            <w:vAlign w:val="bottom"/>
            <w:hideMark/>
          </w:tcPr>
          <w:p w14:paraId="1BF243E6" w14:textId="77777777" w:rsidR="00663AE5" w:rsidRPr="006C53DE" w:rsidRDefault="00663AE5" w:rsidP="00241A4A">
            <w:pPr>
              <w:spacing w:after="0" w:line="240" w:lineRule="auto"/>
              <w:jc w:val="right"/>
              <w:rPr>
                <w:ins w:id="736" w:author="Jujia Li" w:date="2025-08-25T16:25:00Z" w16du:dateUtc="2025-08-25T21:25:00Z"/>
                <w:rFonts w:ascii="Times New Roman" w:eastAsia="Times New Roman" w:hAnsi="Times New Roman" w:cs="Times New Roman"/>
                <w:color w:val="000000"/>
                <w:kern w:val="0"/>
                <w:sz w:val="20"/>
                <w:szCs w:val="20"/>
                <w14:ligatures w14:val="none"/>
              </w:rPr>
            </w:pPr>
            <w:ins w:id="737" w:author="Jujia Li" w:date="2025-08-25T16:25:00Z" w16du:dateUtc="2025-08-25T21:25:00Z">
              <w:r w:rsidRPr="006C53DE">
                <w:rPr>
                  <w:rFonts w:ascii="Times New Roman" w:eastAsia="Times New Roman" w:hAnsi="Times New Roman" w:cs="Times New Roman"/>
                  <w:color w:val="000000"/>
                  <w:kern w:val="0"/>
                  <w:sz w:val="20"/>
                  <w:szCs w:val="20"/>
                  <w14:ligatures w14:val="none"/>
                </w:rPr>
                <w:t>319</w:t>
              </w:r>
            </w:ins>
          </w:p>
        </w:tc>
        <w:tc>
          <w:tcPr>
            <w:tcW w:w="392" w:type="pct"/>
            <w:noWrap/>
            <w:vAlign w:val="bottom"/>
            <w:hideMark/>
          </w:tcPr>
          <w:p w14:paraId="38239EA7" w14:textId="77777777" w:rsidR="00663AE5" w:rsidRPr="006C53DE" w:rsidRDefault="00663AE5" w:rsidP="00241A4A">
            <w:pPr>
              <w:spacing w:after="0" w:line="240" w:lineRule="auto"/>
              <w:jc w:val="right"/>
              <w:rPr>
                <w:ins w:id="738" w:author="Jujia Li" w:date="2025-08-25T16:25:00Z" w16du:dateUtc="2025-08-25T21:25:00Z"/>
                <w:rFonts w:ascii="Times New Roman" w:eastAsia="Times New Roman" w:hAnsi="Times New Roman" w:cs="Times New Roman"/>
                <w:color w:val="000000"/>
                <w:kern w:val="0"/>
                <w:sz w:val="20"/>
                <w:szCs w:val="20"/>
                <w14:ligatures w14:val="none"/>
              </w:rPr>
            </w:pPr>
            <w:ins w:id="739" w:author="Jujia Li" w:date="2025-08-25T16:25:00Z" w16du:dateUtc="2025-08-25T21:25:00Z">
              <w:r w:rsidRPr="006C53DE">
                <w:rPr>
                  <w:rFonts w:ascii="Times New Roman" w:eastAsia="Times New Roman" w:hAnsi="Times New Roman" w:cs="Times New Roman"/>
                  <w:color w:val="000000"/>
                  <w:kern w:val="0"/>
                  <w:sz w:val="20"/>
                  <w:szCs w:val="20"/>
                  <w14:ligatures w14:val="none"/>
                </w:rPr>
                <w:t>0.67</w:t>
              </w:r>
            </w:ins>
          </w:p>
        </w:tc>
      </w:tr>
      <w:tr w:rsidR="00663AE5" w:rsidRPr="006C53DE" w14:paraId="27A3DBFB" w14:textId="77777777" w:rsidTr="00241A4A">
        <w:trPr>
          <w:trHeight w:val="300"/>
          <w:ins w:id="740" w:author="Jujia Li" w:date="2025-08-25T16:25:00Z"/>
        </w:trPr>
        <w:tc>
          <w:tcPr>
            <w:tcW w:w="558" w:type="pct"/>
            <w:noWrap/>
            <w:vAlign w:val="bottom"/>
            <w:hideMark/>
          </w:tcPr>
          <w:p w14:paraId="59BF8F63" w14:textId="77777777" w:rsidR="00663AE5" w:rsidRPr="006C53DE" w:rsidRDefault="00663AE5" w:rsidP="00241A4A">
            <w:pPr>
              <w:spacing w:after="0" w:line="240" w:lineRule="auto"/>
              <w:rPr>
                <w:ins w:id="741" w:author="Jujia Li" w:date="2025-08-25T16:25:00Z" w16du:dateUtc="2025-08-25T21:25:00Z"/>
                <w:rFonts w:ascii="Times New Roman" w:eastAsia="Times New Roman" w:hAnsi="Times New Roman" w:cs="Times New Roman"/>
                <w:color w:val="000000"/>
                <w:kern w:val="0"/>
                <w:sz w:val="20"/>
                <w:szCs w:val="20"/>
                <w14:ligatures w14:val="none"/>
              </w:rPr>
            </w:pPr>
            <w:ins w:id="742" w:author="Jujia Li" w:date="2025-08-25T16:25:00Z" w16du:dateUtc="2025-08-25T21:25:00Z">
              <w:r w:rsidRPr="006C53DE">
                <w:rPr>
                  <w:rFonts w:ascii="Times New Roman" w:eastAsia="Times New Roman" w:hAnsi="Times New Roman" w:cs="Times New Roman"/>
                  <w:color w:val="000000"/>
                  <w:kern w:val="0"/>
                  <w:sz w:val="20"/>
                  <w:szCs w:val="20"/>
                  <w14:ligatures w14:val="none"/>
                </w:rPr>
                <w:t>PICKENS</w:t>
              </w:r>
            </w:ins>
          </w:p>
        </w:tc>
        <w:tc>
          <w:tcPr>
            <w:tcW w:w="450" w:type="pct"/>
            <w:noWrap/>
            <w:vAlign w:val="bottom"/>
            <w:hideMark/>
          </w:tcPr>
          <w:p w14:paraId="24ECB337" w14:textId="77777777" w:rsidR="00663AE5" w:rsidRPr="006C53DE" w:rsidRDefault="00663AE5" w:rsidP="00241A4A">
            <w:pPr>
              <w:spacing w:after="0" w:line="240" w:lineRule="auto"/>
              <w:jc w:val="right"/>
              <w:rPr>
                <w:ins w:id="743" w:author="Jujia Li" w:date="2025-08-25T16:25:00Z" w16du:dateUtc="2025-08-25T21:25:00Z"/>
                <w:rFonts w:ascii="Times New Roman" w:eastAsia="Times New Roman" w:hAnsi="Times New Roman" w:cs="Times New Roman"/>
                <w:color w:val="000000"/>
                <w:kern w:val="0"/>
                <w:sz w:val="20"/>
                <w:szCs w:val="20"/>
                <w14:ligatures w14:val="none"/>
              </w:rPr>
            </w:pPr>
            <w:ins w:id="744" w:author="Jujia Li" w:date="2025-08-25T16:25:00Z" w16du:dateUtc="2025-08-25T21:25:00Z">
              <w:r w:rsidRPr="006C53DE">
                <w:rPr>
                  <w:rFonts w:ascii="Times New Roman" w:eastAsia="Times New Roman" w:hAnsi="Times New Roman" w:cs="Times New Roman"/>
                  <w:color w:val="000000"/>
                  <w:kern w:val="0"/>
                  <w:sz w:val="20"/>
                  <w:szCs w:val="20"/>
                  <w14:ligatures w14:val="none"/>
                </w:rPr>
                <w:t>20325</w:t>
              </w:r>
            </w:ins>
          </w:p>
        </w:tc>
        <w:tc>
          <w:tcPr>
            <w:tcW w:w="256" w:type="pct"/>
            <w:noWrap/>
            <w:vAlign w:val="bottom"/>
            <w:hideMark/>
          </w:tcPr>
          <w:p w14:paraId="27A40E30" w14:textId="2AAA16FC" w:rsidR="00663AE5" w:rsidRPr="006C53DE" w:rsidRDefault="00147570" w:rsidP="00241A4A">
            <w:pPr>
              <w:spacing w:after="0" w:line="240" w:lineRule="auto"/>
              <w:jc w:val="right"/>
              <w:rPr>
                <w:ins w:id="745" w:author="Jujia Li" w:date="2025-08-25T16:25:00Z" w16du:dateUtc="2025-08-25T21:25:00Z"/>
                <w:rFonts w:ascii="Times New Roman" w:eastAsia="Times New Roman" w:hAnsi="Times New Roman" w:cs="Times New Roman"/>
                <w:color w:val="000000"/>
                <w:kern w:val="0"/>
                <w:sz w:val="20"/>
                <w:szCs w:val="20"/>
                <w14:ligatures w14:val="none"/>
              </w:rPr>
            </w:pPr>
            <w:ins w:id="746"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42" w:type="pct"/>
            <w:noWrap/>
            <w:vAlign w:val="bottom"/>
            <w:hideMark/>
          </w:tcPr>
          <w:p w14:paraId="5BC10CAB" w14:textId="59BE03B2" w:rsidR="00663AE5" w:rsidRPr="006C53DE" w:rsidRDefault="00147570" w:rsidP="00241A4A">
            <w:pPr>
              <w:spacing w:after="0" w:line="240" w:lineRule="auto"/>
              <w:jc w:val="right"/>
              <w:rPr>
                <w:ins w:id="747" w:author="Jujia Li" w:date="2025-08-25T16:25:00Z" w16du:dateUtc="2025-08-25T21:25:00Z"/>
                <w:rFonts w:ascii="Times New Roman" w:eastAsia="Times New Roman" w:hAnsi="Times New Roman" w:cs="Times New Roman"/>
                <w:color w:val="000000"/>
                <w:kern w:val="0"/>
                <w:sz w:val="20"/>
                <w:szCs w:val="20"/>
                <w14:ligatures w14:val="none"/>
              </w:rPr>
            </w:pPr>
            <w:ins w:id="748"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180FF608" w14:textId="77777777" w:rsidR="00663AE5" w:rsidRPr="006C53DE" w:rsidRDefault="00663AE5" w:rsidP="00241A4A">
            <w:pPr>
              <w:spacing w:after="0" w:line="240" w:lineRule="auto"/>
              <w:jc w:val="right"/>
              <w:rPr>
                <w:ins w:id="749" w:author="Jujia Li" w:date="2025-08-25T16:25:00Z" w16du:dateUtc="2025-08-25T21:25:00Z"/>
                <w:rFonts w:ascii="Times New Roman" w:eastAsia="Times New Roman" w:hAnsi="Times New Roman" w:cs="Times New Roman"/>
                <w:color w:val="000000"/>
                <w:kern w:val="0"/>
                <w:sz w:val="20"/>
                <w:szCs w:val="20"/>
                <w14:ligatures w14:val="none"/>
              </w:rPr>
            </w:pPr>
            <w:ins w:id="750" w:author="Jujia Li" w:date="2025-08-25T16:25:00Z" w16du:dateUtc="2025-08-25T21:25:00Z">
              <w:r w:rsidRPr="006C53DE">
                <w:rPr>
                  <w:rFonts w:ascii="Times New Roman" w:eastAsia="Times New Roman" w:hAnsi="Times New Roman" w:cs="Times New Roman"/>
                  <w:color w:val="000000"/>
                  <w:kern w:val="0"/>
                  <w:sz w:val="20"/>
                  <w:szCs w:val="20"/>
                  <w14:ligatures w14:val="none"/>
                </w:rPr>
                <w:t>20204</w:t>
              </w:r>
            </w:ins>
          </w:p>
        </w:tc>
        <w:tc>
          <w:tcPr>
            <w:tcW w:w="256" w:type="pct"/>
            <w:noWrap/>
            <w:vAlign w:val="bottom"/>
            <w:hideMark/>
          </w:tcPr>
          <w:p w14:paraId="375E58B0" w14:textId="55D03E3F" w:rsidR="00663AE5" w:rsidRPr="006C53DE" w:rsidRDefault="00147570" w:rsidP="00241A4A">
            <w:pPr>
              <w:spacing w:after="0" w:line="240" w:lineRule="auto"/>
              <w:jc w:val="right"/>
              <w:rPr>
                <w:ins w:id="751" w:author="Jujia Li" w:date="2025-08-25T16:25:00Z" w16du:dateUtc="2025-08-25T21:25:00Z"/>
                <w:rFonts w:ascii="Times New Roman" w:eastAsia="Times New Roman" w:hAnsi="Times New Roman" w:cs="Times New Roman"/>
                <w:color w:val="000000"/>
                <w:kern w:val="0"/>
                <w:sz w:val="20"/>
                <w:szCs w:val="20"/>
                <w14:ligatures w14:val="none"/>
              </w:rPr>
            </w:pPr>
            <w:ins w:id="752"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42" w:type="pct"/>
            <w:noWrap/>
            <w:vAlign w:val="bottom"/>
            <w:hideMark/>
          </w:tcPr>
          <w:p w14:paraId="397D323A" w14:textId="1847E5ED" w:rsidR="00663AE5" w:rsidRPr="006C53DE" w:rsidRDefault="00147570" w:rsidP="00241A4A">
            <w:pPr>
              <w:spacing w:after="0" w:line="240" w:lineRule="auto"/>
              <w:jc w:val="right"/>
              <w:rPr>
                <w:ins w:id="753" w:author="Jujia Li" w:date="2025-08-25T16:25:00Z" w16du:dateUtc="2025-08-25T21:25:00Z"/>
                <w:rFonts w:ascii="Times New Roman" w:eastAsia="Times New Roman" w:hAnsi="Times New Roman" w:cs="Times New Roman"/>
                <w:color w:val="000000"/>
                <w:kern w:val="0"/>
                <w:sz w:val="20"/>
                <w:szCs w:val="20"/>
                <w14:ligatures w14:val="none"/>
              </w:rPr>
            </w:pPr>
            <w:ins w:id="754"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12FCB031" w14:textId="77777777" w:rsidR="00663AE5" w:rsidRPr="006C53DE" w:rsidRDefault="00663AE5" w:rsidP="00241A4A">
            <w:pPr>
              <w:spacing w:after="0" w:line="240" w:lineRule="auto"/>
              <w:jc w:val="right"/>
              <w:rPr>
                <w:ins w:id="755" w:author="Jujia Li" w:date="2025-08-25T16:25:00Z" w16du:dateUtc="2025-08-25T21:25:00Z"/>
                <w:rFonts w:ascii="Times New Roman" w:eastAsia="Times New Roman" w:hAnsi="Times New Roman" w:cs="Times New Roman"/>
                <w:color w:val="000000"/>
                <w:kern w:val="0"/>
                <w:sz w:val="20"/>
                <w:szCs w:val="20"/>
                <w14:ligatures w14:val="none"/>
              </w:rPr>
            </w:pPr>
            <w:ins w:id="756" w:author="Jujia Li" w:date="2025-08-25T16:25:00Z" w16du:dateUtc="2025-08-25T21:25:00Z">
              <w:r w:rsidRPr="006C53DE">
                <w:rPr>
                  <w:rFonts w:ascii="Times New Roman" w:eastAsia="Times New Roman" w:hAnsi="Times New Roman" w:cs="Times New Roman"/>
                  <w:color w:val="000000"/>
                  <w:kern w:val="0"/>
                  <w:sz w:val="20"/>
                  <w:szCs w:val="20"/>
                  <w14:ligatures w14:val="none"/>
                </w:rPr>
                <w:t>19980</w:t>
              </w:r>
            </w:ins>
          </w:p>
        </w:tc>
        <w:tc>
          <w:tcPr>
            <w:tcW w:w="256" w:type="pct"/>
            <w:noWrap/>
            <w:vAlign w:val="bottom"/>
            <w:hideMark/>
          </w:tcPr>
          <w:p w14:paraId="03000878" w14:textId="03353402" w:rsidR="00663AE5" w:rsidRPr="006C53DE" w:rsidRDefault="00147570" w:rsidP="00241A4A">
            <w:pPr>
              <w:spacing w:after="0" w:line="240" w:lineRule="auto"/>
              <w:jc w:val="right"/>
              <w:rPr>
                <w:ins w:id="757" w:author="Jujia Li" w:date="2025-08-25T16:25:00Z" w16du:dateUtc="2025-08-25T21:25:00Z"/>
                <w:rFonts w:ascii="Times New Roman" w:eastAsia="Times New Roman" w:hAnsi="Times New Roman" w:cs="Times New Roman"/>
                <w:color w:val="000000"/>
                <w:kern w:val="0"/>
                <w:sz w:val="20"/>
                <w:szCs w:val="20"/>
                <w14:ligatures w14:val="none"/>
              </w:rPr>
            </w:pPr>
            <w:ins w:id="758"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43" w:type="pct"/>
            <w:noWrap/>
            <w:vAlign w:val="bottom"/>
            <w:hideMark/>
          </w:tcPr>
          <w:p w14:paraId="33518DB4" w14:textId="1C22A392" w:rsidR="00663AE5" w:rsidRPr="006C53DE" w:rsidRDefault="00147570" w:rsidP="00241A4A">
            <w:pPr>
              <w:spacing w:after="0" w:line="240" w:lineRule="auto"/>
              <w:jc w:val="right"/>
              <w:rPr>
                <w:ins w:id="759" w:author="Jujia Li" w:date="2025-08-25T16:25:00Z" w16du:dateUtc="2025-08-25T21:25:00Z"/>
                <w:rFonts w:ascii="Times New Roman" w:eastAsia="Times New Roman" w:hAnsi="Times New Roman" w:cs="Times New Roman"/>
                <w:color w:val="000000"/>
                <w:kern w:val="0"/>
                <w:sz w:val="20"/>
                <w:szCs w:val="20"/>
                <w14:ligatures w14:val="none"/>
              </w:rPr>
            </w:pPr>
            <w:ins w:id="760"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5AB60F61" w14:textId="77777777" w:rsidR="00663AE5" w:rsidRPr="006C53DE" w:rsidRDefault="00663AE5" w:rsidP="00241A4A">
            <w:pPr>
              <w:spacing w:after="0" w:line="240" w:lineRule="auto"/>
              <w:jc w:val="right"/>
              <w:rPr>
                <w:ins w:id="761" w:author="Jujia Li" w:date="2025-08-25T16:25:00Z" w16du:dateUtc="2025-08-25T21:25:00Z"/>
                <w:rFonts w:ascii="Times New Roman" w:eastAsia="Times New Roman" w:hAnsi="Times New Roman" w:cs="Times New Roman"/>
                <w:color w:val="000000"/>
                <w:kern w:val="0"/>
                <w:sz w:val="20"/>
                <w:szCs w:val="20"/>
                <w14:ligatures w14:val="none"/>
              </w:rPr>
            </w:pPr>
            <w:ins w:id="762" w:author="Jujia Li" w:date="2025-08-25T16:25:00Z" w16du:dateUtc="2025-08-25T21:25:00Z">
              <w:r w:rsidRPr="006C53DE">
                <w:rPr>
                  <w:rFonts w:ascii="Times New Roman" w:eastAsia="Times New Roman" w:hAnsi="Times New Roman" w:cs="Times New Roman"/>
                  <w:color w:val="000000"/>
                  <w:kern w:val="0"/>
                  <w:sz w:val="20"/>
                  <w:szCs w:val="20"/>
                  <w14:ligatures w14:val="none"/>
                </w:rPr>
                <w:t>19930</w:t>
              </w:r>
            </w:ins>
          </w:p>
        </w:tc>
        <w:tc>
          <w:tcPr>
            <w:tcW w:w="256" w:type="pct"/>
            <w:noWrap/>
            <w:vAlign w:val="bottom"/>
            <w:hideMark/>
          </w:tcPr>
          <w:p w14:paraId="1578D6AE" w14:textId="37A202CE" w:rsidR="00663AE5" w:rsidRPr="006C53DE" w:rsidRDefault="00147570" w:rsidP="00241A4A">
            <w:pPr>
              <w:spacing w:after="0" w:line="240" w:lineRule="auto"/>
              <w:jc w:val="right"/>
              <w:rPr>
                <w:ins w:id="763" w:author="Jujia Li" w:date="2025-08-25T16:25:00Z" w16du:dateUtc="2025-08-25T21:25:00Z"/>
                <w:rFonts w:ascii="Times New Roman" w:eastAsia="Times New Roman" w:hAnsi="Times New Roman" w:cs="Times New Roman"/>
                <w:color w:val="000000"/>
                <w:kern w:val="0"/>
                <w:sz w:val="20"/>
                <w:szCs w:val="20"/>
                <w14:ligatures w14:val="none"/>
              </w:rPr>
            </w:pPr>
            <w:ins w:id="764"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43" w:type="pct"/>
            <w:noWrap/>
            <w:vAlign w:val="bottom"/>
            <w:hideMark/>
          </w:tcPr>
          <w:p w14:paraId="57D08DE7" w14:textId="694B1238" w:rsidR="00663AE5" w:rsidRPr="006C53DE" w:rsidRDefault="00147570" w:rsidP="00241A4A">
            <w:pPr>
              <w:spacing w:after="0" w:line="240" w:lineRule="auto"/>
              <w:jc w:val="right"/>
              <w:rPr>
                <w:ins w:id="765" w:author="Jujia Li" w:date="2025-08-25T16:25:00Z" w16du:dateUtc="2025-08-25T21:25:00Z"/>
                <w:rFonts w:ascii="Times New Roman" w:eastAsia="Times New Roman" w:hAnsi="Times New Roman" w:cs="Times New Roman"/>
                <w:color w:val="000000"/>
                <w:kern w:val="0"/>
                <w:sz w:val="20"/>
                <w:szCs w:val="20"/>
                <w14:ligatures w14:val="none"/>
              </w:rPr>
            </w:pPr>
            <w:ins w:id="766"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56" w:type="pct"/>
            <w:noWrap/>
            <w:vAlign w:val="bottom"/>
            <w:hideMark/>
          </w:tcPr>
          <w:p w14:paraId="76E0B5B3" w14:textId="77777777" w:rsidR="00663AE5" w:rsidRPr="006C53DE" w:rsidRDefault="00663AE5" w:rsidP="00241A4A">
            <w:pPr>
              <w:spacing w:after="0" w:line="240" w:lineRule="auto"/>
              <w:jc w:val="right"/>
              <w:rPr>
                <w:ins w:id="767" w:author="Jujia Li" w:date="2025-08-25T16:25:00Z" w16du:dateUtc="2025-08-25T21:25:00Z"/>
                <w:rFonts w:ascii="Times New Roman" w:eastAsia="Times New Roman" w:hAnsi="Times New Roman" w:cs="Times New Roman"/>
                <w:color w:val="000000"/>
                <w:kern w:val="0"/>
                <w:sz w:val="20"/>
                <w:szCs w:val="20"/>
                <w14:ligatures w14:val="none"/>
              </w:rPr>
            </w:pPr>
            <w:ins w:id="768" w:author="Jujia Li" w:date="2025-08-25T16:25:00Z" w16du:dateUtc="2025-08-25T21:25:00Z">
              <w:r w:rsidRPr="006C53DE">
                <w:rPr>
                  <w:rFonts w:ascii="Times New Roman" w:eastAsia="Times New Roman" w:hAnsi="Times New Roman" w:cs="Times New Roman"/>
                  <w:color w:val="000000"/>
                  <w:kern w:val="0"/>
                  <w:sz w:val="20"/>
                  <w:szCs w:val="20"/>
                  <w14:ligatures w14:val="none"/>
                </w:rPr>
                <w:t>23</w:t>
              </w:r>
            </w:ins>
          </w:p>
        </w:tc>
        <w:tc>
          <w:tcPr>
            <w:tcW w:w="392" w:type="pct"/>
            <w:noWrap/>
            <w:vAlign w:val="bottom"/>
            <w:hideMark/>
          </w:tcPr>
          <w:p w14:paraId="25A78B9D" w14:textId="77777777" w:rsidR="00663AE5" w:rsidRPr="006C53DE" w:rsidRDefault="00663AE5" w:rsidP="00241A4A">
            <w:pPr>
              <w:spacing w:after="0" w:line="240" w:lineRule="auto"/>
              <w:jc w:val="right"/>
              <w:rPr>
                <w:ins w:id="769" w:author="Jujia Li" w:date="2025-08-25T16:25:00Z" w16du:dateUtc="2025-08-25T21:25:00Z"/>
                <w:rFonts w:ascii="Times New Roman" w:eastAsia="Times New Roman" w:hAnsi="Times New Roman" w:cs="Times New Roman"/>
                <w:color w:val="000000"/>
                <w:kern w:val="0"/>
                <w:sz w:val="20"/>
                <w:szCs w:val="20"/>
                <w14:ligatures w14:val="none"/>
              </w:rPr>
            </w:pPr>
            <w:ins w:id="770" w:author="Jujia Li" w:date="2025-08-25T16:25:00Z" w16du:dateUtc="2025-08-25T21:25:00Z">
              <w:r w:rsidRPr="006C53DE">
                <w:rPr>
                  <w:rFonts w:ascii="Times New Roman" w:eastAsia="Times New Roman" w:hAnsi="Times New Roman" w:cs="Times New Roman"/>
                  <w:color w:val="000000"/>
                  <w:kern w:val="0"/>
                  <w:sz w:val="20"/>
                  <w:szCs w:val="20"/>
                  <w14:ligatures w14:val="none"/>
                </w:rPr>
                <w:t>0.29</w:t>
              </w:r>
            </w:ins>
          </w:p>
        </w:tc>
      </w:tr>
      <w:tr w:rsidR="00663AE5" w:rsidRPr="006C53DE" w14:paraId="3290F868" w14:textId="77777777" w:rsidTr="00241A4A">
        <w:trPr>
          <w:trHeight w:val="300"/>
          <w:ins w:id="771" w:author="Jujia Li" w:date="2025-08-25T16:25:00Z"/>
        </w:trPr>
        <w:tc>
          <w:tcPr>
            <w:tcW w:w="558" w:type="pct"/>
            <w:noWrap/>
            <w:vAlign w:val="bottom"/>
            <w:hideMark/>
          </w:tcPr>
          <w:p w14:paraId="543AECC5" w14:textId="77777777" w:rsidR="00663AE5" w:rsidRPr="006C53DE" w:rsidRDefault="00663AE5" w:rsidP="00241A4A">
            <w:pPr>
              <w:spacing w:after="0" w:line="240" w:lineRule="auto"/>
              <w:rPr>
                <w:ins w:id="772" w:author="Jujia Li" w:date="2025-08-25T16:25:00Z" w16du:dateUtc="2025-08-25T21:25:00Z"/>
                <w:rFonts w:ascii="Times New Roman" w:eastAsia="Times New Roman" w:hAnsi="Times New Roman" w:cs="Times New Roman"/>
                <w:color w:val="000000"/>
                <w:kern w:val="0"/>
                <w:sz w:val="20"/>
                <w:szCs w:val="20"/>
                <w14:ligatures w14:val="none"/>
              </w:rPr>
            </w:pPr>
            <w:ins w:id="773" w:author="Jujia Li" w:date="2025-08-25T16:25:00Z" w16du:dateUtc="2025-08-25T21:25:00Z">
              <w:r w:rsidRPr="006C53DE">
                <w:rPr>
                  <w:rFonts w:ascii="Times New Roman" w:eastAsia="Times New Roman" w:hAnsi="Times New Roman" w:cs="Times New Roman"/>
                  <w:color w:val="000000"/>
                  <w:kern w:val="0"/>
                  <w:sz w:val="20"/>
                  <w:szCs w:val="20"/>
                  <w14:ligatures w14:val="none"/>
                </w:rPr>
                <w:t>SHELBY</w:t>
              </w:r>
            </w:ins>
          </w:p>
        </w:tc>
        <w:tc>
          <w:tcPr>
            <w:tcW w:w="450" w:type="pct"/>
            <w:noWrap/>
            <w:vAlign w:val="bottom"/>
            <w:hideMark/>
          </w:tcPr>
          <w:p w14:paraId="739A316E" w14:textId="77777777" w:rsidR="00663AE5" w:rsidRPr="006C53DE" w:rsidRDefault="00663AE5" w:rsidP="00241A4A">
            <w:pPr>
              <w:spacing w:after="0" w:line="240" w:lineRule="auto"/>
              <w:jc w:val="right"/>
              <w:rPr>
                <w:ins w:id="774" w:author="Jujia Li" w:date="2025-08-25T16:25:00Z" w16du:dateUtc="2025-08-25T21:25:00Z"/>
                <w:rFonts w:ascii="Times New Roman" w:eastAsia="Times New Roman" w:hAnsi="Times New Roman" w:cs="Times New Roman"/>
                <w:color w:val="000000"/>
                <w:kern w:val="0"/>
                <w:sz w:val="20"/>
                <w:szCs w:val="20"/>
                <w14:ligatures w14:val="none"/>
              </w:rPr>
            </w:pPr>
            <w:ins w:id="775" w:author="Jujia Li" w:date="2025-08-25T16:25:00Z" w16du:dateUtc="2025-08-25T21:25:00Z">
              <w:r w:rsidRPr="006C53DE">
                <w:rPr>
                  <w:rFonts w:ascii="Times New Roman" w:eastAsia="Times New Roman" w:hAnsi="Times New Roman" w:cs="Times New Roman"/>
                  <w:color w:val="000000"/>
                  <w:kern w:val="0"/>
                  <w:sz w:val="20"/>
                  <w:szCs w:val="20"/>
                  <w14:ligatures w14:val="none"/>
                </w:rPr>
                <w:t>211282</w:t>
              </w:r>
            </w:ins>
          </w:p>
        </w:tc>
        <w:tc>
          <w:tcPr>
            <w:tcW w:w="256" w:type="pct"/>
            <w:noWrap/>
            <w:vAlign w:val="bottom"/>
            <w:hideMark/>
          </w:tcPr>
          <w:p w14:paraId="7D67506E" w14:textId="77777777" w:rsidR="00663AE5" w:rsidRPr="006C53DE" w:rsidRDefault="00663AE5" w:rsidP="00241A4A">
            <w:pPr>
              <w:spacing w:after="0" w:line="240" w:lineRule="auto"/>
              <w:jc w:val="right"/>
              <w:rPr>
                <w:ins w:id="776" w:author="Jujia Li" w:date="2025-08-25T16:25:00Z" w16du:dateUtc="2025-08-25T21:25:00Z"/>
                <w:rFonts w:ascii="Times New Roman" w:eastAsia="Times New Roman" w:hAnsi="Times New Roman" w:cs="Times New Roman"/>
                <w:color w:val="000000"/>
                <w:kern w:val="0"/>
                <w:sz w:val="20"/>
                <w:szCs w:val="20"/>
                <w14:ligatures w14:val="none"/>
              </w:rPr>
            </w:pPr>
            <w:ins w:id="777" w:author="Jujia Li" w:date="2025-08-25T16:25:00Z" w16du:dateUtc="2025-08-25T21:25:00Z">
              <w:r w:rsidRPr="006C53DE">
                <w:rPr>
                  <w:rFonts w:ascii="Times New Roman" w:eastAsia="Times New Roman" w:hAnsi="Times New Roman" w:cs="Times New Roman"/>
                  <w:color w:val="000000"/>
                  <w:kern w:val="0"/>
                  <w:sz w:val="20"/>
                  <w:szCs w:val="20"/>
                  <w14:ligatures w14:val="none"/>
                </w:rPr>
                <w:t>147</w:t>
              </w:r>
            </w:ins>
          </w:p>
        </w:tc>
        <w:tc>
          <w:tcPr>
            <w:tcW w:w="242" w:type="pct"/>
            <w:noWrap/>
            <w:vAlign w:val="bottom"/>
            <w:hideMark/>
          </w:tcPr>
          <w:p w14:paraId="7F857562" w14:textId="77777777" w:rsidR="00663AE5" w:rsidRPr="006C53DE" w:rsidRDefault="00663AE5" w:rsidP="00241A4A">
            <w:pPr>
              <w:spacing w:after="0" w:line="240" w:lineRule="auto"/>
              <w:jc w:val="right"/>
              <w:rPr>
                <w:ins w:id="778" w:author="Jujia Li" w:date="2025-08-25T16:25:00Z" w16du:dateUtc="2025-08-25T21:25:00Z"/>
                <w:rFonts w:ascii="Times New Roman" w:eastAsia="Times New Roman" w:hAnsi="Times New Roman" w:cs="Times New Roman"/>
                <w:color w:val="000000"/>
                <w:kern w:val="0"/>
                <w:sz w:val="20"/>
                <w:szCs w:val="20"/>
                <w14:ligatures w14:val="none"/>
              </w:rPr>
            </w:pPr>
            <w:ins w:id="779" w:author="Jujia Li" w:date="2025-08-25T16:25:00Z" w16du:dateUtc="2025-08-25T21:25:00Z">
              <w:r w:rsidRPr="006C53DE">
                <w:rPr>
                  <w:rFonts w:ascii="Times New Roman" w:eastAsia="Times New Roman" w:hAnsi="Times New Roman" w:cs="Times New Roman"/>
                  <w:color w:val="000000"/>
                  <w:kern w:val="0"/>
                  <w:sz w:val="20"/>
                  <w:szCs w:val="20"/>
                  <w14:ligatures w14:val="none"/>
                </w:rPr>
                <w:t>0.70</w:t>
              </w:r>
            </w:ins>
          </w:p>
        </w:tc>
        <w:tc>
          <w:tcPr>
            <w:tcW w:w="450" w:type="pct"/>
            <w:noWrap/>
            <w:vAlign w:val="bottom"/>
            <w:hideMark/>
          </w:tcPr>
          <w:p w14:paraId="3DF52052" w14:textId="77777777" w:rsidR="00663AE5" w:rsidRPr="006C53DE" w:rsidRDefault="00663AE5" w:rsidP="00241A4A">
            <w:pPr>
              <w:spacing w:after="0" w:line="240" w:lineRule="auto"/>
              <w:jc w:val="right"/>
              <w:rPr>
                <w:ins w:id="780" w:author="Jujia Li" w:date="2025-08-25T16:25:00Z" w16du:dateUtc="2025-08-25T21:25:00Z"/>
                <w:rFonts w:ascii="Times New Roman" w:eastAsia="Times New Roman" w:hAnsi="Times New Roman" w:cs="Times New Roman"/>
                <w:color w:val="000000"/>
                <w:kern w:val="0"/>
                <w:sz w:val="20"/>
                <w:szCs w:val="20"/>
                <w14:ligatures w14:val="none"/>
              </w:rPr>
            </w:pPr>
            <w:ins w:id="781" w:author="Jujia Li" w:date="2025-08-25T16:25:00Z" w16du:dateUtc="2025-08-25T21:25:00Z">
              <w:r w:rsidRPr="006C53DE">
                <w:rPr>
                  <w:rFonts w:ascii="Times New Roman" w:eastAsia="Times New Roman" w:hAnsi="Times New Roman" w:cs="Times New Roman"/>
                  <w:color w:val="000000"/>
                  <w:kern w:val="0"/>
                  <w:sz w:val="20"/>
                  <w:szCs w:val="20"/>
                  <w14:ligatures w14:val="none"/>
                </w:rPr>
                <w:t>213633</w:t>
              </w:r>
            </w:ins>
          </w:p>
        </w:tc>
        <w:tc>
          <w:tcPr>
            <w:tcW w:w="256" w:type="pct"/>
            <w:noWrap/>
            <w:vAlign w:val="bottom"/>
            <w:hideMark/>
          </w:tcPr>
          <w:p w14:paraId="7FE5BD08" w14:textId="77777777" w:rsidR="00663AE5" w:rsidRPr="006C53DE" w:rsidRDefault="00663AE5" w:rsidP="00241A4A">
            <w:pPr>
              <w:spacing w:after="0" w:line="240" w:lineRule="auto"/>
              <w:jc w:val="right"/>
              <w:rPr>
                <w:ins w:id="782" w:author="Jujia Li" w:date="2025-08-25T16:25:00Z" w16du:dateUtc="2025-08-25T21:25:00Z"/>
                <w:rFonts w:ascii="Times New Roman" w:eastAsia="Times New Roman" w:hAnsi="Times New Roman" w:cs="Times New Roman"/>
                <w:color w:val="000000"/>
                <w:kern w:val="0"/>
                <w:sz w:val="20"/>
                <w:szCs w:val="20"/>
                <w14:ligatures w14:val="none"/>
              </w:rPr>
            </w:pPr>
            <w:ins w:id="783" w:author="Jujia Li" w:date="2025-08-25T16:25:00Z" w16du:dateUtc="2025-08-25T21:25:00Z">
              <w:r w:rsidRPr="006C53DE">
                <w:rPr>
                  <w:rFonts w:ascii="Times New Roman" w:eastAsia="Times New Roman" w:hAnsi="Times New Roman" w:cs="Times New Roman"/>
                  <w:color w:val="000000"/>
                  <w:kern w:val="0"/>
                  <w:sz w:val="20"/>
                  <w:szCs w:val="20"/>
                  <w14:ligatures w14:val="none"/>
                </w:rPr>
                <w:t>118</w:t>
              </w:r>
            </w:ins>
          </w:p>
        </w:tc>
        <w:tc>
          <w:tcPr>
            <w:tcW w:w="242" w:type="pct"/>
            <w:noWrap/>
            <w:vAlign w:val="bottom"/>
            <w:hideMark/>
          </w:tcPr>
          <w:p w14:paraId="2B91D48B" w14:textId="77777777" w:rsidR="00663AE5" w:rsidRPr="006C53DE" w:rsidRDefault="00663AE5" w:rsidP="00241A4A">
            <w:pPr>
              <w:spacing w:after="0" w:line="240" w:lineRule="auto"/>
              <w:jc w:val="right"/>
              <w:rPr>
                <w:ins w:id="784" w:author="Jujia Li" w:date="2025-08-25T16:25:00Z" w16du:dateUtc="2025-08-25T21:25:00Z"/>
                <w:rFonts w:ascii="Times New Roman" w:eastAsia="Times New Roman" w:hAnsi="Times New Roman" w:cs="Times New Roman"/>
                <w:color w:val="000000"/>
                <w:kern w:val="0"/>
                <w:sz w:val="20"/>
                <w:szCs w:val="20"/>
                <w14:ligatures w14:val="none"/>
              </w:rPr>
            </w:pPr>
            <w:ins w:id="785" w:author="Jujia Li" w:date="2025-08-25T16:25:00Z" w16du:dateUtc="2025-08-25T21:25:00Z">
              <w:r w:rsidRPr="006C53DE">
                <w:rPr>
                  <w:rFonts w:ascii="Times New Roman" w:eastAsia="Times New Roman" w:hAnsi="Times New Roman" w:cs="Times New Roman"/>
                  <w:color w:val="000000"/>
                  <w:kern w:val="0"/>
                  <w:sz w:val="20"/>
                  <w:szCs w:val="20"/>
                  <w14:ligatures w14:val="none"/>
                </w:rPr>
                <w:t>0.55</w:t>
              </w:r>
            </w:ins>
          </w:p>
        </w:tc>
        <w:tc>
          <w:tcPr>
            <w:tcW w:w="450" w:type="pct"/>
            <w:noWrap/>
            <w:vAlign w:val="bottom"/>
            <w:hideMark/>
          </w:tcPr>
          <w:p w14:paraId="14939D0F" w14:textId="77777777" w:rsidR="00663AE5" w:rsidRPr="006C53DE" w:rsidRDefault="00663AE5" w:rsidP="00241A4A">
            <w:pPr>
              <w:spacing w:after="0" w:line="240" w:lineRule="auto"/>
              <w:jc w:val="right"/>
              <w:rPr>
                <w:ins w:id="786" w:author="Jujia Li" w:date="2025-08-25T16:25:00Z" w16du:dateUtc="2025-08-25T21:25:00Z"/>
                <w:rFonts w:ascii="Times New Roman" w:eastAsia="Times New Roman" w:hAnsi="Times New Roman" w:cs="Times New Roman"/>
                <w:color w:val="000000"/>
                <w:kern w:val="0"/>
                <w:sz w:val="20"/>
                <w:szCs w:val="20"/>
                <w14:ligatures w14:val="none"/>
              </w:rPr>
            </w:pPr>
            <w:ins w:id="787" w:author="Jujia Li" w:date="2025-08-25T16:25:00Z" w16du:dateUtc="2025-08-25T21:25:00Z">
              <w:r w:rsidRPr="006C53DE">
                <w:rPr>
                  <w:rFonts w:ascii="Times New Roman" w:eastAsia="Times New Roman" w:hAnsi="Times New Roman" w:cs="Times New Roman"/>
                  <w:color w:val="000000"/>
                  <w:kern w:val="0"/>
                  <w:sz w:val="20"/>
                  <w:szCs w:val="20"/>
                  <w14:ligatures w14:val="none"/>
                </w:rPr>
                <w:t>215583</w:t>
              </w:r>
            </w:ins>
          </w:p>
        </w:tc>
        <w:tc>
          <w:tcPr>
            <w:tcW w:w="256" w:type="pct"/>
            <w:noWrap/>
            <w:vAlign w:val="bottom"/>
            <w:hideMark/>
          </w:tcPr>
          <w:p w14:paraId="7DFD03A4" w14:textId="77777777" w:rsidR="00663AE5" w:rsidRPr="006C53DE" w:rsidRDefault="00663AE5" w:rsidP="00241A4A">
            <w:pPr>
              <w:spacing w:after="0" w:line="240" w:lineRule="auto"/>
              <w:jc w:val="right"/>
              <w:rPr>
                <w:ins w:id="788" w:author="Jujia Li" w:date="2025-08-25T16:25:00Z" w16du:dateUtc="2025-08-25T21:25:00Z"/>
                <w:rFonts w:ascii="Times New Roman" w:eastAsia="Times New Roman" w:hAnsi="Times New Roman" w:cs="Times New Roman"/>
                <w:color w:val="000000"/>
                <w:kern w:val="0"/>
                <w:sz w:val="20"/>
                <w:szCs w:val="20"/>
                <w14:ligatures w14:val="none"/>
              </w:rPr>
            </w:pPr>
            <w:ins w:id="789" w:author="Jujia Li" w:date="2025-08-25T16:25:00Z" w16du:dateUtc="2025-08-25T21:25:00Z">
              <w:r w:rsidRPr="006C53DE">
                <w:rPr>
                  <w:rFonts w:ascii="Times New Roman" w:eastAsia="Times New Roman" w:hAnsi="Times New Roman" w:cs="Times New Roman"/>
                  <w:color w:val="000000"/>
                  <w:kern w:val="0"/>
                  <w:sz w:val="20"/>
                  <w:szCs w:val="20"/>
                  <w14:ligatures w14:val="none"/>
                </w:rPr>
                <w:t>129</w:t>
              </w:r>
            </w:ins>
          </w:p>
        </w:tc>
        <w:tc>
          <w:tcPr>
            <w:tcW w:w="243" w:type="pct"/>
            <w:noWrap/>
            <w:vAlign w:val="bottom"/>
            <w:hideMark/>
          </w:tcPr>
          <w:p w14:paraId="6E819772" w14:textId="77777777" w:rsidR="00663AE5" w:rsidRPr="006C53DE" w:rsidRDefault="00663AE5" w:rsidP="00241A4A">
            <w:pPr>
              <w:spacing w:after="0" w:line="240" w:lineRule="auto"/>
              <w:jc w:val="right"/>
              <w:rPr>
                <w:ins w:id="790" w:author="Jujia Li" w:date="2025-08-25T16:25:00Z" w16du:dateUtc="2025-08-25T21:25:00Z"/>
                <w:rFonts w:ascii="Times New Roman" w:eastAsia="Times New Roman" w:hAnsi="Times New Roman" w:cs="Times New Roman"/>
                <w:color w:val="000000"/>
                <w:kern w:val="0"/>
                <w:sz w:val="20"/>
                <w:szCs w:val="20"/>
                <w14:ligatures w14:val="none"/>
              </w:rPr>
            </w:pPr>
            <w:ins w:id="791" w:author="Jujia Li" w:date="2025-08-25T16:25:00Z" w16du:dateUtc="2025-08-25T21:25:00Z">
              <w:r w:rsidRPr="006C53DE">
                <w:rPr>
                  <w:rFonts w:ascii="Times New Roman" w:eastAsia="Times New Roman" w:hAnsi="Times New Roman" w:cs="Times New Roman"/>
                  <w:color w:val="000000"/>
                  <w:kern w:val="0"/>
                  <w:sz w:val="20"/>
                  <w:szCs w:val="20"/>
                  <w14:ligatures w14:val="none"/>
                </w:rPr>
                <w:t>0.60</w:t>
              </w:r>
            </w:ins>
          </w:p>
        </w:tc>
        <w:tc>
          <w:tcPr>
            <w:tcW w:w="450" w:type="pct"/>
            <w:noWrap/>
            <w:vAlign w:val="bottom"/>
            <w:hideMark/>
          </w:tcPr>
          <w:p w14:paraId="7C9BEDC4" w14:textId="77777777" w:rsidR="00663AE5" w:rsidRPr="006C53DE" w:rsidRDefault="00663AE5" w:rsidP="00241A4A">
            <w:pPr>
              <w:spacing w:after="0" w:line="240" w:lineRule="auto"/>
              <w:jc w:val="right"/>
              <w:rPr>
                <w:ins w:id="792" w:author="Jujia Li" w:date="2025-08-25T16:25:00Z" w16du:dateUtc="2025-08-25T21:25:00Z"/>
                <w:rFonts w:ascii="Times New Roman" w:eastAsia="Times New Roman" w:hAnsi="Times New Roman" w:cs="Times New Roman"/>
                <w:color w:val="000000"/>
                <w:kern w:val="0"/>
                <w:sz w:val="20"/>
                <w:szCs w:val="20"/>
                <w14:ligatures w14:val="none"/>
              </w:rPr>
            </w:pPr>
            <w:ins w:id="793" w:author="Jujia Li" w:date="2025-08-25T16:25:00Z" w16du:dateUtc="2025-08-25T21:25:00Z">
              <w:r w:rsidRPr="006C53DE">
                <w:rPr>
                  <w:rFonts w:ascii="Times New Roman" w:eastAsia="Times New Roman" w:hAnsi="Times New Roman" w:cs="Times New Roman"/>
                  <w:color w:val="000000"/>
                  <w:kern w:val="0"/>
                  <w:sz w:val="20"/>
                  <w:szCs w:val="20"/>
                  <w14:ligatures w14:val="none"/>
                </w:rPr>
                <w:t>217702</w:t>
              </w:r>
            </w:ins>
          </w:p>
        </w:tc>
        <w:tc>
          <w:tcPr>
            <w:tcW w:w="256" w:type="pct"/>
            <w:noWrap/>
            <w:vAlign w:val="bottom"/>
            <w:hideMark/>
          </w:tcPr>
          <w:p w14:paraId="04FD7410" w14:textId="77777777" w:rsidR="00663AE5" w:rsidRPr="006C53DE" w:rsidRDefault="00663AE5" w:rsidP="00241A4A">
            <w:pPr>
              <w:spacing w:after="0" w:line="240" w:lineRule="auto"/>
              <w:jc w:val="right"/>
              <w:rPr>
                <w:ins w:id="794" w:author="Jujia Li" w:date="2025-08-25T16:25:00Z" w16du:dateUtc="2025-08-25T21:25:00Z"/>
                <w:rFonts w:ascii="Times New Roman" w:eastAsia="Times New Roman" w:hAnsi="Times New Roman" w:cs="Times New Roman"/>
                <w:color w:val="000000"/>
                <w:kern w:val="0"/>
                <w:sz w:val="20"/>
                <w:szCs w:val="20"/>
                <w14:ligatures w14:val="none"/>
              </w:rPr>
            </w:pPr>
            <w:ins w:id="795" w:author="Jujia Li" w:date="2025-08-25T16:25:00Z" w16du:dateUtc="2025-08-25T21:25:00Z">
              <w:r w:rsidRPr="006C53DE">
                <w:rPr>
                  <w:rFonts w:ascii="Times New Roman" w:eastAsia="Times New Roman" w:hAnsi="Times New Roman" w:cs="Times New Roman"/>
                  <w:color w:val="000000"/>
                  <w:kern w:val="0"/>
                  <w:sz w:val="20"/>
                  <w:szCs w:val="20"/>
                  <w14:ligatures w14:val="none"/>
                </w:rPr>
                <w:t>143</w:t>
              </w:r>
            </w:ins>
          </w:p>
        </w:tc>
        <w:tc>
          <w:tcPr>
            <w:tcW w:w="243" w:type="pct"/>
            <w:noWrap/>
            <w:vAlign w:val="bottom"/>
            <w:hideMark/>
          </w:tcPr>
          <w:p w14:paraId="0A5A4708" w14:textId="77777777" w:rsidR="00663AE5" w:rsidRPr="006C53DE" w:rsidRDefault="00663AE5" w:rsidP="00241A4A">
            <w:pPr>
              <w:spacing w:after="0" w:line="240" w:lineRule="auto"/>
              <w:jc w:val="right"/>
              <w:rPr>
                <w:ins w:id="796" w:author="Jujia Li" w:date="2025-08-25T16:25:00Z" w16du:dateUtc="2025-08-25T21:25:00Z"/>
                <w:rFonts w:ascii="Times New Roman" w:eastAsia="Times New Roman" w:hAnsi="Times New Roman" w:cs="Times New Roman"/>
                <w:color w:val="000000"/>
                <w:kern w:val="0"/>
                <w:sz w:val="20"/>
                <w:szCs w:val="20"/>
                <w14:ligatures w14:val="none"/>
              </w:rPr>
            </w:pPr>
            <w:ins w:id="797" w:author="Jujia Li" w:date="2025-08-25T16:25:00Z" w16du:dateUtc="2025-08-25T21:25:00Z">
              <w:r w:rsidRPr="006C53DE">
                <w:rPr>
                  <w:rFonts w:ascii="Times New Roman" w:eastAsia="Times New Roman" w:hAnsi="Times New Roman" w:cs="Times New Roman"/>
                  <w:color w:val="000000"/>
                  <w:kern w:val="0"/>
                  <w:sz w:val="20"/>
                  <w:szCs w:val="20"/>
                  <w14:ligatures w14:val="none"/>
                </w:rPr>
                <w:t>0.66</w:t>
              </w:r>
            </w:ins>
          </w:p>
        </w:tc>
        <w:tc>
          <w:tcPr>
            <w:tcW w:w="256" w:type="pct"/>
            <w:noWrap/>
            <w:vAlign w:val="bottom"/>
            <w:hideMark/>
          </w:tcPr>
          <w:p w14:paraId="4463C0BE" w14:textId="77777777" w:rsidR="00663AE5" w:rsidRPr="006C53DE" w:rsidRDefault="00663AE5" w:rsidP="00241A4A">
            <w:pPr>
              <w:spacing w:after="0" w:line="240" w:lineRule="auto"/>
              <w:jc w:val="right"/>
              <w:rPr>
                <w:ins w:id="798" w:author="Jujia Li" w:date="2025-08-25T16:25:00Z" w16du:dateUtc="2025-08-25T21:25:00Z"/>
                <w:rFonts w:ascii="Times New Roman" w:eastAsia="Times New Roman" w:hAnsi="Times New Roman" w:cs="Times New Roman"/>
                <w:color w:val="000000"/>
                <w:kern w:val="0"/>
                <w:sz w:val="20"/>
                <w:szCs w:val="20"/>
                <w14:ligatures w14:val="none"/>
              </w:rPr>
            </w:pPr>
            <w:ins w:id="799" w:author="Jujia Li" w:date="2025-08-25T16:25:00Z" w16du:dateUtc="2025-08-25T21:25:00Z">
              <w:r w:rsidRPr="006C53DE">
                <w:rPr>
                  <w:rFonts w:ascii="Times New Roman" w:eastAsia="Times New Roman" w:hAnsi="Times New Roman" w:cs="Times New Roman"/>
                  <w:color w:val="000000"/>
                  <w:kern w:val="0"/>
                  <w:sz w:val="20"/>
                  <w:szCs w:val="20"/>
                  <w14:ligatures w14:val="none"/>
                </w:rPr>
                <w:t>537</w:t>
              </w:r>
            </w:ins>
          </w:p>
        </w:tc>
        <w:tc>
          <w:tcPr>
            <w:tcW w:w="392" w:type="pct"/>
            <w:noWrap/>
            <w:vAlign w:val="bottom"/>
            <w:hideMark/>
          </w:tcPr>
          <w:p w14:paraId="41E613C3" w14:textId="77777777" w:rsidR="00663AE5" w:rsidRPr="006C53DE" w:rsidRDefault="00663AE5" w:rsidP="00241A4A">
            <w:pPr>
              <w:spacing w:after="0" w:line="240" w:lineRule="auto"/>
              <w:jc w:val="right"/>
              <w:rPr>
                <w:ins w:id="800" w:author="Jujia Li" w:date="2025-08-25T16:25:00Z" w16du:dateUtc="2025-08-25T21:25:00Z"/>
                <w:rFonts w:ascii="Times New Roman" w:eastAsia="Times New Roman" w:hAnsi="Times New Roman" w:cs="Times New Roman"/>
                <w:color w:val="000000"/>
                <w:kern w:val="0"/>
                <w:sz w:val="20"/>
                <w:szCs w:val="20"/>
                <w14:ligatures w14:val="none"/>
              </w:rPr>
            </w:pPr>
            <w:ins w:id="801" w:author="Jujia Li" w:date="2025-08-25T16:25:00Z" w16du:dateUtc="2025-08-25T21:25:00Z">
              <w:r w:rsidRPr="006C53DE">
                <w:rPr>
                  <w:rFonts w:ascii="Times New Roman" w:eastAsia="Times New Roman" w:hAnsi="Times New Roman" w:cs="Times New Roman"/>
                  <w:color w:val="000000"/>
                  <w:kern w:val="0"/>
                  <w:sz w:val="20"/>
                  <w:szCs w:val="20"/>
                  <w14:ligatures w14:val="none"/>
                </w:rPr>
                <w:t>0.63</w:t>
              </w:r>
            </w:ins>
          </w:p>
        </w:tc>
      </w:tr>
      <w:tr w:rsidR="00663AE5" w:rsidRPr="006C53DE" w14:paraId="00750EFE" w14:textId="77777777" w:rsidTr="00241A4A">
        <w:trPr>
          <w:trHeight w:val="300"/>
          <w:ins w:id="802" w:author="Jujia Li" w:date="2025-08-25T16:25:00Z"/>
        </w:trPr>
        <w:tc>
          <w:tcPr>
            <w:tcW w:w="558" w:type="pct"/>
            <w:noWrap/>
            <w:vAlign w:val="bottom"/>
            <w:hideMark/>
          </w:tcPr>
          <w:p w14:paraId="7E967C14" w14:textId="77777777" w:rsidR="00663AE5" w:rsidRPr="006C53DE" w:rsidRDefault="00663AE5" w:rsidP="00241A4A">
            <w:pPr>
              <w:spacing w:after="0" w:line="240" w:lineRule="auto"/>
              <w:rPr>
                <w:ins w:id="803" w:author="Jujia Li" w:date="2025-08-25T16:25:00Z" w16du:dateUtc="2025-08-25T21:25:00Z"/>
                <w:rFonts w:ascii="Times New Roman" w:eastAsia="Times New Roman" w:hAnsi="Times New Roman" w:cs="Times New Roman"/>
                <w:color w:val="000000"/>
                <w:kern w:val="0"/>
                <w:sz w:val="20"/>
                <w:szCs w:val="20"/>
                <w14:ligatures w14:val="none"/>
              </w:rPr>
            </w:pPr>
            <w:ins w:id="804" w:author="Jujia Li" w:date="2025-08-25T16:25:00Z" w16du:dateUtc="2025-08-25T21:25:00Z">
              <w:r w:rsidRPr="006C53DE">
                <w:rPr>
                  <w:rFonts w:ascii="Times New Roman" w:eastAsia="Times New Roman" w:hAnsi="Times New Roman" w:cs="Times New Roman"/>
                  <w:color w:val="000000"/>
                  <w:kern w:val="0"/>
                  <w:sz w:val="20"/>
                  <w:szCs w:val="20"/>
                  <w14:ligatures w14:val="none"/>
                </w:rPr>
                <w:t>TUSCALOOSA</w:t>
              </w:r>
            </w:ins>
          </w:p>
        </w:tc>
        <w:tc>
          <w:tcPr>
            <w:tcW w:w="450" w:type="pct"/>
            <w:noWrap/>
            <w:vAlign w:val="bottom"/>
            <w:hideMark/>
          </w:tcPr>
          <w:p w14:paraId="6E230459" w14:textId="77777777" w:rsidR="00663AE5" w:rsidRPr="006C53DE" w:rsidRDefault="00663AE5" w:rsidP="00241A4A">
            <w:pPr>
              <w:spacing w:after="0" w:line="240" w:lineRule="auto"/>
              <w:jc w:val="right"/>
              <w:rPr>
                <w:ins w:id="805" w:author="Jujia Li" w:date="2025-08-25T16:25:00Z" w16du:dateUtc="2025-08-25T21:25:00Z"/>
                <w:rFonts w:ascii="Times New Roman" w:eastAsia="Times New Roman" w:hAnsi="Times New Roman" w:cs="Times New Roman"/>
                <w:color w:val="000000"/>
                <w:kern w:val="0"/>
                <w:sz w:val="20"/>
                <w:szCs w:val="20"/>
                <w14:ligatures w14:val="none"/>
              </w:rPr>
            </w:pPr>
            <w:ins w:id="806" w:author="Jujia Li" w:date="2025-08-25T16:25:00Z" w16du:dateUtc="2025-08-25T21:25:00Z">
              <w:r w:rsidRPr="006C53DE">
                <w:rPr>
                  <w:rFonts w:ascii="Times New Roman" w:eastAsia="Times New Roman" w:hAnsi="Times New Roman" w:cs="Times New Roman"/>
                  <w:color w:val="000000"/>
                  <w:kern w:val="0"/>
                  <w:sz w:val="20"/>
                  <w:szCs w:val="20"/>
                  <w14:ligatures w14:val="none"/>
                </w:rPr>
                <w:t>206464</w:t>
              </w:r>
            </w:ins>
          </w:p>
        </w:tc>
        <w:tc>
          <w:tcPr>
            <w:tcW w:w="256" w:type="pct"/>
            <w:noWrap/>
            <w:vAlign w:val="bottom"/>
            <w:hideMark/>
          </w:tcPr>
          <w:p w14:paraId="506AB88D" w14:textId="77777777" w:rsidR="00663AE5" w:rsidRPr="006C53DE" w:rsidRDefault="00663AE5" w:rsidP="00241A4A">
            <w:pPr>
              <w:spacing w:after="0" w:line="240" w:lineRule="auto"/>
              <w:jc w:val="right"/>
              <w:rPr>
                <w:ins w:id="807" w:author="Jujia Li" w:date="2025-08-25T16:25:00Z" w16du:dateUtc="2025-08-25T21:25:00Z"/>
                <w:rFonts w:ascii="Times New Roman" w:eastAsia="Times New Roman" w:hAnsi="Times New Roman" w:cs="Times New Roman"/>
                <w:color w:val="000000"/>
                <w:kern w:val="0"/>
                <w:sz w:val="20"/>
                <w:szCs w:val="20"/>
                <w14:ligatures w14:val="none"/>
              </w:rPr>
            </w:pPr>
            <w:ins w:id="808" w:author="Jujia Li" w:date="2025-08-25T16:25:00Z" w16du:dateUtc="2025-08-25T21:25:00Z">
              <w:r w:rsidRPr="006C53DE">
                <w:rPr>
                  <w:rFonts w:ascii="Times New Roman" w:eastAsia="Times New Roman" w:hAnsi="Times New Roman" w:cs="Times New Roman"/>
                  <w:color w:val="000000"/>
                  <w:kern w:val="0"/>
                  <w:sz w:val="20"/>
                  <w:szCs w:val="20"/>
                  <w14:ligatures w14:val="none"/>
                </w:rPr>
                <w:t>91</w:t>
              </w:r>
            </w:ins>
          </w:p>
        </w:tc>
        <w:tc>
          <w:tcPr>
            <w:tcW w:w="242" w:type="pct"/>
            <w:noWrap/>
            <w:vAlign w:val="bottom"/>
            <w:hideMark/>
          </w:tcPr>
          <w:p w14:paraId="2936DA8E" w14:textId="77777777" w:rsidR="00663AE5" w:rsidRPr="006C53DE" w:rsidRDefault="00663AE5" w:rsidP="00241A4A">
            <w:pPr>
              <w:spacing w:after="0" w:line="240" w:lineRule="auto"/>
              <w:jc w:val="right"/>
              <w:rPr>
                <w:ins w:id="809" w:author="Jujia Li" w:date="2025-08-25T16:25:00Z" w16du:dateUtc="2025-08-25T21:25:00Z"/>
                <w:rFonts w:ascii="Times New Roman" w:eastAsia="Times New Roman" w:hAnsi="Times New Roman" w:cs="Times New Roman"/>
                <w:color w:val="000000"/>
                <w:kern w:val="0"/>
                <w:sz w:val="20"/>
                <w:szCs w:val="20"/>
                <w14:ligatures w14:val="none"/>
              </w:rPr>
            </w:pPr>
            <w:ins w:id="810" w:author="Jujia Li" w:date="2025-08-25T16:25:00Z" w16du:dateUtc="2025-08-25T21:25:00Z">
              <w:r w:rsidRPr="006C53DE">
                <w:rPr>
                  <w:rFonts w:ascii="Times New Roman" w:eastAsia="Times New Roman" w:hAnsi="Times New Roman" w:cs="Times New Roman"/>
                  <w:color w:val="000000"/>
                  <w:kern w:val="0"/>
                  <w:sz w:val="20"/>
                  <w:szCs w:val="20"/>
                  <w14:ligatures w14:val="none"/>
                </w:rPr>
                <w:t>0.44</w:t>
              </w:r>
            </w:ins>
          </w:p>
        </w:tc>
        <w:tc>
          <w:tcPr>
            <w:tcW w:w="450" w:type="pct"/>
            <w:noWrap/>
            <w:vAlign w:val="bottom"/>
            <w:hideMark/>
          </w:tcPr>
          <w:p w14:paraId="386B518D" w14:textId="77777777" w:rsidR="00663AE5" w:rsidRPr="006C53DE" w:rsidRDefault="00663AE5" w:rsidP="00241A4A">
            <w:pPr>
              <w:spacing w:after="0" w:line="240" w:lineRule="auto"/>
              <w:jc w:val="right"/>
              <w:rPr>
                <w:ins w:id="811" w:author="Jujia Li" w:date="2025-08-25T16:25:00Z" w16du:dateUtc="2025-08-25T21:25:00Z"/>
                <w:rFonts w:ascii="Times New Roman" w:eastAsia="Times New Roman" w:hAnsi="Times New Roman" w:cs="Times New Roman"/>
                <w:color w:val="000000"/>
                <w:kern w:val="0"/>
                <w:sz w:val="20"/>
                <w:szCs w:val="20"/>
                <w14:ligatures w14:val="none"/>
              </w:rPr>
            </w:pPr>
            <w:ins w:id="812" w:author="Jujia Li" w:date="2025-08-25T16:25:00Z" w16du:dateUtc="2025-08-25T21:25:00Z">
              <w:r w:rsidRPr="006C53DE">
                <w:rPr>
                  <w:rFonts w:ascii="Times New Roman" w:eastAsia="Times New Roman" w:hAnsi="Times New Roman" w:cs="Times New Roman"/>
                  <w:color w:val="000000"/>
                  <w:kern w:val="0"/>
                  <w:sz w:val="20"/>
                  <w:szCs w:val="20"/>
                  <w14:ligatures w14:val="none"/>
                </w:rPr>
                <w:t>207618</w:t>
              </w:r>
            </w:ins>
          </w:p>
        </w:tc>
        <w:tc>
          <w:tcPr>
            <w:tcW w:w="256" w:type="pct"/>
            <w:noWrap/>
            <w:vAlign w:val="bottom"/>
            <w:hideMark/>
          </w:tcPr>
          <w:p w14:paraId="08247182" w14:textId="77777777" w:rsidR="00663AE5" w:rsidRPr="006C53DE" w:rsidRDefault="00663AE5" w:rsidP="00241A4A">
            <w:pPr>
              <w:spacing w:after="0" w:line="240" w:lineRule="auto"/>
              <w:jc w:val="right"/>
              <w:rPr>
                <w:ins w:id="813" w:author="Jujia Li" w:date="2025-08-25T16:25:00Z" w16du:dateUtc="2025-08-25T21:25:00Z"/>
                <w:rFonts w:ascii="Times New Roman" w:eastAsia="Times New Roman" w:hAnsi="Times New Roman" w:cs="Times New Roman"/>
                <w:color w:val="000000"/>
                <w:kern w:val="0"/>
                <w:sz w:val="20"/>
                <w:szCs w:val="20"/>
                <w14:ligatures w14:val="none"/>
              </w:rPr>
            </w:pPr>
            <w:ins w:id="814" w:author="Jujia Li" w:date="2025-08-25T16:25:00Z" w16du:dateUtc="2025-08-25T21:25:00Z">
              <w:r w:rsidRPr="006C53DE">
                <w:rPr>
                  <w:rFonts w:ascii="Times New Roman" w:eastAsia="Times New Roman" w:hAnsi="Times New Roman" w:cs="Times New Roman"/>
                  <w:color w:val="000000"/>
                  <w:kern w:val="0"/>
                  <w:sz w:val="20"/>
                  <w:szCs w:val="20"/>
                  <w14:ligatures w14:val="none"/>
                </w:rPr>
                <w:t>87</w:t>
              </w:r>
            </w:ins>
          </w:p>
        </w:tc>
        <w:tc>
          <w:tcPr>
            <w:tcW w:w="242" w:type="pct"/>
            <w:noWrap/>
            <w:vAlign w:val="bottom"/>
            <w:hideMark/>
          </w:tcPr>
          <w:p w14:paraId="79232F30" w14:textId="77777777" w:rsidR="00663AE5" w:rsidRPr="006C53DE" w:rsidRDefault="00663AE5" w:rsidP="00241A4A">
            <w:pPr>
              <w:spacing w:after="0" w:line="240" w:lineRule="auto"/>
              <w:jc w:val="right"/>
              <w:rPr>
                <w:ins w:id="815" w:author="Jujia Li" w:date="2025-08-25T16:25:00Z" w16du:dateUtc="2025-08-25T21:25:00Z"/>
                <w:rFonts w:ascii="Times New Roman" w:eastAsia="Times New Roman" w:hAnsi="Times New Roman" w:cs="Times New Roman"/>
                <w:color w:val="000000"/>
                <w:kern w:val="0"/>
                <w:sz w:val="20"/>
                <w:szCs w:val="20"/>
                <w14:ligatures w14:val="none"/>
              </w:rPr>
            </w:pPr>
            <w:ins w:id="816" w:author="Jujia Li" w:date="2025-08-25T16:25:00Z" w16du:dateUtc="2025-08-25T21:25:00Z">
              <w:r w:rsidRPr="006C53DE">
                <w:rPr>
                  <w:rFonts w:ascii="Times New Roman" w:eastAsia="Times New Roman" w:hAnsi="Times New Roman" w:cs="Times New Roman"/>
                  <w:color w:val="000000"/>
                  <w:kern w:val="0"/>
                  <w:sz w:val="20"/>
                  <w:szCs w:val="20"/>
                  <w14:ligatures w14:val="none"/>
                </w:rPr>
                <w:t>0.42</w:t>
              </w:r>
            </w:ins>
          </w:p>
        </w:tc>
        <w:tc>
          <w:tcPr>
            <w:tcW w:w="450" w:type="pct"/>
            <w:noWrap/>
            <w:vAlign w:val="bottom"/>
            <w:hideMark/>
          </w:tcPr>
          <w:p w14:paraId="55D62FA9" w14:textId="77777777" w:rsidR="00663AE5" w:rsidRPr="006C53DE" w:rsidRDefault="00663AE5" w:rsidP="00241A4A">
            <w:pPr>
              <w:spacing w:after="0" w:line="240" w:lineRule="auto"/>
              <w:jc w:val="right"/>
              <w:rPr>
                <w:ins w:id="817" w:author="Jujia Li" w:date="2025-08-25T16:25:00Z" w16du:dateUtc="2025-08-25T21:25:00Z"/>
                <w:rFonts w:ascii="Times New Roman" w:eastAsia="Times New Roman" w:hAnsi="Times New Roman" w:cs="Times New Roman"/>
                <w:color w:val="000000"/>
                <w:kern w:val="0"/>
                <w:sz w:val="20"/>
                <w:szCs w:val="20"/>
                <w14:ligatures w14:val="none"/>
              </w:rPr>
            </w:pPr>
            <w:ins w:id="818" w:author="Jujia Li" w:date="2025-08-25T16:25:00Z" w16du:dateUtc="2025-08-25T21:25:00Z">
              <w:r w:rsidRPr="006C53DE">
                <w:rPr>
                  <w:rFonts w:ascii="Times New Roman" w:eastAsia="Times New Roman" w:hAnsi="Times New Roman" w:cs="Times New Roman"/>
                  <w:color w:val="000000"/>
                  <w:kern w:val="0"/>
                  <w:sz w:val="20"/>
                  <w:szCs w:val="20"/>
                  <w14:ligatures w14:val="none"/>
                </w:rPr>
                <w:t>208319</w:t>
              </w:r>
            </w:ins>
          </w:p>
        </w:tc>
        <w:tc>
          <w:tcPr>
            <w:tcW w:w="256" w:type="pct"/>
            <w:noWrap/>
            <w:vAlign w:val="bottom"/>
            <w:hideMark/>
          </w:tcPr>
          <w:p w14:paraId="14EF3D8A" w14:textId="77777777" w:rsidR="00663AE5" w:rsidRPr="006C53DE" w:rsidRDefault="00663AE5" w:rsidP="00241A4A">
            <w:pPr>
              <w:spacing w:after="0" w:line="240" w:lineRule="auto"/>
              <w:jc w:val="right"/>
              <w:rPr>
                <w:ins w:id="819" w:author="Jujia Li" w:date="2025-08-25T16:25:00Z" w16du:dateUtc="2025-08-25T21:25:00Z"/>
                <w:rFonts w:ascii="Times New Roman" w:eastAsia="Times New Roman" w:hAnsi="Times New Roman" w:cs="Times New Roman"/>
                <w:color w:val="000000"/>
                <w:kern w:val="0"/>
                <w:sz w:val="20"/>
                <w:szCs w:val="20"/>
                <w14:ligatures w14:val="none"/>
              </w:rPr>
            </w:pPr>
            <w:ins w:id="820" w:author="Jujia Li" w:date="2025-08-25T16:25:00Z" w16du:dateUtc="2025-08-25T21:25:00Z">
              <w:r w:rsidRPr="006C53DE">
                <w:rPr>
                  <w:rFonts w:ascii="Times New Roman" w:eastAsia="Times New Roman" w:hAnsi="Times New Roman" w:cs="Times New Roman"/>
                  <w:color w:val="000000"/>
                  <w:kern w:val="0"/>
                  <w:sz w:val="20"/>
                  <w:szCs w:val="20"/>
                  <w14:ligatures w14:val="none"/>
                </w:rPr>
                <w:t>51</w:t>
              </w:r>
            </w:ins>
          </w:p>
        </w:tc>
        <w:tc>
          <w:tcPr>
            <w:tcW w:w="243" w:type="pct"/>
            <w:noWrap/>
            <w:vAlign w:val="bottom"/>
            <w:hideMark/>
          </w:tcPr>
          <w:p w14:paraId="39189420" w14:textId="77777777" w:rsidR="00663AE5" w:rsidRPr="006C53DE" w:rsidRDefault="00663AE5" w:rsidP="00241A4A">
            <w:pPr>
              <w:spacing w:after="0" w:line="240" w:lineRule="auto"/>
              <w:jc w:val="right"/>
              <w:rPr>
                <w:ins w:id="821" w:author="Jujia Li" w:date="2025-08-25T16:25:00Z" w16du:dateUtc="2025-08-25T21:25:00Z"/>
                <w:rFonts w:ascii="Times New Roman" w:eastAsia="Times New Roman" w:hAnsi="Times New Roman" w:cs="Times New Roman"/>
                <w:color w:val="000000"/>
                <w:kern w:val="0"/>
                <w:sz w:val="20"/>
                <w:szCs w:val="20"/>
                <w14:ligatures w14:val="none"/>
              </w:rPr>
            </w:pPr>
            <w:ins w:id="822" w:author="Jujia Li" w:date="2025-08-25T16:25:00Z" w16du:dateUtc="2025-08-25T21:25:00Z">
              <w:r w:rsidRPr="006C53DE">
                <w:rPr>
                  <w:rFonts w:ascii="Times New Roman" w:eastAsia="Times New Roman" w:hAnsi="Times New Roman" w:cs="Times New Roman"/>
                  <w:color w:val="000000"/>
                  <w:kern w:val="0"/>
                  <w:sz w:val="20"/>
                  <w:szCs w:val="20"/>
                  <w14:ligatures w14:val="none"/>
                </w:rPr>
                <w:t>0.24</w:t>
              </w:r>
            </w:ins>
          </w:p>
        </w:tc>
        <w:tc>
          <w:tcPr>
            <w:tcW w:w="450" w:type="pct"/>
            <w:noWrap/>
            <w:vAlign w:val="bottom"/>
            <w:hideMark/>
          </w:tcPr>
          <w:p w14:paraId="7EF763EA" w14:textId="77777777" w:rsidR="00663AE5" w:rsidRPr="006C53DE" w:rsidRDefault="00663AE5" w:rsidP="00241A4A">
            <w:pPr>
              <w:spacing w:after="0" w:line="240" w:lineRule="auto"/>
              <w:jc w:val="right"/>
              <w:rPr>
                <w:ins w:id="823" w:author="Jujia Li" w:date="2025-08-25T16:25:00Z" w16du:dateUtc="2025-08-25T21:25:00Z"/>
                <w:rFonts w:ascii="Times New Roman" w:eastAsia="Times New Roman" w:hAnsi="Times New Roman" w:cs="Times New Roman"/>
                <w:color w:val="000000"/>
                <w:kern w:val="0"/>
                <w:sz w:val="20"/>
                <w:szCs w:val="20"/>
                <w14:ligatures w14:val="none"/>
              </w:rPr>
            </w:pPr>
            <w:ins w:id="824" w:author="Jujia Li" w:date="2025-08-25T16:25:00Z" w16du:dateUtc="2025-08-25T21:25:00Z">
              <w:r w:rsidRPr="006C53DE">
                <w:rPr>
                  <w:rFonts w:ascii="Times New Roman" w:eastAsia="Times New Roman" w:hAnsi="Times New Roman" w:cs="Times New Roman"/>
                  <w:color w:val="000000"/>
                  <w:kern w:val="0"/>
                  <w:sz w:val="20"/>
                  <w:szCs w:val="20"/>
                  <w14:ligatures w14:val="none"/>
                </w:rPr>
                <w:t>209355</w:t>
              </w:r>
            </w:ins>
          </w:p>
        </w:tc>
        <w:tc>
          <w:tcPr>
            <w:tcW w:w="256" w:type="pct"/>
            <w:noWrap/>
            <w:vAlign w:val="bottom"/>
            <w:hideMark/>
          </w:tcPr>
          <w:p w14:paraId="73C11578" w14:textId="77777777" w:rsidR="00663AE5" w:rsidRPr="006C53DE" w:rsidRDefault="00663AE5" w:rsidP="00241A4A">
            <w:pPr>
              <w:spacing w:after="0" w:line="240" w:lineRule="auto"/>
              <w:jc w:val="right"/>
              <w:rPr>
                <w:ins w:id="825" w:author="Jujia Li" w:date="2025-08-25T16:25:00Z" w16du:dateUtc="2025-08-25T21:25:00Z"/>
                <w:rFonts w:ascii="Times New Roman" w:eastAsia="Times New Roman" w:hAnsi="Times New Roman" w:cs="Times New Roman"/>
                <w:color w:val="000000"/>
                <w:kern w:val="0"/>
                <w:sz w:val="20"/>
                <w:szCs w:val="20"/>
                <w14:ligatures w14:val="none"/>
              </w:rPr>
            </w:pPr>
            <w:ins w:id="826" w:author="Jujia Li" w:date="2025-08-25T16:25:00Z" w16du:dateUtc="2025-08-25T21:25:00Z">
              <w:r w:rsidRPr="006C53DE">
                <w:rPr>
                  <w:rFonts w:ascii="Times New Roman" w:eastAsia="Times New Roman" w:hAnsi="Times New Roman" w:cs="Times New Roman"/>
                  <w:color w:val="000000"/>
                  <w:kern w:val="0"/>
                  <w:sz w:val="20"/>
                  <w:szCs w:val="20"/>
                  <w14:ligatures w14:val="none"/>
                </w:rPr>
                <w:t>51</w:t>
              </w:r>
            </w:ins>
          </w:p>
        </w:tc>
        <w:tc>
          <w:tcPr>
            <w:tcW w:w="243" w:type="pct"/>
            <w:noWrap/>
            <w:vAlign w:val="bottom"/>
            <w:hideMark/>
          </w:tcPr>
          <w:p w14:paraId="51619A66" w14:textId="77777777" w:rsidR="00663AE5" w:rsidRPr="006C53DE" w:rsidRDefault="00663AE5" w:rsidP="00241A4A">
            <w:pPr>
              <w:spacing w:after="0" w:line="240" w:lineRule="auto"/>
              <w:jc w:val="right"/>
              <w:rPr>
                <w:ins w:id="827" w:author="Jujia Li" w:date="2025-08-25T16:25:00Z" w16du:dateUtc="2025-08-25T21:25:00Z"/>
                <w:rFonts w:ascii="Times New Roman" w:eastAsia="Times New Roman" w:hAnsi="Times New Roman" w:cs="Times New Roman"/>
                <w:color w:val="000000"/>
                <w:kern w:val="0"/>
                <w:sz w:val="20"/>
                <w:szCs w:val="20"/>
                <w14:ligatures w14:val="none"/>
              </w:rPr>
            </w:pPr>
            <w:ins w:id="828" w:author="Jujia Li" w:date="2025-08-25T16:25:00Z" w16du:dateUtc="2025-08-25T21:25:00Z">
              <w:r w:rsidRPr="006C53DE">
                <w:rPr>
                  <w:rFonts w:ascii="Times New Roman" w:eastAsia="Times New Roman" w:hAnsi="Times New Roman" w:cs="Times New Roman"/>
                  <w:color w:val="000000"/>
                  <w:kern w:val="0"/>
                  <w:sz w:val="20"/>
                  <w:szCs w:val="20"/>
                  <w14:ligatures w14:val="none"/>
                </w:rPr>
                <w:t>0.24</w:t>
              </w:r>
            </w:ins>
          </w:p>
        </w:tc>
        <w:tc>
          <w:tcPr>
            <w:tcW w:w="256" w:type="pct"/>
            <w:noWrap/>
            <w:vAlign w:val="bottom"/>
            <w:hideMark/>
          </w:tcPr>
          <w:p w14:paraId="286D13FF" w14:textId="77777777" w:rsidR="00663AE5" w:rsidRPr="006C53DE" w:rsidRDefault="00663AE5" w:rsidP="00241A4A">
            <w:pPr>
              <w:spacing w:after="0" w:line="240" w:lineRule="auto"/>
              <w:jc w:val="right"/>
              <w:rPr>
                <w:ins w:id="829" w:author="Jujia Li" w:date="2025-08-25T16:25:00Z" w16du:dateUtc="2025-08-25T21:25:00Z"/>
                <w:rFonts w:ascii="Times New Roman" w:eastAsia="Times New Roman" w:hAnsi="Times New Roman" w:cs="Times New Roman"/>
                <w:color w:val="000000"/>
                <w:kern w:val="0"/>
                <w:sz w:val="20"/>
                <w:szCs w:val="20"/>
                <w14:ligatures w14:val="none"/>
              </w:rPr>
            </w:pPr>
            <w:ins w:id="830" w:author="Jujia Li" w:date="2025-08-25T16:25:00Z" w16du:dateUtc="2025-08-25T21:25:00Z">
              <w:r w:rsidRPr="006C53DE">
                <w:rPr>
                  <w:rFonts w:ascii="Times New Roman" w:eastAsia="Times New Roman" w:hAnsi="Times New Roman" w:cs="Times New Roman"/>
                  <w:color w:val="000000"/>
                  <w:kern w:val="0"/>
                  <w:sz w:val="20"/>
                  <w:szCs w:val="20"/>
                  <w14:ligatures w14:val="none"/>
                </w:rPr>
                <w:t>280</w:t>
              </w:r>
            </w:ins>
          </w:p>
        </w:tc>
        <w:tc>
          <w:tcPr>
            <w:tcW w:w="392" w:type="pct"/>
            <w:noWrap/>
            <w:vAlign w:val="bottom"/>
            <w:hideMark/>
          </w:tcPr>
          <w:p w14:paraId="7BA4E869" w14:textId="77777777" w:rsidR="00663AE5" w:rsidRPr="006C53DE" w:rsidRDefault="00663AE5" w:rsidP="00241A4A">
            <w:pPr>
              <w:spacing w:after="0" w:line="240" w:lineRule="auto"/>
              <w:jc w:val="right"/>
              <w:rPr>
                <w:ins w:id="831" w:author="Jujia Li" w:date="2025-08-25T16:25:00Z" w16du:dateUtc="2025-08-25T21:25:00Z"/>
                <w:rFonts w:ascii="Times New Roman" w:eastAsia="Times New Roman" w:hAnsi="Times New Roman" w:cs="Times New Roman"/>
                <w:color w:val="000000"/>
                <w:kern w:val="0"/>
                <w:sz w:val="20"/>
                <w:szCs w:val="20"/>
                <w14:ligatures w14:val="none"/>
              </w:rPr>
            </w:pPr>
            <w:ins w:id="832" w:author="Jujia Li" w:date="2025-08-25T16:25:00Z" w16du:dateUtc="2025-08-25T21:25:00Z">
              <w:r w:rsidRPr="006C53DE">
                <w:rPr>
                  <w:rFonts w:ascii="Times New Roman" w:eastAsia="Times New Roman" w:hAnsi="Times New Roman" w:cs="Times New Roman"/>
                  <w:color w:val="000000"/>
                  <w:kern w:val="0"/>
                  <w:sz w:val="20"/>
                  <w:szCs w:val="20"/>
                  <w14:ligatures w14:val="none"/>
                </w:rPr>
                <w:t>0.33</w:t>
              </w:r>
            </w:ins>
          </w:p>
        </w:tc>
      </w:tr>
      <w:tr w:rsidR="00663AE5" w:rsidRPr="006C53DE" w14:paraId="7272C010" w14:textId="77777777" w:rsidTr="00241A4A">
        <w:trPr>
          <w:trHeight w:val="300"/>
          <w:ins w:id="833" w:author="Jujia Li" w:date="2025-08-25T16:25:00Z"/>
        </w:trPr>
        <w:tc>
          <w:tcPr>
            <w:tcW w:w="558" w:type="pct"/>
            <w:noWrap/>
            <w:vAlign w:val="bottom"/>
            <w:hideMark/>
          </w:tcPr>
          <w:p w14:paraId="25CCC9B7" w14:textId="77777777" w:rsidR="00663AE5" w:rsidRPr="006C53DE" w:rsidRDefault="00663AE5" w:rsidP="00241A4A">
            <w:pPr>
              <w:spacing w:after="0" w:line="240" w:lineRule="auto"/>
              <w:rPr>
                <w:ins w:id="834" w:author="Jujia Li" w:date="2025-08-25T16:25:00Z" w16du:dateUtc="2025-08-25T21:25:00Z"/>
                <w:rFonts w:ascii="Times New Roman" w:eastAsia="Times New Roman" w:hAnsi="Times New Roman" w:cs="Times New Roman"/>
                <w:color w:val="000000"/>
                <w:kern w:val="0"/>
                <w:sz w:val="20"/>
                <w:szCs w:val="20"/>
                <w14:ligatures w14:val="none"/>
              </w:rPr>
            </w:pPr>
            <w:ins w:id="835" w:author="Jujia Li" w:date="2025-08-25T16:25:00Z" w16du:dateUtc="2025-08-25T21:25:00Z">
              <w:r w:rsidRPr="006C53DE">
                <w:rPr>
                  <w:rFonts w:ascii="Times New Roman" w:eastAsia="Times New Roman" w:hAnsi="Times New Roman" w:cs="Times New Roman"/>
                  <w:color w:val="000000"/>
                  <w:kern w:val="0"/>
                  <w:sz w:val="20"/>
                  <w:szCs w:val="20"/>
                  <w14:ligatures w14:val="none"/>
                </w:rPr>
                <w:t>WALKER</w:t>
              </w:r>
            </w:ins>
          </w:p>
        </w:tc>
        <w:tc>
          <w:tcPr>
            <w:tcW w:w="450" w:type="pct"/>
            <w:noWrap/>
            <w:vAlign w:val="bottom"/>
            <w:hideMark/>
          </w:tcPr>
          <w:p w14:paraId="3C634819" w14:textId="77777777" w:rsidR="00663AE5" w:rsidRPr="006C53DE" w:rsidRDefault="00663AE5" w:rsidP="00241A4A">
            <w:pPr>
              <w:spacing w:after="0" w:line="240" w:lineRule="auto"/>
              <w:jc w:val="right"/>
              <w:rPr>
                <w:ins w:id="836" w:author="Jujia Li" w:date="2025-08-25T16:25:00Z" w16du:dateUtc="2025-08-25T21:25:00Z"/>
                <w:rFonts w:ascii="Times New Roman" w:eastAsia="Times New Roman" w:hAnsi="Times New Roman" w:cs="Times New Roman"/>
                <w:color w:val="000000"/>
                <w:kern w:val="0"/>
                <w:sz w:val="20"/>
                <w:szCs w:val="20"/>
                <w14:ligatures w14:val="none"/>
              </w:rPr>
            </w:pPr>
            <w:ins w:id="837" w:author="Jujia Li" w:date="2025-08-25T16:25:00Z" w16du:dateUtc="2025-08-25T21:25:00Z">
              <w:r w:rsidRPr="006C53DE">
                <w:rPr>
                  <w:rFonts w:ascii="Times New Roman" w:eastAsia="Times New Roman" w:hAnsi="Times New Roman" w:cs="Times New Roman"/>
                  <w:color w:val="000000"/>
                  <w:kern w:val="0"/>
                  <w:sz w:val="20"/>
                  <w:szCs w:val="20"/>
                  <w14:ligatures w14:val="none"/>
                </w:rPr>
                <w:t>64533</w:t>
              </w:r>
            </w:ins>
          </w:p>
        </w:tc>
        <w:tc>
          <w:tcPr>
            <w:tcW w:w="256" w:type="pct"/>
            <w:noWrap/>
            <w:vAlign w:val="bottom"/>
            <w:hideMark/>
          </w:tcPr>
          <w:p w14:paraId="47D1CB86" w14:textId="77777777" w:rsidR="00663AE5" w:rsidRPr="006C53DE" w:rsidRDefault="00663AE5" w:rsidP="00241A4A">
            <w:pPr>
              <w:spacing w:after="0" w:line="240" w:lineRule="auto"/>
              <w:jc w:val="right"/>
              <w:rPr>
                <w:ins w:id="838" w:author="Jujia Li" w:date="2025-08-25T16:25:00Z" w16du:dateUtc="2025-08-25T21:25:00Z"/>
                <w:rFonts w:ascii="Times New Roman" w:eastAsia="Times New Roman" w:hAnsi="Times New Roman" w:cs="Times New Roman"/>
                <w:color w:val="000000"/>
                <w:kern w:val="0"/>
                <w:sz w:val="20"/>
                <w:szCs w:val="20"/>
                <w14:ligatures w14:val="none"/>
              </w:rPr>
            </w:pPr>
            <w:ins w:id="839" w:author="Jujia Li" w:date="2025-08-25T16:25:00Z" w16du:dateUtc="2025-08-25T21:25:00Z">
              <w:r w:rsidRPr="006C53DE">
                <w:rPr>
                  <w:rFonts w:ascii="Times New Roman" w:eastAsia="Times New Roman" w:hAnsi="Times New Roman" w:cs="Times New Roman"/>
                  <w:color w:val="000000"/>
                  <w:kern w:val="0"/>
                  <w:sz w:val="20"/>
                  <w:szCs w:val="20"/>
                  <w14:ligatures w14:val="none"/>
                </w:rPr>
                <w:t>82</w:t>
              </w:r>
            </w:ins>
          </w:p>
        </w:tc>
        <w:tc>
          <w:tcPr>
            <w:tcW w:w="242" w:type="pct"/>
            <w:noWrap/>
            <w:vAlign w:val="bottom"/>
            <w:hideMark/>
          </w:tcPr>
          <w:p w14:paraId="5679AD25" w14:textId="77777777" w:rsidR="00663AE5" w:rsidRPr="006C53DE" w:rsidRDefault="00663AE5" w:rsidP="00241A4A">
            <w:pPr>
              <w:spacing w:after="0" w:line="240" w:lineRule="auto"/>
              <w:jc w:val="right"/>
              <w:rPr>
                <w:ins w:id="840" w:author="Jujia Li" w:date="2025-08-25T16:25:00Z" w16du:dateUtc="2025-08-25T21:25:00Z"/>
                <w:rFonts w:ascii="Times New Roman" w:eastAsia="Times New Roman" w:hAnsi="Times New Roman" w:cs="Times New Roman"/>
                <w:color w:val="000000"/>
                <w:kern w:val="0"/>
                <w:sz w:val="20"/>
                <w:szCs w:val="20"/>
                <w14:ligatures w14:val="none"/>
              </w:rPr>
            </w:pPr>
            <w:ins w:id="841" w:author="Jujia Li" w:date="2025-08-25T16:25:00Z" w16du:dateUtc="2025-08-25T21:25:00Z">
              <w:r w:rsidRPr="006C53DE">
                <w:rPr>
                  <w:rFonts w:ascii="Times New Roman" w:eastAsia="Times New Roman" w:hAnsi="Times New Roman" w:cs="Times New Roman"/>
                  <w:color w:val="000000"/>
                  <w:kern w:val="0"/>
                  <w:sz w:val="20"/>
                  <w:szCs w:val="20"/>
                  <w14:ligatures w14:val="none"/>
                </w:rPr>
                <w:t>1.27</w:t>
              </w:r>
            </w:ins>
          </w:p>
        </w:tc>
        <w:tc>
          <w:tcPr>
            <w:tcW w:w="450" w:type="pct"/>
            <w:noWrap/>
            <w:vAlign w:val="bottom"/>
            <w:hideMark/>
          </w:tcPr>
          <w:p w14:paraId="14F439A3" w14:textId="77777777" w:rsidR="00663AE5" w:rsidRPr="006C53DE" w:rsidRDefault="00663AE5" w:rsidP="00241A4A">
            <w:pPr>
              <w:spacing w:after="0" w:line="240" w:lineRule="auto"/>
              <w:jc w:val="right"/>
              <w:rPr>
                <w:ins w:id="842" w:author="Jujia Li" w:date="2025-08-25T16:25:00Z" w16du:dateUtc="2025-08-25T21:25:00Z"/>
                <w:rFonts w:ascii="Times New Roman" w:eastAsia="Times New Roman" w:hAnsi="Times New Roman" w:cs="Times New Roman"/>
                <w:color w:val="000000"/>
                <w:kern w:val="0"/>
                <w:sz w:val="20"/>
                <w:szCs w:val="20"/>
                <w14:ligatures w14:val="none"/>
              </w:rPr>
            </w:pPr>
            <w:ins w:id="843" w:author="Jujia Li" w:date="2025-08-25T16:25:00Z" w16du:dateUtc="2025-08-25T21:25:00Z">
              <w:r w:rsidRPr="006C53DE">
                <w:rPr>
                  <w:rFonts w:ascii="Times New Roman" w:eastAsia="Times New Roman" w:hAnsi="Times New Roman" w:cs="Times New Roman"/>
                  <w:color w:val="000000"/>
                  <w:kern w:val="0"/>
                  <w:sz w:val="20"/>
                  <w:szCs w:val="20"/>
                  <w14:ligatures w14:val="none"/>
                </w:rPr>
                <w:t>63895</w:t>
              </w:r>
            </w:ins>
          </w:p>
        </w:tc>
        <w:tc>
          <w:tcPr>
            <w:tcW w:w="256" w:type="pct"/>
            <w:noWrap/>
            <w:vAlign w:val="bottom"/>
            <w:hideMark/>
          </w:tcPr>
          <w:p w14:paraId="7853E9D8" w14:textId="77777777" w:rsidR="00663AE5" w:rsidRPr="006C53DE" w:rsidRDefault="00663AE5" w:rsidP="00241A4A">
            <w:pPr>
              <w:spacing w:after="0" w:line="240" w:lineRule="auto"/>
              <w:jc w:val="right"/>
              <w:rPr>
                <w:ins w:id="844" w:author="Jujia Li" w:date="2025-08-25T16:25:00Z" w16du:dateUtc="2025-08-25T21:25:00Z"/>
                <w:rFonts w:ascii="Times New Roman" w:eastAsia="Times New Roman" w:hAnsi="Times New Roman" w:cs="Times New Roman"/>
                <w:color w:val="000000"/>
                <w:kern w:val="0"/>
                <w:sz w:val="20"/>
                <w:szCs w:val="20"/>
                <w14:ligatures w14:val="none"/>
              </w:rPr>
            </w:pPr>
            <w:ins w:id="845" w:author="Jujia Li" w:date="2025-08-25T16:25:00Z" w16du:dateUtc="2025-08-25T21:25:00Z">
              <w:r w:rsidRPr="006C53DE">
                <w:rPr>
                  <w:rFonts w:ascii="Times New Roman" w:eastAsia="Times New Roman" w:hAnsi="Times New Roman" w:cs="Times New Roman"/>
                  <w:color w:val="000000"/>
                  <w:kern w:val="0"/>
                  <w:sz w:val="20"/>
                  <w:szCs w:val="20"/>
                  <w14:ligatures w14:val="none"/>
                </w:rPr>
                <w:t>85</w:t>
              </w:r>
            </w:ins>
          </w:p>
        </w:tc>
        <w:tc>
          <w:tcPr>
            <w:tcW w:w="242" w:type="pct"/>
            <w:noWrap/>
            <w:vAlign w:val="bottom"/>
            <w:hideMark/>
          </w:tcPr>
          <w:p w14:paraId="463EF62F" w14:textId="77777777" w:rsidR="00663AE5" w:rsidRPr="006C53DE" w:rsidRDefault="00663AE5" w:rsidP="00241A4A">
            <w:pPr>
              <w:spacing w:after="0" w:line="240" w:lineRule="auto"/>
              <w:jc w:val="right"/>
              <w:rPr>
                <w:ins w:id="846" w:author="Jujia Li" w:date="2025-08-25T16:25:00Z" w16du:dateUtc="2025-08-25T21:25:00Z"/>
                <w:rFonts w:ascii="Times New Roman" w:eastAsia="Times New Roman" w:hAnsi="Times New Roman" w:cs="Times New Roman"/>
                <w:color w:val="000000"/>
                <w:kern w:val="0"/>
                <w:sz w:val="20"/>
                <w:szCs w:val="20"/>
                <w14:ligatures w14:val="none"/>
              </w:rPr>
            </w:pPr>
            <w:ins w:id="847" w:author="Jujia Li" w:date="2025-08-25T16:25:00Z" w16du:dateUtc="2025-08-25T21:25:00Z">
              <w:r w:rsidRPr="006C53DE">
                <w:rPr>
                  <w:rFonts w:ascii="Times New Roman" w:eastAsia="Times New Roman" w:hAnsi="Times New Roman" w:cs="Times New Roman"/>
                  <w:color w:val="000000"/>
                  <w:kern w:val="0"/>
                  <w:sz w:val="20"/>
                  <w:szCs w:val="20"/>
                  <w14:ligatures w14:val="none"/>
                </w:rPr>
                <w:t>1.33</w:t>
              </w:r>
            </w:ins>
          </w:p>
        </w:tc>
        <w:tc>
          <w:tcPr>
            <w:tcW w:w="450" w:type="pct"/>
            <w:noWrap/>
            <w:vAlign w:val="bottom"/>
            <w:hideMark/>
          </w:tcPr>
          <w:p w14:paraId="78774682" w14:textId="77777777" w:rsidR="00663AE5" w:rsidRPr="006C53DE" w:rsidRDefault="00663AE5" w:rsidP="00241A4A">
            <w:pPr>
              <w:spacing w:after="0" w:line="240" w:lineRule="auto"/>
              <w:jc w:val="right"/>
              <w:rPr>
                <w:ins w:id="848" w:author="Jujia Li" w:date="2025-08-25T16:25:00Z" w16du:dateUtc="2025-08-25T21:25:00Z"/>
                <w:rFonts w:ascii="Times New Roman" w:eastAsia="Times New Roman" w:hAnsi="Times New Roman" w:cs="Times New Roman"/>
                <w:color w:val="000000"/>
                <w:kern w:val="0"/>
                <w:sz w:val="20"/>
                <w:szCs w:val="20"/>
                <w14:ligatures w14:val="none"/>
              </w:rPr>
            </w:pPr>
            <w:ins w:id="849" w:author="Jujia Li" w:date="2025-08-25T16:25:00Z" w16du:dateUtc="2025-08-25T21:25:00Z">
              <w:r w:rsidRPr="006C53DE">
                <w:rPr>
                  <w:rFonts w:ascii="Times New Roman" w:eastAsia="Times New Roman" w:hAnsi="Times New Roman" w:cs="Times New Roman"/>
                  <w:color w:val="000000"/>
                  <w:kern w:val="0"/>
                  <w:sz w:val="20"/>
                  <w:szCs w:val="20"/>
                  <w14:ligatures w14:val="none"/>
                </w:rPr>
                <w:t>63669</w:t>
              </w:r>
            </w:ins>
          </w:p>
        </w:tc>
        <w:tc>
          <w:tcPr>
            <w:tcW w:w="256" w:type="pct"/>
            <w:noWrap/>
            <w:vAlign w:val="bottom"/>
            <w:hideMark/>
          </w:tcPr>
          <w:p w14:paraId="12D8D67A" w14:textId="77777777" w:rsidR="00663AE5" w:rsidRPr="006C53DE" w:rsidRDefault="00663AE5" w:rsidP="00241A4A">
            <w:pPr>
              <w:spacing w:after="0" w:line="240" w:lineRule="auto"/>
              <w:jc w:val="right"/>
              <w:rPr>
                <w:ins w:id="850" w:author="Jujia Li" w:date="2025-08-25T16:25:00Z" w16du:dateUtc="2025-08-25T21:25:00Z"/>
                <w:rFonts w:ascii="Times New Roman" w:eastAsia="Times New Roman" w:hAnsi="Times New Roman" w:cs="Times New Roman"/>
                <w:color w:val="000000"/>
                <w:kern w:val="0"/>
                <w:sz w:val="20"/>
                <w:szCs w:val="20"/>
                <w14:ligatures w14:val="none"/>
              </w:rPr>
            </w:pPr>
            <w:ins w:id="851" w:author="Jujia Li" w:date="2025-08-25T16:25:00Z" w16du:dateUtc="2025-08-25T21:25:00Z">
              <w:r w:rsidRPr="006C53DE">
                <w:rPr>
                  <w:rFonts w:ascii="Times New Roman" w:eastAsia="Times New Roman" w:hAnsi="Times New Roman" w:cs="Times New Roman"/>
                  <w:color w:val="000000"/>
                  <w:kern w:val="0"/>
                  <w:sz w:val="20"/>
                  <w:szCs w:val="20"/>
                  <w14:ligatures w14:val="none"/>
                </w:rPr>
                <w:t>73</w:t>
              </w:r>
            </w:ins>
          </w:p>
        </w:tc>
        <w:tc>
          <w:tcPr>
            <w:tcW w:w="243" w:type="pct"/>
            <w:noWrap/>
            <w:vAlign w:val="bottom"/>
            <w:hideMark/>
          </w:tcPr>
          <w:p w14:paraId="23A8B381" w14:textId="77777777" w:rsidR="00663AE5" w:rsidRPr="006C53DE" w:rsidRDefault="00663AE5" w:rsidP="00241A4A">
            <w:pPr>
              <w:spacing w:after="0" w:line="240" w:lineRule="auto"/>
              <w:jc w:val="right"/>
              <w:rPr>
                <w:ins w:id="852" w:author="Jujia Li" w:date="2025-08-25T16:25:00Z" w16du:dateUtc="2025-08-25T21:25:00Z"/>
                <w:rFonts w:ascii="Times New Roman" w:eastAsia="Times New Roman" w:hAnsi="Times New Roman" w:cs="Times New Roman"/>
                <w:color w:val="000000"/>
                <w:kern w:val="0"/>
                <w:sz w:val="20"/>
                <w:szCs w:val="20"/>
                <w14:ligatures w14:val="none"/>
              </w:rPr>
            </w:pPr>
            <w:ins w:id="853" w:author="Jujia Li" w:date="2025-08-25T16:25:00Z" w16du:dateUtc="2025-08-25T21:25:00Z">
              <w:r w:rsidRPr="006C53DE">
                <w:rPr>
                  <w:rFonts w:ascii="Times New Roman" w:eastAsia="Times New Roman" w:hAnsi="Times New Roman" w:cs="Times New Roman"/>
                  <w:color w:val="000000"/>
                  <w:kern w:val="0"/>
                  <w:sz w:val="20"/>
                  <w:szCs w:val="20"/>
                  <w14:ligatures w14:val="none"/>
                </w:rPr>
                <w:t>1.15</w:t>
              </w:r>
            </w:ins>
          </w:p>
        </w:tc>
        <w:tc>
          <w:tcPr>
            <w:tcW w:w="450" w:type="pct"/>
            <w:noWrap/>
            <w:vAlign w:val="bottom"/>
            <w:hideMark/>
          </w:tcPr>
          <w:p w14:paraId="19FB23A6" w14:textId="77777777" w:rsidR="00663AE5" w:rsidRPr="006C53DE" w:rsidRDefault="00663AE5" w:rsidP="00241A4A">
            <w:pPr>
              <w:spacing w:after="0" w:line="240" w:lineRule="auto"/>
              <w:jc w:val="right"/>
              <w:rPr>
                <w:ins w:id="854" w:author="Jujia Li" w:date="2025-08-25T16:25:00Z" w16du:dateUtc="2025-08-25T21:25:00Z"/>
                <w:rFonts w:ascii="Times New Roman" w:eastAsia="Times New Roman" w:hAnsi="Times New Roman" w:cs="Times New Roman"/>
                <w:color w:val="000000"/>
                <w:kern w:val="0"/>
                <w:sz w:val="20"/>
                <w:szCs w:val="20"/>
                <w14:ligatures w14:val="none"/>
              </w:rPr>
            </w:pPr>
            <w:ins w:id="855" w:author="Jujia Li" w:date="2025-08-25T16:25:00Z" w16du:dateUtc="2025-08-25T21:25:00Z">
              <w:r w:rsidRPr="006C53DE">
                <w:rPr>
                  <w:rFonts w:ascii="Times New Roman" w:eastAsia="Times New Roman" w:hAnsi="Times New Roman" w:cs="Times New Roman"/>
                  <w:color w:val="000000"/>
                  <w:kern w:val="0"/>
                  <w:sz w:val="20"/>
                  <w:szCs w:val="20"/>
                  <w14:ligatures w14:val="none"/>
                </w:rPr>
                <w:t>63521</w:t>
              </w:r>
            </w:ins>
          </w:p>
        </w:tc>
        <w:tc>
          <w:tcPr>
            <w:tcW w:w="256" w:type="pct"/>
            <w:noWrap/>
            <w:vAlign w:val="bottom"/>
            <w:hideMark/>
          </w:tcPr>
          <w:p w14:paraId="52934B3B" w14:textId="77777777" w:rsidR="00663AE5" w:rsidRPr="006C53DE" w:rsidRDefault="00663AE5" w:rsidP="00241A4A">
            <w:pPr>
              <w:spacing w:after="0" w:line="240" w:lineRule="auto"/>
              <w:jc w:val="right"/>
              <w:rPr>
                <w:ins w:id="856" w:author="Jujia Li" w:date="2025-08-25T16:25:00Z" w16du:dateUtc="2025-08-25T21:25:00Z"/>
                <w:rFonts w:ascii="Times New Roman" w:eastAsia="Times New Roman" w:hAnsi="Times New Roman" w:cs="Times New Roman"/>
                <w:color w:val="000000"/>
                <w:kern w:val="0"/>
                <w:sz w:val="20"/>
                <w:szCs w:val="20"/>
                <w14:ligatures w14:val="none"/>
              </w:rPr>
            </w:pPr>
            <w:ins w:id="857" w:author="Jujia Li" w:date="2025-08-25T16:25:00Z" w16du:dateUtc="2025-08-25T21:25:00Z">
              <w:r w:rsidRPr="006C53DE">
                <w:rPr>
                  <w:rFonts w:ascii="Times New Roman" w:eastAsia="Times New Roman" w:hAnsi="Times New Roman" w:cs="Times New Roman"/>
                  <w:color w:val="000000"/>
                  <w:kern w:val="0"/>
                  <w:sz w:val="20"/>
                  <w:szCs w:val="20"/>
                  <w14:ligatures w14:val="none"/>
                </w:rPr>
                <w:t>69</w:t>
              </w:r>
            </w:ins>
          </w:p>
        </w:tc>
        <w:tc>
          <w:tcPr>
            <w:tcW w:w="243" w:type="pct"/>
            <w:noWrap/>
            <w:vAlign w:val="bottom"/>
            <w:hideMark/>
          </w:tcPr>
          <w:p w14:paraId="77B9EB8D" w14:textId="77777777" w:rsidR="00663AE5" w:rsidRPr="006C53DE" w:rsidRDefault="00663AE5" w:rsidP="00241A4A">
            <w:pPr>
              <w:spacing w:after="0" w:line="240" w:lineRule="auto"/>
              <w:jc w:val="right"/>
              <w:rPr>
                <w:ins w:id="858" w:author="Jujia Li" w:date="2025-08-25T16:25:00Z" w16du:dateUtc="2025-08-25T21:25:00Z"/>
                <w:rFonts w:ascii="Times New Roman" w:eastAsia="Times New Roman" w:hAnsi="Times New Roman" w:cs="Times New Roman"/>
                <w:color w:val="000000"/>
                <w:kern w:val="0"/>
                <w:sz w:val="20"/>
                <w:szCs w:val="20"/>
                <w14:ligatures w14:val="none"/>
              </w:rPr>
            </w:pPr>
            <w:ins w:id="859" w:author="Jujia Li" w:date="2025-08-25T16:25:00Z" w16du:dateUtc="2025-08-25T21:25:00Z">
              <w:r w:rsidRPr="006C53DE">
                <w:rPr>
                  <w:rFonts w:ascii="Times New Roman" w:eastAsia="Times New Roman" w:hAnsi="Times New Roman" w:cs="Times New Roman"/>
                  <w:color w:val="000000"/>
                  <w:kern w:val="0"/>
                  <w:sz w:val="20"/>
                  <w:szCs w:val="20"/>
                  <w14:ligatures w14:val="none"/>
                </w:rPr>
                <w:t>1.09</w:t>
              </w:r>
            </w:ins>
          </w:p>
        </w:tc>
        <w:tc>
          <w:tcPr>
            <w:tcW w:w="256" w:type="pct"/>
            <w:noWrap/>
            <w:vAlign w:val="bottom"/>
            <w:hideMark/>
          </w:tcPr>
          <w:p w14:paraId="328E6740" w14:textId="77777777" w:rsidR="00663AE5" w:rsidRPr="006C53DE" w:rsidRDefault="00663AE5" w:rsidP="00241A4A">
            <w:pPr>
              <w:spacing w:after="0" w:line="240" w:lineRule="auto"/>
              <w:jc w:val="right"/>
              <w:rPr>
                <w:ins w:id="860" w:author="Jujia Li" w:date="2025-08-25T16:25:00Z" w16du:dateUtc="2025-08-25T21:25:00Z"/>
                <w:rFonts w:ascii="Times New Roman" w:eastAsia="Times New Roman" w:hAnsi="Times New Roman" w:cs="Times New Roman"/>
                <w:color w:val="000000"/>
                <w:kern w:val="0"/>
                <w:sz w:val="20"/>
                <w:szCs w:val="20"/>
                <w14:ligatures w14:val="none"/>
              </w:rPr>
            </w:pPr>
            <w:ins w:id="861" w:author="Jujia Li" w:date="2025-08-25T16:25:00Z" w16du:dateUtc="2025-08-25T21:25:00Z">
              <w:r w:rsidRPr="006C53DE">
                <w:rPr>
                  <w:rFonts w:ascii="Times New Roman" w:eastAsia="Times New Roman" w:hAnsi="Times New Roman" w:cs="Times New Roman"/>
                  <w:color w:val="000000"/>
                  <w:kern w:val="0"/>
                  <w:sz w:val="20"/>
                  <w:szCs w:val="20"/>
                  <w14:ligatures w14:val="none"/>
                </w:rPr>
                <w:t>309</w:t>
              </w:r>
            </w:ins>
          </w:p>
        </w:tc>
        <w:tc>
          <w:tcPr>
            <w:tcW w:w="392" w:type="pct"/>
            <w:noWrap/>
            <w:vAlign w:val="bottom"/>
            <w:hideMark/>
          </w:tcPr>
          <w:p w14:paraId="1C1BD2CD" w14:textId="77777777" w:rsidR="00663AE5" w:rsidRPr="006C53DE" w:rsidRDefault="00663AE5" w:rsidP="00241A4A">
            <w:pPr>
              <w:spacing w:after="0" w:line="240" w:lineRule="auto"/>
              <w:jc w:val="right"/>
              <w:rPr>
                <w:ins w:id="862" w:author="Jujia Li" w:date="2025-08-25T16:25:00Z" w16du:dateUtc="2025-08-25T21:25:00Z"/>
                <w:rFonts w:ascii="Times New Roman" w:eastAsia="Times New Roman" w:hAnsi="Times New Roman" w:cs="Times New Roman"/>
                <w:color w:val="000000"/>
                <w:kern w:val="0"/>
                <w:sz w:val="20"/>
                <w:szCs w:val="20"/>
                <w14:ligatures w14:val="none"/>
              </w:rPr>
            </w:pPr>
            <w:ins w:id="863" w:author="Jujia Li" w:date="2025-08-25T16:25:00Z" w16du:dateUtc="2025-08-25T21:25:00Z">
              <w:r w:rsidRPr="006C53DE">
                <w:rPr>
                  <w:rFonts w:ascii="Times New Roman" w:eastAsia="Times New Roman" w:hAnsi="Times New Roman" w:cs="Times New Roman"/>
                  <w:color w:val="000000"/>
                  <w:kern w:val="0"/>
                  <w:sz w:val="20"/>
                  <w:szCs w:val="20"/>
                  <w14:ligatures w14:val="none"/>
                </w:rPr>
                <w:t>1.21</w:t>
              </w:r>
            </w:ins>
          </w:p>
        </w:tc>
      </w:tr>
      <w:tr w:rsidR="00663AE5" w:rsidRPr="006C53DE" w14:paraId="134A6DC5" w14:textId="77777777" w:rsidTr="00241A4A">
        <w:trPr>
          <w:trHeight w:val="300"/>
          <w:ins w:id="864" w:author="Jujia Li" w:date="2025-08-25T16:25:00Z"/>
        </w:trPr>
        <w:tc>
          <w:tcPr>
            <w:tcW w:w="558" w:type="pct"/>
            <w:noWrap/>
            <w:vAlign w:val="bottom"/>
            <w:hideMark/>
          </w:tcPr>
          <w:p w14:paraId="373F0B7E" w14:textId="77777777" w:rsidR="00663AE5" w:rsidRPr="006C53DE" w:rsidRDefault="00663AE5" w:rsidP="00241A4A">
            <w:pPr>
              <w:spacing w:after="0" w:line="240" w:lineRule="auto"/>
              <w:rPr>
                <w:ins w:id="865" w:author="Jujia Li" w:date="2025-08-25T16:25:00Z" w16du:dateUtc="2025-08-25T21:25:00Z"/>
                <w:rFonts w:ascii="Times New Roman" w:eastAsia="Times New Roman" w:hAnsi="Times New Roman" w:cs="Times New Roman"/>
                <w:color w:val="000000"/>
                <w:kern w:val="0"/>
                <w:sz w:val="20"/>
                <w:szCs w:val="20"/>
                <w14:ligatures w14:val="none"/>
              </w:rPr>
            </w:pPr>
            <w:ins w:id="866" w:author="Jujia Li" w:date="2025-08-25T16:25:00Z" w16du:dateUtc="2025-08-25T21:25:00Z">
              <w:r w:rsidRPr="006C53DE">
                <w:rPr>
                  <w:rFonts w:ascii="Times New Roman" w:eastAsia="Times New Roman" w:hAnsi="Times New Roman" w:cs="Times New Roman"/>
                  <w:color w:val="000000"/>
                  <w:kern w:val="0"/>
                  <w:sz w:val="20"/>
                  <w:szCs w:val="20"/>
                  <w14:ligatures w14:val="none"/>
                </w:rPr>
                <w:t>WINSTON</w:t>
              </w:r>
            </w:ins>
          </w:p>
        </w:tc>
        <w:tc>
          <w:tcPr>
            <w:tcW w:w="450" w:type="pct"/>
            <w:noWrap/>
            <w:vAlign w:val="bottom"/>
            <w:hideMark/>
          </w:tcPr>
          <w:p w14:paraId="08A8A6FC" w14:textId="77777777" w:rsidR="00663AE5" w:rsidRPr="006C53DE" w:rsidRDefault="00663AE5" w:rsidP="00241A4A">
            <w:pPr>
              <w:spacing w:after="0" w:line="240" w:lineRule="auto"/>
              <w:jc w:val="right"/>
              <w:rPr>
                <w:ins w:id="867" w:author="Jujia Li" w:date="2025-08-25T16:25:00Z" w16du:dateUtc="2025-08-25T21:25:00Z"/>
                <w:rFonts w:ascii="Times New Roman" w:eastAsia="Times New Roman" w:hAnsi="Times New Roman" w:cs="Times New Roman"/>
                <w:color w:val="000000"/>
                <w:kern w:val="0"/>
                <w:sz w:val="20"/>
                <w:szCs w:val="20"/>
                <w14:ligatures w14:val="none"/>
              </w:rPr>
            </w:pPr>
            <w:ins w:id="868" w:author="Jujia Li" w:date="2025-08-25T16:25:00Z" w16du:dateUtc="2025-08-25T21:25:00Z">
              <w:r w:rsidRPr="006C53DE">
                <w:rPr>
                  <w:rFonts w:ascii="Times New Roman" w:eastAsia="Times New Roman" w:hAnsi="Times New Roman" w:cs="Times New Roman"/>
                  <w:color w:val="000000"/>
                  <w:kern w:val="0"/>
                  <w:sz w:val="20"/>
                  <w:szCs w:val="20"/>
                  <w14:ligatures w14:val="none"/>
                </w:rPr>
                <w:t>23907</w:t>
              </w:r>
            </w:ins>
          </w:p>
        </w:tc>
        <w:tc>
          <w:tcPr>
            <w:tcW w:w="256" w:type="pct"/>
            <w:noWrap/>
            <w:vAlign w:val="bottom"/>
            <w:hideMark/>
          </w:tcPr>
          <w:p w14:paraId="491ACC97" w14:textId="77777777" w:rsidR="00663AE5" w:rsidRPr="006C53DE" w:rsidRDefault="00663AE5" w:rsidP="00241A4A">
            <w:pPr>
              <w:spacing w:after="0" w:line="240" w:lineRule="auto"/>
              <w:jc w:val="right"/>
              <w:rPr>
                <w:ins w:id="869" w:author="Jujia Li" w:date="2025-08-25T16:25:00Z" w16du:dateUtc="2025-08-25T21:25:00Z"/>
                <w:rFonts w:ascii="Times New Roman" w:eastAsia="Times New Roman" w:hAnsi="Times New Roman" w:cs="Times New Roman"/>
                <w:color w:val="000000"/>
                <w:kern w:val="0"/>
                <w:sz w:val="20"/>
                <w:szCs w:val="20"/>
                <w14:ligatures w14:val="none"/>
              </w:rPr>
            </w:pPr>
            <w:ins w:id="870" w:author="Jujia Li" w:date="2025-08-25T16:25:00Z" w16du:dateUtc="2025-08-25T21:25:00Z">
              <w:r w:rsidRPr="006C53DE">
                <w:rPr>
                  <w:rFonts w:ascii="Times New Roman" w:eastAsia="Times New Roman" w:hAnsi="Times New Roman" w:cs="Times New Roman"/>
                  <w:color w:val="000000"/>
                  <w:kern w:val="0"/>
                  <w:sz w:val="20"/>
                  <w:szCs w:val="20"/>
                  <w14:ligatures w14:val="none"/>
                </w:rPr>
                <w:t>25</w:t>
              </w:r>
            </w:ins>
          </w:p>
        </w:tc>
        <w:tc>
          <w:tcPr>
            <w:tcW w:w="242" w:type="pct"/>
            <w:noWrap/>
            <w:vAlign w:val="bottom"/>
            <w:hideMark/>
          </w:tcPr>
          <w:p w14:paraId="24279BCB" w14:textId="77777777" w:rsidR="00663AE5" w:rsidRPr="006C53DE" w:rsidRDefault="00663AE5" w:rsidP="00241A4A">
            <w:pPr>
              <w:spacing w:after="0" w:line="240" w:lineRule="auto"/>
              <w:jc w:val="right"/>
              <w:rPr>
                <w:ins w:id="871" w:author="Jujia Li" w:date="2025-08-25T16:25:00Z" w16du:dateUtc="2025-08-25T21:25:00Z"/>
                <w:rFonts w:ascii="Times New Roman" w:eastAsia="Times New Roman" w:hAnsi="Times New Roman" w:cs="Times New Roman"/>
                <w:color w:val="000000"/>
                <w:kern w:val="0"/>
                <w:sz w:val="20"/>
                <w:szCs w:val="20"/>
                <w14:ligatures w14:val="none"/>
              </w:rPr>
            </w:pPr>
            <w:ins w:id="872" w:author="Jujia Li" w:date="2025-08-25T16:25:00Z" w16du:dateUtc="2025-08-25T21:25:00Z">
              <w:r w:rsidRPr="006C53DE">
                <w:rPr>
                  <w:rFonts w:ascii="Times New Roman" w:eastAsia="Times New Roman" w:hAnsi="Times New Roman" w:cs="Times New Roman"/>
                  <w:color w:val="000000"/>
                  <w:kern w:val="0"/>
                  <w:sz w:val="20"/>
                  <w:szCs w:val="20"/>
                  <w14:ligatures w14:val="none"/>
                </w:rPr>
                <w:t>1.05</w:t>
              </w:r>
            </w:ins>
          </w:p>
        </w:tc>
        <w:tc>
          <w:tcPr>
            <w:tcW w:w="450" w:type="pct"/>
            <w:noWrap/>
            <w:vAlign w:val="bottom"/>
            <w:hideMark/>
          </w:tcPr>
          <w:p w14:paraId="1E90738B" w14:textId="77777777" w:rsidR="00663AE5" w:rsidRPr="006C53DE" w:rsidRDefault="00663AE5" w:rsidP="00241A4A">
            <w:pPr>
              <w:spacing w:after="0" w:line="240" w:lineRule="auto"/>
              <w:jc w:val="right"/>
              <w:rPr>
                <w:ins w:id="873" w:author="Jujia Li" w:date="2025-08-25T16:25:00Z" w16du:dateUtc="2025-08-25T21:25:00Z"/>
                <w:rFonts w:ascii="Times New Roman" w:eastAsia="Times New Roman" w:hAnsi="Times New Roman" w:cs="Times New Roman"/>
                <w:color w:val="000000"/>
                <w:kern w:val="0"/>
                <w:sz w:val="20"/>
                <w:szCs w:val="20"/>
                <w14:ligatures w14:val="none"/>
              </w:rPr>
            </w:pPr>
            <w:ins w:id="874" w:author="Jujia Li" w:date="2025-08-25T16:25:00Z" w16du:dateUtc="2025-08-25T21:25:00Z">
              <w:r w:rsidRPr="006C53DE">
                <w:rPr>
                  <w:rFonts w:ascii="Times New Roman" w:eastAsia="Times New Roman" w:hAnsi="Times New Roman" w:cs="Times New Roman"/>
                  <w:color w:val="000000"/>
                  <w:kern w:val="0"/>
                  <w:sz w:val="20"/>
                  <w:szCs w:val="20"/>
                  <w14:ligatures w14:val="none"/>
                </w:rPr>
                <w:t>23760</w:t>
              </w:r>
            </w:ins>
          </w:p>
        </w:tc>
        <w:tc>
          <w:tcPr>
            <w:tcW w:w="256" w:type="pct"/>
            <w:noWrap/>
            <w:vAlign w:val="bottom"/>
            <w:hideMark/>
          </w:tcPr>
          <w:p w14:paraId="26AD6933" w14:textId="77777777" w:rsidR="00663AE5" w:rsidRPr="006C53DE" w:rsidRDefault="00663AE5" w:rsidP="00241A4A">
            <w:pPr>
              <w:spacing w:after="0" w:line="240" w:lineRule="auto"/>
              <w:jc w:val="right"/>
              <w:rPr>
                <w:ins w:id="875" w:author="Jujia Li" w:date="2025-08-25T16:25:00Z" w16du:dateUtc="2025-08-25T21:25:00Z"/>
                <w:rFonts w:ascii="Times New Roman" w:eastAsia="Times New Roman" w:hAnsi="Times New Roman" w:cs="Times New Roman"/>
                <w:color w:val="000000"/>
                <w:kern w:val="0"/>
                <w:sz w:val="20"/>
                <w:szCs w:val="20"/>
                <w14:ligatures w14:val="none"/>
              </w:rPr>
            </w:pPr>
            <w:ins w:id="876" w:author="Jujia Li" w:date="2025-08-25T16:25:00Z" w16du:dateUtc="2025-08-25T21:25:00Z">
              <w:r w:rsidRPr="006C53DE">
                <w:rPr>
                  <w:rFonts w:ascii="Times New Roman" w:eastAsia="Times New Roman" w:hAnsi="Times New Roman" w:cs="Times New Roman"/>
                  <w:color w:val="000000"/>
                  <w:kern w:val="0"/>
                  <w:sz w:val="20"/>
                  <w:szCs w:val="20"/>
                  <w14:ligatures w14:val="none"/>
                </w:rPr>
                <w:t>20</w:t>
              </w:r>
            </w:ins>
          </w:p>
        </w:tc>
        <w:tc>
          <w:tcPr>
            <w:tcW w:w="242" w:type="pct"/>
            <w:noWrap/>
            <w:vAlign w:val="bottom"/>
            <w:hideMark/>
          </w:tcPr>
          <w:p w14:paraId="65A98ADD" w14:textId="77777777" w:rsidR="00663AE5" w:rsidRPr="006C53DE" w:rsidRDefault="00663AE5" w:rsidP="00241A4A">
            <w:pPr>
              <w:spacing w:after="0" w:line="240" w:lineRule="auto"/>
              <w:jc w:val="right"/>
              <w:rPr>
                <w:ins w:id="877" w:author="Jujia Li" w:date="2025-08-25T16:25:00Z" w16du:dateUtc="2025-08-25T21:25:00Z"/>
                <w:rFonts w:ascii="Times New Roman" w:eastAsia="Times New Roman" w:hAnsi="Times New Roman" w:cs="Times New Roman"/>
                <w:color w:val="000000"/>
                <w:kern w:val="0"/>
                <w:sz w:val="20"/>
                <w:szCs w:val="20"/>
                <w14:ligatures w14:val="none"/>
              </w:rPr>
            </w:pPr>
            <w:ins w:id="878" w:author="Jujia Li" w:date="2025-08-25T16:25:00Z" w16du:dateUtc="2025-08-25T21:25:00Z">
              <w:r w:rsidRPr="006C53DE">
                <w:rPr>
                  <w:rFonts w:ascii="Times New Roman" w:eastAsia="Times New Roman" w:hAnsi="Times New Roman" w:cs="Times New Roman"/>
                  <w:color w:val="000000"/>
                  <w:kern w:val="0"/>
                  <w:sz w:val="20"/>
                  <w:szCs w:val="20"/>
                  <w14:ligatures w14:val="none"/>
                </w:rPr>
                <w:t>0.84</w:t>
              </w:r>
            </w:ins>
          </w:p>
        </w:tc>
        <w:tc>
          <w:tcPr>
            <w:tcW w:w="450" w:type="pct"/>
            <w:noWrap/>
            <w:vAlign w:val="bottom"/>
            <w:hideMark/>
          </w:tcPr>
          <w:p w14:paraId="3441291C" w14:textId="77777777" w:rsidR="00663AE5" w:rsidRPr="006C53DE" w:rsidRDefault="00663AE5" w:rsidP="00241A4A">
            <w:pPr>
              <w:spacing w:after="0" w:line="240" w:lineRule="auto"/>
              <w:jc w:val="right"/>
              <w:rPr>
                <w:ins w:id="879" w:author="Jujia Li" w:date="2025-08-25T16:25:00Z" w16du:dateUtc="2025-08-25T21:25:00Z"/>
                <w:rFonts w:ascii="Times New Roman" w:eastAsia="Times New Roman" w:hAnsi="Times New Roman" w:cs="Times New Roman"/>
                <w:color w:val="000000"/>
                <w:kern w:val="0"/>
                <w:sz w:val="20"/>
                <w:szCs w:val="20"/>
                <w14:ligatures w14:val="none"/>
              </w:rPr>
            </w:pPr>
            <w:ins w:id="880" w:author="Jujia Li" w:date="2025-08-25T16:25:00Z" w16du:dateUtc="2025-08-25T21:25:00Z">
              <w:r w:rsidRPr="006C53DE">
                <w:rPr>
                  <w:rFonts w:ascii="Times New Roman" w:eastAsia="Times New Roman" w:hAnsi="Times New Roman" w:cs="Times New Roman"/>
                  <w:color w:val="000000"/>
                  <w:kern w:val="0"/>
                  <w:sz w:val="20"/>
                  <w:szCs w:val="20"/>
                  <w14:ligatures w14:val="none"/>
                </w:rPr>
                <w:t>23693</w:t>
              </w:r>
            </w:ins>
          </w:p>
        </w:tc>
        <w:tc>
          <w:tcPr>
            <w:tcW w:w="256" w:type="pct"/>
            <w:noWrap/>
            <w:vAlign w:val="bottom"/>
            <w:hideMark/>
          </w:tcPr>
          <w:p w14:paraId="42D2F56F" w14:textId="77777777" w:rsidR="00663AE5" w:rsidRPr="006C53DE" w:rsidRDefault="00663AE5" w:rsidP="00241A4A">
            <w:pPr>
              <w:spacing w:after="0" w:line="240" w:lineRule="auto"/>
              <w:jc w:val="right"/>
              <w:rPr>
                <w:ins w:id="881" w:author="Jujia Li" w:date="2025-08-25T16:25:00Z" w16du:dateUtc="2025-08-25T21:25:00Z"/>
                <w:rFonts w:ascii="Times New Roman" w:eastAsia="Times New Roman" w:hAnsi="Times New Roman" w:cs="Times New Roman"/>
                <w:color w:val="000000"/>
                <w:kern w:val="0"/>
                <w:sz w:val="20"/>
                <w:szCs w:val="20"/>
                <w14:ligatures w14:val="none"/>
              </w:rPr>
            </w:pPr>
            <w:ins w:id="882" w:author="Jujia Li" w:date="2025-08-25T16:25:00Z" w16du:dateUtc="2025-08-25T21:25:00Z">
              <w:r w:rsidRPr="006C53DE">
                <w:rPr>
                  <w:rFonts w:ascii="Times New Roman" w:eastAsia="Times New Roman" w:hAnsi="Times New Roman" w:cs="Times New Roman"/>
                  <w:color w:val="000000"/>
                  <w:kern w:val="0"/>
                  <w:sz w:val="20"/>
                  <w:szCs w:val="20"/>
                  <w14:ligatures w14:val="none"/>
                </w:rPr>
                <w:t>30</w:t>
              </w:r>
            </w:ins>
          </w:p>
        </w:tc>
        <w:tc>
          <w:tcPr>
            <w:tcW w:w="243" w:type="pct"/>
            <w:noWrap/>
            <w:vAlign w:val="bottom"/>
            <w:hideMark/>
          </w:tcPr>
          <w:p w14:paraId="321E6A22" w14:textId="77777777" w:rsidR="00663AE5" w:rsidRPr="006C53DE" w:rsidRDefault="00663AE5" w:rsidP="00241A4A">
            <w:pPr>
              <w:spacing w:after="0" w:line="240" w:lineRule="auto"/>
              <w:jc w:val="right"/>
              <w:rPr>
                <w:ins w:id="883" w:author="Jujia Li" w:date="2025-08-25T16:25:00Z" w16du:dateUtc="2025-08-25T21:25:00Z"/>
                <w:rFonts w:ascii="Times New Roman" w:eastAsia="Times New Roman" w:hAnsi="Times New Roman" w:cs="Times New Roman"/>
                <w:color w:val="000000"/>
                <w:kern w:val="0"/>
                <w:sz w:val="20"/>
                <w:szCs w:val="20"/>
                <w14:ligatures w14:val="none"/>
              </w:rPr>
            </w:pPr>
            <w:ins w:id="884" w:author="Jujia Li" w:date="2025-08-25T16:25:00Z" w16du:dateUtc="2025-08-25T21:25:00Z">
              <w:r w:rsidRPr="006C53DE">
                <w:rPr>
                  <w:rFonts w:ascii="Times New Roman" w:eastAsia="Times New Roman" w:hAnsi="Times New Roman" w:cs="Times New Roman"/>
                  <w:color w:val="000000"/>
                  <w:kern w:val="0"/>
                  <w:sz w:val="20"/>
                  <w:szCs w:val="20"/>
                  <w14:ligatures w14:val="none"/>
                </w:rPr>
                <w:t>1.27</w:t>
              </w:r>
            </w:ins>
          </w:p>
        </w:tc>
        <w:tc>
          <w:tcPr>
            <w:tcW w:w="450" w:type="pct"/>
            <w:noWrap/>
            <w:vAlign w:val="bottom"/>
            <w:hideMark/>
          </w:tcPr>
          <w:p w14:paraId="53DA66C7" w14:textId="77777777" w:rsidR="00663AE5" w:rsidRPr="006C53DE" w:rsidRDefault="00663AE5" w:rsidP="00241A4A">
            <w:pPr>
              <w:spacing w:after="0" w:line="240" w:lineRule="auto"/>
              <w:jc w:val="right"/>
              <w:rPr>
                <w:ins w:id="885" w:author="Jujia Li" w:date="2025-08-25T16:25:00Z" w16du:dateUtc="2025-08-25T21:25:00Z"/>
                <w:rFonts w:ascii="Times New Roman" w:eastAsia="Times New Roman" w:hAnsi="Times New Roman" w:cs="Times New Roman"/>
                <w:color w:val="000000"/>
                <w:kern w:val="0"/>
                <w:sz w:val="20"/>
                <w:szCs w:val="20"/>
                <w14:ligatures w14:val="none"/>
              </w:rPr>
            </w:pPr>
            <w:ins w:id="886" w:author="Jujia Li" w:date="2025-08-25T16:25:00Z" w16du:dateUtc="2025-08-25T21:25:00Z">
              <w:r w:rsidRPr="006C53DE">
                <w:rPr>
                  <w:rFonts w:ascii="Times New Roman" w:eastAsia="Times New Roman" w:hAnsi="Times New Roman" w:cs="Times New Roman"/>
                  <w:color w:val="000000"/>
                  <w:kern w:val="0"/>
                  <w:sz w:val="20"/>
                  <w:szCs w:val="20"/>
                  <w14:ligatures w14:val="none"/>
                </w:rPr>
                <w:t>23629</w:t>
              </w:r>
            </w:ins>
          </w:p>
        </w:tc>
        <w:tc>
          <w:tcPr>
            <w:tcW w:w="256" w:type="pct"/>
            <w:noWrap/>
            <w:vAlign w:val="bottom"/>
            <w:hideMark/>
          </w:tcPr>
          <w:p w14:paraId="7CA5C49E" w14:textId="77777777" w:rsidR="00663AE5" w:rsidRPr="006C53DE" w:rsidRDefault="00663AE5" w:rsidP="00241A4A">
            <w:pPr>
              <w:spacing w:after="0" w:line="240" w:lineRule="auto"/>
              <w:jc w:val="right"/>
              <w:rPr>
                <w:ins w:id="887" w:author="Jujia Li" w:date="2025-08-25T16:25:00Z" w16du:dateUtc="2025-08-25T21:25:00Z"/>
                <w:rFonts w:ascii="Times New Roman" w:eastAsia="Times New Roman" w:hAnsi="Times New Roman" w:cs="Times New Roman"/>
                <w:color w:val="000000"/>
                <w:kern w:val="0"/>
                <w:sz w:val="20"/>
                <w:szCs w:val="20"/>
                <w14:ligatures w14:val="none"/>
              </w:rPr>
            </w:pPr>
            <w:ins w:id="888" w:author="Jujia Li" w:date="2025-08-25T16:25:00Z" w16du:dateUtc="2025-08-25T21:25:00Z">
              <w:r w:rsidRPr="006C53DE">
                <w:rPr>
                  <w:rFonts w:ascii="Times New Roman" w:eastAsia="Times New Roman" w:hAnsi="Times New Roman" w:cs="Times New Roman"/>
                  <w:color w:val="000000"/>
                  <w:kern w:val="0"/>
                  <w:sz w:val="20"/>
                  <w:szCs w:val="20"/>
                  <w14:ligatures w14:val="none"/>
                </w:rPr>
                <w:t>34</w:t>
              </w:r>
            </w:ins>
          </w:p>
        </w:tc>
        <w:tc>
          <w:tcPr>
            <w:tcW w:w="243" w:type="pct"/>
            <w:noWrap/>
            <w:vAlign w:val="bottom"/>
            <w:hideMark/>
          </w:tcPr>
          <w:p w14:paraId="7E74E9EA" w14:textId="77777777" w:rsidR="00663AE5" w:rsidRPr="006C53DE" w:rsidRDefault="00663AE5" w:rsidP="00241A4A">
            <w:pPr>
              <w:spacing w:after="0" w:line="240" w:lineRule="auto"/>
              <w:jc w:val="right"/>
              <w:rPr>
                <w:ins w:id="889" w:author="Jujia Li" w:date="2025-08-25T16:25:00Z" w16du:dateUtc="2025-08-25T21:25:00Z"/>
                <w:rFonts w:ascii="Times New Roman" w:eastAsia="Times New Roman" w:hAnsi="Times New Roman" w:cs="Times New Roman"/>
                <w:color w:val="000000"/>
                <w:kern w:val="0"/>
                <w:sz w:val="20"/>
                <w:szCs w:val="20"/>
                <w14:ligatures w14:val="none"/>
              </w:rPr>
            </w:pPr>
            <w:ins w:id="890" w:author="Jujia Li" w:date="2025-08-25T16:25:00Z" w16du:dateUtc="2025-08-25T21:25:00Z">
              <w:r w:rsidRPr="006C53DE">
                <w:rPr>
                  <w:rFonts w:ascii="Times New Roman" w:eastAsia="Times New Roman" w:hAnsi="Times New Roman" w:cs="Times New Roman"/>
                  <w:color w:val="000000"/>
                  <w:kern w:val="0"/>
                  <w:sz w:val="20"/>
                  <w:szCs w:val="20"/>
                  <w14:ligatures w14:val="none"/>
                </w:rPr>
                <w:t>1.44</w:t>
              </w:r>
            </w:ins>
          </w:p>
        </w:tc>
        <w:tc>
          <w:tcPr>
            <w:tcW w:w="256" w:type="pct"/>
            <w:noWrap/>
            <w:vAlign w:val="bottom"/>
            <w:hideMark/>
          </w:tcPr>
          <w:p w14:paraId="663EB469" w14:textId="77777777" w:rsidR="00663AE5" w:rsidRPr="006C53DE" w:rsidRDefault="00663AE5" w:rsidP="00241A4A">
            <w:pPr>
              <w:spacing w:after="0" w:line="240" w:lineRule="auto"/>
              <w:jc w:val="right"/>
              <w:rPr>
                <w:ins w:id="891" w:author="Jujia Li" w:date="2025-08-25T16:25:00Z" w16du:dateUtc="2025-08-25T21:25:00Z"/>
                <w:rFonts w:ascii="Times New Roman" w:eastAsia="Times New Roman" w:hAnsi="Times New Roman" w:cs="Times New Roman"/>
                <w:color w:val="000000"/>
                <w:kern w:val="0"/>
                <w:sz w:val="20"/>
                <w:szCs w:val="20"/>
                <w14:ligatures w14:val="none"/>
              </w:rPr>
            </w:pPr>
            <w:ins w:id="892" w:author="Jujia Li" w:date="2025-08-25T16:25:00Z" w16du:dateUtc="2025-08-25T21:25:00Z">
              <w:r w:rsidRPr="006C53DE">
                <w:rPr>
                  <w:rFonts w:ascii="Times New Roman" w:eastAsia="Times New Roman" w:hAnsi="Times New Roman" w:cs="Times New Roman"/>
                  <w:color w:val="000000"/>
                  <w:kern w:val="0"/>
                  <w:sz w:val="20"/>
                  <w:szCs w:val="20"/>
                  <w14:ligatures w14:val="none"/>
                </w:rPr>
                <w:t>109</w:t>
              </w:r>
            </w:ins>
          </w:p>
        </w:tc>
        <w:tc>
          <w:tcPr>
            <w:tcW w:w="392" w:type="pct"/>
            <w:noWrap/>
            <w:vAlign w:val="bottom"/>
            <w:hideMark/>
          </w:tcPr>
          <w:p w14:paraId="0E9C0A79" w14:textId="77777777" w:rsidR="00663AE5" w:rsidRPr="006C53DE" w:rsidRDefault="00663AE5" w:rsidP="00241A4A">
            <w:pPr>
              <w:spacing w:after="0" w:line="240" w:lineRule="auto"/>
              <w:jc w:val="right"/>
              <w:rPr>
                <w:ins w:id="893" w:author="Jujia Li" w:date="2025-08-25T16:25:00Z" w16du:dateUtc="2025-08-25T21:25:00Z"/>
                <w:rFonts w:ascii="Times New Roman" w:eastAsia="Times New Roman" w:hAnsi="Times New Roman" w:cs="Times New Roman"/>
                <w:color w:val="000000"/>
                <w:kern w:val="0"/>
                <w:sz w:val="20"/>
                <w:szCs w:val="20"/>
                <w14:ligatures w14:val="none"/>
              </w:rPr>
            </w:pPr>
            <w:ins w:id="894" w:author="Jujia Li" w:date="2025-08-25T16:25:00Z" w16du:dateUtc="2025-08-25T21:25:00Z">
              <w:r w:rsidRPr="006C53DE">
                <w:rPr>
                  <w:rFonts w:ascii="Times New Roman" w:eastAsia="Times New Roman" w:hAnsi="Times New Roman" w:cs="Times New Roman"/>
                  <w:color w:val="000000"/>
                  <w:kern w:val="0"/>
                  <w:sz w:val="20"/>
                  <w:szCs w:val="20"/>
                  <w14:ligatures w14:val="none"/>
                </w:rPr>
                <w:t>1.15</w:t>
              </w:r>
            </w:ins>
          </w:p>
        </w:tc>
      </w:tr>
    </w:tbl>
    <w:p w14:paraId="6E9036ED" w14:textId="49919579" w:rsidR="00F41D7F" w:rsidRPr="002E17C2" w:rsidRDefault="00E33763">
      <w:pPr>
        <w:spacing w:after="120" w:line="360" w:lineRule="auto"/>
        <w:contextualSpacing/>
        <w:rPr>
          <w:ins w:id="895" w:author="Microsoft Word" w:date="2025-08-11T16:30:00Z" w16du:dateUtc="2025-08-11T21:30:00Z"/>
          <w:rFonts w:ascii="Times New Roman" w:hAnsi="Times New Roman" w:cs="Times New Roman"/>
          <w:rPrChange w:id="896" w:author="Jujia Li" w:date="2025-08-10T15:07:00Z" w16du:dateUtc="2025-08-10T20:07:00Z">
            <w:rPr>
              <w:ins w:id="897" w:author="Microsoft Word" w:date="2025-08-11T16:30:00Z" w16du:dateUtc="2025-08-11T21:30:00Z"/>
              <w:rFonts w:ascii="Times New Roman" w:hAnsi="Times New Roman" w:cs="Times New Roman"/>
              <w:i/>
              <w:iCs/>
            </w:rPr>
          </w:rPrChange>
        </w:rPr>
      </w:pPr>
      <w:del w:id="898" w:author="Microsoft Word" w:date="2025-08-11T16:30:00Z" w16du:dateUtc="2025-08-11T21:30:00Z">
        <w:r w:rsidRPr="004157A8">
          <w:rPr>
            <w:rFonts w:ascii="Times New Roman" w:hAnsi="Times New Roman" w:cs="Times New Roman"/>
          </w:rPr>
          <w:delText xml:space="preserve">Figure </w:delText>
        </w:r>
        <w:r w:rsidR="00503425">
          <w:rPr>
            <w:rFonts w:ascii="Times New Roman" w:hAnsi="Times New Roman" w:cs="Times New Roman"/>
          </w:rPr>
          <w:delText>1</w:delText>
        </w:r>
        <w:r w:rsidRPr="004157A8">
          <w:rPr>
            <w:rFonts w:ascii="Times New Roman" w:hAnsi="Times New Roman" w:cs="Times New Roman"/>
          </w:rPr>
          <w:delText xml:space="preserve">. </w:delText>
        </w:r>
      </w:del>
      <w:ins w:id="899" w:author="Microsoft Word" w:date="2025-08-11T16:30:00Z" w16du:dateUtc="2025-08-11T21:30:00Z">
        <w:r w:rsidR="002E17C2">
          <w:rPr>
            <w:rFonts w:ascii="Times New Roman" w:hAnsi="Times New Roman" w:cs="Times New Roman"/>
            <w:i/>
            <w:iCs/>
          </w:rPr>
          <w:t xml:space="preserve">Note. </w:t>
        </w:r>
      </w:ins>
      <w:ins w:id="900" w:author="Jujia Li" w:date="2025-08-25T17:19:00Z" w16du:dateUtc="2025-08-25T22:19:00Z">
        <w:r w:rsidR="00644343">
          <w:rPr>
            <w:rFonts w:ascii="Times New Roman" w:hAnsi="Times New Roman" w:cs="Times New Roman"/>
          </w:rPr>
          <w:t xml:space="preserve">Pop = population; </w:t>
        </w:r>
      </w:ins>
      <w:ins w:id="901" w:author="Jujia Li" w:date="2025-08-25T17:29:00Z" w16du:dateUtc="2025-08-25T22:29:00Z">
        <w:r w:rsidR="00B669CB">
          <w:rPr>
            <w:rFonts w:ascii="Times New Roman" w:hAnsi="Times New Roman" w:cs="Times New Roman"/>
          </w:rPr>
          <w:t>Visit</w:t>
        </w:r>
      </w:ins>
      <w:ins w:id="902" w:author="Microsoft Word" w:date="2025-08-11T16:30:00Z" w16du:dateUtc="2025-08-11T21:30:00Z">
        <w:del w:id="903" w:author="Jujia Li" w:date="2025-08-25T17:18:00Z" w16du:dateUtc="2025-08-25T22:18:00Z">
          <w:r w:rsidR="002E17C2" w:rsidRPr="002E17C2" w:rsidDel="00644343">
            <w:rPr>
              <w:rFonts w:ascii="Times New Roman" w:hAnsi="Times New Roman" w:cs="Times New Roman"/>
              <w:rPrChange w:id="904" w:author="Jujia Li" w:date="2025-08-10T15:07:00Z" w16du:dateUtc="2025-08-10T20:07:00Z">
                <w:rPr>
                  <w:rFonts w:ascii="Times New Roman" w:hAnsi="Times New Roman" w:cs="Times New Roman"/>
                  <w:i/>
                  <w:iCs/>
                </w:rPr>
              </w:rPrChange>
            </w:rPr>
            <w:delText>Visi</w:delText>
          </w:r>
        </w:del>
        <w:del w:id="905" w:author="Jujia Li" w:date="2025-08-25T17:29:00Z" w16du:dateUtc="2025-08-25T22:29:00Z">
          <w:r w:rsidR="002E17C2" w:rsidRPr="002E17C2" w:rsidDel="00B669CB">
            <w:rPr>
              <w:rFonts w:ascii="Times New Roman" w:hAnsi="Times New Roman" w:cs="Times New Roman"/>
              <w:rPrChange w:id="906" w:author="Jujia Li" w:date="2025-08-10T15:07:00Z" w16du:dateUtc="2025-08-10T20:07:00Z">
                <w:rPr>
                  <w:rFonts w:ascii="Times New Roman" w:hAnsi="Times New Roman" w:cs="Times New Roman"/>
                  <w:i/>
                  <w:iCs/>
                </w:rPr>
              </w:rPrChange>
            </w:rPr>
            <w:delText>t</w:delText>
          </w:r>
        </w:del>
        <w:r w:rsidR="002E17C2" w:rsidRPr="002E17C2">
          <w:rPr>
            <w:rFonts w:ascii="Times New Roman" w:hAnsi="Times New Roman" w:cs="Times New Roman"/>
            <w:rPrChange w:id="907" w:author="Jujia Li" w:date="2025-08-10T15:07:00Z" w16du:dateUtc="2025-08-10T20:07:00Z">
              <w:rPr>
                <w:rFonts w:ascii="Times New Roman" w:hAnsi="Times New Roman" w:cs="Times New Roman"/>
                <w:i/>
                <w:iCs/>
              </w:rPr>
            </w:rPrChange>
          </w:rPr>
          <w:t xml:space="preserve"> </w:t>
        </w:r>
        <w:r w:rsidR="002E17C2">
          <w:rPr>
            <w:rFonts w:ascii="Times New Roman" w:hAnsi="Times New Roman" w:cs="Times New Roman"/>
          </w:rPr>
          <w:t>=</w:t>
        </w:r>
        <w:r w:rsidR="002E17C2" w:rsidRPr="002E17C2">
          <w:rPr>
            <w:rFonts w:ascii="Times New Roman" w:hAnsi="Times New Roman" w:cs="Times New Roman"/>
            <w:rPrChange w:id="908" w:author="Jujia Li" w:date="2025-08-10T15:07:00Z" w16du:dateUtc="2025-08-10T20:07:00Z">
              <w:rPr>
                <w:rFonts w:ascii="Times New Roman" w:hAnsi="Times New Roman" w:cs="Times New Roman"/>
                <w:i/>
                <w:iCs/>
              </w:rPr>
            </w:rPrChange>
          </w:rPr>
          <w:t xml:space="preserve"> the total number of ER visits; Rate </w:t>
        </w:r>
        <w:r w:rsidR="002E17C2">
          <w:rPr>
            <w:rFonts w:ascii="Times New Roman" w:hAnsi="Times New Roman" w:cs="Times New Roman"/>
          </w:rPr>
          <w:t>=</w:t>
        </w:r>
        <w:r w:rsidR="002E17C2" w:rsidRPr="002E17C2">
          <w:rPr>
            <w:rFonts w:ascii="Times New Roman" w:hAnsi="Times New Roman" w:cs="Times New Roman"/>
            <w:rPrChange w:id="909" w:author="Jujia Li" w:date="2025-08-10T15:07:00Z" w16du:dateUtc="2025-08-10T20:07:00Z">
              <w:rPr>
                <w:rFonts w:ascii="Times New Roman" w:hAnsi="Times New Roman" w:cs="Times New Roman"/>
                <w:i/>
                <w:iCs/>
              </w:rPr>
            </w:rPrChange>
          </w:rPr>
          <w:t xml:space="preserve"> the number of visits per 1,000</w:t>
        </w:r>
        <w:del w:id="910" w:author="Jujia Li" w:date="2025-08-25T17:19:00Z" w16du:dateUtc="2025-08-25T22:19:00Z">
          <w:r w:rsidR="002E17C2" w:rsidRPr="002E17C2" w:rsidDel="004D25EA">
            <w:rPr>
              <w:rFonts w:ascii="Times New Roman" w:hAnsi="Times New Roman" w:cs="Times New Roman"/>
              <w:rPrChange w:id="911" w:author="Jujia Li" w:date="2025-08-10T15:07:00Z" w16du:dateUtc="2025-08-10T20:07:00Z">
                <w:rPr>
                  <w:rFonts w:ascii="Times New Roman" w:hAnsi="Times New Roman" w:cs="Times New Roman"/>
                  <w:i/>
                  <w:iCs/>
                </w:rPr>
              </w:rPrChange>
            </w:rPr>
            <w:delText>,000</w:delText>
          </w:r>
        </w:del>
        <w:r w:rsidR="002E17C2" w:rsidRPr="002E17C2">
          <w:rPr>
            <w:rFonts w:ascii="Times New Roman" w:hAnsi="Times New Roman" w:cs="Times New Roman"/>
            <w:rPrChange w:id="912" w:author="Jujia Li" w:date="2025-08-10T15:07:00Z" w16du:dateUtc="2025-08-10T20:07:00Z">
              <w:rPr>
                <w:rFonts w:ascii="Times New Roman" w:hAnsi="Times New Roman" w:cs="Times New Roman"/>
                <w:i/>
                <w:iCs/>
              </w:rPr>
            </w:rPrChange>
          </w:rPr>
          <w:t xml:space="preserve"> residents;</w:t>
        </w:r>
      </w:ins>
      <w:ins w:id="913" w:author="Jujia Li" w:date="2025-08-25T17:31:00Z" w16du:dateUtc="2025-08-25T22:31:00Z">
        <w:r w:rsidR="00DF1071" w:rsidRPr="00DF1071">
          <w:rPr>
            <w:rFonts w:ascii="Times New Roman" w:hAnsi="Times New Roman" w:cs="Times New Roman"/>
          </w:rPr>
          <w:t xml:space="preserve"> </w:t>
        </w:r>
        <w:r w:rsidR="00DF1071" w:rsidRPr="00DD7902">
          <w:rPr>
            <w:rFonts w:ascii="Times New Roman" w:hAnsi="Times New Roman" w:cs="Times New Roman"/>
          </w:rPr>
          <w:t>“Total MME” is the sum over the study period</w:t>
        </w:r>
        <w:r w:rsidR="00DF1071">
          <w:rPr>
            <w:rFonts w:ascii="Times New Roman" w:hAnsi="Times New Roman" w:cs="Times New Roman"/>
          </w:rPr>
          <w:t xml:space="preserve">; </w:t>
        </w:r>
      </w:ins>
      <w:ins w:id="914" w:author="Microsoft Word" w:date="2025-08-11T16:30:00Z" w16du:dateUtc="2025-08-11T21:30:00Z">
        <w:del w:id="915" w:author="Jujia Li" w:date="2025-08-25T17:31:00Z" w16du:dateUtc="2025-08-25T22:31:00Z">
          <w:r w:rsidR="002E17C2" w:rsidRPr="002E17C2" w:rsidDel="00DF1071">
            <w:rPr>
              <w:rFonts w:ascii="Times New Roman" w:hAnsi="Times New Roman" w:cs="Times New Roman"/>
              <w:rPrChange w:id="916" w:author="Jujia Li" w:date="2025-08-10T15:07:00Z" w16du:dateUtc="2025-08-10T20:07:00Z">
                <w:rPr>
                  <w:rFonts w:ascii="Times New Roman" w:hAnsi="Times New Roman" w:cs="Times New Roman"/>
                  <w:i/>
                  <w:iCs/>
                </w:rPr>
              </w:rPrChange>
            </w:rPr>
            <w:delText xml:space="preserve"> </w:delText>
          </w:r>
        </w:del>
        <w:r w:rsidR="002E17C2" w:rsidRPr="002E17C2">
          <w:rPr>
            <w:rFonts w:ascii="Times New Roman" w:hAnsi="Times New Roman" w:cs="Times New Roman"/>
            <w:rPrChange w:id="917" w:author="Jujia Li" w:date="2025-08-10T15:07:00Z" w16du:dateUtc="2025-08-10T20:07:00Z">
              <w:rPr>
                <w:rFonts w:ascii="Times New Roman" w:hAnsi="Times New Roman" w:cs="Times New Roman"/>
                <w:i/>
                <w:iCs/>
              </w:rPr>
            </w:rPrChange>
          </w:rPr>
          <w:t>“Avg Rate” is the mean annual rate across the study period. Data for Lamar and Pickens counties are suppressed for individual years in accordance with CMS cell-size suppression policy (N &lt; 10).</w:t>
        </w:r>
      </w:ins>
    </w:p>
    <w:p w14:paraId="1A125C46" w14:textId="10D49912" w:rsidR="002E17C2" w:rsidRPr="00933402" w:rsidDel="00586561" w:rsidRDefault="002E17C2">
      <w:pPr>
        <w:spacing w:after="120" w:line="360" w:lineRule="auto"/>
        <w:contextualSpacing/>
        <w:rPr>
          <w:ins w:id="918" w:author="Microsoft Word" w:date="2025-08-11T16:30:00Z" w16du:dateUtc="2025-08-11T21:30:00Z"/>
          <w:del w:id="919" w:author="Jujia Li" w:date="2025-08-25T17:15:00Z" w16du:dateUtc="2025-08-25T22:15:00Z"/>
          <w:rFonts w:ascii="Times New Roman" w:hAnsi="Times New Roman" w:cs="Times New Roman"/>
          <w:b/>
          <w:bCs/>
          <w:rPrChange w:id="920" w:author="Jujia Li" w:date="2025-08-25T17:35:00Z" w16du:dateUtc="2025-08-25T22:35:00Z">
            <w:rPr>
              <w:ins w:id="921" w:author="Microsoft Word" w:date="2025-08-11T16:30:00Z" w16du:dateUtc="2025-08-11T21:30:00Z"/>
              <w:del w:id="922" w:author="Jujia Li" w:date="2025-08-25T17:15:00Z" w16du:dateUtc="2025-08-25T22:15:00Z"/>
              <w:rFonts w:ascii="Times New Roman" w:hAnsi="Times New Roman" w:cs="Times New Roman"/>
            </w:rPr>
          </w:rPrChange>
        </w:rPr>
      </w:pPr>
    </w:p>
    <w:p w14:paraId="665E3134" w14:textId="5144C417" w:rsidR="00F41D7F" w:rsidRPr="00933402" w:rsidDel="00AA7256" w:rsidRDefault="002E17C2">
      <w:pPr>
        <w:spacing w:after="120" w:line="360" w:lineRule="auto"/>
        <w:contextualSpacing/>
        <w:rPr>
          <w:ins w:id="923" w:author="Microsoft Word" w:date="2025-08-11T16:30:00Z" w16du:dateUtc="2025-08-11T21:30:00Z"/>
          <w:del w:id="924" w:author="Jujia Li" w:date="2025-08-25T17:16:00Z" w16du:dateUtc="2025-08-25T22:16:00Z"/>
          <w:rFonts w:ascii="Times New Roman" w:hAnsi="Times New Roman" w:cs="Times New Roman"/>
          <w:b/>
          <w:bCs/>
          <w:i/>
          <w:iCs/>
        </w:rPr>
      </w:pPr>
      <w:ins w:id="925" w:author="Microsoft Word" w:date="2025-08-11T16:30:00Z" w16du:dateUtc="2025-08-11T21:30:00Z">
        <w:del w:id="926" w:author="Jujia Li" w:date="2025-08-25T17:16:00Z" w16du:dateUtc="2025-08-25T22:16:00Z">
          <w:r w:rsidRPr="00933402" w:rsidDel="00AA7256">
            <w:rPr>
              <w:rFonts w:ascii="Times New Roman" w:hAnsi="Times New Roman" w:cs="Times New Roman"/>
              <w:b/>
              <w:bCs/>
              <w:i/>
              <w:iCs/>
            </w:rPr>
            <w:delText>1.2 Annual</w:delText>
          </w:r>
          <w:r w:rsidR="00037CD4" w:rsidRPr="00933402" w:rsidDel="00AA7256">
            <w:rPr>
              <w:rFonts w:ascii="Times New Roman" w:hAnsi="Times New Roman" w:cs="Times New Roman"/>
              <w:b/>
              <w:bCs/>
              <w:i/>
              <w:iCs/>
            </w:rPr>
            <w:delText xml:space="preserve"> Drug</w:delText>
          </w:r>
          <w:r w:rsidRPr="00933402" w:rsidDel="00AA7256">
            <w:rPr>
              <w:rFonts w:ascii="Times New Roman" w:hAnsi="Times New Roman" w:cs="Times New Roman"/>
              <w:b/>
              <w:bCs/>
              <w:i/>
              <w:iCs/>
            </w:rPr>
            <w:delText xml:space="preserve"> Consumption</w:delText>
          </w:r>
        </w:del>
      </w:ins>
    </w:p>
    <w:p w14:paraId="21F18D61" w14:textId="77777777" w:rsidR="003A4292" w:rsidRPr="00933402" w:rsidRDefault="00037CD4" w:rsidP="00037CD4">
      <w:pPr>
        <w:spacing w:after="120" w:line="360" w:lineRule="auto"/>
        <w:contextualSpacing/>
        <w:rPr>
          <w:ins w:id="927" w:author="Jujia Li" w:date="2025-08-11T21:48:00Z" w16du:dateUtc="2025-08-12T02:48:00Z"/>
          <w:rFonts w:ascii="Times New Roman" w:hAnsi="Times New Roman" w:cs="Times New Roman"/>
          <w:b/>
          <w:bCs/>
          <w:rPrChange w:id="928" w:author="Jujia Li" w:date="2025-08-25T17:35:00Z" w16du:dateUtc="2025-08-25T22:35:00Z">
            <w:rPr>
              <w:ins w:id="929" w:author="Jujia Li" w:date="2025-08-11T21:48:00Z" w16du:dateUtc="2025-08-12T02:48:00Z"/>
              <w:rFonts w:ascii="Times New Roman" w:hAnsi="Times New Roman" w:cs="Times New Roman"/>
            </w:rPr>
          </w:rPrChange>
        </w:rPr>
      </w:pPr>
      <w:ins w:id="930" w:author="Microsoft Word" w:date="2025-08-11T16:30:00Z" w16du:dateUtc="2025-08-11T21:30:00Z">
        <w:r w:rsidRPr="00933402">
          <w:rPr>
            <w:rFonts w:ascii="Times New Roman" w:hAnsi="Times New Roman" w:cs="Times New Roman"/>
            <w:b/>
            <w:bCs/>
            <w:rPrChange w:id="931" w:author="Jujia Li" w:date="2025-08-25T17:35:00Z" w16du:dateUtc="2025-08-25T22:35:00Z">
              <w:rPr>
                <w:rFonts w:ascii="Times New Roman" w:hAnsi="Times New Roman" w:cs="Times New Roman"/>
              </w:rPr>
            </w:rPrChange>
          </w:rPr>
          <w:t xml:space="preserve">Table </w:t>
        </w:r>
        <w:r w:rsidR="00B42467" w:rsidRPr="00933402">
          <w:rPr>
            <w:rFonts w:ascii="Times New Roman" w:hAnsi="Times New Roman" w:cs="Times New Roman"/>
            <w:b/>
            <w:bCs/>
            <w:rPrChange w:id="932" w:author="Jujia Li" w:date="2025-08-25T17:35:00Z" w16du:dateUtc="2025-08-25T22:35:00Z">
              <w:rPr>
                <w:rFonts w:ascii="Times New Roman" w:hAnsi="Times New Roman" w:cs="Times New Roman"/>
              </w:rPr>
            </w:rPrChange>
          </w:rPr>
          <w:t>2</w:t>
        </w:r>
        <w:r w:rsidRPr="00933402">
          <w:rPr>
            <w:rFonts w:ascii="Times New Roman" w:hAnsi="Times New Roman" w:cs="Times New Roman"/>
            <w:b/>
            <w:bCs/>
            <w:rPrChange w:id="933" w:author="Jujia Li" w:date="2025-08-25T17:35:00Z" w16du:dateUtc="2025-08-25T22:35:00Z">
              <w:rPr>
                <w:rFonts w:ascii="Times New Roman" w:hAnsi="Times New Roman" w:cs="Times New Roman"/>
              </w:rPr>
            </w:rPrChange>
          </w:rPr>
          <w:t>.</w:t>
        </w:r>
      </w:ins>
    </w:p>
    <w:p w14:paraId="20D6793E" w14:textId="47BABEEF" w:rsidR="00037CD4" w:rsidRPr="005E344C" w:rsidRDefault="00037CD4" w:rsidP="00037CD4">
      <w:pPr>
        <w:spacing w:after="120" w:line="360" w:lineRule="auto"/>
        <w:contextualSpacing/>
        <w:rPr>
          <w:ins w:id="934" w:author="Microsoft Word" w:date="2025-08-11T16:30:00Z" w16du:dateUtc="2025-08-11T21:30:00Z"/>
          <w:rFonts w:ascii="Times New Roman" w:hAnsi="Times New Roman" w:cs="Times New Roman"/>
        </w:rPr>
      </w:pPr>
      <w:ins w:id="935" w:author="Microsoft Word" w:date="2025-08-11T16:30:00Z" w16du:dateUtc="2025-08-11T21:30:00Z">
        <w:del w:id="936" w:author="Jujia Li" w:date="2025-08-11T21:48:00Z" w16du:dateUtc="2025-08-12T02:48:00Z">
          <w:r w:rsidRPr="005E344C" w:rsidDel="003A4292">
            <w:rPr>
              <w:rFonts w:ascii="Times New Roman" w:hAnsi="Times New Roman" w:cs="Times New Roman"/>
            </w:rPr>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sidRPr="00037CD4">
          <w:rPr>
            <w:rFonts w:ascii="Times New Roman" w:hAnsi="Times New Roman" w:cs="Times New Roman"/>
            <w:i/>
            <w:iCs/>
            <w:rPrChange w:id="937" w:author="Jujia Li" w:date="2025-08-10T15:18:00Z" w16du:dateUtc="2025-08-10T20:18:00Z">
              <w:rPr>
                <w:rFonts w:ascii="Times New Roman" w:hAnsi="Times New Roman" w:cs="Times New Roman"/>
                <w:b/>
                <w:bCs/>
                <w:i/>
                <w:iCs/>
              </w:rPr>
            </w:rPrChange>
          </w:rPr>
          <w:t>Buprenorphine Consumption</w:t>
        </w:r>
        <w:r w:rsidRPr="005E344C">
          <w:rPr>
            <w:rFonts w:ascii="Times New Roman" w:hAnsi="Times New Roman" w:cs="Times New Roman"/>
          </w:rPr>
          <w:t xml:space="preserve"> </w:t>
        </w:r>
      </w:ins>
      <w:ins w:id="938" w:author="Jujia Li" w:date="2025-08-25T17:32:00Z" w16du:dateUtc="2025-08-25T22:32:00Z">
        <w:r w:rsidR="00DE303D" w:rsidRPr="00241A4A">
          <w:rPr>
            <w:rFonts w:ascii="Times New Roman" w:hAnsi="Times New Roman" w:cs="Times New Roman"/>
          </w:rPr>
          <w:t>(Counts and Rates per 1</w:t>
        </w:r>
        <w:r w:rsidR="00DE303D">
          <w:rPr>
            <w:rFonts w:ascii="Times New Roman" w:hAnsi="Times New Roman" w:cs="Times New Roman"/>
          </w:rPr>
          <w:t>,0</w:t>
        </w:r>
        <w:r w:rsidR="00DE303D" w:rsidRPr="00241A4A">
          <w:rPr>
            <w:rFonts w:ascii="Times New Roman" w:hAnsi="Times New Roman" w:cs="Times New Roman"/>
          </w:rPr>
          <w:t xml:space="preserve">00 Residents) </w:t>
        </w:r>
      </w:ins>
      <w:ins w:id="939" w:author="Microsoft Word" w:date="2025-08-11T16:30:00Z" w16du:dateUtc="2025-08-11T21:30:00Z">
        <w:r w:rsidRPr="005E344C">
          <w:rPr>
            <w:rFonts w:ascii="Times New Roman" w:hAnsi="Times New Roman" w:cs="Times New Roman"/>
          </w:rPr>
          <w:t>by County and Year (2016–2019)</w:t>
        </w:r>
      </w:ins>
    </w:p>
    <w:tbl>
      <w:tblPr>
        <w:tblW w:w="0" w:type="auto"/>
        <w:tblBorders>
          <w:top w:val="single" w:sz="4" w:space="0" w:color="auto"/>
          <w:bottom w:val="single" w:sz="4" w:space="0" w:color="auto"/>
        </w:tblBorders>
        <w:tblLayout w:type="fixed"/>
        <w:tblLook w:val="04A0" w:firstRow="1" w:lastRow="0" w:firstColumn="1" w:lastColumn="0" w:noHBand="0" w:noVBand="1"/>
        <w:tblPrChange w:id="940" w:author="Jujia Li" w:date="2025-08-25T17:17:00Z" w16du:dateUtc="2025-08-25T22:17:00Z">
          <w:tblPr>
            <w:tblW w:w="0" w:type="auto"/>
            <w:tblLayout w:type="fixed"/>
            <w:tblLook w:val="04A0" w:firstRow="1" w:lastRow="0" w:firstColumn="1" w:lastColumn="0" w:noHBand="0" w:noVBand="1"/>
          </w:tblPr>
        </w:tblPrChange>
      </w:tblPr>
      <w:tblGrid>
        <w:gridCol w:w="1608"/>
        <w:gridCol w:w="799"/>
        <w:gridCol w:w="799"/>
        <w:gridCol w:w="688"/>
        <w:gridCol w:w="799"/>
        <w:gridCol w:w="799"/>
        <w:gridCol w:w="800"/>
        <w:gridCol w:w="800"/>
        <w:gridCol w:w="800"/>
        <w:gridCol w:w="800"/>
        <w:gridCol w:w="800"/>
        <w:gridCol w:w="800"/>
        <w:gridCol w:w="800"/>
        <w:gridCol w:w="891"/>
        <w:gridCol w:w="977"/>
        <w:tblGridChange w:id="941">
          <w:tblGrid>
            <w:gridCol w:w="1608"/>
            <w:gridCol w:w="799"/>
            <w:gridCol w:w="799"/>
            <w:gridCol w:w="688"/>
            <w:gridCol w:w="799"/>
            <w:gridCol w:w="799"/>
            <w:gridCol w:w="800"/>
            <w:gridCol w:w="800"/>
            <w:gridCol w:w="800"/>
            <w:gridCol w:w="800"/>
            <w:gridCol w:w="800"/>
            <w:gridCol w:w="800"/>
            <w:gridCol w:w="800"/>
            <w:gridCol w:w="891"/>
            <w:gridCol w:w="977"/>
          </w:tblGrid>
        </w:tblGridChange>
      </w:tblGrid>
      <w:tr w:rsidR="00586561" w:rsidRPr="00D80767" w14:paraId="60D538AF" w14:textId="77777777" w:rsidTr="0083524D">
        <w:trPr>
          <w:trHeight w:val="300"/>
          <w:ins w:id="942" w:author="Jujia Li" w:date="2025-08-25T17:15:00Z"/>
          <w:trPrChange w:id="943" w:author="Jujia Li" w:date="2025-08-25T17:17:00Z" w16du:dateUtc="2025-08-25T22:17:00Z">
            <w:trPr>
              <w:trHeight w:val="300"/>
            </w:trPr>
          </w:trPrChange>
        </w:trPr>
        <w:tc>
          <w:tcPr>
            <w:tcW w:w="1608" w:type="dxa"/>
            <w:vMerge w:val="restart"/>
            <w:tcBorders>
              <w:top w:val="single" w:sz="4" w:space="0" w:color="auto"/>
              <w:bottom w:val="single" w:sz="4" w:space="0" w:color="auto"/>
            </w:tcBorders>
            <w:noWrap/>
            <w:vAlign w:val="center"/>
            <w:hideMark/>
            <w:tcPrChange w:id="944" w:author="Jujia Li" w:date="2025-08-25T17:17:00Z" w16du:dateUtc="2025-08-25T22:17:00Z">
              <w:tcPr>
                <w:tcW w:w="1608" w:type="dxa"/>
                <w:vMerge w:val="restart"/>
                <w:tcBorders>
                  <w:top w:val="nil"/>
                  <w:left w:val="nil"/>
                  <w:right w:val="nil"/>
                </w:tcBorders>
                <w:noWrap/>
                <w:vAlign w:val="center"/>
                <w:hideMark/>
              </w:tcPr>
            </w:tcPrChange>
          </w:tcPr>
          <w:p w14:paraId="0F70DE61" w14:textId="77777777" w:rsidR="00586561" w:rsidRPr="00B17B5A" w:rsidRDefault="00586561" w:rsidP="00241A4A">
            <w:pPr>
              <w:spacing w:after="0" w:line="240" w:lineRule="auto"/>
              <w:jc w:val="center"/>
              <w:rPr>
                <w:ins w:id="945" w:author="Jujia Li" w:date="2025-08-25T17:15:00Z" w16du:dateUtc="2025-08-25T22:15:00Z"/>
                <w:rFonts w:ascii="Times New Roman" w:eastAsia="Times New Roman" w:hAnsi="Times New Roman" w:cs="Times New Roman"/>
                <w:kern w:val="0"/>
                <w:sz w:val="20"/>
                <w:szCs w:val="20"/>
                <w14:ligatures w14:val="none"/>
              </w:rPr>
            </w:pPr>
            <w:ins w:id="946" w:author="Jujia Li" w:date="2025-08-25T17:15:00Z" w16du:dateUtc="2025-08-25T22:15:00Z">
              <w:r w:rsidRPr="00B17B5A">
                <w:rPr>
                  <w:rFonts w:ascii="Times New Roman" w:eastAsia="Times New Roman" w:hAnsi="Times New Roman" w:cs="Times New Roman"/>
                  <w:color w:val="000000"/>
                  <w:kern w:val="0"/>
                  <w:sz w:val="20"/>
                  <w:szCs w:val="20"/>
                  <w14:ligatures w14:val="none"/>
                </w:rPr>
                <w:t>County</w:t>
              </w:r>
            </w:ins>
          </w:p>
        </w:tc>
        <w:tc>
          <w:tcPr>
            <w:tcW w:w="799" w:type="dxa"/>
            <w:tcBorders>
              <w:top w:val="single" w:sz="4" w:space="0" w:color="auto"/>
              <w:bottom w:val="single" w:sz="4" w:space="0" w:color="auto"/>
            </w:tcBorders>
            <w:noWrap/>
            <w:vAlign w:val="center"/>
            <w:hideMark/>
            <w:tcPrChange w:id="947" w:author="Jujia Li" w:date="2025-08-25T17:17:00Z" w16du:dateUtc="2025-08-25T22:17:00Z">
              <w:tcPr>
                <w:tcW w:w="799" w:type="dxa"/>
                <w:tcBorders>
                  <w:top w:val="nil"/>
                  <w:left w:val="nil"/>
                  <w:bottom w:val="nil"/>
                  <w:right w:val="nil"/>
                </w:tcBorders>
                <w:noWrap/>
                <w:vAlign w:val="center"/>
                <w:hideMark/>
              </w:tcPr>
            </w:tcPrChange>
          </w:tcPr>
          <w:p w14:paraId="780FF751" w14:textId="77777777" w:rsidR="00586561" w:rsidRPr="00B17B5A" w:rsidRDefault="00586561" w:rsidP="00241A4A">
            <w:pPr>
              <w:spacing w:after="0" w:line="240" w:lineRule="auto"/>
              <w:jc w:val="center"/>
              <w:rPr>
                <w:ins w:id="948" w:author="Jujia Li" w:date="2025-08-25T17:15:00Z" w16du:dateUtc="2025-08-25T22:15: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Change w:id="949" w:author="Jujia Li" w:date="2025-08-25T17:17:00Z" w16du:dateUtc="2025-08-25T22:17:00Z">
              <w:tcPr>
                <w:tcW w:w="799" w:type="dxa"/>
                <w:tcBorders>
                  <w:top w:val="nil"/>
                  <w:left w:val="nil"/>
                  <w:bottom w:val="nil"/>
                  <w:right w:val="nil"/>
                </w:tcBorders>
                <w:noWrap/>
                <w:vAlign w:val="center"/>
                <w:hideMark/>
              </w:tcPr>
            </w:tcPrChange>
          </w:tcPr>
          <w:p w14:paraId="178FD497" w14:textId="77777777" w:rsidR="00586561" w:rsidRPr="00B17B5A" w:rsidRDefault="00586561" w:rsidP="00241A4A">
            <w:pPr>
              <w:spacing w:after="0" w:line="240" w:lineRule="auto"/>
              <w:jc w:val="center"/>
              <w:rPr>
                <w:ins w:id="950" w:author="Jujia Li" w:date="2025-08-25T17:15:00Z" w16du:dateUtc="2025-08-25T22:15:00Z"/>
                <w:rFonts w:ascii="Times New Roman" w:eastAsia="Times New Roman" w:hAnsi="Times New Roman" w:cs="Times New Roman"/>
                <w:color w:val="000000"/>
                <w:kern w:val="0"/>
                <w:sz w:val="20"/>
                <w:szCs w:val="20"/>
                <w14:ligatures w14:val="none"/>
              </w:rPr>
            </w:pPr>
            <w:ins w:id="951" w:author="Jujia Li" w:date="2025-08-25T17:15:00Z" w16du:dateUtc="2025-08-25T22:15:00Z">
              <w:r w:rsidRPr="00B17B5A">
                <w:rPr>
                  <w:rFonts w:ascii="Times New Roman" w:eastAsia="Times New Roman" w:hAnsi="Times New Roman" w:cs="Times New Roman"/>
                  <w:color w:val="000000"/>
                  <w:kern w:val="0"/>
                  <w:sz w:val="20"/>
                  <w:szCs w:val="20"/>
                  <w14:ligatures w14:val="none"/>
                </w:rPr>
                <w:t>2016</w:t>
              </w:r>
            </w:ins>
          </w:p>
        </w:tc>
        <w:tc>
          <w:tcPr>
            <w:tcW w:w="688" w:type="dxa"/>
            <w:tcBorders>
              <w:top w:val="single" w:sz="4" w:space="0" w:color="auto"/>
              <w:bottom w:val="single" w:sz="4" w:space="0" w:color="auto"/>
            </w:tcBorders>
            <w:noWrap/>
            <w:vAlign w:val="center"/>
            <w:hideMark/>
            <w:tcPrChange w:id="952" w:author="Jujia Li" w:date="2025-08-25T17:17:00Z" w16du:dateUtc="2025-08-25T22:17:00Z">
              <w:tcPr>
                <w:tcW w:w="688" w:type="dxa"/>
                <w:tcBorders>
                  <w:top w:val="nil"/>
                  <w:left w:val="nil"/>
                  <w:bottom w:val="nil"/>
                  <w:right w:val="nil"/>
                </w:tcBorders>
                <w:noWrap/>
                <w:vAlign w:val="center"/>
                <w:hideMark/>
              </w:tcPr>
            </w:tcPrChange>
          </w:tcPr>
          <w:p w14:paraId="03DB6992" w14:textId="77777777" w:rsidR="00586561" w:rsidRPr="00B17B5A" w:rsidRDefault="00586561" w:rsidP="00241A4A">
            <w:pPr>
              <w:spacing w:after="0" w:line="240" w:lineRule="auto"/>
              <w:jc w:val="center"/>
              <w:rPr>
                <w:ins w:id="953" w:author="Jujia Li" w:date="2025-08-25T17:15:00Z" w16du:dateUtc="2025-08-25T22:15: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Change w:id="954" w:author="Jujia Li" w:date="2025-08-25T17:17:00Z" w16du:dateUtc="2025-08-25T22:17:00Z">
              <w:tcPr>
                <w:tcW w:w="799" w:type="dxa"/>
                <w:tcBorders>
                  <w:top w:val="nil"/>
                  <w:left w:val="nil"/>
                  <w:bottom w:val="nil"/>
                  <w:right w:val="nil"/>
                </w:tcBorders>
                <w:noWrap/>
                <w:vAlign w:val="center"/>
                <w:hideMark/>
              </w:tcPr>
            </w:tcPrChange>
          </w:tcPr>
          <w:p w14:paraId="136DA8CF" w14:textId="77777777" w:rsidR="00586561" w:rsidRPr="00B17B5A" w:rsidRDefault="00586561" w:rsidP="00241A4A">
            <w:pPr>
              <w:spacing w:after="0" w:line="240" w:lineRule="auto"/>
              <w:jc w:val="center"/>
              <w:rPr>
                <w:ins w:id="955" w:author="Jujia Li" w:date="2025-08-25T17:15:00Z" w16du:dateUtc="2025-08-25T22:15: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Change w:id="956" w:author="Jujia Li" w:date="2025-08-25T17:17:00Z" w16du:dateUtc="2025-08-25T22:17:00Z">
              <w:tcPr>
                <w:tcW w:w="799" w:type="dxa"/>
                <w:tcBorders>
                  <w:top w:val="nil"/>
                  <w:left w:val="nil"/>
                  <w:bottom w:val="nil"/>
                  <w:right w:val="nil"/>
                </w:tcBorders>
                <w:noWrap/>
                <w:vAlign w:val="center"/>
                <w:hideMark/>
              </w:tcPr>
            </w:tcPrChange>
          </w:tcPr>
          <w:p w14:paraId="70F1CB76" w14:textId="77777777" w:rsidR="00586561" w:rsidRPr="00B17B5A" w:rsidRDefault="00586561" w:rsidP="00241A4A">
            <w:pPr>
              <w:spacing w:after="0" w:line="240" w:lineRule="auto"/>
              <w:jc w:val="center"/>
              <w:rPr>
                <w:ins w:id="957" w:author="Jujia Li" w:date="2025-08-25T17:15:00Z" w16du:dateUtc="2025-08-25T22:15:00Z"/>
                <w:rFonts w:ascii="Times New Roman" w:eastAsia="Times New Roman" w:hAnsi="Times New Roman" w:cs="Times New Roman"/>
                <w:color w:val="000000"/>
                <w:kern w:val="0"/>
                <w:sz w:val="20"/>
                <w:szCs w:val="20"/>
                <w14:ligatures w14:val="none"/>
              </w:rPr>
            </w:pPr>
            <w:ins w:id="958" w:author="Jujia Li" w:date="2025-08-25T17:15:00Z" w16du:dateUtc="2025-08-25T22:15:00Z">
              <w:r w:rsidRPr="00B17B5A">
                <w:rPr>
                  <w:rFonts w:ascii="Times New Roman" w:eastAsia="Times New Roman" w:hAnsi="Times New Roman" w:cs="Times New Roman"/>
                  <w:color w:val="000000"/>
                  <w:kern w:val="0"/>
                  <w:sz w:val="20"/>
                  <w:szCs w:val="20"/>
                  <w14:ligatures w14:val="none"/>
                </w:rPr>
                <w:t>2017</w:t>
              </w:r>
            </w:ins>
          </w:p>
        </w:tc>
        <w:tc>
          <w:tcPr>
            <w:tcW w:w="800" w:type="dxa"/>
            <w:tcBorders>
              <w:top w:val="single" w:sz="4" w:space="0" w:color="auto"/>
              <w:bottom w:val="single" w:sz="4" w:space="0" w:color="auto"/>
            </w:tcBorders>
            <w:noWrap/>
            <w:vAlign w:val="center"/>
            <w:hideMark/>
            <w:tcPrChange w:id="959" w:author="Jujia Li" w:date="2025-08-25T17:17:00Z" w16du:dateUtc="2025-08-25T22:17:00Z">
              <w:tcPr>
                <w:tcW w:w="800" w:type="dxa"/>
                <w:tcBorders>
                  <w:top w:val="nil"/>
                  <w:left w:val="nil"/>
                  <w:bottom w:val="nil"/>
                  <w:right w:val="nil"/>
                </w:tcBorders>
                <w:noWrap/>
                <w:vAlign w:val="center"/>
                <w:hideMark/>
              </w:tcPr>
            </w:tcPrChange>
          </w:tcPr>
          <w:p w14:paraId="07176BE6" w14:textId="77777777" w:rsidR="00586561" w:rsidRPr="00B17B5A" w:rsidRDefault="00586561" w:rsidP="00241A4A">
            <w:pPr>
              <w:spacing w:after="0" w:line="240" w:lineRule="auto"/>
              <w:jc w:val="center"/>
              <w:rPr>
                <w:ins w:id="960" w:author="Jujia Li" w:date="2025-08-25T17:15:00Z" w16du:dateUtc="2025-08-25T22:15: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Change w:id="961" w:author="Jujia Li" w:date="2025-08-25T17:17:00Z" w16du:dateUtc="2025-08-25T22:17:00Z">
              <w:tcPr>
                <w:tcW w:w="800" w:type="dxa"/>
                <w:tcBorders>
                  <w:top w:val="nil"/>
                  <w:left w:val="nil"/>
                  <w:bottom w:val="nil"/>
                  <w:right w:val="nil"/>
                </w:tcBorders>
                <w:noWrap/>
                <w:vAlign w:val="center"/>
                <w:hideMark/>
              </w:tcPr>
            </w:tcPrChange>
          </w:tcPr>
          <w:p w14:paraId="28931E1D" w14:textId="77777777" w:rsidR="00586561" w:rsidRPr="00B17B5A" w:rsidRDefault="00586561" w:rsidP="00241A4A">
            <w:pPr>
              <w:spacing w:after="0" w:line="240" w:lineRule="auto"/>
              <w:jc w:val="center"/>
              <w:rPr>
                <w:ins w:id="962" w:author="Jujia Li" w:date="2025-08-25T17:15:00Z" w16du:dateUtc="2025-08-25T22:15: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Change w:id="963" w:author="Jujia Li" w:date="2025-08-25T17:17:00Z" w16du:dateUtc="2025-08-25T22:17:00Z">
              <w:tcPr>
                <w:tcW w:w="800" w:type="dxa"/>
                <w:tcBorders>
                  <w:top w:val="nil"/>
                  <w:left w:val="nil"/>
                  <w:bottom w:val="nil"/>
                  <w:right w:val="nil"/>
                </w:tcBorders>
                <w:noWrap/>
                <w:vAlign w:val="center"/>
                <w:hideMark/>
              </w:tcPr>
            </w:tcPrChange>
          </w:tcPr>
          <w:p w14:paraId="2EF703EC" w14:textId="77777777" w:rsidR="00586561" w:rsidRPr="00B17B5A" w:rsidRDefault="00586561" w:rsidP="00241A4A">
            <w:pPr>
              <w:spacing w:after="0" w:line="240" w:lineRule="auto"/>
              <w:jc w:val="center"/>
              <w:rPr>
                <w:ins w:id="964" w:author="Jujia Li" w:date="2025-08-25T17:15:00Z" w16du:dateUtc="2025-08-25T22:15:00Z"/>
                <w:rFonts w:ascii="Times New Roman" w:eastAsia="Times New Roman" w:hAnsi="Times New Roman" w:cs="Times New Roman"/>
                <w:color w:val="000000"/>
                <w:kern w:val="0"/>
                <w:sz w:val="20"/>
                <w:szCs w:val="20"/>
                <w14:ligatures w14:val="none"/>
              </w:rPr>
            </w:pPr>
            <w:ins w:id="965" w:author="Jujia Li" w:date="2025-08-25T17:15:00Z" w16du:dateUtc="2025-08-25T22:15:00Z">
              <w:r w:rsidRPr="00B17B5A">
                <w:rPr>
                  <w:rFonts w:ascii="Times New Roman" w:eastAsia="Times New Roman" w:hAnsi="Times New Roman" w:cs="Times New Roman"/>
                  <w:color w:val="000000"/>
                  <w:kern w:val="0"/>
                  <w:sz w:val="20"/>
                  <w:szCs w:val="20"/>
                  <w14:ligatures w14:val="none"/>
                </w:rPr>
                <w:t>2018</w:t>
              </w:r>
            </w:ins>
          </w:p>
        </w:tc>
        <w:tc>
          <w:tcPr>
            <w:tcW w:w="800" w:type="dxa"/>
            <w:tcBorders>
              <w:top w:val="single" w:sz="4" w:space="0" w:color="auto"/>
              <w:bottom w:val="single" w:sz="4" w:space="0" w:color="auto"/>
            </w:tcBorders>
            <w:noWrap/>
            <w:vAlign w:val="center"/>
            <w:hideMark/>
            <w:tcPrChange w:id="966" w:author="Jujia Li" w:date="2025-08-25T17:17:00Z" w16du:dateUtc="2025-08-25T22:17:00Z">
              <w:tcPr>
                <w:tcW w:w="800" w:type="dxa"/>
                <w:tcBorders>
                  <w:top w:val="nil"/>
                  <w:left w:val="nil"/>
                  <w:bottom w:val="nil"/>
                  <w:right w:val="nil"/>
                </w:tcBorders>
                <w:noWrap/>
                <w:vAlign w:val="center"/>
                <w:hideMark/>
              </w:tcPr>
            </w:tcPrChange>
          </w:tcPr>
          <w:p w14:paraId="555E2FDA" w14:textId="77777777" w:rsidR="00586561" w:rsidRPr="00B17B5A" w:rsidRDefault="00586561" w:rsidP="00241A4A">
            <w:pPr>
              <w:spacing w:after="0" w:line="240" w:lineRule="auto"/>
              <w:jc w:val="center"/>
              <w:rPr>
                <w:ins w:id="967" w:author="Jujia Li" w:date="2025-08-25T17:15:00Z" w16du:dateUtc="2025-08-25T22:15: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Change w:id="968" w:author="Jujia Li" w:date="2025-08-25T17:17:00Z" w16du:dateUtc="2025-08-25T22:17:00Z">
              <w:tcPr>
                <w:tcW w:w="800" w:type="dxa"/>
                <w:tcBorders>
                  <w:top w:val="nil"/>
                  <w:left w:val="nil"/>
                  <w:bottom w:val="nil"/>
                  <w:right w:val="nil"/>
                </w:tcBorders>
                <w:noWrap/>
                <w:vAlign w:val="center"/>
                <w:hideMark/>
              </w:tcPr>
            </w:tcPrChange>
          </w:tcPr>
          <w:p w14:paraId="195EA41A" w14:textId="77777777" w:rsidR="00586561" w:rsidRPr="00B17B5A" w:rsidRDefault="00586561" w:rsidP="00241A4A">
            <w:pPr>
              <w:spacing w:after="0" w:line="240" w:lineRule="auto"/>
              <w:jc w:val="center"/>
              <w:rPr>
                <w:ins w:id="969" w:author="Jujia Li" w:date="2025-08-25T17:15:00Z" w16du:dateUtc="2025-08-25T22:15: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Change w:id="970" w:author="Jujia Li" w:date="2025-08-25T17:17:00Z" w16du:dateUtc="2025-08-25T22:17:00Z">
              <w:tcPr>
                <w:tcW w:w="800" w:type="dxa"/>
                <w:tcBorders>
                  <w:top w:val="nil"/>
                  <w:left w:val="nil"/>
                  <w:bottom w:val="nil"/>
                  <w:right w:val="nil"/>
                </w:tcBorders>
                <w:noWrap/>
                <w:vAlign w:val="center"/>
                <w:hideMark/>
              </w:tcPr>
            </w:tcPrChange>
          </w:tcPr>
          <w:p w14:paraId="5ECA2E1E" w14:textId="77777777" w:rsidR="00586561" w:rsidRPr="00B17B5A" w:rsidRDefault="00586561" w:rsidP="00241A4A">
            <w:pPr>
              <w:spacing w:after="0" w:line="240" w:lineRule="auto"/>
              <w:jc w:val="center"/>
              <w:rPr>
                <w:ins w:id="971" w:author="Jujia Li" w:date="2025-08-25T17:15:00Z" w16du:dateUtc="2025-08-25T22:15:00Z"/>
                <w:rFonts w:ascii="Times New Roman" w:eastAsia="Times New Roman" w:hAnsi="Times New Roman" w:cs="Times New Roman"/>
                <w:color w:val="000000"/>
                <w:kern w:val="0"/>
                <w:sz w:val="20"/>
                <w:szCs w:val="20"/>
                <w14:ligatures w14:val="none"/>
              </w:rPr>
            </w:pPr>
            <w:ins w:id="972" w:author="Jujia Li" w:date="2025-08-25T17:15:00Z" w16du:dateUtc="2025-08-25T22:15:00Z">
              <w:r w:rsidRPr="00B17B5A">
                <w:rPr>
                  <w:rFonts w:ascii="Times New Roman" w:eastAsia="Times New Roman" w:hAnsi="Times New Roman" w:cs="Times New Roman"/>
                  <w:color w:val="000000"/>
                  <w:kern w:val="0"/>
                  <w:sz w:val="20"/>
                  <w:szCs w:val="20"/>
                  <w14:ligatures w14:val="none"/>
                </w:rPr>
                <w:t>2019</w:t>
              </w:r>
            </w:ins>
          </w:p>
        </w:tc>
        <w:tc>
          <w:tcPr>
            <w:tcW w:w="800" w:type="dxa"/>
            <w:tcBorders>
              <w:top w:val="single" w:sz="4" w:space="0" w:color="auto"/>
              <w:bottom w:val="single" w:sz="4" w:space="0" w:color="auto"/>
            </w:tcBorders>
            <w:noWrap/>
            <w:vAlign w:val="center"/>
            <w:hideMark/>
            <w:tcPrChange w:id="973" w:author="Jujia Li" w:date="2025-08-25T17:17:00Z" w16du:dateUtc="2025-08-25T22:17:00Z">
              <w:tcPr>
                <w:tcW w:w="800" w:type="dxa"/>
                <w:tcBorders>
                  <w:top w:val="nil"/>
                  <w:left w:val="nil"/>
                  <w:bottom w:val="nil"/>
                  <w:right w:val="nil"/>
                </w:tcBorders>
                <w:noWrap/>
                <w:vAlign w:val="center"/>
                <w:hideMark/>
              </w:tcPr>
            </w:tcPrChange>
          </w:tcPr>
          <w:p w14:paraId="0D582957" w14:textId="77777777" w:rsidR="00586561" w:rsidRPr="00B17B5A" w:rsidRDefault="00586561" w:rsidP="00241A4A">
            <w:pPr>
              <w:spacing w:after="0" w:line="240" w:lineRule="auto"/>
              <w:jc w:val="center"/>
              <w:rPr>
                <w:ins w:id="974" w:author="Jujia Li" w:date="2025-08-25T17:15:00Z" w16du:dateUtc="2025-08-25T22:15:00Z"/>
                <w:rFonts w:ascii="Times New Roman" w:eastAsia="Times New Roman" w:hAnsi="Times New Roman" w:cs="Times New Roman"/>
                <w:color w:val="000000"/>
                <w:kern w:val="0"/>
                <w:sz w:val="20"/>
                <w:szCs w:val="20"/>
                <w14:ligatures w14:val="none"/>
              </w:rPr>
            </w:pPr>
          </w:p>
        </w:tc>
        <w:tc>
          <w:tcPr>
            <w:tcW w:w="891" w:type="dxa"/>
            <w:vMerge w:val="restart"/>
            <w:tcBorders>
              <w:top w:val="single" w:sz="4" w:space="0" w:color="auto"/>
              <w:bottom w:val="nil"/>
            </w:tcBorders>
            <w:noWrap/>
            <w:vAlign w:val="center"/>
            <w:hideMark/>
            <w:tcPrChange w:id="975" w:author="Jujia Li" w:date="2025-08-25T17:17:00Z" w16du:dateUtc="2025-08-25T22:17:00Z">
              <w:tcPr>
                <w:tcW w:w="891" w:type="dxa"/>
                <w:vMerge w:val="restart"/>
                <w:tcBorders>
                  <w:top w:val="nil"/>
                  <w:left w:val="nil"/>
                  <w:right w:val="nil"/>
                </w:tcBorders>
                <w:noWrap/>
                <w:vAlign w:val="center"/>
                <w:hideMark/>
              </w:tcPr>
            </w:tcPrChange>
          </w:tcPr>
          <w:p w14:paraId="7E29DCE0" w14:textId="77777777" w:rsidR="00586561" w:rsidRDefault="00586561" w:rsidP="00241A4A">
            <w:pPr>
              <w:spacing w:after="0" w:line="240" w:lineRule="auto"/>
              <w:jc w:val="center"/>
              <w:rPr>
                <w:ins w:id="976" w:author="Jujia Li" w:date="2025-08-25T17:30:00Z" w16du:dateUtc="2025-08-25T22:30:00Z"/>
                <w:rFonts w:ascii="Times New Roman" w:eastAsia="Times New Roman" w:hAnsi="Times New Roman" w:cs="Times New Roman"/>
                <w:color w:val="000000"/>
                <w:kern w:val="0"/>
                <w:sz w:val="20"/>
                <w:szCs w:val="20"/>
                <w14:ligatures w14:val="none"/>
              </w:rPr>
            </w:pPr>
            <w:ins w:id="977" w:author="Jujia Li" w:date="2025-08-25T17:15:00Z" w16du:dateUtc="2025-08-25T22:15:00Z">
              <w:r w:rsidRPr="00B17B5A">
                <w:rPr>
                  <w:rFonts w:ascii="Times New Roman" w:eastAsia="Times New Roman" w:hAnsi="Times New Roman" w:cs="Times New Roman"/>
                  <w:color w:val="000000"/>
                  <w:kern w:val="0"/>
                  <w:sz w:val="20"/>
                  <w:szCs w:val="20"/>
                  <w14:ligatures w14:val="none"/>
                </w:rPr>
                <w:t>Total</w:t>
              </w:r>
            </w:ins>
          </w:p>
          <w:p w14:paraId="0A36AC6D" w14:textId="3E49601B" w:rsidR="00B669CB" w:rsidRPr="00B17B5A" w:rsidRDefault="00B669CB" w:rsidP="00241A4A">
            <w:pPr>
              <w:spacing w:after="0" w:line="240" w:lineRule="auto"/>
              <w:jc w:val="center"/>
              <w:rPr>
                <w:ins w:id="978" w:author="Jujia Li" w:date="2025-08-25T17:15:00Z" w16du:dateUtc="2025-08-25T22:15:00Z"/>
                <w:rFonts w:ascii="Times New Roman" w:eastAsia="Times New Roman" w:hAnsi="Times New Roman" w:cs="Times New Roman"/>
                <w:kern w:val="0"/>
                <w:sz w:val="20"/>
                <w:szCs w:val="20"/>
                <w14:ligatures w14:val="none"/>
              </w:rPr>
            </w:pPr>
            <w:ins w:id="979" w:author="Jujia Li" w:date="2025-08-25T17:30:00Z" w16du:dateUtc="2025-08-25T22:30:00Z">
              <w:r>
                <w:rPr>
                  <w:rFonts w:ascii="Times New Roman" w:eastAsia="Times New Roman" w:hAnsi="Times New Roman" w:cs="Times New Roman"/>
                  <w:color w:val="000000"/>
                  <w:kern w:val="0"/>
                  <w:sz w:val="20"/>
                  <w:szCs w:val="20"/>
                  <w14:ligatures w14:val="none"/>
                </w:rPr>
                <w:t>MME</w:t>
              </w:r>
            </w:ins>
          </w:p>
        </w:tc>
        <w:tc>
          <w:tcPr>
            <w:tcW w:w="977" w:type="dxa"/>
            <w:vMerge w:val="restart"/>
            <w:tcBorders>
              <w:top w:val="single" w:sz="4" w:space="0" w:color="auto"/>
              <w:bottom w:val="nil"/>
            </w:tcBorders>
            <w:noWrap/>
            <w:vAlign w:val="center"/>
            <w:hideMark/>
            <w:tcPrChange w:id="980" w:author="Jujia Li" w:date="2025-08-25T17:17:00Z" w16du:dateUtc="2025-08-25T22:17:00Z">
              <w:tcPr>
                <w:tcW w:w="977" w:type="dxa"/>
                <w:vMerge w:val="restart"/>
                <w:tcBorders>
                  <w:top w:val="nil"/>
                  <w:left w:val="nil"/>
                  <w:right w:val="nil"/>
                </w:tcBorders>
                <w:noWrap/>
                <w:vAlign w:val="center"/>
                <w:hideMark/>
              </w:tcPr>
            </w:tcPrChange>
          </w:tcPr>
          <w:p w14:paraId="6E817F74" w14:textId="77777777" w:rsidR="00586561" w:rsidRPr="00B17B5A" w:rsidRDefault="00586561" w:rsidP="00241A4A">
            <w:pPr>
              <w:spacing w:after="0" w:line="240" w:lineRule="auto"/>
              <w:jc w:val="center"/>
              <w:rPr>
                <w:ins w:id="981" w:author="Jujia Li" w:date="2025-08-25T17:15:00Z" w16du:dateUtc="2025-08-25T22:15:00Z"/>
                <w:rFonts w:ascii="Times New Roman" w:eastAsia="Times New Roman" w:hAnsi="Times New Roman" w:cs="Times New Roman"/>
                <w:kern w:val="0"/>
                <w:sz w:val="20"/>
                <w:szCs w:val="20"/>
                <w14:ligatures w14:val="none"/>
              </w:rPr>
            </w:pPr>
            <w:ins w:id="982" w:author="Jujia Li" w:date="2025-08-25T17:15:00Z" w16du:dateUtc="2025-08-25T22:15:00Z">
              <w:r w:rsidRPr="00B17B5A">
                <w:rPr>
                  <w:rFonts w:ascii="Times New Roman" w:eastAsia="Times New Roman" w:hAnsi="Times New Roman" w:cs="Times New Roman"/>
                  <w:color w:val="000000"/>
                  <w:kern w:val="0"/>
                  <w:sz w:val="20"/>
                  <w:szCs w:val="20"/>
                  <w14:ligatures w14:val="none"/>
                </w:rPr>
                <w:t>Avg Rate</w:t>
              </w:r>
            </w:ins>
          </w:p>
        </w:tc>
      </w:tr>
      <w:tr w:rsidR="00586561" w:rsidRPr="00D80767" w14:paraId="055558F9" w14:textId="77777777" w:rsidTr="0083524D">
        <w:trPr>
          <w:trHeight w:val="300"/>
          <w:ins w:id="983" w:author="Jujia Li" w:date="2025-08-25T17:15:00Z"/>
          <w:trPrChange w:id="984" w:author="Jujia Li" w:date="2025-08-25T17:17:00Z" w16du:dateUtc="2025-08-25T22:17:00Z">
            <w:trPr>
              <w:trHeight w:val="300"/>
            </w:trPr>
          </w:trPrChange>
        </w:trPr>
        <w:tc>
          <w:tcPr>
            <w:tcW w:w="1608" w:type="dxa"/>
            <w:vMerge/>
            <w:tcBorders>
              <w:top w:val="nil"/>
              <w:bottom w:val="single" w:sz="4" w:space="0" w:color="auto"/>
            </w:tcBorders>
            <w:noWrap/>
            <w:vAlign w:val="bottom"/>
            <w:hideMark/>
            <w:tcPrChange w:id="985" w:author="Jujia Li" w:date="2025-08-25T17:17:00Z" w16du:dateUtc="2025-08-25T22:17:00Z">
              <w:tcPr>
                <w:tcW w:w="1608" w:type="dxa"/>
                <w:vMerge/>
                <w:tcBorders>
                  <w:left w:val="nil"/>
                  <w:bottom w:val="nil"/>
                  <w:right w:val="nil"/>
                </w:tcBorders>
                <w:noWrap/>
                <w:vAlign w:val="bottom"/>
                <w:hideMark/>
              </w:tcPr>
            </w:tcPrChange>
          </w:tcPr>
          <w:p w14:paraId="12510A12" w14:textId="77777777" w:rsidR="00586561" w:rsidRPr="00B17B5A" w:rsidRDefault="00586561" w:rsidP="00241A4A">
            <w:pPr>
              <w:spacing w:after="0" w:line="240" w:lineRule="auto"/>
              <w:rPr>
                <w:ins w:id="986" w:author="Jujia Li" w:date="2025-08-25T17:15:00Z" w16du:dateUtc="2025-08-25T22:15: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Change w:id="987" w:author="Jujia Li" w:date="2025-08-25T17:17:00Z" w16du:dateUtc="2025-08-25T22:17:00Z">
              <w:tcPr>
                <w:tcW w:w="799" w:type="dxa"/>
                <w:tcBorders>
                  <w:top w:val="nil"/>
                  <w:left w:val="nil"/>
                  <w:bottom w:val="nil"/>
                  <w:right w:val="nil"/>
                </w:tcBorders>
                <w:noWrap/>
                <w:vAlign w:val="center"/>
                <w:hideMark/>
              </w:tcPr>
            </w:tcPrChange>
          </w:tcPr>
          <w:p w14:paraId="49FC0DB6" w14:textId="77777777" w:rsidR="00586561" w:rsidRPr="00B17B5A" w:rsidRDefault="00586561" w:rsidP="00241A4A">
            <w:pPr>
              <w:spacing w:after="0" w:line="240" w:lineRule="auto"/>
              <w:jc w:val="center"/>
              <w:rPr>
                <w:ins w:id="988" w:author="Jujia Li" w:date="2025-08-25T17:15:00Z" w16du:dateUtc="2025-08-25T22:15:00Z"/>
                <w:rFonts w:ascii="Times New Roman" w:eastAsia="Times New Roman" w:hAnsi="Times New Roman" w:cs="Times New Roman"/>
                <w:color w:val="000000"/>
                <w:kern w:val="0"/>
                <w:sz w:val="20"/>
                <w:szCs w:val="20"/>
                <w14:ligatures w14:val="none"/>
              </w:rPr>
            </w:pPr>
            <w:ins w:id="989" w:author="Jujia Li" w:date="2025-08-25T17:15:00Z" w16du:dateUtc="2025-08-25T22:15: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Change w:id="990" w:author="Jujia Li" w:date="2025-08-25T17:17:00Z" w16du:dateUtc="2025-08-25T22:17:00Z">
              <w:tcPr>
                <w:tcW w:w="799" w:type="dxa"/>
                <w:tcBorders>
                  <w:top w:val="nil"/>
                  <w:left w:val="nil"/>
                  <w:bottom w:val="nil"/>
                  <w:right w:val="nil"/>
                </w:tcBorders>
                <w:noWrap/>
                <w:vAlign w:val="center"/>
                <w:hideMark/>
              </w:tcPr>
            </w:tcPrChange>
          </w:tcPr>
          <w:p w14:paraId="65A6C94B" w14:textId="3378DB8C" w:rsidR="00586561" w:rsidRPr="00B17B5A" w:rsidRDefault="00B669CB" w:rsidP="00241A4A">
            <w:pPr>
              <w:spacing w:after="0" w:line="240" w:lineRule="auto"/>
              <w:jc w:val="center"/>
              <w:rPr>
                <w:ins w:id="991" w:author="Jujia Li" w:date="2025-08-25T17:15:00Z" w16du:dateUtc="2025-08-25T22:15:00Z"/>
                <w:rFonts w:ascii="Times New Roman" w:eastAsia="Times New Roman" w:hAnsi="Times New Roman" w:cs="Times New Roman"/>
                <w:color w:val="000000"/>
                <w:kern w:val="0"/>
                <w:sz w:val="20"/>
                <w:szCs w:val="20"/>
                <w14:ligatures w14:val="none"/>
              </w:rPr>
            </w:pPr>
            <w:ins w:id="992" w:author="Jujia Li" w:date="2025-08-25T17:28:00Z" w16du:dateUtc="2025-08-25T22:28:00Z">
              <w:r>
                <w:rPr>
                  <w:rFonts w:ascii="Times New Roman" w:eastAsia="Times New Roman" w:hAnsi="Times New Roman" w:cs="Times New Roman"/>
                  <w:color w:val="000000"/>
                  <w:kern w:val="0"/>
                  <w:sz w:val="20"/>
                  <w:szCs w:val="20"/>
                  <w14:ligatures w14:val="none"/>
                </w:rPr>
                <w:t>MME</w:t>
              </w:r>
            </w:ins>
          </w:p>
        </w:tc>
        <w:tc>
          <w:tcPr>
            <w:tcW w:w="688" w:type="dxa"/>
            <w:tcBorders>
              <w:top w:val="single" w:sz="4" w:space="0" w:color="auto"/>
              <w:bottom w:val="single" w:sz="4" w:space="0" w:color="auto"/>
            </w:tcBorders>
            <w:noWrap/>
            <w:vAlign w:val="center"/>
            <w:hideMark/>
            <w:tcPrChange w:id="993" w:author="Jujia Li" w:date="2025-08-25T17:17:00Z" w16du:dateUtc="2025-08-25T22:17:00Z">
              <w:tcPr>
                <w:tcW w:w="688" w:type="dxa"/>
                <w:tcBorders>
                  <w:top w:val="nil"/>
                  <w:left w:val="nil"/>
                  <w:bottom w:val="nil"/>
                  <w:right w:val="nil"/>
                </w:tcBorders>
                <w:noWrap/>
                <w:vAlign w:val="center"/>
                <w:hideMark/>
              </w:tcPr>
            </w:tcPrChange>
          </w:tcPr>
          <w:p w14:paraId="4A853BB4" w14:textId="77777777" w:rsidR="00586561" w:rsidRPr="00B17B5A" w:rsidRDefault="00586561" w:rsidP="00241A4A">
            <w:pPr>
              <w:spacing w:after="0" w:line="240" w:lineRule="auto"/>
              <w:jc w:val="center"/>
              <w:rPr>
                <w:ins w:id="994" w:author="Jujia Li" w:date="2025-08-25T17:15:00Z" w16du:dateUtc="2025-08-25T22:15:00Z"/>
                <w:rFonts w:ascii="Times New Roman" w:eastAsia="Times New Roman" w:hAnsi="Times New Roman" w:cs="Times New Roman"/>
                <w:color w:val="000000"/>
                <w:kern w:val="0"/>
                <w:sz w:val="20"/>
                <w:szCs w:val="20"/>
                <w14:ligatures w14:val="none"/>
              </w:rPr>
            </w:pPr>
            <w:ins w:id="995" w:author="Jujia Li" w:date="2025-08-25T17:15:00Z" w16du:dateUtc="2025-08-25T22:15:00Z">
              <w:r w:rsidRPr="00B17B5A">
                <w:rPr>
                  <w:rFonts w:ascii="Times New Roman" w:eastAsia="Times New Roman" w:hAnsi="Times New Roman" w:cs="Times New Roman"/>
                  <w:color w:val="000000"/>
                  <w:kern w:val="0"/>
                  <w:sz w:val="20"/>
                  <w:szCs w:val="20"/>
                  <w14:ligatures w14:val="none"/>
                </w:rPr>
                <w:t>Rate</w:t>
              </w:r>
            </w:ins>
          </w:p>
        </w:tc>
        <w:tc>
          <w:tcPr>
            <w:tcW w:w="799" w:type="dxa"/>
            <w:tcBorders>
              <w:top w:val="single" w:sz="4" w:space="0" w:color="auto"/>
              <w:bottom w:val="single" w:sz="4" w:space="0" w:color="auto"/>
            </w:tcBorders>
            <w:noWrap/>
            <w:vAlign w:val="center"/>
            <w:hideMark/>
            <w:tcPrChange w:id="996" w:author="Jujia Li" w:date="2025-08-25T17:17:00Z" w16du:dateUtc="2025-08-25T22:17:00Z">
              <w:tcPr>
                <w:tcW w:w="799" w:type="dxa"/>
                <w:tcBorders>
                  <w:top w:val="nil"/>
                  <w:left w:val="nil"/>
                  <w:bottom w:val="nil"/>
                  <w:right w:val="nil"/>
                </w:tcBorders>
                <w:noWrap/>
                <w:vAlign w:val="center"/>
                <w:hideMark/>
              </w:tcPr>
            </w:tcPrChange>
          </w:tcPr>
          <w:p w14:paraId="74505316" w14:textId="77777777" w:rsidR="00586561" w:rsidRPr="00B17B5A" w:rsidRDefault="00586561" w:rsidP="00241A4A">
            <w:pPr>
              <w:spacing w:after="0" w:line="240" w:lineRule="auto"/>
              <w:jc w:val="center"/>
              <w:rPr>
                <w:ins w:id="997" w:author="Jujia Li" w:date="2025-08-25T17:15:00Z" w16du:dateUtc="2025-08-25T22:15:00Z"/>
                <w:rFonts w:ascii="Times New Roman" w:eastAsia="Times New Roman" w:hAnsi="Times New Roman" w:cs="Times New Roman"/>
                <w:color w:val="000000"/>
                <w:kern w:val="0"/>
                <w:sz w:val="20"/>
                <w:szCs w:val="20"/>
                <w14:ligatures w14:val="none"/>
              </w:rPr>
            </w:pPr>
            <w:ins w:id="998" w:author="Jujia Li" w:date="2025-08-25T17:15:00Z" w16du:dateUtc="2025-08-25T22:15: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Change w:id="999" w:author="Jujia Li" w:date="2025-08-25T17:17:00Z" w16du:dateUtc="2025-08-25T22:17:00Z">
              <w:tcPr>
                <w:tcW w:w="799" w:type="dxa"/>
                <w:tcBorders>
                  <w:top w:val="nil"/>
                  <w:left w:val="nil"/>
                  <w:bottom w:val="nil"/>
                  <w:right w:val="nil"/>
                </w:tcBorders>
                <w:noWrap/>
                <w:vAlign w:val="center"/>
                <w:hideMark/>
              </w:tcPr>
            </w:tcPrChange>
          </w:tcPr>
          <w:p w14:paraId="48906602" w14:textId="667E3C5D" w:rsidR="00586561" w:rsidRPr="00B17B5A" w:rsidRDefault="00B669CB" w:rsidP="00241A4A">
            <w:pPr>
              <w:spacing w:after="0" w:line="240" w:lineRule="auto"/>
              <w:jc w:val="center"/>
              <w:rPr>
                <w:ins w:id="1000" w:author="Jujia Li" w:date="2025-08-25T17:15:00Z" w16du:dateUtc="2025-08-25T22:15:00Z"/>
                <w:rFonts w:ascii="Times New Roman" w:eastAsia="Times New Roman" w:hAnsi="Times New Roman" w:cs="Times New Roman"/>
                <w:color w:val="000000"/>
                <w:kern w:val="0"/>
                <w:sz w:val="20"/>
                <w:szCs w:val="20"/>
                <w14:ligatures w14:val="none"/>
              </w:rPr>
            </w:pPr>
            <w:ins w:id="1001" w:author="Jujia Li" w:date="2025-08-25T17:29:00Z" w16du:dateUtc="2025-08-25T22:29: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Change w:id="1002" w:author="Jujia Li" w:date="2025-08-25T17:17:00Z" w16du:dateUtc="2025-08-25T22:17:00Z">
              <w:tcPr>
                <w:tcW w:w="800" w:type="dxa"/>
                <w:tcBorders>
                  <w:top w:val="nil"/>
                  <w:left w:val="nil"/>
                  <w:bottom w:val="nil"/>
                  <w:right w:val="nil"/>
                </w:tcBorders>
                <w:noWrap/>
                <w:vAlign w:val="center"/>
                <w:hideMark/>
              </w:tcPr>
            </w:tcPrChange>
          </w:tcPr>
          <w:p w14:paraId="66A62DAC" w14:textId="77777777" w:rsidR="00586561" w:rsidRPr="00B17B5A" w:rsidRDefault="00586561" w:rsidP="00241A4A">
            <w:pPr>
              <w:spacing w:after="0" w:line="240" w:lineRule="auto"/>
              <w:jc w:val="center"/>
              <w:rPr>
                <w:ins w:id="1003" w:author="Jujia Li" w:date="2025-08-25T17:15:00Z" w16du:dateUtc="2025-08-25T22:15:00Z"/>
                <w:rFonts w:ascii="Times New Roman" w:eastAsia="Times New Roman" w:hAnsi="Times New Roman" w:cs="Times New Roman"/>
                <w:color w:val="000000"/>
                <w:kern w:val="0"/>
                <w:sz w:val="20"/>
                <w:szCs w:val="20"/>
                <w14:ligatures w14:val="none"/>
              </w:rPr>
            </w:pPr>
            <w:ins w:id="1004" w:author="Jujia Li" w:date="2025-08-25T17:15:00Z" w16du:dateUtc="2025-08-25T22:15: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Change w:id="1005" w:author="Jujia Li" w:date="2025-08-25T17:17:00Z" w16du:dateUtc="2025-08-25T22:17:00Z">
              <w:tcPr>
                <w:tcW w:w="800" w:type="dxa"/>
                <w:tcBorders>
                  <w:top w:val="nil"/>
                  <w:left w:val="nil"/>
                  <w:bottom w:val="nil"/>
                  <w:right w:val="nil"/>
                </w:tcBorders>
                <w:noWrap/>
                <w:vAlign w:val="center"/>
                <w:hideMark/>
              </w:tcPr>
            </w:tcPrChange>
          </w:tcPr>
          <w:p w14:paraId="1032FC40" w14:textId="77777777" w:rsidR="00586561" w:rsidRPr="00B17B5A" w:rsidRDefault="00586561" w:rsidP="00241A4A">
            <w:pPr>
              <w:spacing w:after="0" w:line="240" w:lineRule="auto"/>
              <w:jc w:val="center"/>
              <w:rPr>
                <w:ins w:id="1006" w:author="Jujia Li" w:date="2025-08-25T17:15:00Z" w16du:dateUtc="2025-08-25T22:15:00Z"/>
                <w:rFonts w:ascii="Times New Roman" w:eastAsia="Times New Roman" w:hAnsi="Times New Roman" w:cs="Times New Roman"/>
                <w:color w:val="000000"/>
                <w:kern w:val="0"/>
                <w:sz w:val="20"/>
                <w:szCs w:val="20"/>
                <w14:ligatures w14:val="none"/>
              </w:rPr>
            </w:pPr>
            <w:ins w:id="1007" w:author="Jujia Li" w:date="2025-08-25T17:15:00Z" w16du:dateUtc="2025-08-25T22:15: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Change w:id="1008" w:author="Jujia Li" w:date="2025-08-25T17:17:00Z" w16du:dateUtc="2025-08-25T22:17:00Z">
              <w:tcPr>
                <w:tcW w:w="800" w:type="dxa"/>
                <w:tcBorders>
                  <w:top w:val="nil"/>
                  <w:left w:val="nil"/>
                  <w:bottom w:val="nil"/>
                  <w:right w:val="nil"/>
                </w:tcBorders>
                <w:noWrap/>
                <w:vAlign w:val="center"/>
                <w:hideMark/>
              </w:tcPr>
            </w:tcPrChange>
          </w:tcPr>
          <w:p w14:paraId="0F03D1C9" w14:textId="1D507789" w:rsidR="00586561" w:rsidRPr="00B17B5A" w:rsidRDefault="00B669CB" w:rsidP="00241A4A">
            <w:pPr>
              <w:spacing w:after="0" w:line="240" w:lineRule="auto"/>
              <w:jc w:val="center"/>
              <w:rPr>
                <w:ins w:id="1009" w:author="Jujia Li" w:date="2025-08-25T17:15:00Z" w16du:dateUtc="2025-08-25T22:15:00Z"/>
                <w:rFonts w:ascii="Times New Roman" w:eastAsia="Times New Roman" w:hAnsi="Times New Roman" w:cs="Times New Roman"/>
                <w:color w:val="000000"/>
                <w:kern w:val="0"/>
                <w:sz w:val="20"/>
                <w:szCs w:val="20"/>
                <w14:ligatures w14:val="none"/>
              </w:rPr>
            </w:pPr>
            <w:ins w:id="1010" w:author="Jujia Li" w:date="2025-08-25T17:29:00Z" w16du:dateUtc="2025-08-25T22:29: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Change w:id="1011" w:author="Jujia Li" w:date="2025-08-25T17:17:00Z" w16du:dateUtc="2025-08-25T22:17:00Z">
              <w:tcPr>
                <w:tcW w:w="800" w:type="dxa"/>
                <w:tcBorders>
                  <w:top w:val="nil"/>
                  <w:left w:val="nil"/>
                  <w:bottom w:val="nil"/>
                  <w:right w:val="nil"/>
                </w:tcBorders>
                <w:noWrap/>
                <w:vAlign w:val="center"/>
                <w:hideMark/>
              </w:tcPr>
            </w:tcPrChange>
          </w:tcPr>
          <w:p w14:paraId="2093B7C8" w14:textId="77777777" w:rsidR="00586561" w:rsidRPr="00B17B5A" w:rsidRDefault="00586561" w:rsidP="00241A4A">
            <w:pPr>
              <w:spacing w:after="0" w:line="240" w:lineRule="auto"/>
              <w:jc w:val="center"/>
              <w:rPr>
                <w:ins w:id="1012" w:author="Jujia Li" w:date="2025-08-25T17:15:00Z" w16du:dateUtc="2025-08-25T22:15:00Z"/>
                <w:rFonts w:ascii="Times New Roman" w:eastAsia="Times New Roman" w:hAnsi="Times New Roman" w:cs="Times New Roman"/>
                <w:color w:val="000000"/>
                <w:kern w:val="0"/>
                <w:sz w:val="20"/>
                <w:szCs w:val="20"/>
                <w14:ligatures w14:val="none"/>
              </w:rPr>
            </w:pPr>
            <w:ins w:id="1013" w:author="Jujia Li" w:date="2025-08-25T17:15:00Z" w16du:dateUtc="2025-08-25T22:15: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Change w:id="1014" w:author="Jujia Li" w:date="2025-08-25T17:17:00Z" w16du:dateUtc="2025-08-25T22:17:00Z">
              <w:tcPr>
                <w:tcW w:w="800" w:type="dxa"/>
                <w:tcBorders>
                  <w:top w:val="nil"/>
                  <w:left w:val="nil"/>
                  <w:bottom w:val="nil"/>
                  <w:right w:val="nil"/>
                </w:tcBorders>
                <w:noWrap/>
                <w:vAlign w:val="center"/>
                <w:hideMark/>
              </w:tcPr>
            </w:tcPrChange>
          </w:tcPr>
          <w:p w14:paraId="5DFE2A21" w14:textId="77777777" w:rsidR="00586561" w:rsidRPr="00B17B5A" w:rsidRDefault="00586561" w:rsidP="00241A4A">
            <w:pPr>
              <w:spacing w:after="0" w:line="240" w:lineRule="auto"/>
              <w:jc w:val="center"/>
              <w:rPr>
                <w:ins w:id="1015" w:author="Jujia Li" w:date="2025-08-25T17:15:00Z" w16du:dateUtc="2025-08-25T22:15:00Z"/>
                <w:rFonts w:ascii="Times New Roman" w:eastAsia="Times New Roman" w:hAnsi="Times New Roman" w:cs="Times New Roman"/>
                <w:color w:val="000000"/>
                <w:kern w:val="0"/>
                <w:sz w:val="20"/>
                <w:szCs w:val="20"/>
                <w14:ligatures w14:val="none"/>
              </w:rPr>
            </w:pPr>
            <w:ins w:id="1016" w:author="Jujia Li" w:date="2025-08-25T17:15:00Z" w16du:dateUtc="2025-08-25T22:15: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Change w:id="1017" w:author="Jujia Li" w:date="2025-08-25T17:17:00Z" w16du:dateUtc="2025-08-25T22:17:00Z">
              <w:tcPr>
                <w:tcW w:w="800" w:type="dxa"/>
                <w:tcBorders>
                  <w:top w:val="nil"/>
                  <w:left w:val="nil"/>
                  <w:bottom w:val="nil"/>
                  <w:right w:val="nil"/>
                </w:tcBorders>
                <w:noWrap/>
                <w:vAlign w:val="center"/>
                <w:hideMark/>
              </w:tcPr>
            </w:tcPrChange>
          </w:tcPr>
          <w:p w14:paraId="7AA30FD9" w14:textId="48F8FF67" w:rsidR="00586561" w:rsidRPr="00B17B5A" w:rsidRDefault="00B669CB" w:rsidP="00241A4A">
            <w:pPr>
              <w:spacing w:after="0" w:line="240" w:lineRule="auto"/>
              <w:jc w:val="center"/>
              <w:rPr>
                <w:ins w:id="1018" w:author="Jujia Li" w:date="2025-08-25T17:15:00Z" w16du:dateUtc="2025-08-25T22:15:00Z"/>
                <w:rFonts w:ascii="Times New Roman" w:eastAsia="Times New Roman" w:hAnsi="Times New Roman" w:cs="Times New Roman"/>
                <w:color w:val="000000"/>
                <w:kern w:val="0"/>
                <w:sz w:val="20"/>
                <w:szCs w:val="20"/>
                <w14:ligatures w14:val="none"/>
              </w:rPr>
            </w:pPr>
            <w:ins w:id="1019" w:author="Jujia Li" w:date="2025-08-25T17:29:00Z" w16du:dateUtc="2025-08-25T22:29: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Change w:id="1020" w:author="Jujia Li" w:date="2025-08-25T17:17:00Z" w16du:dateUtc="2025-08-25T22:17:00Z">
              <w:tcPr>
                <w:tcW w:w="800" w:type="dxa"/>
                <w:tcBorders>
                  <w:top w:val="nil"/>
                  <w:left w:val="nil"/>
                  <w:bottom w:val="nil"/>
                  <w:right w:val="nil"/>
                </w:tcBorders>
                <w:noWrap/>
                <w:vAlign w:val="center"/>
                <w:hideMark/>
              </w:tcPr>
            </w:tcPrChange>
          </w:tcPr>
          <w:p w14:paraId="5CA3EC32" w14:textId="77777777" w:rsidR="00586561" w:rsidRPr="00B17B5A" w:rsidRDefault="00586561" w:rsidP="00241A4A">
            <w:pPr>
              <w:spacing w:after="0" w:line="240" w:lineRule="auto"/>
              <w:jc w:val="center"/>
              <w:rPr>
                <w:ins w:id="1021" w:author="Jujia Li" w:date="2025-08-25T17:15:00Z" w16du:dateUtc="2025-08-25T22:15:00Z"/>
                <w:rFonts w:ascii="Times New Roman" w:eastAsia="Times New Roman" w:hAnsi="Times New Roman" w:cs="Times New Roman"/>
                <w:color w:val="000000"/>
                <w:kern w:val="0"/>
                <w:sz w:val="20"/>
                <w:szCs w:val="20"/>
                <w14:ligatures w14:val="none"/>
              </w:rPr>
            </w:pPr>
            <w:ins w:id="1022" w:author="Jujia Li" w:date="2025-08-25T17:15:00Z" w16du:dateUtc="2025-08-25T22:15:00Z">
              <w:r w:rsidRPr="00B17B5A">
                <w:rPr>
                  <w:rFonts w:ascii="Times New Roman" w:eastAsia="Times New Roman" w:hAnsi="Times New Roman" w:cs="Times New Roman"/>
                  <w:color w:val="000000"/>
                  <w:kern w:val="0"/>
                  <w:sz w:val="20"/>
                  <w:szCs w:val="20"/>
                  <w14:ligatures w14:val="none"/>
                </w:rPr>
                <w:t>Rate</w:t>
              </w:r>
            </w:ins>
          </w:p>
        </w:tc>
        <w:tc>
          <w:tcPr>
            <w:tcW w:w="891" w:type="dxa"/>
            <w:vMerge/>
            <w:tcBorders>
              <w:top w:val="nil"/>
              <w:bottom w:val="single" w:sz="4" w:space="0" w:color="auto"/>
            </w:tcBorders>
            <w:noWrap/>
            <w:vAlign w:val="center"/>
            <w:hideMark/>
            <w:tcPrChange w:id="1023" w:author="Jujia Li" w:date="2025-08-25T17:17:00Z" w16du:dateUtc="2025-08-25T22:17:00Z">
              <w:tcPr>
                <w:tcW w:w="891" w:type="dxa"/>
                <w:vMerge/>
                <w:tcBorders>
                  <w:left w:val="nil"/>
                  <w:bottom w:val="nil"/>
                  <w:right w:val="nil"/>
                </w:tcBorders>
                <w:noWrap/>
                <w:vAlign w:val="center"/>
                <w:hideMark/>
              </w:tcPr>
            </w:tcPrChange>
          </w:tcPr>
          <w:p w14:paraId="17A91774" w14:textId="77777777" w:rsidR="00586561" w:rsidRPr="00B17B5A" w:rsidRDefault="00586561" w:rsidP="00241A4A">
            <w:pPr>
              <w:spacing w:after="0" w:line="240" w:lineRule="auto"/>
              <w:jc w:val="center"/>
              <w:rPr>
                <w:ins w:id="1024" w:author="Jujia Li" w:date="2025-08-25T17:15:00Z" w16du:dateUtc="2025-08-25T22:15:00Z"/>
                <w:rFonts w:ascii="Times New Roman" w:eastAsia="Times New Roman" w:hAnsi="Times New Roman" w:cs="Times New Roman"/>
                <w:color w:val="000000"/>
                <w:kern w:val="0"/>
                <w:sz w:val="18"/>
                <w:szCs w:val="18"/>
                <w14:ligatures w14:val="none"/>
              </w:rPr>
            </w:pPr>
          </w:p>
        </w:tc>
        <w:tc>
          <w:tcPr>
            <w:tcW w:w="977" w:type="dxa"/>
            <w:vMerge/>
            <w:tcBorders>
              <w:top w:val="nil"/>
              <w:bottom w:val="single" w:sz="4" w:space="0" w:color="auto"/>
            </w:tcBorders>
            <w:noWrap/>
            <w:vAlign w:val="bottom"/>
            <w:hideMark/>
            <w:tcPrChange w:id="1025" w:author="Jujia Li" w:date="2025-08-25T17:17:00Z" w16du:dateUtc="2025-08-25T22:17:00Z">
              <w:tcPr>
                <w:tcW w:w="977" w:type="dxa"/>
                <w:vMerge/>
                <w:tcBorders>
                  <w:left w:val="nil"/>
                  <w:bottom w:val="nil"/>
                  <w:right w:val="nil"/>
                </w:tcBorders>
                <w:noWrap/>
                <w:vAlign w:val="bottom"/>
                <w:hideMark/>
              </w:tcPr>
            </w:tcPrChange>
          </w:tcPr>
          <w:p w14:paraId="4CF57616" w14:textId="77777777" w:rsidR="00586561" w:rsidRPr="00B17B5A" w:rsidRDefault="00586561" w:rsidP="00241A4A">
            <w:pPr>
              <w:spacing w:after="0" w:line="240" w:lineRule="auto"/>
              <w:rPr>
                <w:ins w:id="1026" w:author="Jujia Li" w:date="2025-08-25T17:15:00Z" w16du:dateUtc="2025-08-25T22:15:00Z"/>
                <w:rFonts w:ascii="Times New Roman" w:eastAsia="Times New Roman" w:hAnsi="Times New Roman" w:cs="Times New Roman"/>
                <w:color w:val="000000"/>
                <w:kern w:val="0"/>
                <w:sz w:val="18"/>
                <w:szCs w:val="18"/>
                <w14:ligatures w14:val="none"/>
              </w:rPr>
            </w:pPr>
          </w:p>
        </w:tc>
      </w:tr>
      <w:tr w:rsidR="00586561" w:rsidRPr="00D80767" w14:paraId="61665562" w14:textId="77777777" w:rsidTr="0083524D">
        <w:trPr>
          <w:trHeight w:val="300"/>
          <w:ins w:id="1027" w:author="Jujia Li" w:date="2025-08-25T17:15:00Z"/>
          <w:trPrChange w:id="1028" w:author="Jujia Li" w:date="2025-08-25T17:17:00Z" w16du:dateUtc="2025-08-25T22:17:00Z">
            <w:trPr>
              <w:trHeight w:val="300"/>
            </w:trPr>
          </w:trPrChange>
        </w:trPr>
        <w:tc>
          <w:tcPr>
            <w:tcW w:w="1608" w:type="dxa"/>
            <w:tcBorders>
              <w:top w:val="single" w:sz="4" w:space="0" w:color="auto"/>
            </w:tcBorders>
            <w:noWrap/>
            <w:vAlign w:val="bottom"/>
            <w:hideMark/>
            <w:tcPrChange w:id="1029" w:author="Jujia Li" w:date="2025-08-25T17:17:00Z" w16du:dateUtc="2025-08-25T22:17:00Z">
              <w:tcPr>
                <w:tcW w:w="1608" w:type="dxa"/>
                <w:tcBorders>
                  <w:top w:val="nil"/>
                  <w:left w:val="nil"/>
                  <w:bottom w:val="nil"/>
                  <w:right w:val="nil"/>
                </w:tcBorders>
                <w:noWrap/>
                <w:vAlign w:val="bottom"/>
                <w:hideMark/>
              </w:tcPr>
            </w:tcPrChange>
          </w:tcPr>
          <w:p w14:paraId="04A4D0F3" w14:textId="77777777" w:rsidR="00586561" w:rsidRPr="00B17B5A" w:rsidRDefault="00586561" w:rsidP="00241A4A">
            <w:pPr>
              <w:spacing w:after="0" w:line="240" w:lineRule="auto"/>
              <w:rPr>
                <w:ins w:id="1030" w:author="Jujia Li" w:date="2025-08-25T17:15:00Z" w16du:dateUtc="2025-08-25T22:15:00Z"/>
                <w:rFonts w:ascii="Times New Roman" w:eastAsia="Times New Roman" w:hAnsi="Times New Roman" w:cs="Times New Roman"/>
                <w:color w:val="000000"/>
                <w:kern w:val="0"/>
                <w:sz w:val="20"/>
                <w:szCs w:val="20"/>
                <w14:ligatures w14:val="none"/>
              </w:rPr>
            </w:pPr>
            <w:ins w:id="1031" w:author="Jujia Li" w:date="2025-08-25T17:15:00Z" w16du:dateUtc="2025-08-25T22:15:00Z">
              <w:r w:rsidRPr="00B17B5A">
                <w:rPr>
                  <w:rFonts w:ascii="Times New Roman" w:eastAsia="Times New Roman" w:hAnsi="Times New Roman" w:cs="Times New Roman"/>
                  <w:color w:val="000000"/>
                  <w:kern w:val="0"/>
                  <w:sz w:val="20"/>
                  <w:szCs w:val="20"/>
                  <w14:ligatures w14:val="none"/>
                </w:rPr>
                <w:t>BLOUNT</w:t>
              </w:r>
            </w:ins>
          </w:p>
        </w:tc>
        <w:tc>
          <w:tcPr>
            <w:tcW w:w="799" w:type="dxa"/>
            <w:tcBorders>
              <w:top w:val="single" w:sz="4" w:space="0" w:color="auto"/>
            </w:tcBorders>
            <w:noWrap/>
            <w:vAlign w:val="bottom"/>
            <w:hideMark/>
            <w:tcPrChange w:id="1032" w:author="Jujia Li" w:date="2025-08-25T17:17:00Z" w16du:dateUtc="2025-08-25T22:17:00Z">
              <w:tcPr>
                <w:tcW w:w="799" w:type="dxa"/>
                <w:tcBorders>
                  <w:top w:val="nil"/>
                  <w:left w:val="nil"/>
                  <w:bottom w:val="nil"/>
                  <w:right w:val="nil"/>
                </w:tcBorders>
                <w:noWrap/>
                <w:vAlign w:val="bottom"/>
                <w:hideMark/>
              </w:tcPr>
            </w:tcPrChange>
          </w:tcPr>
          <w:p w14:paraId="41F0BDA3" w14:textId="77777777" w:rsidR="00586561" w:rsidRPr="00B17B5A" w:rsidRDefault="00586561" w:rsidP="00241A4A">
            <w:pPr>
              <w:spacing w:after="0" w:line="240" w:lineRule="auto"/>
              <w:jc w:val="right"/>
              <w:rPr>
                <w:ins w:id="1033" w:author="Jujia Li" w:date="2025-08-25T17:15:00Z" w16du:dateUtc="2025-08-25T22:15:00Z"/>
                <w:rFonts w:ascii="Times New Roman" w:eastAsia="Times New Roman" w:hAnsi="Times New Roman" w:cs="Times New Roman"/>
                <w:color w:val="000000"/>
                <w:kern w:val="0"/>
                <w:sz w:val="18"/>
                <w:szCs w:val="18"/>
                <w14:ligatures w14:val="none"/>
              </w:rPr>
            </w:pPr>
            <w:ins w:id="1034" w:author="Jujia Li" w:date="2025-08-25T17:15:00Z" w16du:dateUtc="2025-08-25T22:15:00Z">
              <w:r w:rsidRPr="00B17B5A">
                <w:rPr>
                  <w:rFonts w:ascii="Times New Roman" w:eastAsia="Times New Roman" w:hAnsi="Times New Roman" w:cs="Times New Roman"/>
                  <w:color w:val="000000"/>
                  <w:kern w:val="0"/>
                  <w:sz w:val="18"/>
                  <w:szCs w:val="18"/>
                  <w14:ligatures w14:val="none"/>
                </w:rPr>
                <w:t>57494</w:t>
              </w:r>
            </w:ins>
          </w:p>
        </w:tc>
        <w:tc>
          <w:tcPr>
            <w:tcW w:w="799" w:type="dxa"/>
            <w:tcBorders>
              <w:top w:val="single" w:sz="4" w:space="0" w:color="auto"/>
            </w:tcBorders>
            <w:noWrap/>
            <w:vAlign w:val="bottom"/>
            <w:hideMark/>
            <w:tcPrChange w:id="1035" w:author="Jujia Li" w:date="2025-08-25T17:17:00Z" w16du:dateUtc="2025-08-25T22:17:00Z">
              <w:tcPr>
                <w:tcW w:w="799" w:type="dxa"/>
                <w:tcBorders>
                  <w:top w:val="nil"/>
                  <w:left w:val="nil"/>
                  <w:bottom w:val="nil"/>
                  <w:right w:val="nil"/>
                </w:tcBorders>
                <w:noWrap/>
                <w:vAlign w:val="bottom"/>
                <w:hideMark/>
              </w:tcPr>
            </w:tcPrChange>
          </w:tcPr>
          <w:p w14:paraId="4BA7FB5E" w14:textId="77777777" w:rsidR="00586561" w:rsidRPr="00B17B5A" w:rsidRDefault="00586561" w:rsidP="00241A4A">
            <w:pPr>
              <w:spacing w:after="0" w:line="240" w:lineRule="auto"/>
              <w:jc w:val="right"/>
              <w:rPr>
                <w:ins w:id="1036" w:author="Jujia Li" w:date="2025-08-25T17:15:00Z" w16du:dateUtc="2025-08-25T22:15:00Z"/>
                <w:rFonts w:ascii="Times New Roman" w:eastAsia="Times New Roman" w:hAnsi="Times New Roman" w:cs="Times New Roman"/>
                <w:color w:val="000000"/>
                <w:kern w:val="0"/>
                <w:sz w:val="18"/>
                <w:szCs w:val="18"/>
                <w14:ligatures w14:val="none"/>
              </w:rPr>
            </w:pPr>
            <w:ins w:id="1037" w:author="Jujia Li" w:date="2025-08-25T17:15:00Z" w16du:dateUtc="2025-08-25T22:15:00Z">
              <w:r w:rsidRPr="00B17B5A">
                <w:rPr>
                  <w:rFonts w:ascii="Times New Roman" w:eastAsia="Times New Roman" w:hAnsi="Times New Roman" w:cs="Times New Roman"/>
                  <w:color w:val="000000"/>
                  <w:kern w:val="0"/>
                  <w:sz w:val="18"/>
                  <w:szCs w:val="18"/>
                  <w14:ligatures w14:val="none"/>
                </w:rPr>
                <w:t>17626</w:t>
              </w:r>
            </w:ins>
          </w:p>
        </w:tc>
        <w:tc>
          <w:tcPr>
            <w:tcW w:w="688" w:type="dxa"/>
            <w:tcBorders>
              <w:top w:val="single" w:sz="4" w:space="0" w:color="auto"/>
            </w:tcBorders>
            <w:noWrap/>
            <w:vAlign w:val="bottom"/>
            <w:hideMark/>
            <w:tcPrChange w:id="1038" w:author="Jujia Li" w:date="2025-08-25T17:17:00Z" w16du:dateUtc="2025-08-25T22:17:00Z">
              <w:tcPr>
                <w:tcW w:w="688" w:type="dxa"/>
                <w:tcBorders>
                  <w:top w:val="nil"/>
                  <w:left w:val="nil"/>
                  <w:bottom w:val="nil"/>
                  <w:right w:val="nil"/>
                </w:tcBorders>
                <w:noWrap/>
                <w:vAlign w:val="bottom"/>
                <w:hideMark/>
              </w:tcPr>
            </w:tcPrChange>
          </w:tcPr>
          <w:p w14:paraId="0663273C" w14:textId="77777777" w:rsidR="00586561" w:rsidRPr="00B17B5A" w:rsidRDefault="00586561" w:rsidP="00241A4A">
            <w:pPr>
              <w:spacing w:after="0" w:line="240" w:lineRule="auto"/>
              <w:jc w:val="right"/>
              <w:rPr>
                <w:ins w:id="1039" w:author="Jujia Li" w:date="2025-08-25T17:15:00Z" w16du:dateUtc="2025-08-25T22:15:00Z"/>
                <w:rFonts w:ascii="Times New Roman" w:eastAsia="Times New Roman" w:hAnsi="Times New Roman" w:cs="Times New Roman"/>
                <w:color w:val="000000"/>
                <w:kern w:val="0"/>
                <w:sz w:val="18"/>
                <w:szCs w:val="18"/>
                <w14:ligatures w14:val="none"/>
              </w:rPr>
            </w:pPr>
            <w:ins w:id="1040" w:author="Jujia Li" w:date="2025-08-25T17:15:00Z" w16du:dateUtc="2025-08-25T22:15:00Z">
              <w:r w:rsidRPr="00B17B5A">
                <w:rPr>
                  <w:rFonts w:ascii="Times New Roman" w:eastAsia="Times New Roman" w:hAnsi="Times New Roman" w:cs="Times New Roman"/>
                  <w:color w:val="000000"/>
                  <w:kern w:val="0"/>
                  <w:sz w:val="18"/>
                  <w:szCs w:val="18"/>
                  <w14:ligatures w14:val="none"/>
                </w:rPr>
                <w:t>0.31</w:t>
              </w:r>
            </w:ins>
          </w:p>
        </w:tc>
        <w:tc>
          <w:tcPr>
            <w:tcW w:w="799" w:type="dxa"/>
            <w:tcBorders>
              <w:top w:val="single" w:sz="4" w:space="0" w:color="auto"/>
            </w:tcBorders>
            <w:noWrap/>
            <w:vAlign w:val="bottom"/>
            <w:hideMark/>
            <w:tcPrChange w:id="1041" w:author="Jujia Li" w:date="2025-08-25T17:17:00Z" w16du:dateUtc="2025-08-25T22:17:00Z">
              <w:tcPr>
                <w:tcW w:w="799" w:type="dxa"/>
                <w:tcBorders>
                  <w:top w:val="nil"/>
                  <w:left w:val="nil"/>
                  <w:bottom w:val="nil"/>
                  <w:right w:val="nil"/>
                </w:tcBorders>
                <w:noWrap/>
                <w:vAlign w:val="bottom"/>
                <w:hideMark/>
              </w:tcPr>
            </w:tcPrChange>
          </w:tcPr>
          <w:p w14:paraId="24E4D35C" w14:textId="77777777" w:rsidR="00586561" w:rsidRPr="00B17B5A" w:rsidRDefault="00586561" w:rsidP="00241A4A">
            <w:pPr>
              <w:spacing w:after="0" w:line="240" w:lineRule="auto"/>
              <w:jc w:val="right"/>
              <w:rPr>
                <w:ins w:id="1042" w:author="Jujia Li" w:date="2025-08-25T17:15:00Z" w16du:dateUtc="2025-08-25T22:15:00Z"/>
                <w:rFonts w:ascii="Times New Roman" w:eastAsia="Times New Roman" w:hAnsi="Times New Roman" w:cs="Times New Roman"/>
                <w:color w:val="000000"/>
                <w:kern w:val="0"/>
                <w:sz w:val="18"/>
                <w:szCs w:val="18"/>
                <w14:ligatures w14:val="none"/>
              </w:rPr>
            </w:pPr>
            <w:ins w:id="1043" w:author="Jujia Li" w:date="2025-08-25T17:15:00Z" w16du:dateUtc="2025-08-25T22:15:00Z">
              <w:r w:rsidRPr="00B17B5A">
                <w:rPr>
                  <w:rFonts w:ascii="Times New Roman" w:eastAsia="Times New Roman" w:hAnsi="Times New Roman" w:cs="Times New Roman"/>
                  <w:color w:val="000000"/>
                  <w:kern w:val="0"/>
                  <w:sz w:val="18"/>
                  <w:szCs w:val="18"/>
                  <w14:ligatures w14:val="none"/>
                </w:rPr>
                <w:t>57787</w:t>
              </w:r>
            </w:ins>
          </w:p>
        </w:tc>
        <w:tc>
          <w:tcPr>
            <w:tcW w:w="799" w:type="dxa"/>
            <w:tcBorders>
              <w:top w:val="single" w:sz="4" w:space="0" w:color="auto"/>
            </w:tcBorders>
            <w:noWrap/>
            <w:vAlign w:val="bottom"/>
            <w:hideMark/>
            <w:tcPrChange w:id="1044" w:author="Jujia Li" w:date="2025-08-25T17:17:00Z" w16du:dateUtc="2025-08-25T22:17:00Z">
              <w:tcPr>
                <w:tcW w:w="799" w:type="dxa"/>
                <w:tcBorders>
                  <w:top w:val="nil"/>
                  <w:left w:val="nil"/>
                  <w:bottom w:val="nil"/>
                  <w:right w:val="nil"/>
                </w:tcBorders>
                <w:noWrap/>
                <w:vAlign w:val="bottom"/>
                <w:hideMark/>
              </w:tcPr>
            </w:tcPrChange>
          </w:tcPr>
          <w:p w14:paraId="798D2A7D" w14:textId="77777777" w:rsidR="00586561" w:rsidRPr="00B17B5A" w:rsidRDefault="00586561" w:rsidP="00241A4A">
            <w:pPr>
              <w:spacing w:after="0" w:line="240" w:lineRule="auto"/>
              <w:jc w:val="right"/>
              <w:rPr>
                <w:ins w:id="1045" w:author="Jujia Li" w:date="2025-08-25T17:15:00Z" w16du:dateUtc="2025-08-25T22:15:00Z"/>
                <w:rFonts w:ascii="Times New Roman" w:eastAsia="Times New Roman" w:hAnsi="Times New Roman" w:cs="Times New Roman"/>
                <w:color w:val="000000"/>
                <w:kern w:val="0"/>
                <w:sz w:val="18"/>
                <w:szCs w:val="18"/>
                <w14:ligatures w14:val="none"/>
              </w:rPr>
            </w:pPr>
            <w:ins w:id="1046" w:author="Jujia Li" w:date="2025-08-25T17:15:00Z" w16du:dateUtc="2025-08-25T22:15:00Z">
              <w:r w:rsidRPr="00B17B5A">
                <w:rPr>
                  <w:rFonts w:ascii="Times New Roman" w:eastAsia="Times New Roman" w:hAnsi="Times New Roman" w:cs="Times New Roman"/>
                  <w:color w:val="000000"/>
                  <w:kern w:val="0"/>
                  <w:sz w:val="18"/>
                  <w:szCs w:val="18"/>
                  <w14:ligatures w14:val="none"/>
                </w:rPr>
                <w:t>19353</w:t>
              </w:r>
            </w:ins>
          </w:p>
        </w:tc>
        <w:tc>
          <w:tcPr>
            <w:tcW w:w="800" w:type="dxa"/>
            <w:tcBorders>
              <w:top w:val="single" w:sz="4" w:space="0" w:color="auto"/>
            </w:tcBorders>
            <w:noWrap/>
            <w:vAlign w:val="bottom"/>
            <w:hideMark/>
            <w:tcPrChange w:id="1047" w:author="Jujia Li" w:date="2025-08-25T17:17:00Z" w16du:dateUtc="2025-08-25T22:17:00Z">
              <w:tcPr>
                <w:tcW w:w="800" w:type="dxa"/>
                <w:tcBorders>
                  <w:top w:val="nil"/>
                  <w:left w:val="nil"/>
                  <w:bottom w:val="nil"/>
                  <w:right w:val="nil"/>
                </w:tcBorders>
                <w:noWrap/>
                <w:vAlign w:val="bottom"/>
                <w:hideMark/>
              </w:tcPr>
            </w:tcPrChange>
          </w:tcPr>
          <w:p w14:paraId="37A3F4D9" w14:textId="77777777" w:rsidR="00586561" w:rsidRPr="00B17B5A" w:rsidRDefault="00586561" w:rsidP="00241A4A">
            <w:pPr>
              <w:spacing w:after="0" w:line="240" w:lineRule="auto"/>
              <w:jc w:val="right"/>
              <w:rPr>
                <w:ins w:id="1048" w:author="Jujia Li" w:date="2025-08-25T17:15:00Z" w16du:dateUtc="2025-08-25T22:15:00Z"/>
                <w:rFonts w:ascii="Times New Roman" w:eastAsia="Times New Roman" w:hAnsi="Times New Roman" w:cs="Times New Roman"/>
                <w:color w:val="000000"/>
                <w:kern w:val="0"/>
                <w:sz w:val="18"/>
                <w:szCs w:val="18"/>
                <w14:ligatures w14:val="none"/>
              </w:rPr>
            </w:pPr>
            <w:ins w:id="1049" w:author="Jujia Li" w:date="2025-08-25T17:15:00Z" w16du:dateUtc="2025-08-25T22:15:00Z">
              <w:r w:rsidRPr="00B17B5A">
                <w:rPr>
                  <w:rFonts w:ascii="Times New Roman" w:eastAsia="Times New Roman" w:hAnsi="Times New Roman" w:cs="Times New Roman"/>
                  <w:color w:val="000000"/>
                  <w:kern w:val="0"/>
                  <w:sz w:val="18"/>
                  <w:szCs w:val="18"/>
                  <w14:ligatures w14:val="none"/>
                </w:rPr>
                <w:t>0.33</w:t>
              </w:r>
            </w:ins>
          </w:p>
        </w:tc>
        <w:tc>
          <w:tcPr>
            <w:tcW w:w="800" w:type="dxa"/>
            <w:tcBorders>
              <w:top w:val="single" w:sz="4" w:space="0" w:color="auto"/>
            </w:tcBorders>
            <w:noWrap/>
            <w:vAlign w:val="bottom"/>
            <w:hideMark/>
            <w:tcPrChange w:id="1050" w:author="Jujia Li" w:date="2025-08-25T17:17:00Z" w16du:dateUtc="2025-08-25T22:17:00Z">
              <w:tcPr>
                <w:tcW w:w="800" w:type="dxa"/>
                <w:tcBorders>
                  <w:top w:val="nil"/>
                  <w:left w:val="nil"/>
                  <w:bottom w:val="nil"/>
                  <w:right w:val="nil"/>
                </w:tcBorders>
                <w:noWrap/>
                <w:vAlign w:val="bottom"/>
                <w:hideMark/>
              </w:tcPr>
            </w:tcPrChange>
          </w:tcPr>
          <w:p w14:paraId="27F4F0FD" w14:textId="77777777" w:rsidR="00586561" w:rsidRPr="00B17B5A" w:rsidRDefault="00586561" w:rsidP="00241A4A">
            <w:pPr>
              <w:spacing w:after="0" w:line="240" w:lineRule="auto"/>
              <w:jc w:val="right"/>
              <w:rPr>
                <w:ins w:id="1051" w:author="Jujia Li" w:date="2025-08-25T17:15:00Z" w16du:dateUtc="2025-08-25T22:15:00Z"/>
                <w:rFonts w:ascii="Times New Roman" w:eastAsia="Times New Roman" w:hAnsi="Times New Roman" w:cs="Times New Roman"/>
                <w:color w:val="000000"/>
                <w:kern w:val="0"/>
                <w:sz w:val="18"/>
                <w:szCs w:val="18"/>
                <w14:ligatures w14:val="none"/>
              </w:rPr>
            </w:pPr>
            <w:ins w:id="1052" w:author="Jujia Li" w:date="2025-08-25T17:15:00Z" w16du:dateUtc="2025-08-25T22:15:00Z">
              <w:r w:rsidRPr="00B17B5A">
                <w:rPr>
                  <w:rFonts w:ascii="Times New Roman" w:eastAsia="Times New Roman" w:hAnsi="Times New Roman" w:cs="Times New Roman"/>
                  <w:color w:val="000000"/>
                  <w:kern w:val="0"/>
                  <w:sz w:val="18"/>
                  <w:szCs w:val="18"/>
                  <w14:ligatures w14:val="none"/>
                </w:rPr>
                <w:t>57771</w:t>
              </w:r>
            </w:ins>
          </w:p>
        </w:tc>
        <w:tc>
          <w:tcPr>
            <w:tcW w:w="800" w:type="dxa"/>
            <w:tcBorders>
              <w:top w:val="single" w:sz="4" w:space="0" w:color="auto"/>
            </w:tcBorders>
            <w:noWrap/>
            <w:vAlign w:val="bottom"/>
            <w:hideMark/>
            <w:tcPrChange w:id="1053" w:author="Jujia Li" w:date="2025-08-25T17:17:00Z" w16du:dateUtc="2025-08-25T22:17:00Z">
              <w:tcPr>
                <w:tcW w:w="800" w:type="dxa"/>
                <w:tcBorders>
                  <w:top w:val="nil"/>
                  <w:left w:val="nil"/>
                  <w:bottom w:val="nil"/>
                  <w:right w:val="nil"/>
                </w:tcBorders>
                <w:noWrap/>
                <w:vAlign w:val="bottom"/>
                <w:hideMark/>
              </w:tcPr>
            </w:tcPrChange>
          </w:tcPr>
          <w:p w14:paraId="7ACDF0AD" w14:textId="77777777" w:rsidR="00586561" w:rsidRPr="00B17B5A" w:rsidRDefault="00586561" w:rsidP="00241A4A">
            <w:pPr>
              <w:spacing w:after="0" w:line="240" w:lineRule="auto"/>
              <w:jc w:val="right"/>
              <w:rPr>
                <w:ins w:id="1054" w:author="Jujia Li" w:date="2025-08-25T17:15:00Z" w16du:dateUtc="2025-08-25T22:15:00Z"/>
                <w:rFonts w:ascii="Times New Roman" w:eastAsia="Times New Roman" w:hAnsi="Times New Roman" w:cs="Times New Roman"/>
                <w:color w:val="000000"/>
                <w:kern w:val="0"/>
                <w:sz w:val="18"/>
                <w:szCs w:val="18"/>
                <w14:ligatures w14:val="none"/>
              </w:rPr>
            </w:pPr>
            <w:ins w:id="1055" w:author="Jujia Li" w:date="2025-08-25T17:15:00Z" w16du:dateUtc="2025-08-25T22:15:00Z">
              <w:r w:rsidRPr="00B17B5A">
                <w:rPr>
                  <w:rFonts w:ascii="Times New Roman" w:eastAsia="Times New Roman" w:hAnsi="Times New Roman" w:cs="Times New Roman"/>
                  <w:color w:val="000000"/>
                  <w:kern w:val="0"/>
                  <w:sz w:val="18"/>
                  <w:szCs w:val="18"/>
                  <w14:ligatures w14:val="none"/>
                </w:rPr>
                <w:t>22927</w:t>
              </w:r>
            </w:ins>
          </w:p>
        </w:tc>
        <w:tc>
          <w:tcPr>
            <w:tcW w:w="800" w:type="dxa"/>
            <w:tcBorders>
              <w:top w:val="single" w:sz="4" w:space="0" w:color="auto"/>
            </w:tcBorders>
            <w:noWrap/>
            <w:vAlign w:val="bottom"/>
            <w:hideMark/>
            <w:tcPrChange w:id="1056" w:author="Jujia Li" w:date="2025-08-25T17:17:00Z" w16du:dateUtc="2025-08-25T22:17:00Z">
              <w:tcPr>
                <w:tcW w:w="800" w:type="dxa"/>
                <w:tcBorders>
                  <w:top w:val="nil"/>
                  <w:left w:val="nil"/>
                  <w:bottom w:val="nil"/>
                  <w:right w:val="nil"/>
                </w:tcBorders>
                <w:noWrap/>
                <w:vAlign w:val="bottom"/>
                <w:hideMark/>
              </w:tcPr>
            </w:tcPrChange>
          </w:tcPr>
          <w:p w14:paraId="499703B9" w14:textId="77777777" w:rsidR="00586561" w:rsidRPr="00B17B5A" w:rsidRDefault="00586561" w:rsidP="00241A4A">
            <w:pPr>
              <w:spacing w:after="0" w:line="240" w:lineRule="auto"/>
              <w:jc w:val="right"/>
              <w:rPr>
                <w:ins w:id="1057" w:author="Jujia Li" w:date="2025-08-25T17:15:00Z" w16du:dateUtc="2025-08-25T22:15:00Z"/>
                <w:rFonts w:ascii="Times New Roman" w:eastAsia="Times New Roman" w:hAnsi="Times New Roman" w:cs="Times New Roman"/>
                <w:color w:val="000000"/>
                <w:kern w:val="0"/>
                <w:sz w:val="18"/>
                <w:szCs w:val="18"/>
                <w14:ligatures w14:val="none"/>
              </w:rPr>
            </w:pPr>
            <w:ins w:id="1058" w:author="Jujia Li" w:date="2025-08-25T17:15:00Z" w16du:dateUtc="2025-08-25T22:15:00Z">
              <w:r w:rsidRPr="00B17B5A">
                <w:rPr>
                  <w:rFonts w:ascii="Times New Roman" w:eastAsia="Times New Roman" w:hAnsi="Times New Roman" w:cs="Times New Roman"/>
                  <w:color w:val="000000"/>
                  <w:kern w:val="0"/>
                  <w:sz w:val="18"/>
                  <w:szCs w:val="18"/>
                  <w14:ligatures w14:val="none"/>
                </w:rPr>
                <w:t>0.40</w:t>
              </w:r>
            </w:ins>
          </w:p>
        </w:tc>
        <w:tc>
          <w:tcPr>
            <w:tcW w:w="800" w:type="dxa"/>
            <w:tcBorders>
              <w:top w:val="single" w:sz="4" w:space="0" w:color="auto"/>
            </w:tcBorders>
            <w:noWrap/>
            <w:vAlign w:val="bottom"/>
            <w:hideMark/>
            <w:tcPrChange w:id="1059" w:author="Jujia Li" w:date="2025-08-25T17:17:00Z" w16du:dateUtc="2025-08-25T22:17:00Z">
              <w:tcPr>
                <w:tcW w:w="800" w:type="dxa"/>
                <w:tcBorders>
                  <w:top w:val="nil"/>
                  <w:left w:val="nil"/>
                  <w:bottom w:val="nil"/>
                  <w:right w:val="nil"/>
                </w:tcBorders>
                <w:noWrap/>
                <w:vAlign w:val="bottom"/>
                <w:hideMark/>
              </w:tcPr>
            </w:tcPrChange>
          </w:tcPr>
          <w:p w14:paraId="4176B92F" w14:textId="77777777" w:rsidR="00586561" w:rsidRPr="00B17B5A" w:rsidRDefault="00586561" w:rsidP="00241A4A">
            <w:pPr>
              <w:spacing w:after="0" w:line="240" w:lineRule="auto"/>
              <w:jc w:val="right"/>
              <w:rPr>
                <w:ins w:id="1060" w:author="Jujia Li" w:date="2025-08-25T17:15:00Z" w16du:dateUtc="2025-08-25T22:15:00Z"/>
                <w:rFonts w:ascii="Times New Roman" w:eastAsia="Times New Roman" w:hAnsi="Times New Roman" w:cs="Times New Roman"/>
                <w:color w:val="000000"/>
                <w:kern w:val="0"/>
                <w:sz w:val="18"/>
                <w:szCs w:val="18"/>
                <w14:ligatures w14:val="none"/>
              </w:rPr>
            </w:pPr>
            <w:ins w:id="1061" w:author="Jujia Li" w:date="2025-08-25T17:15:00Z" w16du:dateUtc="2025-08-25T22:15:00Z">
              <w:r w:rsidRPr="00B17B5A">
                <w:rPr>
                  <w:rFonts w:ascii="Times New Roman" w:eastAsia="Times New Roman" w:hAnsi="Times New Roman" w:cs="Times New Roman"/>
                  <w:color w:val="000000"/>
                  <w:kern w:val="0"/>
                  <w:sz w:val="18"/>
                  <w:szCs w:val="18"/>
                  <w14:ligatures w14:val="none"/>
                </w:rPr>
                <w:t>57826</w:t>
              </w:r>
            </w:ins>
          </w:p>
        </w:tc>
        <w:tc>
          <w:tcPr>
            <w:tcW w:w="800" w:type="dxa"/>
            <w:tcBorders>
              <w:top w:val="single" w:sz="4" w:space="0" w:color="auto"/>
            </w:tcBorders>
            <w:noWrap/>
            <w:vAlign w:val="bottom"/>
            <w:hideMark/>
            <w:tcPrChange w:id="1062" w:author="Jujia Li" w:date="2025-08-25T17:17:00Z" w16du:dateUtc="2025-08-25T22:17:00Z">
              <w:tcPr>
                <w:tcW w:w="800" w:type="dxa"/>
                <w:tcBorders>
                  <w:top w:val="nil"/>
                  <w:left w:val="nil"/>
                  <w:bottom w:val="nil"/>
                  <w:right w:val="nil"/>
                </w:tcBorders>
                <w:noWrap/>
                <w:vAlign w:val="bottom"/>
                <w:hideMark/>
              </w:tcPr>
            </w:tcPrChange>
          </w:tcPr>
          <w:p w14:paraId="02AB05E9" w14:textId="77777777" w:rsidR="00586561" w:rsidRPr="00B17B5A" w:rsidRDefault="00586561" w:rsidP="00241A4A">
            <w:pPr>
              <w:spacing w:after="0" w:line="240" w:lineRule="auto"/>
              <w:jc w:val="right"/>
              <w:rPr>
                <w:ins w:id="1063" w:author="Jujia Li" w:date="2025-08-25T17:15:00Z" w16du:dateUtc="2025-08-25T22:15:00Z"/>
                <w:rFonts w:ascii="Times New Roman" w:eastAsia="Times New Roman" w:hAnsi="Times New Roman" w:cs="Times New Roman"/>
                <w:color w:val="000000"/>
                <w:kern w:val="0"/>
                <w:sz w:val="18"/>
                <w:szCs w:val="18"/>
                <w14:ligatures w14:val="none"/>
              </w:rPr>
            </w:pPr>
            <w:ins w:id="1064" w:author="Jujia Li" w:date="2025-08-25T17:15:00Z" w16du:dateUtc="2025-08-25T22:15:00Z">
              <w:r w:rsidRPr="00B17B5A">
                <w:rPr>
                  <w:rFonts w:ascii="Times New Roman" w:eastAsia="Times New Roman" w:hAnsi="Times New Roman" w:cs="Times New Roman"/>
                  <w:color w:val="000000"/>
                  <w:kern w:val="0"/>
                  <w:sz w:val="18"/>
                  <w:szCs w:val="18"/>
                  <w14:ligatures w14:val="none"/>
                </w:rPr>
                <w:t>26663</w:t>
              </w:r>
            </w:ins>
          </w:p>
        </w:tc>
        <w:tc>
          <w:tcPr>
            <w:tcW w:w="800" w:type="dxa"/>
            <w:tcBorders>
              <w:top w:val="single" w:sz="4" w:space="0" w:color="auto"/>
            </w:tcBorders>
            <w:noWrap/>
            <w:vAlign w:val="bottom"/>
            <w:hideMark/>
            <w:tcPrChange w:id="1065" w:author="Jujia Li" w:date="2025-08-25T17:17:00Z" w16du:dateUtc="2025-08-25T22:17:00Z">
              <w:tcPr>
                <w:tcW w:w="800" w:type="dxa"/>
                <w:tcBorders>
                  <w:top w:val="nil"/>
                  <w:left w:val="nil"/>
                  <w:bottom w:val="nil"/>
                  <w:right w:val="nil"/>
                </w:tcBorders>
                <w:noWrap/>
                <w:vAlign w:val="bottom"/>
                <w:hideMark/>
              </w:tcPr>
            </w:tcPrChange>
          </w:tcPr>
          <w:p w14:paraId="760E7A35" w14:textId="77777777" w:rsidR="00586561" w:rsidRPr="00B17B5A" w:rsidRDefault="00586561" w:rsidP="00241A4A">
            <w:pPr>
              <w:spacing w:after="0" w:line="240" w:lineRule="auto"/>
              <w:jc w:val="right"/>
              <w:rPr>
                <w:ins w:id="1066" w:author="Jujia Li" w:date="2025-08-25T17:15:00Z" w16du:dateUtc="2025-08-25T22:15:00Z"/>
                <w:rFonts w:ascii="Times New Roman" w:eastAsia="Times New Roman" w:hAnsi="Times New Roman" w:cs="Times New Roman"/>
                <w:color w:val="000000"/>
                <w:kern w:val="0"/>
                <w:sz w:val="18"/>
                <w:szCs w:val="18"/>
                <w14:ligatures w14:val="none"/>
              </w:rPr>
            </w:pPr>
            <w:ins w:id="1067" w:author="Jujia Li" w:date="2025-08-25T17:15:00Z" w16du:dateUtc="2025-08-25T22:15:00Z">
              <w:r w:rsidRPr="00B17B5A">
                <w:rPr>
                  <w:rFonts w:ascii="Times New Roman" w:eastAsia="Times New Roman" w:hAnsi="Times New Roman" w:cs="Times New Roman"/>
                  <w:color w:val="000000"/>
                  <w:kern w:val="0"/>
                  <w:sz w:val="18"/>
                  <w:szCs w:val="18"/>
                  <w14:ligatures w14:val="none"/>
                </w:rPr>
                <w:t>0.46</w:t>
              </w:r>
            </w:ins>
          </w:p>
        </w:tc>
        <w:tc>
          <w:tcPr>
            <w:tcW w:w="891" w:type="dxa"/>
            <w:tcBorders>
              <w:top w:val="single" w:sz="4" w:space="0" w:color="auto"/>
            </w:tcBorders>
            <w:noWrap/>
            <w:vAlign w:val="bottom"/>
            <w:hideMark/>
            <w:tcPrChange w:id="1068" w:author="Jujia Li" w:date="2025-08-25T17:17:00Z" w16du:dateUtc="2025-08-25T22:17:00Z">
              <w:tcPr>
                <w:tcW w:w="891" w:type="dxa"/>
                <w:tcBorders>
                  <w:top w:val="nil"/>
                  <w:left w:val="nil"/>
                  <w:bottom w:val="nil"/>
                  <w:right w:val="nil"/>
                </w:tcBorders>
                <w:noWrap/>
                <w:vAlign w:val="bottom"/>
                <w:hideMark/>
              </w:tcPr>
            </w:tcPrChange>
          </w:tcPr>
          <w:p w14:paraId="247336CC" w14:textId="77777777" w:rsidR="00586561" w:rsidRPr="00B17B5A" w:rsidRDefault="00586561" w:rsidP="00241A4A">
            <w:pPr>
              <w:spacing w:after="0" w:line="240" w:lineRule="auto"/>
              <w:jc w:val="right"/>
              <w:rPr>
                <w:ins w:id="1069" w:author="Jujia Li" w:date="2025-08-25T17:15:00Z" w16du:dateUtc="2025-08-25T22:15:00Z"/>
                <w:rFonts w:ascii="Times New Roman" w:eastAsia="Times New Roman" w:hAnsi="Times New Roman" w:cs="Times New Roman"/>
                <w:color w:val="000000"/>
                <w:kern w:val="0"/>
                <w:sz w:val="18"/>
                <w:szCs w:val="18"/>
                <w14:ligatures w14:val="none"/>
              </w:rPr>
            </w:pPr>
            <w:ins w:id="1070" w:author="Jujia Li" w:date="2025-08-25T17:15:00Z" w16du:dateUtc="2025-08-25T22:15:00Z">
              <w:r w:rsidRPr="00B17B5A">
                <w:rPr>
                  <w:rFonts w:ascii="Times New Roman" w:eastAsia="Times New Roman" w:hAnsi="Times New Roman" w:cs="Times New Roman"/>
                  <w:color w:val="000000"/>
                  <w:kern w:val="0"/>
                  <w:sz w:val="18"/>
                  <w:szCs w:val="18"/>
                  <w14:ligatures w14:val="none"/>
                </w:rPr>
                <w:t>86569</w:t>
              </w:r>
            </w:ins>
          </w:p>
        </w:tc>
        <w:tc>
          <w:tcPr>
            <w:tcW w:w="977" w:type="dxa"/>
            <w:tcBorders>
              <w:top w:val="single" w:sz="4" w:space="0" w:color="auto"/>
            </w:tcBorders>
            <w:noWrap/>
            <w:vAlign w:val="bottom"/>
            <w:hideMark/>
            <w:tcPrChange w:id="1071" w:author="Jujia Li" w:date="2025-08-25T17:17:00Z" w16du:dateUtc="2025-08-25T22:17:00Z">
              <w:tcPr>
                <w:tcW w:w="977" w:type="dxa"/>
                <w:tcBorders>
                  <w:top w:val="nil"/>
                  <w:left w:val="nil"/>
                  <w:bottom w:val="nil"/>
                  <w:right w:val="nil"/>
                </w:tcBorders>
                <w:noWrap/>
                <w:vAlign w:val="bottom"/>
                <w:hideMark/>
              </w:tcPr>
            </w:tcPrChange>
          </w:tcPr>
          <w:p w14:paraId="7309FE1B" w14:textId="77777777" w:rsidR="00586561" w:rsidRPr="00B17B5A" w:rsidRDefault="00586561" w:rsidP="00241A4A">
            <w:pPr>
              <w:spacing w:after="0" w:line="240" w:lineRule="auto"/>
              <w:jc w:val="right"/>
              <w:rPr>
                <w:ins w:id="1072" w:author="Jujia Li" w:date="2025-08-25T17:15:00Z" w16du:dateUtc="2025-08-25T22:15:00Z"/>
                <w:rFonts w:ascii="Times New Roman" w:eastAsia="Times New Roman" w:hAnsi="Times New Roman" w:cs="Times New Roman"/>
                <w:color w:val="000000"/>
                <w:kern w:val="0"/>
                <w:sz w:val="18"/>
                <w:szCs w:val="18"/>
                <w14:ligatures w14:val="none"/>
              </w:rPr>
            </w:pPr>
            <w:ins w:id="1073" w:author="Jujia Li" w:date="2025-08-25T17:15:00Z" w16du:dateUtc="2025-08-25T22:15:00Z">
              <w:r w:rsidRPr="00B17B5A">
                <w:rPr>
                  <w:rFonts w:ascii="Times New Roman" w:eastAsia="Times New Roman" w:hAnsi="Times New Roman" w:cs="Times New Roman"/>
                  <w:color w:val="000000"/>
                  <w:kern w:val="0"/>
                  <w:sz w:val="18"/>
                  <w:szCs w:val="18"/>
                  <w14:ligatures w14:val="none"/>
                </w:rPr>
                <w:t>0.38</w:t>
              </w:r>
            </w:ins>
          </w:p>
        </w:tc>
      </w:tr>
      <w:tr w:rsidR="00586561" w:rsidRPr="00D80767" w14:paraId="3DBB9DAE" w14:textId="77777777" w:rsidTr="0083524D">
        <w:trPr>
          <w:trHeight w:val="300"/>
          <w:ins w:id="1074" w:author="Jujia Li" w:date="2025-08-25T17:15:00Z"/>
          <w:trPrChange w:id="1075" w:author="Jujia Li" w:date="2025-08-25T17:17:00Z" w16du:dateUtc="2025-08-25T22:17:00Z">
            <w:trPr>
              <w:trHeight w:val="300"/>
            </w:trPr>
          </w:trPrChange>
        </w:trPr>
        <w:tc>
          <w:tcPr>
            <w:tcW w:w="1608" w:type="dxa"/>
            <w:noWrap/>
            <w:vAlign w:val="bottom"/>
            <w:hideMark/>
            <w:tcPrChange w:id="1076" w:author="Jujia Li" w:date="2025-08-25T17:17:00Z" w16du:dateUtc="2025-08-25T22:17:00Z">
              <w:tcPr>
                <w:tcW w:w="1608" w:type="dxa"/>
                <w:tcBorders>
                  <w:top w:val="nil"/>
                  <w:left w:val="nil"/>
                  <w:bottom w:val="nil"/>
                  <w:right w:val="nil"/>
                </w:tcBorders>
                <w:noWrap/>
                <w:vAlign w:val="bottom"/>
                <w:hideMark/>
              </w:tcPr>
            </w:tcPrChange>
          </w:tcPr>
          <w:p w14:paraId="2DE668F2" w14:textId="77777777" w:rsidR="00586561" w:rsidRPr="00B17B5A" w:rsidRDefault="00586561" w:rsidP="00241A4A">
            <w:pPr>
              <w:spacing w:after="0" w:line="240" w:lineRule="auto"/>
              <w:rPr>
                <w:ins w:id="1077" w:author="Jujia Li" w:date="2025-08-25T17:15:00Z" w16du:dateUtc="2025-08-25T22:15:00Z"/>
                <w:rFonts w:ascii="Times New Roman" w:eastAsia="Times New Roman" w:hAnsi="Times New Roman" w:cs="Times New Roman"/>
                <w:color w:val="000000"/>
                <w:kern w:val="0"/>
                <w:sz w:val="20"/>
                <w:szCs w:val="20"/>
                <w14:ligatures w14:val="none"/>
              </w:rPr>
            </w:pPr>
            <w:ins w:id="1078" w:author="Jujia Li" w:date="2025-08-25T17:15:00Z" w16du:dateUtc="2025-08-25T22:15:00Z">
              <w:r w:rsidRPr="00B17B5A">
                <w:rPr>
                  <w:rFonts w:ascii="Times New Roman" w:eastAsia="Times New Roman" w:hAnsi="Times New Roman" w:cs="Times New Roman"/>
                  <w:color w:val="000000"/>
                  <w:kern w:val="0"/>
                  <w:sz w:val="20"/>
                  <w:szCs w:val="20"/>
                  <w14:ligatures w14:val="none"/>
                </w:rPr>
                <w:t>CHEROKEE</w:t>
              </w:r>
            </w:ins>
          </w:p>
        </w:tc>
        <w:tc>
          <w:tcPr>
            <w:tcW w:w="799" w:type="dxa"/>
            <w:noWrap/>
            <w:vAlign w:val="bottom"/>
            <w:hideMark/>
            <w:tcPrChange w:id="1079" w:author="Jujia Li" w:date="2025-08-25T17:17:00Z" w16du:dateUtc="2025-08-25T22:17:00Z">
              <w:tcPr>
                <w:tcW w:w="799" w:type="dxa"/>
                <w:tcBorders>
                  <w:top w:val="nil"/>
                  <w:left w:val="nil"/>
                  <w:bottom w:val="nil"/>
                  <w:right w:val="nil"/>
                </w:tcBorders>
                <w:noWrap/>
                <w:vAlign w:val="bottom"/>
                <w:hideMark/>
              </w:tcPr>
            </w:tcPrChange>
          </w:tcPr>
          <w:p w14:paraId="7B54C54E" w14:textId="77777777" w:rsidR="00586561" w:rsidRPr="00B17B5A" w:rsidRDefault="00586561" w:rsidP="00241A4A">
            <w:pPr>
              <w:spacing w:after="0" w:line="240" w:lineRule="auto"/>
              <w:jc w:val="right"/>
              <w:rPr>
                <w:ins w:id="1080" w:author="Jujia Li" w:date="2025-08-25T17:15:00Z" w16du:dateUtc="2025-08-25T22:15:00Z"/>
                <w:rFonts w:ascii="Times New Roman" w:eastAsia="Times New Roman" w:hAnsi="Times New Roman" w:cs="Times New Roman"/>
                <w:color w:val="000000"/>
                <w:kern w:val="0"/>
                <w:sz w:val="18"/>
                <w:szCs w:val="18"/>
                <w14:ligatures w14:val="none"/>
              </w:rPr>
            </w:pPr>
            <w:ins w:id="1081" w:author="Jujia Li" w:date="2025-08-25T17:15:00Z" w16du:dateUtc="2025-08-25T22:15:00Z">
              <w:r w:rsidRPr="00B17B5A">
                <w:rPr>
                  <w:rFonts w:ascii="Times New Roman" w:eastAsia="Times New Roman" w:hAnsi="Times New Roman" w:cs="Times New Roman"/>
                  <w:color w:val="000000"/>
                  <w:kern w:val="0"/>
                  <w:sz w:val="18"/>
                  <w:szCs w:val="18"/>
                  <w14:ligatures w14:val="none"/>
                </w:rPr>
                <w:t>25768</w:t>
              </w:r>
            </w:ins>
          </w:p>
        </w:tc>
        <w:tc>
          <w:tcPr>
            <w:tcW w:w="799" w:type="dxa"/>
            <w:noWrap/>
            <w:vAlign w:val="bottom"/>
            <w:hideMark/>
            <w:tcPrChange w:id="1082" w:author="Jujia Li" w:date="2025-08-25T17:17:00Z" w16du:dateUtc="2025-08-25T22:17:00Z">
              <w:tcPr>
                <w:tcW w:w="799" w:type="dxa"/>
                <w:tcBorders>
                  <w:top w:val="nil"/>
                  <w:left w:val="nil"/>
                  <w:bottom w:val="nil"/>
                  <w:right w:val="nil"/>
                </w:tcBorders>
                <w:noWrap/>
                <w:vAlign w:val="bottom"/>
                <w:hideMark/>
              </w:tcPr>
            </w:tcPrChange>
          </w:tcPr>
          <w:p w14:paraId="7E2246C8" w14:textId="77777777" w:rsidR="00586561" w:rsidRPr="00B17B5A" w:rsidRDefault="00586561" w:rsidP="00241A4A">
            <w:pPr>
              <w:spacing w:after="0" w:line="240" w:lineRule="auto"/>
              <w:jc w:val="right"/>
              <w:rPr>
                <w:ins w:id="1083" w:author="Jujia Li" w:date="2025-08-25T17:15:00Z" w16du:dateUtc="2025-08-25T22:15:00Z"/>
                <w:rFonts w:ascii="Times New Roman" w:eastAsia="Times New Roman" w:hAnsi="Times New Roman" w:cs="Times New Roman"/>
                <w:color w:val="000000"/>
                <w:kern w:val="0"/>
                <w:sz w:val="18"/>
                <w:szCs w:val="18"/>
                <w14:ligatures w14:val="none"/>
              </w:rPr>
            </w:pPr>
            <w:ins w:id="1084" w:author="Jujia Li" w:date="2025-08-25T17:15:00Z" w16du:dateUtc="2025-08-25T22:15:00Z">
              <w:r w:rsidRPr="00B17B5A">
                <w:rPr>
                  <w:rFonts w:ascii="Times New Roman" w:eastAsia="Times New Roman" w:hAnsi="Times New Roman" w:cs="Times New Roman"/>
                  <w:color w:val="000000"/>
                  <w:kern w:val="0"/>
                  <w:sz w:val="18"/>
                  <w:szCs w:val="18"/>
                  <w14:ligatures w14:val="none"/>
                </w:rPr>
                <w:t>11760</w:t>
              </w:r>
            </w:ins>
          </w:p>
        </w:tc>
        <w:tc>
          <w:tcPr>
            <w:tcW w:w="688" w:type="dxa"/>
            <w:noWrap/>
            <w:vAlign w:val="bottom"/>
            <w:hideMark/>
            <w:tcPrChange w:id="1085" w:author="Jujia Li" w:date="2025-08-25T17:17:00Z" w16du:dateUtc="2025-08-25T22:17:00Z">
              <w:tcPr>
                <w:tcW w:w="688" w:type="dxa"/>
                <w:tcBorders>
                  <w:top w:val="nil"/>
                  <w:left w:val="nil"/>
                  <w:bottom w:val="nil"/>
                  <w:right w:val="nil"/>
                </w:tcBorders>
                <w:noWrap/>
                <w:vAlign w:val="bottom"/>
                <w:hideMark/>
              </w:tcPr>
            </w:tcPrChange>
          </w:tcPr>
          <w:p w14:paraId="040253D5" w14:textId="77777777" w:rsidR="00586561" w:rsidRPr="00B17B5A" w:rsidRDefault="00586561" w:rsidP="00241A4A">
            <w:pPr>
              <w:spacing w:after="0" w:line="240" w:lineRule="auto"/>
              <w:jc w:val="right"/>
              <w:rPr>
                <w:ins w:id="1086" w:author="Jujia Li" w:date="2025-08-25T17:15:00Z" w16du:dateUtc="2025-08-25T22:15:00Z"/>
                <w:rFonts w:ascii="Times New Roman" w:eastAsia="Times New Roman" w:hAnsi="Times New Roman" w:cs="Times New Roman"/>
                <w:color w:val="000000"/>
                <w:kern w:val="0"/>
                <w:sz w:val="18"/>
                <w:szCs w:val="18"/>
                <w14:ligatures w14:val="none"/>
              </w:rPr>
            </w:pPr>
            <w:ins w:id="1087" w:author="Jujia Li" w:date="2025-08-25T17:15:00Z" w16du:dateUtc="2025-08-25T22:15:00Z">
              <w:r w:rsidRPr="00B17B5A">
                <w:rPr>
                  <w:rFonts w:ascii="Times New Roman" w:eastAsia="Times New Roman" w:hAnsi="Times New Roman" w:cs="Times New Roman"/>
                  <w:color w:val="000000"/>
                  <w:kern w:val="0"/>
                  <w:sz w:val="18"/>
                  <w:szCs w:val="18"/>
                  <w14:ligatures w14:val="none"/>
                </w:rPr>
                <w:t>0.46</w:t>
              </w:r>
            </w:ins>
          </w:p>
        </w:tc>
        <w:tc>
          <w:tcPr>
            <w:tcW w:w="799" w:type="dxa"/>
            <w:noWrap/>
            <w:vAlign w:val="bottom"/>
            <w:hideMark/>
            <w:tcPrChange w:id="1088" w:author="Jujia Li" w:date="2025-08-25T17:17:00Z" w16du:dateUtc="2025-08-25T22:17:00Z">
              <w:tcPr>
                <w:tcW w:w="799" w:type="dxa"/>
                <w:tcBorders>
                  <w:top w:val="nil"/>
                  <w:left w:val="nil"/>
                  <w:bottom w:val="nil"/>
                  <w:right w:val="nil"/>
                </w:tcBorders>
                <w:noWrap/>
                <w:vAlign w:val="bottom"/>
                <w:hideMark/>
              </w:tcPr>
            </w:tcPrChange>
          </w:tcPr>
          <w:p w14:paraId="6856B884" w14:textId="77777777" w:rsidR="00586561" w:rsidRPr="00B17B5A" w:rsidRDefault="00586561" w:rsidP="00241A4A">
            <w:pPr>
              <w:spacing w:after="0" w:line="240" w:lineRule="auto"/>
              <w:jc w:val="right"/>
              <w:rPr>
                <w:ins w:id="1089" w:author="Jujia Li" w:date="2025-08-25T17:15:00Z" w16du:dateUtc="2025-08-25T22:15:00Z"/>
                <w:rFonts w:ascii="Times New Roman" w:eastAsia="Times New Roman" w:hAnsi="Times New Roman" w:cs="Times New Roman"/>
                <w:color w:val="000000"/>
                <w:kern w:val="0"/>
                <w:sz w:val="18"/>
                <w:szCs w:val="18"/>
                <w14:ligatures w14:val="none"/>
              </w:rPr>
            </w:pPr>
            <w:ins w:id="1090" w:author="Jujia Li" w:date="2025-08-25T17:15:00Z" w16du:dateUtc="2025-08-25T22:15:00Z">
              <w:r w:rsidRPr="00B17B5A">
                <w:rPr>
                  <w:rFonts w:ascii="Times New Roman" w:eastAsia="Times New Roman" w:hAnsi="Times New Roman" w:cs="Times New Roman"/>
                  <w:color w:val="000000"/>
                  <w:kern w:val="0"/>
                  <w:sz w:val="18"/>
                  <w:szCs w:val="18"/>
                  <w14:ligatures w14:val="none"/>
                </w:rPr>
                <w:t>25805</w:t>
              </w:r>
            </w:ins>
          </w:p>
        </w:tc>
        <w:tc>
          <w:tcPr>
            <w:tcW w:w="799" w:type="dxa"/>
            <w:noWrap/>
            <w:vAlign w:val="bottom"/>
            <w:hideMark/>
            <w:tcPrChange w:id="1091" w:author="Jujia Li" w:date="2025-08-25T17:17:00Z" w16du:dateUtc="2025-08-25T22:17:00Z">
              <w:tcPr>
                <w:tcW w:w="799" w:type="dxa"/>
                <w:tcBorders>
                  <w:top w:val="nil"/>
                  <w:left w:val="nil"/>
                  <w:bottom w:val="nil"/>
                  <w:right w:val="nil"/>
                </w:tcBorders>
                <w:noWrap/>
                <w:vAlign w:val="bottom"/>
                <w:hideMark/>
              </w:tcPr>
            </w:tcPrChange>
          </w:tcPr>
          <w:p w14:paraId="61F18B40" w14:textId="77777777" w:rsidR="00586561" w:rsidRPr="00B17B5A" w:rsidRDefault="00586561" w:rsidP="00241A4A">
            <w:pPr>
              <w:spacing w:after="0" w:line="240" w:lineRule="auto"/>
              <w:jc w:val="right"/>
              <w:rPr>
                <w:ins w:id="1092" w:author="Jujia Li" w:date="2025-08-25T17:15:00Z" w16du:dateUtc="2025-08-25T22:15:00Z"/>
                <w:rFonts w:ascii="Times New Roman" w:eastAsia="Times New Roman" w:hAnsi="Times New Roman" w:cs="Times New Roman"/>
                <w:color w:val="000000"/>
                <w:kern w:val="0"/>
                <w:sz w:val="18"/>
                <w:szCs w:val="18"/>
                <w14:ligatures w14:val="none"/>
              </w:rPr>
            </w:pPr>
            <w:ins w:id="1093" w:author="Jujia Li" w:date="2025-08-25T17:15:00Z" w16du:dateUtc="2025-08-25T22:15:00Z">
              <w:r w:rsidRPr="00B17B5A">
                <w:rPr>
                  <w:rFonts w:ascii="Times New Roman" w:eastAsia="Times New Roman" w:hAnsi="Times New Roman" w:cs="Times New Roman"/>
                  <w:color w:val="000000"/>
                  <w:kern w:val="0"/>
                  <w:sz w:val="18"/>
                  <w:szCs w:val="18"/>
                  <w14:ligatures w14:val="none"/>
                </w:rPr>
                <w:t>11531</w:t>
              </w:r>
            </w:ins>
          </w:p>
        </w:tc>
        <w:tc>
          <w:tcPr>
            <w:tcW w:w="800" w:type="dxa"/>
            <w:noWrap/>
            <w:vAlign w:val="bottom"/>
            <w:hideMark/>
            <w:tcPrChange w:id="1094" w:author="Jujia Li" w:date="2025-08-25T17:17:00Z" w16du:dateUtc="2025-08-25T22:17:00Z">
              <w:tcPr>
                <w:tcW w:w="800" w:type="dxa"/>
                <w:tcBorders>
                  <w:top w:val="nil"/>
                  <w:left w:val="nil"/>
                  <w:bottom w:val="nil"/>
                  <w:right w:val="nil"/>
                </w:tcBorders>
                <w:noWrap/>
                <w:vAlign w:val="bottom"/>
                <w:hideMark/>
              </w:tcPr>
            </w:tcPrChange>
          </w:tcPr>
          <w:p w14:paraId="0A77F44A" w14:textId="77777777" w:rsidR="00586561" w:rsidRPr="00B17B5A" w:rsidRDefault="00586561" w:rsidP="00241A4A">
            <w:pPr>
              <w:spacing w:after="0" w:line="240" w:lineRule="auto"/>
              <w:jc w:val="right"/>
              <w:rPr>
                <w:ins w:id="1095" w:author="Jujia Li" w:date="2025-08-25T17:15:00Z" w16du:dateUtc="2025-08-25T22:15:00Z"/>
                <w:rFonts w:ascii="Times New Roman" w:eastAsia="Times New Roman" w:hAnsi="Times New Roman" w:cs="Times New Roman"/>
                <w:color w:val="000000"/>
                <w:kern w:val="0"/>
                <w:sz w:val="18"/>
                <w:szCs w:val="18"/>
                <w14:ligatures w14:val="none"/>
              </w:rPr>
            </w:pPr>
            <w:ins w:id="1096" w:author="Jujia Li" w:date="2025-08-25T17:15:00Z" w16du:dateUtc="2025-08-25T22:15:00Z">
              <w:r w:rsidRPr="00B17B5A">
                <w:rPr>
                  <w:rFonts w:ascii="Times New Roman" w:eastAsia="Times New Roman" w:hAnsi="Times New Roman" w:cs="Times New Roman"/>
                  <w:color w:val="000000"/>
                  <w:kern w:val="0"/>
                  <w:sz w:val="18"/>
                  <w:szCs w:val="18"/>
                  <w14:ligatures w14:val="none"/>
                </w:rPr>
                <w:t>0.45</w:t>
              </w:r>
            </w:ins>
          </w:p>
        </w:tc>
        <w:tc>
          <w:tcPr>
            <w:tcW w:w="800" w:type="dxa"/>
            <w:noWrap/>
            <w:vAlign w:val="bottom"/>
            <w:hideMark/>
            <w:tcPrChange w:id="1097" w:author="Jujia Li" w:date="2025-08-25T17:17:00Z" w16du:dateUtc="2025-08-25T22:17:00Z">
              <w:tcPr>
                <w:tcW w:w="800" w:type="dxa"/>
                <w:tcBorders>
                  <w:top w:val="nil"/>
                  <w:left w:val="nil"/>
                  <w:bottom w:val="nil"/>
                  <w:right w:val="nil"/>
                </w:tcBorders>
                <w:noWrap/>
                <w:vAlign w:val="bottom"/>
                <w:hideMark/>
              </w:tcPr>
            </w:tcPrChange>
          </w:tcPr>
          <w:p w14:paraId="36E36CC9" w14:textId="77777777" w:rsidR="00586561" w:rsidRPr="00B17B5A" w:rsidRDefault="00586561" w:rsidP="00241A4A">
            <w:pPr>
              <w:spacing w:after="0" w:line="240" w:lineRule="auto"/>
              <w:jc w:val="right"/>
              <w:rPr>
                <w:ins w:id="1098" w:author="Jujia Li" w:date="2025-08-25T17:15:00Z" w16du:dateUtc="2025-08-25T22:15:00Z"/>
                <w:rFonts w:ascii="Times New Roman" w:eastAsia="Times New Roman" w:hAnsi="Times New Roman" w:cs="Times New Roman"/>
                <w:color w:val="000000"/>
                <w:kern w:val="0"/>
                <w:sz w:val="18"/>
                <w:szCs w:val="18"/>
                <w14:ligatures w14:val="none"/>
              </w:rPr>
            </w:pPr>
            <w:ins w:id="1099" w:author="Jujia Li" w:date="2025-08-25T17:15:00Z" w16du:dateUtc="2025-08-25T22:15:00Z">
              <w:r w:rsidRPr="00B17B5A">
                <w:rPr>
                  <w:rFonts w:ascii="Times New Roman" w:eastAsia="Times New Roman" w:hAnsi="Times New Roman" w:cs="Times New Roman"/>
                  <w:color w:val="000000"/>
                  <w:kern w:val="0"/>
                  <w:sz w:val="18"/>
                  <w:szCs w:val="18"/>
                  <w14:ligatures w14:val="none"/>
                </w:rPr>
                <w:t>26014</w:t>
              </w:r>
            </w:ins>
          </w:p>
        </w:tc>
        <w:tc>
          <w:tcPr>
            <w:tcW w:w="800" w:type="dxa"/>
            <w:noWrap/>
            <w:vAlign w:val="bottom"/>
            <w:hideMark/>
            <w:tcPrChange w:id="1100" w:author="Jujia Li" w:date="2025-08-25T17:17:00Z" w16du:dateUtc="2025-08-25T22:17:00Z">
              <w:tcPr>
                <w:tcW w:w="800" w:type="dxa"/>
                <w:tcBorders>
                  <w:top w:val="nil"/>
                  <w:left w:val="nil"/>
                  <w:bottom w:val="nil"/>
                  <w:right w:val="nil"/>
                </w:tcBorders>
                <w:noWrap/>
                <w:vAlign w:val="bottom"/>
                <w:hideMark/>
              </w:tcPr>
            </w:tcPrChange>
          </w:tcPr>
          <w:p w14:paraId="4DD133CF" w14:textId="77777777" w:rsidR="00586561" w:rsidRPr="00B17B5A" w:rsidRDefault="00586561" w:rsidP="00241A4A">
            <w:pPr>
              <w:spacing w:after="0" w:line="240" w:lineRule="auto"/>
              <w:jc w:val="right"/>
              <w:rPr>
                <w:ins w:id="1101" w:author="Jujia Li" w:date="2025-08-25T17:15:00Z" w16du:dateUtc="2025-08-25T22:15:00Z"/>
                <w:rFonts w:ascii="Times New Roman" w:eastAsia="Times New Roman" w:hAnsi="Times New Roman" w:cs="Times New Roman"/>
                <w:color w:val="000000"/>
                <w:kern w:val="0"/>
                <w:sz w:val="18"/>
                <w:szCs w:val="18"/>
                <w14:ligatures w14:val="none"/>
              </w:rPr>
            </w:pPr>
            <w:ins w:id="1102" w:author="Jujia Li" w:date="2025-08-25T17:15:00Z" w16du:dateUtc="2025-08-25T22:15:00Z">
              <w:r w:rsidRPr="00B17B5A">
                <w:rPr>
                  <w:rFonts w:ascii="Times New Roman" w:eastAsia="Times New Roman" w:hAnsi="Times New Roman" w:cs="Times New Roman"/>
                  <w:color w:val="000000"/>
                  <w:kern w:val="0"/>
                  <w:sz w:val="18"/>
                  <w:szCs w:val="18"/>
                  <w14:ligatures w14:val="none"/>
                </w:rPr>
                <w:t>16612</w:t>
              </w:r>
            </w:ins>
          </w:p>
        </w:tc>
        <w:tc>
          <w:tcPr>
            <w:tcW w:w="800" w:type="dxa"/>
            <w:noWrap/>
            <w:vAlign w:val="bottom"/>
            <w:hideMark/>
            <w:tcPrChange w:id="1103" w:author="Jujia Li" w:date="2025-08-25T17:17:00Z" w16du:dateUtc="2025-08-25T22:17:00Z">
              <w:tcPr>
                <w:tcW w:w="800" w:type="dxa"/>
                <w:tcBorders>
                  <w:top w:val="nil"/>
                  <w:left w:val="nil"/>
                  <w:bottom w:val="nil"/>
                  <w:right w:val="nil"/>
                </w:tcBorders>
                <w:noWrap/>
                <w:vAlign w:val="bottom"/>
                <w:hideMark/>
              </w:tcPr>
            </w:tcPrChange>
          </w:tcPr>
          <w:p w14:paraId="6DBD6F67" w14:textId="77777777" w:rsidR="00586561" w:rsidRPr="00B17B5A" w:rsidRDefault="00586561" w:rsidP="00241A4A">
            <w:pPr>
              <w:spacing w:after="0" w:line="240" w:lineRule="auto"/>
              <w:jc w:val="right"/>
              <w:rPr>
                <w:ins w:id="1104" w:author="Jujia Li" w:date="2025-08-25T17:15:00Z" w16du:dateUtc="2025-08-25T22:15:00Z"/>
                <w:rFonts w:ascii="Times New Roman" w:eastAsia="Times New Roman" w:hAnsi="Times New Roman" w:cs="Times New Roman"/>
                <w:color w:val="000000"/>
                <w:kern w:val="0"/>
                <w:sz w:val="18"/>
                <w:szCs w:val="18"/>
                <w14:ligatures w14:val="none"/>
              </w:rPr>
            </w:pPr>
            <w:ins w:id="1105" w:author="Jujia Li" w:date="2025-08-25T17:15:00Z" w16du:dateUtc="2025-08-25T22:15:00Z">
              <w:r w:rsidRPr="00B17B5A">
                <w:rPr>
                  <w:rFonts w:ascii="Times New Roman" w:eastAsia="Times New Roman" w:hAnsi="Times New Roman" w:cs="Times New Roman"/>
                  <w:color w:val="000000"/>
                  <w:kern w:val="0"/>
                  <w:sz w:val="18"/>
                  <w:szCs w:val="18"/>
                  <w14:ligatures w14:val="none"/>
                </w:rPr>
                <w:t>0.64</w:t>
              </w:r>
            </w:ins>
          </w:p>
        </w:tc>
        <w:tc>
          <w:tcPr>
            <w:tcW w:w="800" w:type="dxa"/>
            <w:noWrap/>
            <w:vAlign w:val="bottom"/>
            <w:hideMark/>
            <w:tcPrChange w:id="1106" w:author="Jujia Li" w:date="2025-08-25T17:17:00Z" w16du:dateUtc="2025-08-25T22:17:00Z">
              <w:tcPr>
                <w:tcW w:w="800" w:type="dxa"/>
                <w:tcBorders>
                  <w:top w:val="nil"/>
                  <w:left w:val="nil"/>
                  <w:bottom w:val="nil"/>
                  <w:right w:val="nil"/>
                </w:tcBorders>
                <w:noWrap/>
                <w:vAlign w:val="bottom"/>
                <w:hideMark/>
              </w:tcPr>
            </w:tcPrChange>
          </w:tcPr>
          <w:p w14:paraId="1767AF24" w14:textId="77777777" w:rsidR="00586561" w:rsidRPr="00B17B5A" w:rsidRDefault="00586561" w:rsidP="00241A4A">
            <w:pPr>
              <w:spacing w:after="0" w:line="240" w:lineRule="auto"/>
              <w:jc w:val="right"/>
              <w:rPr>
                <w:ins w:id="1107" w:author="Jujia Li" w:date="2025-08-25T17:15:00Z" w16du:dateUtc="2025-08-25T22:15:00Z"/>
                <w:rFonts w:ascii="Times New Roman" w:eastAsia="Times New Roman" w:hAnsi="Times New Roman" w:cs="Times New Roman"/>
                <w:color w:val="000000"/>
                <w:kern w:val="0"/>
                <w:sz w:val="18"/>
                <w:szCs w:val="18"/>
                <w14:ligatures w14:val="none"/>
              </w:rPr>
            </w:pPr>
            <w:ins w:id="1108" w:author="Jujia Li" w:date="2025-08-25T17:15:00Z" w16du:dateUtc="2025-08-25T22:15:00Z">
              <w:r w:rsidRPr="00B17B5A">
                <w:rPr>
                  <w:rFonts w:ascii="Times New Roman" w:eastAsia="Times New Roman" w:hAnsi="Times New Roman" w:cs="Times New Roman"/>
                  <w:color w:val="000000"/>
                  <w:kern w:val="0"/>
                  <w:sz w:val="18"/>
                  <w:szCs w:val="18"/>
                  <w14:ligatures w14:val="none"/>
                </w:rPr>
                <w:t>26196</w:t>
              </w:r>
            </w:ins>
          </w:p>
        </w:tc>
        <w:tc>
          <w:tcPr>
            <w:tcW w:w="800" w:type="dxa"/>
            <w:noWrap/>
            <w:vAlign w:val="bottom"/>
            <w:hideMark/>
            <w:tcPrChange w:id="1109" w:author="Jujia Li" w:date="2025-08-25T17:17:00Z" w16du:dateUtc="2025-08-25T22:17:00Z">
              <w:tcPr>
                <w:tcW w:w="800" w:type="dxa"/>
                <w:tcBorders>
                  <w:top w:val="nil"/>
                  <w:left w:val="nil"/>
                  <w:bottom w:val="nil"/>
                  <w:right w:val="nil"/>
                </w:tcBorders>
                <w:noWrap/>
                <w:vAlign w:val="bottom"/>
                <w:hideMark/>
              </w:tcPr>
            </w:tcPrChange>
          </w:tcPr>
          <w:p w14:paraId="7FB6C121" w14:textId="77777777" w:rsidR="00586561" w:rsidRPr="00B17B5A" w:rsidRDefault="00586561" w:rsidP="00241A4A">
            <w:pPr>
              <w:spacing w:after="0" w:line="240" w:lineRule="auto"/>
              <w:jc w:val="right"/>
              <w:rPr>
                <w:ins w:id="1110" w:author="Jujia Li" w:date="2025-08-25T17:15:00Z" w16du:dateUtc="2025-08-25T22:15:00Z"/>
                <w:rFonts w:ascii="Times New Roman" w:eastAsia="Times New Roman" w:hAnsi="Times New Roman" w:cs="Times New Roman"/>
                <w:color w:val="000000"/>
                <w:kern w:val="0"/>
                <w:sz w:val="18"/>
                <w:szCs w:val="18"/>
                <w14:ligatures w14:val="none"/>
              </w:rPr>
            </w:pPr>
            <w:ins w:id="1111" w:author="Jujia Li" w:date="2025-08-25T17:15:00Z" w16du:dateUtc="2025-08-25T22:15:00Z">
              <w:r w:rsidRPr="00B17B5A">
                <w:rPr>
                  <w:rFonts w:ascii="Times New Roman" w:eastAsia="Times New Roman" w:hAnsi="Times New Roman" w:cs="Times New Roman"/>
                  <w:color w:val="000000"/>
                  <w:kern w:val="0"/>
                  <w:sz w:val="18"/>
                  <w:szCs w:val="18"/>
                  <w14:ligatures w14:val="none"/>
                </w:rPr>
                <w:t>18060</w:t>
              </w:r>
            </w:ins>
          </w:p>
        </w:tc>
        <w:tc>
          <w:tcPr>
            <w:tcW w:w="800" w:type="dxa"/>
            <w:noWrap/>
            <w:vAlign w:val="bottom"/>
            <w:hideMark/>
            <w:tcPrChange w:id="1112" w:author="Jujia Li" w:date="2025-08-25T17:17:00Z" w16du:dateUtc="2025-08-25T22:17:00Z">
              <w:tcPr>
                <w:tcW w:w="800" w:type="dxa"/>
                <w:tcBorders>
                  <w:top w:val="nil"/>
                  <w:left w:val="nil"/>
                  <w:bottom w:val="nil"/>
                  <w:right w:val="nil"/>
                </w:tcBorders>
                <w:noWrap/>
                <w:vAlign w:val="bottom"/>
                <w:hideMark/>
              </w:tcPr>
            </w:tcPrChange>
          </w:tcPr>
          <w:p w14:paraId="211C1304" w14:textId="77777777" w:rsidR="00586561" w:rsidRPr="00B17B5A" w:rsidRDefault="00586561" w:rsidP="00241A4A">
            <w:pPr>
              <w:spacing w:after="0" w:line="240" w:lineRule="auto"/>
              <w:jc w:val="right"/>
              <w:rPr>
                <w:ins w:id="1113" w:author="Jujia Li" w:date="2025-08-25T17:15:00Z" w16du:dateUtc="2025-08-25T22:15:00Z"/>
                <w:rFonts w:ascii="Times New Roman" w:eastAsia="Times New Roman" w:hAnsi="Times New Roman" w:cs="Times New Roman"/>
                <w:color w:val="000000"/>
                <w:kern w:val="0"/>
                <w:sz w:val="18"/>
                <w:szCs w:val="18"/>
                <w14:ligatures w14:val="none"/>
              </w:rPr>
            </w:pPr>
            <w:ins w:id="1114" w:author="Jujia Li" w:date="2025-08-25T17:15:00Z" w16du:dateUtc="2025-08-25T22:15:00Z">
              <w:r w:rsidRPr="00B17B5A">
                <w:rPr>
                  <w:rFonts w:ascii="Times New Roman" w:eastAsia="Times New Roman" w:hAnsi="Times New Roman" w:cs="Times New Roman"/>
                  <w:color w:val="000000"/>
                  <w:kern w:val="0"/>
                  <w:sz w:val="18"/>
                  <w:szCs w:val="18"/>
                  <w14:ligatures w14:val="none"/>
                </w:rPr>
                <w:t>0.69</w:t>
              </w:r>
            </w:ins>
          </w:p>
        </w:tc>
        <w:tc>
          <w:tcPr>
            <w:tcW w:w="891" w:type="dxa"/>
            <w:noWrap/>
            <w:vAlign w:val="bottom"/>
            <w:hideMark/>
            <w:tcPrChange w:id="1115" w:author="Jujia Li" w:date="2025-08-25T17:17:00Z" w16du:dateUtc="2025-08-25T22:17:00Z">
              <w:tcPr>
                <w:tcW w:w="891" w:type="dxa"/>
                <w:tcBorders>
                  <w:top w:val="nil"/>
                  <w:left w:val="nil"/>
                  <w:bottom w:val="nil"/>
                  <w:right w:val="nil"/>
                </w:tcBorders>
                <w:noWrap/>
                <w:vAlign w:val="bottom"/>
                <w:hideMark/>
              </w:tcPr>
            </w:tcPrChange>
          </w:tcPr>
          <w:p w14:paraId="4D123607" w14:textId="77777777" w:rsidR="00586561" w:rsidRPr="00B17B5A" w:rsidRDefault="00586561" w:rsidP="00241A4A">
            <w:pPr>
              <w:spacing w:after="0" w:line="240" w:lineRule="auto"/>
              <w:jc w:val="right"/>
              <w:rPr>
                <w:ins w:id="1116" w:author="Jujia Li" w:date="2025-08-25T17:15:00Z" w16du:dateUtc="2025-08-25T22:15:00Z"/>
                <w:rFonts w:ascii="Times New Roman" w:eastAsia="Times New Roman" w:hAnsi="Times New Roman" w:cs="Times New Roman"/>
                <w:color w:val="000000"/>
                <w:kern w:val="0"/>
                <w:sz w:val="18"/>
                <w:szCs w:val="18"/>
                <w14:ligatures w14:val="none"/>
              </w:rPr>
            </w:pPr>
            <w:ins w:id="1117" w:author="Jujia Li" w:date="2025-08-25T17:15:00Z" w16du:dateUtc="2025-08-25T22:15:00Z">
              <w:r w:rsidRPr="00B17B5A">
                <w:rPr>
                  <w:rFonts w:ascii="Times New Roman" w:eastAsia="Times New Roman" w:hAnsi="Times New Roman" w:cs="Times New Roman"/>
                  <w:color w:val="000000"/>
                  <w:kern w:val="0"/>
                  <w:sz w:val="18"/>
                  <w:szCs w:val="18"/>
                  <w14:ligatures w14:val="none"/>
                </w:rPr>
                <w:t>57963</w:t>
              </w:r>
            </w:ins>
          </w:p>
        </w:tc>
        <w:tc>
          <w:tcPr>
            <w:tcW w:w="977" w:type="dxa"/>
            <w:noWrap/>
            <w:vAlign w:val="bottom"/>
            <w:hideMark/>
            <w:tcPrChange w:id="1118" w:author="Jujia Li" w:date="2025-08-25T17:17:00Z" w16du:dateUtc="2025-08-25T22:17:00Z">
              <w:tcPr>
                <w:tcW w:w="977" w:type="dxa"/>
                <w:tcBorders>
                  <w:top w:val="nil"/>
                  <w:left w:val="nil"/>
                  <w:bottom w:val="nil"/>
                  <w:right w:val="nil"/>
                </w:tcBorders>
                <w:noWrap/>
                <w:vAlign w:val="bottom"/>
                <w:hideMark/>
              </w:tcPr>
            </w:tcPrChange>
          </w:tcPr>
          <w:p w14:paraId="4EAF7F83" w14:textId="77777777" w:rsidR="00586561" w:rsidRPr="00B17B5A" w:rsidRDefault="00586561" w:rsidP="00241A4A">
            <w:pPr>
              <w:spacing w:after="0" w:line="240" w:lineRule="auto"/>
              <w:jc w:val="right"/>
              <w:rPr>
                <w:ins w:id="1119" w:author="Jujia Li" w:date="2025-08-25T17:15:00Z" w16du:dateUtc="2025-08-25T22:15:00Z"/>
                <w:rFonts w:ascii="Times New Roman" w:eastAsia="Times New Roman" w:hAnsi="Times New Roman" w:cs="Times New Roman"/>
                <w:color w:val="000000"/>
                <w:kern w:val="0"/>
                <w:sz w:val="18"/>
                <w:szCs w:val="18"/>
                <w14:ligatures w14:val="none"/>
              </w:rPr>
            </w:pPr>
            <w:ins w:id="1120" w:author="Jujia Li" w:date="2025-08-25T17:15:00Z" w16du:dateUtc="2025-08-25T22:15:00Z">
              <w:r w:rsidRPr="00B17B5A">
                <w:rPr>
                  <w:rFonts w:ascii="Times New Roman" w:eastAsia="Times New Roman" w:hAnsi="Times New Roman" w:cs="Times New Roman"/>
                  <w:color w:val="000000"/>
                  <w:kern w:val="0"/>
                  <w:sz w:val="18"/>
                  <w:szCs w:val="18"/>
                  <w14:ligatures w14:val="none"/>
                </w:rPr>
                <w:t>0.56</w:t>
              </w:r>
            </w:ins>
          </w:p>
        </w:tc>
      </w:tr>
      <w:tr w:rsidR="00586561" w:rsidRPr="00D80767" w14:paraId="39FAEEE5" w14:textId="77777777" w:rsidTr="0083524D">
        <w:trPr>
          <w:trHeight w:val="300"/>
          <w:ins w:id="1121" w:author="Jujia Li" w:date="2025-08-25T17:15:00Z"/>
          <w:trPrChange w:id="1122" w:author="Jujia Li" w:date="2025-08-25T17:17:00Z" w16du:dateUtc="2025-08-25T22:17:00Z">
            <w:trPr>
              <w:trHeight w:val="300"/>
            </w:trPr>
          </w:trPrChange>
        </w:trPr>
        <w:tc>
          <w:tcPr>
            <w:tcW w:w="1608" w:type="dxa"/>
            <w:noWrap/>
            <w:vAlign w:val="bottom"/>
            <w:hideMark/>
            <w:tcPrChange w:id="1123" w:author="Jujia Li" w:date="2025-08-25T17:17:00Z" w16du:dateUtc="2025-08-25T22:17:00Z">
              <w:tcPr>
                <w:tcW w:w="1608" w:type="dxa"/>
                <w:tcBorders>
                  <w:top w:val="nil"/>
                  <w:left w:val="nil"/>
                  <w:bottom w:val="nil"/>
                  <w:right w:val="nil"/>
                </w:tcBorders>
                <w:noWrap/>
                <w:vAlign w:val="bottom"/>
                <w:hideMark/>
              </w:tcPr>
            </w:tcPrChange>
          </w:tcPr>
          <w:p w14:paraId="619CF4ED" w14:textId="77777777" w:rsidR="00586561" w:rsidRPr="00B17B5A" w:rsidRDefault="00586561" w:rsidP="00241A4A">
            <w:pPr>
              <w:spacing w:after="0" w:line="240" w:lineRule="auto"/>
              <w:rPr>
                <w:ins w:id="1124" w:author="Jujia Li" w:date="2025-08-25T17:15:00Z" w16du:dateUtc="2025-08-25T22:15:00Z"/>
                <w:rFonts w:ascii="Times New Roman" w:eastAsia="Times New Roman" w:hAnsi="Times New Roman" w:cs="Times New Roman"/>
                <w:color w:val="000000"/>
                <w:kern w:val="0"/>
                <w:sz w:val="20"/>
                <w:szCs w:val="20"/>
                <w14:ligatures w14:val="none"/>
              </w:rPr>
            </w:pPr>
            <w:ins w:id="1125" w:author="Jujia Li" w:date="2025-08-25T17:15:00Z" w16du:dateUtc="2025-08-25T22:15:00Z">
              <w:r w:rsidRPr="00B17B5A">
                <w:rPr>
                  <w:rFonts w:ascii="Times New Roman" w:eastAsia="Times New Roman" w:hAnsi="Times New Roman" w:cs="Times New Roman"/>
                  <w:color w:val="000000"/>
                  <w:kern w:val="0"/>
                  <w:sz w:val="20"/>
                  <w:szCs w:val="20"/>
                  <w14:ligatures w14:val="none"/>
                </w:rPr>
                <w:t>COLBERT</w:t>
              </w:r>
            </w:ins>
          </w:p>
        </w:tc>
        <w:tc>
          <w:tcPr>
            <w:tcW w:w="799" w:type="dxa"/>
            <w:noWrap/>
            <w:vAlign w:val="bottom"/>
            <w:hideMark/>
            <w:tcPrChange w:id="1126" w:author="Jujia Li" w:date="2025-08-25T17:17:00Z" w16du:dateUtc="2025-08-25T22:17:00Z">
              <w:tcPr>
                <w:tcW w:w="799" w:type="dxa"/>
                <w:tcBorders>
                  <w:top w:val="nil"/>
                  <w:left w:val="nil"/>
                  <w:bottom w:val="nil"/>
                  <w:right w:val="nil"/>
                </w:tcBorders>
                <w:noWrap/>
                <w:vAlign w:val="bottom"/>
                <w:hideMark/>
              </w:tcPr>
            </w:tcPrChange>
          </w:tcPr>
          <w:p w14:paraId="5D6D0455" w14:textId="77777777" w:rsidR="00586561" w:rsidRPr="00B17B5A" w:rsidRDefault="00586561" w:rsidP="00241A4A">
            <w:pPr>
              <w:spacing w:after="0" w:line="240" w:lineRule="auto"/>
              <w:jc w:val="right"/>
              <w:rPr>
                <w:ins w:id="1127" w:author="Jujia Li" w:date="2025-08-25T17:15:00Z" w16du:dateUtc="2025-08-25T22:15:00Z"/>
                <w:rFonts w:ascii="Times New Roman" w:eastAsia="Times New Roman" w:hAnsi="Times New Roman" w:cs="Times New Roman"/>
                <w:color w:val="000000"/>
                <w:kern w:val="0"/>
                <w:sz w:val="18"/>
                <w:szCs w:val="18"/>
                <w14:ligatures w14:val="none"/>
              </w:rPr>
            </w:pPr>
            <w:ins w:id="1128" w:author="Jujia Li" w:date="2025-08-25T17:15:00Z" w16du:dateUtc="2025-08-25T22:15:00Z">
              <w:r w:rsidRPr="00B17B5A">
                <w:rPr>
                  <w:rFonts w:ascii="Times New Roman" w:eastAsia="Times New Roman" w:hAnsi="Times New Roman" w:cs="Times New Roman"/>
                  <w:color w:val="000000"/>
                  <w:kern w:val="0"/>
                  <w:sz w:val="18"/>
                  <w:szCs w:val="18"/>
                  <w14:ligatures w14:val="none"/>
                </w:rPr>
                <w:t>54497</w:t>
              </w:r>
            </w:ins>
          </w:p>
        </w:tc>
        <w:tc>
          <w:tcPr>
            <w:tcW w:w="799" w:type="dxa"/>
            <w:noWrap/>
            <w:vAlign w:val="bottom"/>
            <w:hideMark/>
            <w:tcPrChange w:id="1129" w:author="Jujia Li" w:date="2025-08-25T17:17:00Z" w16du:dateUtc="2025-08-25T22:17:00Z">
              <w:tcPr>
                <w:tcW w:w="799" w:type="dxa"/>
                <w:tcBorders>
                  <w:top w:val="nil"/>
                  <w:left w:val="nil"/>
                  <w:bottom w:val="nil"/>
                  <w:right w:val="nil"/>
                </w:tcBorders>
                <w:noWrap/>
                <w:vAlign w:val="bottom"/>
                <w:hideMark/>
              </w:tcPr>
            </w:tcPrChange>
          </w:tcPr>
          <w:p w14:paraId="3A4C21B9" w14:textId="77777777" w:rsidR="00586561" w:rsidRPr="00B17B5A" w:rsidRDefault="00586561" w:rsidP="00241A4A">
            <w:pPr>
              <w:spacing w:after="0" w:line="240" w:lineRule="auto"/>
              <w:jc w:val="right"/>
              <w:rPr>
                <w:ins w:id="1130" w:author="Jujia Li" w:date="2025-08-25T17:15:00Z" w16du:dateUtc="2025-08-25T22:15:00Z"/>
                <w:rFonts w:ascii="Times New Roman" w:eastAsia="Times New Roman" w:hAnsi="Times New Roman" w:cs="Times New Roman"/>
                <w:color w:val="000000"/>
                <w:kern w:val="0"/>
                <w:sz w:val="18"/>
                <w:szCs w:val="18"/>
                <w14:ligatures w14:val="none"/>
              </w:rPr>
            </w:pPr>
            <w:ins w:id="1131" w:author="Jujia Li" w:date="2025-08-25T17:15:00Z" w16du:dateUtc="2025-08-25T22:15:00Z">
              <w:r w:rsidRPr="00B17B5A">
                <w:rPr>
                  <w:rFonts w:ascii="Times New Roman" w:eastAsia="Times New Roman" w:hAnsi="Times New Roman" w:cs="Times New Roman"/>
                  <w:color w:val="000000"/>
                  <w:kern w:val="0"/>
                  <w:sz w:val="18"/>
                  <w:szCs w:val="18"/>
                  <w14:ligatures w14:val="none"/>
                </w:rPr>
                <w:t>42670</w:t>
              </w:r>
            </w:ins>
          </w:p>
        </w:tc>
        <w:tc>
          <w:tcPr>
            <w:tcW w:w="688" w:type="dxa"/>
            <w:noWrap/>
            <w:vAlign w:val="bottom"/>
            <w:hideMark/>
            <w:tcPrChange w:id="1132" w:author="Jujia Li" w:date="2025-08-25T17:17:00Z" w16du:dateUtc="2025-08-25T22:17:00Z">
              <w:tcPr>
                <w:tcW w:w="688" w:type="dxa"/>
                <w:tcBorders>
                  <w:top w:val="nil"/>
                  <w:left w:val="nil"/>
                  <w:bottom w:val="nil"/>
                  <w:right w:val="nil"/>
                </w:tcBorders>
                <w:noWrap/>
                <w:vAlign w:val="bottom"/>
                <w:hideMark/>
              </w:tcPr>
            </w:tcPrChange>
          </w:tcPr>
          <w:p w14:paraId="15B67ED1" w14:textId="77777777" w:rsidR="00586561" w:rsidRPr="00B17B5A" w:rsidRDefault="00586561" w:rsidP="00241A4A">
            <w:pPr>
              <w:spacing w:after="0" w:line="240" w:lineRule="auto"/>
              <w:jc w:val="right"/>
              <w:rPr>
                <w:ins w:id="1133" w:author="Jujia Li" w:date="2025-08-25T17:15:00Z" w16du:dateUtc="2025-08-25T22:15:00Z"/>
                <w:rFonts w:ascii="Times New Roman" w:eastAsia="Times New Roman" w:hAnsi="Times New Roman" w:cs="Times New Roman"/>
                <w:color w:val="000000"/>
                <w:kern w:val="0"/>
                <w:sz w:val="18"/>
                <w:szCs w:val="18"/>
                <w14:ligatures w14:val="none"/>
              </w:rPr>
            </w:pPr>
            <w:ins w:id="1134" w:author="Jujia Li" w:date="2025-08-25T17:15:00Z" w16du:dateUtc="2025-08-25T22:15:00Z">
              <w:r w:rsidRPr="00B17B5A">
                <w:rPr>
                  <w:rFonts w:ascii="Times New Roman" w:eastAsia="Times New Roman" w:hAnsi="Times New Roman" w:cs="Times New Roman"/>
                  <w:color w:val="000000"/>
                  <w:kern w:val="0"/>
                  <w:sz w:val="18"/>
                  <w:szCs w:val="18"/>
                  <w14:ligatures w14:val="none"/>
                </w:rPr>
                <w:t>0.78</w:t>
              </w:r>
            </w:ins>
          </w:p>
        </w:tc>
        <w:tc>
          <w:tcPr>
            <w:tcW w:w="799" w:type="dxa"/>
            <w:noWrap/>
            <w:vAlign w:val="bottom"/>
            <w:hideMark/>
            <w:tcPrChange w:id="1135" w:author="Jujia Li" w:date="2025-08-25T17:17:00Z" w16du:dateUtc="2025-08-25T22:17:00Z">
              <w:tcPr>
                <w:tcW w:w="799" w:type="dxa"/>
                <w:tcBorders>
                  <w:top w:val="nil"/>
                  <w:left w:val="nil"/>
                  <w:bottom w:val="nil"/>
                  <w:right w:val="nil"/>
                </w:tcBorders>
                <w:noWrap/>
                <w:vAlign w:val="bottom"/>
                <w:hideMark/>
              </w:tcPr>
            </w:tcPrChange>
          </w:tcPr>
          <w:p w14:paraId="152BCBC7" w14:textId="77777777" w:rsidR="00586561" w:rsidRPr="00B17B5A" w:rsidRDefault="00586561" w:rsidP="00241A4A">
            <w:pPr>
              <w:spacing w:after="0" w:line="240" w:lineRule="auto"/>
              <w:jc w:val="right"/>
              <w:rPr>
                <w:ins w:id="1136" w:author="Jujia Li" w:date="2025-08-25T17:15:00Z" w16du:dateUtc="2025-08-25T22:15:00Z"/>
                <w:rFonts w:ascii="Times New Roman" w:eastAsia="Times New Roman" w:hAnsi="Times New Roman" w:cs="Times New Roman"/>
                <w:color w:val="000000"/>
                <w:kern w:val="0"/>
                <w:sz w:val="18"/>
                <w:szCs w:val="18"/>
                <w14:ligatures w14:val="none"/>
              </w:rPr>
            </w:pPr>
            <w:ins w:id="1137" w:author="Jujia Li" w:date="2025-08-25T17:15:00Z" w16du:dateUtc="2025-08-25T22:15:00Z">
              <w:r w:rsidRPr="00B17B5A">
                <w:rPr>
                  <w:rFonts w:ascii="Times New Roman" w:eastAsia="Times New Roman" w:hAnsi="Times New Roman" w:cs="Times New Roman"/>
                  <w:color w:val="000000"/>
                  <w:kern w:val="0"/>
                  <w:sz w:val="18"/>
                  <w:szCs w:val="18"/>
                  <w14:ligatures w14:val="none"/>
                </w:rPr>
                <w:t>54695</w:t>
              </w:r>
            </w:ins>
          </w:p>
        </w:tc>
        <w:tc>
          <w:tcPr>
            <w:tcW w:w="799" w:type="dxa"/>
            <w:noWrap/>
            <w:vAlign w:val="bottom"/>
            <w:hideMark/>
            <w:tcPrChange w:id="1138" w:author="Jujia Li" w:date="2025-08-25T17:17:00Z" w16du:dateUtc="2025-08-25T22:17:00Z">
              <w:tcPr>
                <w:tcW w:w="799" w:type="dxa"/>
                <w:tcBorders>
                  <w:top w:val="nil"/>
                  <w:left w:val="nil"/>
                  <w:bottom w:val="nil"/>
                  <w:right w:val="nil"/>
                </w:tcBorders>
                <w:noWrap/>
                <w:vAlign w:val="bottom"/>
                <w:hideMark/>
              </w:tcPr>
            </w:tcPrChange>
          </w:tcPr>
          <w:p w14:paraId="4C355F71" w14:textId="77777777" w:rsidR="00586561" w:rsidRPr="00B17B5A" w:rsidRDefault="00586561" w:rsidP="00241A4A">
            <w:pPr>
              <w:spacing w:after="0" w:line="240" w:lineRule="auto"/>
              <w:jc w:val="right"/>
              <w:rPr>
                <w:ins w:id="1139" w:author="Jujia Li" w:date="2025-08-25T17:15:00Z" w16du:dateUtc="2025-08-25T22:15:00Z"/>
                <w:rFonts w:ascii="Times New Roman" w:eastAsia="Times New Roman" w:hAnsi="Times New Roman" w:cs="Times New Roman"/>
                <w:color w:val="000000"/>
                <w:kern w:val="0"/>
                <w:sz w:val="18"/>
                <w:szCs w:val="18"/>
                <w14:ligatures w14:val="none"/>
              </w:rPr>
            </w:pPr>
            <w:ins w:id="1140" w:author="Jujia Li" w:date="2025-08-25T17:15:00Z" w16du:dateUtc="2025-08-25T22:15:00Z">
              <w:r w:rsidRPr="00B17B5A">
                <w:rPr>
                  <w:rFonts w:ascii="Times New Roman" w:eastAsia="Times New Roman" w:hAnsi="Times New Roman" w:cs="Times New Roman"/>
                  <w:color w:val="000000"/>
                  <w:kern w:val="0"/>
                  <w:sz w:val="18"/>
                  <w:szCs w:val="18"/>
                  <w14:ligatures w14:val="none"/>
                </w:rPr>
                <w:t>56494</w:t>
              </w:r>
            </w:ins>
          </w:p>
        </w:tc>
        <w:tc>
          <w:tcPr>
            <w:tcW w:w="800" w:type="dxa"/>
            <w:noWrap/>
            <w:vAlign w:val="bottom"/>
            <w:hideMark/>
            <w:tcPrChange w:id="1141" w:author="Jujia Li" w:date="2025-08-25T17:17:00Z" w16du:dateUtc="2025-08-25T22:17:00Z">
              <w:tcPr>
                <w:tcW w:w="800" w:type="dxa"/>
                <w:tcBorders>
                  <w:top w:val="nil"/>
                  <w:left w:val="nil"/>
                  <w:bottom w:val="nil"/>
                  <w:right w:val="nil"/>
                </w:tcBorders>
                <w:noWrap/>
                <w:vAlign w:val="bottom"/>
                <w:hideMark/>
              </w:tcPr>
            </w:tcPrChange>
          </w:tcPr>
          <w:p w14:paraId="369B5D33" w14:textId="77777777" w:rsidR="00586561" w:rsidRPr="00B17B5A" w:rsidRDefault="00586561" w:rsidP="00241A4A">
            <w:pPr>
              <w:spacing w:after="0" w:line="240" w:lineRule="auto"/>
              <w:jc w:val="right"/>
              <w:rPr>
                <w:ins w:id="1142" w:author="Jujia Li" w:date="2025-08-25T17:15:00Z" w16du:dateUtc="2025-08-25T22:15:00Z"/>
                <w:rFonts w:ascii="Times New Roman" w:eastAsia="Times New Roman" w:hAnsi="Times New Roman" w:cs="Times New Roman"/>
                <w:color w:val="000000"/>
                <w:kern w:val="0"/>
                <w:sz w:val="18"/>
                <w:szCs w:val="18"/>
                <w14:ligatures w14:val="none"/>
              </w:rPr>
            </w:pPr>
            <w:ins w:id="1143" w:author="Jujia Li" w:date="2025-08-25T17:15:00Z" w16du:dateUtc="2025-08-25T22:15:00Z">
              <w:r w:rsidRPr="00B17B5A">
                <w:rPr>
                  <w:rFonts w:ascii="Times New Roman" w:eastAsia="Times New Roman" w:hAnsi="Times New Roman" w:cs="Times New Roman"/>
                  <w:color w:val="000000"/>
                  <w:kern w:val="0"/>
                  <w:sz w:val="18"/>
                  <w:szCs w:val="18"/>
                  <w14:ligatures w14:val="none"/>
                </w:rPr>
                <w:t>1.03</w:t>
              </w:r>
            </w:ins>
          </w:p>
        </w:tc>
        <w:tc>
          <w:tcPr>
            <w:tcW w:w="800" w:type="dxa"/>
            <w:noWrap/>
            <w:vAlign w:val="bottom"/>
            <w:hideMark/>
            <w:tcPrChange w:id="1144" w:author="Jujia Li" w:date="2025-08-25T17:17:00Z" w16du:dateUtc="2025-08-25T22:17:00Z">
              <w:tcPr>
                <w:tcW w:w="800" w:type="dxa"/>
                <w:tcBorders>
                  <w:top w:val="nil"/>
                  <w:left w:val="nil"/>
                  <w:bottom w:val="nil"/>
                  <w:right w:val="nil"/>
                </w:tcBorders>
                <w:noWrap/>
                <w:vAlign w:val="bottom"/>
                <w:hideMark/>
              </w:tcPr>
            </w:tcPrChange>
          </w:tcPr>
          <w:p w14:paraId="01533DA1" w14:textId="77777777" w:rsidR="00586561" w:rsidRPr="00B17B5A" w:rsidRDefault="00586561" w:rsidP="00241A4A">
            <w:pPr>
              <w:spacing w:after="0" w:line="240" w:lineRule="auto"/>
              <w:jc w:val="right"/>
              <w:rPr>
                <w:ins w:id="1145" w:author="Jujia Li" w:date="2025-08-25T17:15:00Z" w16du:dateUtc="2025-08-25T22:15:00Z"/>
                <w:rFonts w:ascii="Times New Roman" w:eastAsia="Times New Roman" w:hAnsi="Times New Roman" w:cs="Times New Roman"/>
                <w:color w:val="000000"/>
                <w:kern w:val="0"/>
                <w:sz w:val="18"/>
                <w:szCs w:val="18"/>
                <w14:ligatures w14:val="none"/>
              </w:rPr>
            </w:pPr>
            <w:ins w:id="1146" w:author="Jujia Li" w:date="2025-08-25T17:15:00Z" w16du:dateUtc="2025-08-25T22:15:00Z">
              <w:r w:rsidRPr="00B17B5A">
                <w:rPr>
                  <w:rFonts w:ascii="Times New Roman" w:eastAsia="Times New Roman" w:hAnsi="Times New Roman" w:cs="Times New Roman"/>
                  <w:color w:val="000000"/>
                  <w:kern w:val="0"/>
                  <w:sz w:val="18"/>
                  <w:szCs w:val="18"/>
                  <w14:ligatures w14:val="none"/>
                </w:rPr>
                <w:t>55004</w:t>
              </w:r>
            </w:ins>
          </w:p>
        </w:tc>
        <w:tc>
          <w:tcPr>
            <w:tcW w:w="800" w:type="dxa"/>
            <w:noWrap/>
            <w:vAlign w:val="bottom"/>
            <w:hideMark/>
            <w:tcPrChange w:id="1147" w:author="Jujia Li" w:date="2025-08-25T17:17:00Z" w16du:dateUtc="2025-08-25T22:17:00Z">
              <w:tcPr>
                <w:tcW w:w="800" w:type="dxa"/>
                <w:tcBorders>
                  <w:top w:val="nil"/>
                  <w:left w:val="nil"/>
                  <w:bottom w:val="nil"/>
                  <w:right w:val="nil"/>
                </w:tcBorders>
                <w:noWrap/>
                <w:vAlign w:val="bottom"/>
                <w:hideMark/>
              </w:tcPr>
            </w:tcPrChange>
          </w:tcPr>
          <w:p w14:paraId="717003A1" w14:textId="77777777" w:rsidR="00586561" w:rsidRPr="00B17B5A" w:rsidRDefault="00586561" w:rsidP="00241A4A">
            <w:pPr>
              <w:spacing w:after="0" w:line="240" w:lineRule="auto"/>
              <w:jc w:val="right"/>
              <w:rPr>
                <w:ins w:id="1148" w:author="Jujia Li" w:date="2025-08-25T17:15:00Z" w16du:dateUtc="2025-08-25T22:15:00Z"/>
                <w:rFonts w:ascii="Times New Roman" w:eastAsia="Times New Roman" w:hAnsi="Times New Roman" w:cs="Times New Roman"/>
                <w:color w:val="000000"/>
                <w:kern w:val="0"/>
                <w:sz w:val="18"/>
                <w:szCs w:val="18"/>
                <w14:ligatures w14:val="none"/>
              </w:rPr>
            </w:pPr>
            <w:ins w:id="1149" w:author="Jujia Li" w:date="2025-08-25T17:15:00Z" w16du:dateUtc="2025-08-25T22:15:00Z">
              <w:r w:rsidRPr="00B17B5A">
                <w:rPr>
                  <w:rFonts w:ascii="Times New Roman" w:eastAsia="Times New Roman" w:hAnsi="Times New Roman" w:cs="Times New Roman"/>
                  <w:color w:val="000000"/>
                  <w:kern w:val="0"/>
                  <w:sz w:val="18"/>
                  <w:szCs w:val="18"/>
                  <w14:ligatures w14:val="none"/>
                </w:rPr>
                <w:t>55728</w:t>
              </w:r>
            </w:ins>
          </w:p>
        </w:tc>
        <w:tc>
          <w:tcPr>
            <w:tcW w:w="800" w:type="dxa"/>
            <w:noWrap/>
            <w:vAlign w:val="bottom"/>
            <w:hideMark/>
            <w:tcPrChange w:id="1150" w:author="Jujia Li" w:date="2025-08-25T17:17:00Z" w16du:dateUtc="2025-08-25T22:17:00Z">
              <w:tcPr>
                <w:tcW w:w="800" w:type="dxa"/>
                <w:tcBorders>
                  <w:top w:val="nil"/>
                  <w:left w:val="nil"/>
                  <w:bottom w:val="nil"/>
                  <w:right w:val="nil"/>
                </w:tcBorders>
                <w:noWrap/>
                <w:vAlign w:val="bottom"/>
                <w:hideMark/>
              </w:tcPr>
            </w:tcPrChange>
          </w:tcPr>
          <w:p w14:paraId="714835E4" w14:textId="77777777" w:rsidR="00586561" w:rsidRPr="00B17B5A" w:rsidRDefault="00586561" w:rsidP="00241A4A">
            <w:pPr>
              <w:spacing w:after="0" w:line="240" w:lineRule="auto"/>
              <w:jc w:val="right"/>
              <w:rPr>
                <w:ins w:id="1151" w:author="Jujia Li" w:date="2025-08-25T17:15:00Z" w16du:dateUtc="2025-08-25T22:15:00Z"/>
                <w:rFonts w:ascii="Times New Roman" w:eastAsia="Times New Roman" w:hAnsi="Times New Roman" w:cs="Times New Roman"/>
                <w:color w:val="000000"/>
                <w:kern w:val="0"/>
                <w:sz w:val="18"/>
                <w:szCs w:val="18"/>
                <w14:ligatures w14:val="none"/>
              </w:rPr>
            </w:pPr>
            <w:ins w:id="1152" w:author="Jujia Li" w:date="2025-08-25T17:15:00Z" w16du:dateUtc="2025-08-25T22:15:00Z">
              <w:r w:rsidRPr="00B17B5A">
                <w:rPr>
                  <w:rFonts w:ascii="Times New Roman" w:eastAsia="Times New Roman" w:hAnsi="Times New Roman" w:cs="Times New Roman"/>
                  <w:color w:val="000000"/>
                  <w:kern w:val="0"/>
                  <w:sz w:val="18"/>
                  <w:szCs w:val="18"/>
                  <w14:ligatures w14:val="none"/>
                </w:rPr>
                <w:t>1.01</w:t>
              </w:r>
            </w:ins>
          </w:p>
        </w:tc>
        <w:tc>
          <w:tcPr>
            <w:tcW w:w="800" w:type="dxa"/>
            <w:noWrap/>
            <w:vAlign w:val="bottom"/>
            <w:hideMark/>
            <w:tcPrChange w:id="1153" w:author="Jujia Li" w:date="2025-08-25T17:17:00Z" w16du:dateUtc="2025-08-25T22:17:00Z">
              <w:tcPr>
                <w:tcW w:w="800" w:type="dxa"/>
                <w:tcBorders>
                  <w:top w:val="nil"/>
                  <w:left w:val="nil"/>
                  <w:bottom w:val="nil"/>
                  <w:right w:val="nil"/>
                </w:tcBorders>
                <w:noWrap/>
                <w:vAlign w:val="bottom"/>
                <w:hideMark/>
              </w:tcPr>
            </w:tcPrChange>
          </w:tcPr>
          <w:p w14:paraId="7A4861B0" w14:textId="77777777" w:rsidR="00586561" w:rsidRPr="00B17B5A" w:rsidRDefault="00586561" w:rsidP="00241A4A">
            <w:pPr>
              <w:spacing w:after="0" w:line="240" w:lineRule="auto"/>
              <w:jc w:val="right"/>
              <w:rPr>
                <w:ins w:id="1154" w:author="Jujia Li" w:date="2025-08-25T17:15:00Z" w16du:dateUtc="2025-08-25T22:15:00Z"/>
                <w:rFonts w:ascii="Times New Roman" w:eastAsia="Times New Roman" w:hAnsi="Times New Roman" w:cs="Times New Roman"/>
                <w:color w:val="000000"/>
                <w:kern w:val="0"/>
                <w:sz w:val="18"/>
                <w:szCs w:val="18"/>
                <w14:ligatures w14:val="none"/>
              </w:rPr>
            </w:pPr>
            <w:ins w:id="1155" w:author="Jujia Li" w:date="2025-08-25T17:15:00Z" w16du:dateUtc="2025-08-25T22:15:00Z">
              <w:r w:rsidRPr="00B17B5A">
                <w:rPr>
                  <w:rFonts w:ascii="Times New Roman" w:eastAsia="Times New Roman" w:hAnsi="Times New Roman" w:cs="Times New Roman"/>
                  <w:color w:val="000000"/>
                  <w:kern w:val="0"/>
                  <w:sz w:val="18"/>
                  <w:szCs w:val="18"/>
                  <w14:ligatures w14:val="none"/>
                </w:rPr>
                <w:t>55241</w:t>
              </w:r>
            </w:ins>
          </w:p>
        </w:tc>
        <w:tc>
          <w:tcPr>
            <w:tcW w:w="800" w:type="dxa"/>
            <w:noWrap/>
            <w:vAlign w:val="bottom"/>
            <w:hideMark/>
            <w:tcPrChange w:id="1156" w:author="Jujia Li" w:date="2025-08-25T17:17:00Z" w16du:dateUtc="2025-08-25T22:17:00Z">
              <w:tcPr>
                <w:tcW w:w="800" w:type="dxa"/>
                <w:tcBorders>
                  <w:top w:val="nil"/>
                  <w:left w:val="nil"/>
                  <w:bottom w:val="nil"/>
                  <w:right w:val="nil"/>
                </w:tcBorders>
                <w:noWrap/>
                <w:vAlign w:val="bottom"/>
                <w:hideMark/>
              </w:tcPr>
            </w:tcPrChange>
          </w:tcPr>
          <w:p w14:paraId="45D89280" w14:textId="77777777" w:rsidR="00586561" w:rsidRPr="00B17B5A" w:rsidRDefault="00586561" w:rsidP="00241A4A">
            <w:pPr>
              <w:spacing w:after="0" w:line="240" w:lineRule="auto"/>
              <w:jc w:val="right"/>
              <w:rPr>
                <w:ins w:id="1157" w:author="Jujia Li" w:date="2025-08-25T17:15:00Z" w16du:dateUtc="2025-08-25T22:15:00Z"/>
                <w:rFonts w:ascii="Times New Roman" w:eastAsia="Times New Roman" w:hAnsi="Times New Roman" w:cs="Times New Roman"/>
                <w:color w:val="000000"/>
                <w:kern w:val="0"/>
                <w:sz w:val="18"/>
                <w:szCs w:val="18"/>
                <w14:ligatures w14:val="none"/>
              </w:rPr>
            </w:pPr>
            <w:ins w:id="1158" w:author="Jujia Li" w:date="2025-08-25T17:15:00Z" w16du:dateUtc="2025-08-25T22:15:00Z">
              <w:r w:rsidRPr="00B17B5A">
                <w:rPr>
                  <w:rFonts w:ascii="Times New Roman" w:eastAsia="Times New Roman" w:hAnsi="Times New Roman" w:cs="Times New Roman"/>
                  <w:color w:val="000000"/>
                  <w:kern w:val="0"/>
                  <w:sz w:val="18"/>
                  <w:szCs w:val="18"/>
                  <w14:ligatures w14:val="none"/>
                </w:rPr>
                <w:t>69080</w:t>
              </w:r>
            </w:ins>
          </w:p>
        </w:tc>
        <w:tc>
          <w:tcPr>
            <w:tcW w:w="800" w:type="dxa"/>
            <w:noWrap/>
            <w:vAlign w:val="bottom"/>
            <w:hideMark/>
            <w:tcPrChange w:id="1159" w:author="Jujia Li" w:date="2025-08-25T17:17:00Z" w16du:dateUtc="2025-08-25T22:17:00Z">
              <w:tcPr>
                <w:tcW w:w="800" w:type="dxa"/>
                <w:tcBorders>
                  <w:top w:val="nil"/>
                  <w:left w:val="nil"/>
                  <w:bottom w:val="nil"/>
                  <w:right w:val="nil"/>
                </w:tcBorders>
                <w:noWrap/>
                <w:vAlign w:val="bottom"/>
                <w:hideMark/>
              </w:tcPr>
            </w:tcPrChange>
          </w:tcPr>
          <w:p w14:paraId="20791231" w14:textId="77777777" w:rsidR="00586561" w:rsidRPr="00B17B5A" w:rsidRDefault="00586561" w:rsidP="00241A4A">
            <w:pPr>
              <w:spacing w:after="0" w:line="240" w:lineRule="auto"/>
              <w:jc w:val="right"/>
              <w:rPr>
                <w:ins w:id="1160" w:author="Jujia Li" w:date="2025-08-25T17:15:00Z" w16du:dateUtc="2025-08-25T22:15:00Z"/>
                <w:rFonts w:ascii="Times New Roman" w:eastAsia="Times New Roman" w:hAnsi="Times New Roman" w:cs="Times New Roman"/>
                <w:color w:val="000000"/>
                <w:kern w:val="0"/>
                <w:sz w:val="18"/>
                <w:szCs w:val="18"/>
                <w14:ligatures w14:val="none"/>
              </w:rPr>
            </w:pPr>
            <w:ins w:id="1161" w:author="Jujia Li" w:date="2025-08-25T17:15:00Z" w16du:dateUtc="2025-08-25T22:15:00Z">
              <w:r w:rsidRPr="00B17B5A">
                <w:rPr>
                  <w:rFonts w:ascii="Times New Roman" w:eastAsia="Times New Roman" w:hAnsi="Times New Roman" w:cs="Times New Roman"/>
                  <w:color w:val="000000"/>
                  <w:kern w:val="0"/>
                  <w:sz w:val="18"/>
                  <w:szCs w:val="18"/>
                  <w14:ligatures w14:val="none"/>
                </w:rPr>
                <w:t>1.25</w:t>
              </w:r>
            </w:ins>
          </w:p>
        </w:tc>
        <w:tc>
          <w:tcPr>
            <w:tcW w:w="891" w:type="dxa"/>
            <w:noWrap/>
            <w:vAlign w:val="bottom"/>
            <w:hideMark/>
            <w:tcPrChange w:id="1162" w:author="Jujia Li" w:date="2025-08-25T17:17:00Z" w16du:dateUtc="2025-08-25T22:17:00Z">
              <w:tcPr>
                <w:tcW w:w="891" w:type="dxa"/>
                <w:tcBorders>
                  <w:top w:val="nil"/>
                  <w:left w:val="nil"/>
                  <w:bottom w:val="nil"/>
                  <w:right w:val="nil"/>
                </w:tcBorders>
                <w:noWrap/>
                <w:vAlign w:val="bottom"/>
                <w:hideMark/>
              </w:tcPr>
            </w:tcPrChange>
          </w:tcPr>
          <w:p w14:paraId="5FBBA589" w14:textId="77777777" w:rsidR="00586561" w:rsidRPr="00B17B5A" w:rsidRDefault="00586561" w:rsidP="00241A4A">
            <w:pPr>
              <w:spacing w:after="0" w:line="240" w:lineRule="auto"/>
              <w:jc w:val="right"/>
              <w:rPr>
                <w:ins w:id="1163" w:author="Jujia Li" w:date="2025-08-25T17:15:00Z" w16du:dateUtc="2025-08-25T22:15:00Z"/>
                <w:rFonts w:ascii="Times New Roman" w:eastAsia="Times New Roman" w:hAnsi="Times New Roman" w:cs="Times New Roman"/>
                <w:color w:val="000000"/>
                <w:kern w:val="0"/>
                <w:sz w:val="18"/>
                <w:szCs w:val="18"/>
                <w14:ligatures w14:val="none"/>
              </w:rPr>
            </w:pPr>
            <w:ins w:id="1164" w:author="Jujia Li" w:date="2025-08-25T17:15:00Z" w16du:dateUtc="2025-08-25T22:15:00Z">
              <w:r w:rsidRPr="00B17B5A">
                <w:rPr>
                  <w:rFonts w:ascii="Times New Roman" w:eastAsia="Times New Roman" w:hAnsi="Times New Roman" w:cs="Times New Roman"/>
                  <w:color w:val="000000"/>
                  <w:kern w:val="0"/>
                  <w:sz w:val="18"/>
                  <w:szCs w:val="18"/>
                  <w14:ligatures w14:val="none"/>
                </w:rPr>
                <w:t>223972</w:t>
              </w:r>
            </w:ins>
          </w:p>
        </w:tc>
        <w:tc>
          <w:tcPr>
            <w:tcW w:w="977" w:type="dxa"/>
            <w:noWrap/>
            <w:vAlign w:val="bottom"/>
            <w:hideMark/>
            <w:tcPrChange w:id="1165" w:author="Jujia Li" w:date="2025-08-25T17:17:00Z" w16du:dateUtc="2025-08-25T22:17:00Z">
              <w:tcPr>
                <w:tcW w:w="977" w:type="dxa"/>
                <w:tcBorders>
                  <w:top w:val="nil"/>
                  <w:left w:val="nil"/>
                  <w:bottom w:val="nil"/>
                  <w:right w:val="nil"/>
                </w:tcBorders>
                <w:noWrap/>
                <w:vAlign w:val="bottom"/>
                <w:hideMark/>
              </w:tcPr>
            </w:tcPrChange>
          </w:tcPr>
          <w:p w14:paraId="3CCA5A67" w14:textId="77777777" w:rsidR="00586561" w:rsidRPr="00B17B5A" w:rsidRDefault="00586561" w:rsidP="00241A4A">
            <w:pPr>
              <w:spacing w:after="0" w:line="240" w:lineRule="auto"/>
              <w:jc w:val="right"/>
              <w:rPr>
                <w:ins w:id="1166" w:author="Jujia Li" w:date="2025-08-25T17:15:00Z" w16du:dateUtc="2025-08-25T22:15:00Z"/>
                <w:rFonts w:ascii="Times New Roman" w:eastAsia="Times New Roman" w:hAnsi="Times New Roman" w:cs="Times New Roman"/>
                <w:color w:val="000000"/>
                <w:kern w:val="0"/>
                <w:sz w:val="18"/>
                <w:szCs w:val="18"/>
                <w14:ligatures w14:val="none"/>
              </w:rPr>
            </w:pPr>
            <w:ins w:id="1167" w:author="Jujia Li" w:date="2025-08-25T17:15:00Z" w16du:dateUtc="2025-08-25T22:15:00Z">
              <w:r w:rsidRPr="00B17B5A">
                <w:rPr>
                  <w:rFonts w:ascii="Times New Roman" w:eastAsia="Times New Roman" w:hAnsi="Times New Roman" w:cs="Times New Roman"/>
                  <w:color w:val="000000"/>
                  <w:kern w:val="0"/>
                  <w:sz w:val="18"/>
                  <w:szCs w:val="18"/>
                  <w14:ligatures w14:val="none"/>
                </w:rPr>
                <w:t>1.02</w:t>
              </w:r>
            </w:ins>
          </w:p>
        </w:tc>
      </w:tr>
      <w:tr w:rsidR="00586561" w:rsidRPr="00D80767" w14:paraId="539A461F" w14:textId="77777777" w:rsidTr="0083524D">
        <w:trPr>
          <w:trHeight w:val="300"/>
          <w:ins w:id="1168" w:author="Jujia Li" w:date="2025-08-25T17:15:00Z"/>
          <w:trPrChange w:id="1169" w:author="Jujia Li" w:date="2025-08-25T17:17:00Z" w16du:dateUtc="2025-08-25T22:17:00Z">
            <w:trPr>
              <w:trHeight w:val="300"/>
            </w:trPr>
          </w:trPrChange>
        </w:trPr>
        <w:tc>
          <w:tcPr>
            <w:tcW w:w="1608" w:type="dxa"/>
            <w:noWrap/>
            <w:vAlign w:val="bottom"/>
            <w:hideMark/>
            <w:tcPrChange w:id="1170" w:author="Jujia Li" w:date="2025-08-25T17:17:00Z" w16du:dateUtc="2025-08-25T22:17:00Z">
              <w:tcPr>
                <w:tcW w:w="1608" w:type="dxa"/>
                <w:tcBorders>
                  <w:top w:val="nil"/>
                  <w:left w:val="nil"/>
                  <w:bottom w:val="nil"/>
                  <w:right w:val="nil"/>
                </w:tcBorders>
                <w:noWrap/>
                <w:vAlign w:val="bottom"/>
                <w:hideMark/>
              </w:tcPr>
            </w:tcPrChange>
          </w:tcPr>
          <w:p w14:paraId="6AAB99FC" w14:textId="77777777" w:rsidR="00586561" w:rsidRPr="00B17B5A" w:rsidRDefault="00586561" w:rsidP="00241A4A">
            <w:pPr>
              <w:spacing w:after="0" w:line="240" w:lineRule="auto"/>
              <w:rPr>
                <w:ins w:id="1171" w:author="Jujia Li" w:date="2025-08-25T17:15:00Z" w16du:dateUtc="2025-08-25T22:15:00Z"/>
                <w:rFonts w:ascii="Times New Roman" w:eastAsia="Times New Roman" w:hAnsi="Times New Roman" w:cs="Times New Roman"/>
                <w:color w:val="000000"/>
                <w:kern w:val="0"/>
                <w:sz w:val="20"/>
                <w:szCs w:val="20"/>
                <w14:ligatures w14:val="none"/>
              </w:rPr>
            </w:pPr>
            <w:ins w:id="1172" w:author="Jujia Li" w:date="2025-08-25T17:15:00Z" w16du:dateUtc="2025-08-25T22:15:00Z">
              <w:r w:rsidRPr="00B17B5A">
                <w:rPr>
                  <w:rFonts w:ascii="Times New Roman" w:eastAsia="Times New Roman" w:hAnsi="Times New Roman" w:cs="Times New Roman"/>
                  <w:color w:val="000000"/>
                  <w:kern w:val="0"/>
                  <w:sz w:val="20"/>
                  <w:szCs w:val="20"/>
                  <w14:ligatures w14:val="none"/>
                </w:rPr>
                <w:t>CULLMAN</w:t>
              </w:r>
            </w:ins>
          </w:p>
        </w:tc>
        <w:tc>
          <w:tcPr>
            <w:tcW w:w="799" w:type="dxa"/>
            <w:noWrap/>
            <w:vAlign w:val="bottom"/>
            <w:hideMark/>
            <w:tcPrChange w:id="1173" w:author="Jujia Li" w:date="2025-08-25T17:17:00Z" w16du:dateUtc="2025-08-25T22:17:00Z">
              <w:tcPr>
                <w:tcW w:w="799" w:type="dxa"/>
                <w:tcBorders>
                  <w:top w:val="nil"/>
                  <w:left w:val="nil"/>
                  <w:bottom w:val="nil"/>
                  <w:right w:val="nil"/>
                </w:tcBorders>
                <w:noWrap/>
                <w:vAlign w:val="bottom"/>
                <w:hideMark/>
              </w:tcPr>
            </w:tcPrChange>
          </w:tcPr>
          <w:p w14:paraId="543F4DBC" w14:textId="77777777" w:rsidR="00586561" w:rsidRPr="00B17B5A" w:rsidRDefault="00586561" w:rsidP="00241A4A">
            <w:pPr>
              <w:spacing w:after="0" w:line="240" w:lineRule="auto"/>
              <w:jc w:val="right"/>
              <w:rPr>
                <w:ins w:id="1174" w:author="Jujia Li" w:date="2025-08-25T17:15:00Z" w16du:dateUtc="2025-08-25T22:15:00Z"/>
                <w:rFonts w:ascii="Times New Roman" w:eastAsia="Times New Roman" w:hAnsi="Times New Roman" w:cs="Times New Roman"/>
                <w:color w:val="000000"/>
                <w:kern w:val="0"/>
                <w:sz w:val="18"/>
                <w:szCs w:val="18"/>
                <w14:ligatures w14:val="none"/>
              </w:rPr>
            </w:pPr>
            <w:ins w:id="1175" w:author="Jujia Li" w:date="2025-08-25T17:15:00Z" w16du:dateUtc="2025-08-25T22:15:00Z">
              <w:r w:rsidRPr="00B17B5A">
                <w:rPr>
                  <w:rFonts w:ascii="Times New Roman" w:eastAsia="Times New Roman" w:hAnsi="Times New Roman" w:cs="Times New Roman"/>
                  <w:color w:val="000000"/>
                  <w:kern w:val="0"/>
                  <w:sz w:val="18"/>
                  <w:szCs w:val="18"/>
                  <w14:ligatures w14:val="none"/>
                </w:rPr>
                <w:t>82450</w:t>
              </w:r>
            </w:ins>
          </w:p>
        </w:tc>
        <w:tc>
          <w:tcPr>
            <w:tcW w:w="799" w:type="dxa"/>
            <w:noWrap/>
            <w:vAlign w:val="bottom"/>
            <w:hideMark/>
            <w:tcPrChange w:id="1176" w:author="Jujia Li" w:date="2025-08-25T17:17:00Z" w16du:dateUtc="2025-08-25T22:17:00Z">
              <w:tcPr>
                <w:tcW w:w="799" w:type="dxa"/>
                <w:tcBorders>
                  <w:top w:val="nil"/>
                  <w:left w:val="nil"/>
                  <w:bottom w:val="nil"/>
                  <w:right w:val="nil"/>
                </w:tcBorders>
                <w:noWrap/>
                <w:vAlign w:val="bottom"/>
                <w:hideMark/>
              </w:tcPr>
            </w:tcPrChange>
          </w:tcPr>
          <w:p w14:paraId="1B96026F" w14:textId="77777777" w:rsidR="00586561" w:rsidRPr="00B17B5A" w:rsidRDefault="00586561" w:rsidP="00241A4A">
            <w:pPr>
              <w:spacing w:after="0" w:line="240" w:lineRule="auto"/>
              <w:jc w:val="right"/>
              <w:rPr>
                <w:ins w:id="1177" w:author="Jujia Li" w:date="2025-08-25T17:15:00Z" w16du:dateUtc="2025-08-25T22:15:00Z"/>
                <w:rFonts w:ascii="Times New Roman" w:eastAsia="Times New Roman" w:hAnsi="Times New Roman" w:cs="Times New Roman"/>
                <w:color w:val="000000"/>
                <w:kern w:val="0"/>
                <w:sz w:val="18"/>
                <w:szCs w:val="18"/>
                <w14:ligatures w14:val="none"/>
              </w:rPr>
            </w:pPr>
            <w:ins w:id="1178" w:author="Jujia Li" w:date="2025-08-25T17:15:00Z" w16du:dateUtc="2025-08-25T22:15:00Z">
              <w:r w:rsidRPr="00B17B5A">
                <w:rPr>
                  <w:rFonts w:ascii="Times New Roman" w:eastAsia="Times New Roman" w:hAnsi="Times New Roman" w:cs="Times New Roman"/>
                  <w:color w:val="000000"/>
                  <w:kern w:val="0"/>
                  <w:sz w:val="18"/>
                  <w:szCs w:val="18"/>
                  <w14:ligatures w14:val="none"/>
                </w:rPr>
                <w:t>55676</w:t>
              </w:r>
            </w:ins>
          </w:p>
        </w:tc>
        <w:tc>
          <w:tcPr>
            <w:tcW w:w="688" w:type="dxa"/>
            <w:noWrap/>
            <w:vAlign w:val="bottom"/>
            <w:hideMark/>
            <w:tcPrChange w:id="1179" w:author="Jujia Li" w:date="2025-08-25T17:17:00Z" w16du:dateUtc="2025-08-25T22:17:00Z">
              <w:tcPr>
                <w:tcW w:w="688" w:type="dxa"/>
                <w:tcBorders>
                  <w:top w:val="nil"/>
                  <w:left w:val="nil"/>
                  <w:bottom w:val="nil"/>
                  <w:right w:val="nil"/>
                </w:tcBorders>
                <w:noWrap/>
                <w:vAlign w:val="bottom"/>
                <w:hideMark/>
              </w:tcPr>
            </w:tcPrChange>
          </w:tcPr>
          <w:p w14:paraId="64E82DB2" w14:textId="77777777" w:rsidR="00586561" w:rsidRPr="00B17B5A" w:rsidRDefault="00586561" w:rsidP="00241A4A">
            <w:pPr>
              <w:spacing w:after="0" w:line="240" w:lineRule="auto"/>
              <w:jc w:val="right"/>
              <w:rPr>
                <w:ins w:id="1180" w:author="Jujia Li" w:date="2025-08-25T17:15:00Z" w16du:dateUtc="2025-08-25T22:15:00Z"/>
                <w:rFonts w:ascii="Times New Roman" w:eastAsia="Times New Roman" w:hAnsi="Times New Roman" w:cs="Times New Roman"/>
                <w:color w:val="000000"/>
                <w:kern w:val="0"/>
                <w:sz w:val="18"/>
                <w:szCs w:val="18"/>
                <w14:ligatures w14:val="none"/>
              </w:rPr>
            </w:pPr>
            <w:ins w:id="1181" w:author="Jujia Li" w:date="2025-08-25T17:15:00Z" w16du:dateUtc="2025-08-25T22:15:00Z">
              <w:r w:rsidRPr="00B17B5A">
                <w:rPr>
                  <w:rFonts w:ascii="Times New Roman" w:eastAsia="Times New Roman" w:hAnsi="Times New Roman" w:cs="Times New Roman"/>
                  <w:color w:val="000000"/>
                  <w:kern w:val="0"/>
                  <w:sz w:val="18"/>
                  <w:szCs w:val="18"/>
                  <w14:ligatures w14:val="none"/>
                </w:rPr>
                <w:t>0.68</w:t>
              </w:r>
            </w:ins>
          </w:p>
        </w:tc>
        <w:tc>
          <w:tcPr>
            <w:tcW w:w="799" w:type="dxa"/>
            <w:noWrap/>
            <w:vAlign w:val="bottom"/>
            <w:hideMark/>
            <w:tcPrChange w:id="1182" w:author="Jujia Li" w:date="2025-08-25T17:17:00Z" w16du:dateUtc="2025-08-25T22:17:00Z">
              <w:tcPr>
                <w:tcW w:w="799" w:type="dxa"/>
                <w:tcBorders>
                  <w:top w:val="nil"/>
                  <w:left w:val="nil"/>
                  <w:bottom w:val="nil"/>
                  <w:right w:val="nil"/>
                </w:tcBorders>
                <w:noWrap/>
                <w:vAlign w:val="bottom"/>
                <w:hideMark/>
              </w:tcPr>
            </w:tcPrChange>
          </w:tcPr>
          <w:p w14:paraId="3A2DE98B" w14:textId="77777777" w:rsidR="00586561" w:rsidRPr="00B17B5A" w:rsidRDefault="00586561" w:rsidP="00241A4A">
            <w:pPr>
              <w:spacing w:after="0" w:line="240" w:lineRule="auto"/>
              <w:jc w:val="right"/>
              <w:rPr>
                <w:ins w:id="1183" w:author="Jujia Li" w:date="2025-08-25T17:15:00Z" w16du:dateUtc="2025-08-25T22:15:00Z"/>
                <w:rFonts w:ascii="Times New Roman" w:eastAsia="Times New Roman" w:hAnsi="Times New Roman" w:cs="Times New Roman"/>
                <w:color w:val="000000"/>
                <w:kern w:val="0"/>
                <w:sz w:val="18"/>
                <w:szCs w:val="18"/>
                <w14:ligatures w14:val="none"/>
              </w:rPr>
            </w:pPr>
            <w:ins w:id="1184" w:author="Jujia Li" w:date="2025-08-25T17:15:00Z" w16du:dateUtc="2025-08-25T22:15:00Z">
              <w:r w:rsidRPr="00B17B5A">
                <w:rPr>
                  <w:rFonts w:ascii="Times New Roman" w:eastAsia="Times New Roman" w:hAnsi="Times New Roman" w:cs="Times New Roman"/>
                  <w:color w:val="000000"/>
                  <w:kern w:val="0"/>
                  <w:sz w:val="18"/>
                  <w:szCs w:val="18"/>
                  <w14:ligatures w14:val="none"/>
                </w:rPr>
                <w:t>82867</w:t>
              </w:r>
            </w:ins>
          </w:p>
        </w:tc>
        <w:tc>
          <w:tcPr>
            <w:tcW w:w="799" w:type="dxa"/>
            <w:noWrap/>
            <w:vAlign w:val="bottom"/>
            <w:hideMark/>
            <w:tcPrChange w:id="1185" w:author="Jujia Li" w:date="2025-08-25T17:17:00Z" w16du:dateUtc="2025-08-25T22:17:00Z">
              <w:tcPr>
                <w:tcW w:w="799" w:type="dxa"/>
                <w:tcBorders>
                  <w:top w:val="nil"/>
                  <w:left w:val="nil"/>
                  <w:bottom w:val="nil"/>
                  <w:right w:val="nil"/>
                </w:tcBorders>
                <w:noWrap/>
                <w:vAlign w:val="bottom"/>
                <w:hideMark/>
              </w:tcPr>
            </w:tcPrChange>
          </w:tcPr>
          <w:p w14:paraId="0E655835" w14:textId="77777777" w:rsidR="00586561" w:rsidRPr="00B17B5A" w:rsidRDefault="00586561" w:rsidP="00241A4A">
            <w:pPr>
              <w:spacing w:after="0" w:line="240" w:lineRule="auto"/>
              <w:jc w:val="right"/>
              <w:rPr>
                <w:ins w:id="1186" w:author="Jujia Li" w:date="2025-08-25T17:15:00Z" w16du:dateUtc="2025-08-25T22:15:00Z"/>
                <w:rFonts w:ascii="Times New Roman" w:eastAsia="Times New Roman" w:hAnsi="Times New Roman" w:cs="Times New Roman"/>
                <w:color w:val="000000"/>
                <w:kern w:val="0"/>
                <w:sz w:val="18"/>
                <w:szCs w:val="18"/>
                <w14:ligatures w14:val="none"/>
              </w:rPr>
            </w:pPr>
            <w:ins w:id="1187" w:author="Jujia Li" w:date="2025-08-25T17:15:00Z" w16du:dateUtc="2025-08-25T22:15:00Z">
              <w:r w:rsidRPr="00B17B5A">
                <w:rPr>
                  <w:rFonts w:ascii="Times New Roman" w:eastAsia="Times New Roman" w:hAnsi="Times New Roman" w:cs="Times New Roman"/>
                  <w:color w:val="000000"/>
                  <w:kern w:val="0"/>
                  <w:sz w:val="18"/>
                  <w:szCs w:val="18"/>
                  <w14:ligatures w14:val="none"/>
                </w:rPr>
                <w:t>61611</w:t>
              </w:r>
            </w:ins>
          </w:p>
        </w:tc>
        <w:tc>
          <w:tcPr>
            <w:tcW w:w="800" w:type="dxa"/>
            <w:noWrap/>
            <w:vAlign w:val="bottom"/>
            <w:hideMark/>
            <w:tcPrChange w:id="1188" w:author="Jujia Li" w:date="2025-08-25T17:17:00Z" w16du:dateUtc="2025-08-25T22:17:00Z">
              <w:tcPr>
                <w:tcW w:w="800" w:type="dxa"/>
                <w:tcBorders>
                  <w:top w:val="nil"/>
                  <w:left w:val="nil"/>
                  <w:bottom w:val="nil"/>
                  <w:right w:val="nil"/>
                </w:tcBorders>
                <w:noWrap/>
                <w:vAlign w:val="bottom"/>
                <w:hideMark/>
              </w:tcPr>
            </w:tcPrChange>
          </w:tcPr>
          <w:p w14:paraId="60F5B382" w14:textId="77777777" w:rsidR="00586561" w:rsidRPr="00B17B5A" w:rsidRDefault="00586561" w:rsidP="00241A4A">
            <w:pPr>
              <w:spacing w:after="0" w:line="240" w:lineRule="auto"/>
              <w:jc w:val="right"/>
              <w:rPr>
                <w:ins w:id="1189" w:author="Jujia Li" w:date="2025-08-25T17:15:00Z" w16du:dateUtc="2025-08-25T22:15:00Z"/>
                <w:rFonts w:ascii="Times New Roman" w:eastAsia="Times New Roman" w:hAnsi="Times New Roman" w:cs="Times New Roman"/>
                <w:color w:val="000000"/>
                <w:kern w:val="0"/>
                <w:sz w:val="18"/>
                <w:szCs w:val="18"/>
                <w14:ligatures w14:val="none"/>
              </w:rPr>
            </w:pPr>
            <w:ins w:id="1190" w:author="Jujia Li" w:date="2025-08-25T17:15:00Z" w16du:dateUtc="2025-08-25T22:15:00Z">
              <w:r w:rsidRPr="00B17B5A">
                <w:rPr>
                  <w:rFonts w:ascii="Times New Roman" w:eastAsia="Times New Roman" w:hAnsi="Times New Roman" w:cs="Times New Roman"/>
                  <w:color w:val="000000"/>
                  <w:kern w:val="0"/>
                  <w:sz w:val="18"/>
                  <w:szCs w:val="18"/>
                  <w14:ligatures w14:val="none"/>
                </w:rPr>
                <w:t>0.74</w:t>
              </w:r>
            </w:ins>
          </w:p>
        </w:tc>
        <w:tc>
          <w:tcPr>
            <w:tcW w:w="800" w:type="dxa"/>
            <w:noWrap/>
            <w:vAlign w:val="bottom"/>
            <w:hideMark/>
            <w:tcPrChange w:id="1191" w:author="Jujia Li" w:date="2025-08-25T17:17:00Z" w16du:dateUtc="2025-08-25T22:17:00Z">
              <w:tcPr>
                <w:tcW w:w="800" w:type="dxa"/>
                <w:tcBorders>
                  <w:top w:val="nil"/>
                  <w:left w:val="nil"/>
                  <w:bottom w:val="nil"/>
                  <w:right w:val="nil"/>
                </w:tcBorders>
                <w:noWrap/>
                <w:vAlign w:val="bottom"/>
                <w:hideMark/>
              </w:tcPr>
            </w:tcPrChange>
          </w:tcPr>
          <w:p w14:paraId="4CF45C4A" w14:textId="77777777" w:rsidR="00586561" w:rsidRPr="00B17B5A" w:rsidRDefault="00586561" w:rsidP="00241A4A">
            <w:pPr>
              <w:spacing w:after="0" w:line="240" w:lineRule="auto"/>
              <w:jc w:val="right"/>
              <w:rPr>
                <w:ins w:id="1192" w:author="Jujia Li" w:date="2025-08-25T17:15:00Z" w16du:dateUtc="2025-08-25T22:15:00Z"/>
                <w:rFonts w:ascii="Times New Roman" w:eastAsia="Times New Roman" w:hAnsi="Times New Roman" w:cs="Times New Roman"/>
                <w:color w:val="000000"/>
                <w:kern w:val="0"/>
                <w:sz w:val="18"/>
                <w:szCs w:val="18"/>
                <w14:ligatures w14:val="none"/>
              </w:rPr>
            </w:pPr>
            <w:ins w:id="1193" w:author="Jujia Li" w:date="2025-08-25T17:15:00Z" w16du:dateUtc="2025-08-25T22:15:00Z">
              <w:r w:rsidRPr="00B17B5A">
                <w:rPr>
                  <w:rFonts w:ascii="Times New Roman" w:eastAsia="Times New Roman" w:hAnsi="Times New Roman" w:cs="Times New Roman"/>
                  <w:color w:val="000000"/>
                  <w:kern w:val="0"/>
                  <w:sz w:val="18"/>
                  <w:szCs w:val="18"/>
                  <w14:ligatures w14:val="none"/>
                </w:rPr>
                <w:t>83418</w:t>
              </w:r>
            </w:ins>
          </w:p>
        </w:tc>
        <w:tc>
          <w:tcPr>
            <w:tcW w:w="800" w:type="dxa"/>
            <w:noWrap/>
            <w:vAlign w:val="bottom"/>
            <w:hideMark/>
            <w:tcPrChange w:id="1194" w:author="Jujia Li" w:date="2025-08-25T17:17:00Z" w16du:dateUtc="2025-08-25T22:17:00Z">
              <w:tcPr>
                <w:tcW w:w="800" w:type="dxa"/>
                <w:tcBorders>
                  <w:top w:val="nil"/>
                  <w:left w:val="nil"/>
                  <w:bottom w:val="nil"/>
                  <w:right w:val="nil"/>
                </w:tcBorders>
                <w:noWrap/>
                <w:vAlign w:val="bottom"/>
                <w:hideMark/>
              </w:tcPr>
            </w:tcPrChange>
          </w:tcPr>
          <w:p w14:paraId="55856975" w14:textId="77777777" w:rsidR="00586561" w:rsidRPr="00B17B5A" w:rsidRDefault="00586561" w:rsidP="00241A4A">
            <w:pPr>
              <w:spacing w:after="0" w:line="240" w:lineRule="auto"/>
              <w:jc w:val="right"/>
              <w:rPr>
                <w:ins w:id="1195" w:author="Jujia Li" w:date="2025-08-25T17:15:00Z" w16du:dateUtc="2025-08-25T22:15:00Z"/>
                <w:rFonts w:ascii="Times New Roman" w:eastAsia="Times New Roman" w:hAnsi="Times New Roman" w:cs="Times New Roman"/>
                <w:color w:val="000000"/>
                <w:kern w:val="0"/>
                <w:sz w:val="18"/>
                <w:szCs w:val="18"/>
                <w14:ligatures w14:val="none"/>
              </w:rPr>
            </w:pPr>
            <w:ins w:id="1196" w:author="Jujia Li" w:date="2025-08-25T17:15:00Z" w16du:dateUtc="2025-08-25T22:15:00Z">
              <w:r w:rsidRPr="00B17B5A">
                <w:rPr>
                  <w:rFonts w:ascii="Times New Roman" w:eastAsia="Times New Roman" w:hAnsi="Times New Roman" w:cs="Times New Roman"/>
                  <w:color w:val="000000"/>
                  <w:kern w:val="0"/>
                  <w:sz w:val="18"/>
                  <w:szCs w:val="18"/>
                  <w14:ligatures w14:val="none"/>
                </w:rPr>
                <w:t>71185</w:t>
              </w:r>
            </w:ins>
          </w:p>
        </w:tc>
        <w:tc>
          <w:tcPr>
            <w:tcW w:w="800" w:type="dxa"/>
            <w:noWrap/>
            <w:vAlign w:val="bottom"/>
            <w:hideMark/>
            <w:tcPrChange w:id="1197" w:author="Jujia Li" w:date="2025-08-25T17:17:00Z" w16du:dateUtc="2025-08-25T22:17:00Z">
              <w:tcPr>
                <w:tcW w:w="800" w:type="dxa"/>
                <w:tcBorders>
                  <w:top w:val="nil"/>
                  <w:left w:val="nil"/>
                  <w:bottom w:val="nil"/>
                  <w:right w:val="nil"/>
                </w:tcBorders>
                <w:noWrap/>
                <w:vAlign w:val="bottom"/>
                <w:hideMark/>
              </w:tcPr>
            </w:tcPrChange>
          </w:tcPr>
          <w:p w14:paraId="7A2BA0E4" w14:textId="77777777" w:rsidR="00586561" w:rsidRPr="00B17B5A" w:rsidRDefault="00586561" w:rsidP="00241A4A">
            <w:pPr>
              <w:spacing w:after="0" w:line="240" w:lineRule="auto"/>
              <w:jc w:val="right"/>
              <w:rPr>
                <w:ins w:id="1198" w:author="Jujia Li" w:date="2025-08-25T17:15:00Z" w16du:dateUtc="2025-08-25T22:15:00Z"/>
                <w:rFonts w:ascii="Times New Roman" w:eastAsia="Times New Roman" w:hAnsi="Times New Roman" w:cs="Times New Roman"/>
                <w:color w:val="000000"/>
                <w:kern w:val="0"/>
                <w:sz w:val="18"/>
                <w:szCs w:val="18"/>
                <w14:ligatures w14:val="none"/>
              </w:rPr>
            </w:pPr>
            <w:ins w:id="1199" w:author="Jujia Li" w:date="2025-08-25T17:15:00Z" w16du:dateUtc="2025-08-25T22:15:00Z">
              <w:r w:rsidRPr="00B17B5A">
                <w:rPr>
                  <w:rFonts w:ascii="Times New Roman" w:eastAsia="Times New Roman" w:hAnsi="Times New Roman" w:cs="Times New Roman"/>
                  <w:color w:val="000000"/>
                  <w:kern w:val="0"/>
                  <w:sz w:val="18"/>
                  <w:szCs w:val="18"/>
                  <w14:ligatures w14:val="none"/>
                </w:rPr>
                <w:t>0.85</w:t>
              </w:r>
            </w:ins>
          </w:p>
        </w:tc>
        <w:tc>
          <w:tcPr>
            <w:tcW w:w="800" w:type="dxa"/>
            <w:noWrap/>
            <w:vAlign w:val="bottom"/>
            <w:hideMark/>
            <w:tcPrChange w:id="1200" w:author="Jujia Li" w:date="2025-08-25T17:17:00Z" w16du:dateUtc="2025-08-25T22:17:00Z">
              <w:tcPr>
                <w:tcW w:w="800" w:type="dxa"/>
                <w:tcBorders>
                  <w:top w:val="nil"/>
                  <w:left w:val="nil"/>
                  <w:bottom w:val="nil"/>
                  <w:right w:val="nil"/>
                </w:tcBorders>
                <w:noWrap/>
                <w:vAlign w:val="bottom"/>
                <w:hideMark/>
              </w:tcPr>
            </w:tcPrChange>
          </w:tcPr>
          <w:p w14:paraId="76C8408A" w14:textId="77777777" w:rsidR="00586561" w:rsidRPr="00B17B5A" w:rsidRDefault="00586561" w:rsidP="00241A4A">
            <w:pPr>
              <w:spacing w:after="0" w:line="240" w:lineRule="auto"/>
              <w:jc w:val="right"/>
              <w:rPr>
                <w:ins w:id="1201" w:author="Jujia Li" w:date="2025-08-25T17:15:00Z" w16du:dateUtc="2025-08-25T22:15:00Z"/>
                <w:rFonts w:ascii="Times New Roman" w:eastAsia="Times New Roman" w:hAnsi="Times New Roman" w:cs="Times New Roman"/>
                <w:color w:val="000000"/>
                <w:kern w:val="0"/>
                <w:sz w:val="18"/>
                <w:szCs w:val="18"/>
                <w14:ligatures w14:val="none"/>
              </w:rPr>
            </w:pPr>
            <w:ins w:id="1202" w:author="Jujia Li" w:date="2025-08-25T17:15:00Z" w16du:dateUtc="2025-08-25T22:15:00Z">
              <w:r w:rsidRPr="00B17B5A">
                <w:rPr>
                  <w:rFonts w:ascii="Times New Roman" w:eastAsia="Times New Roman" w:hAnsi="Times New Roman" w:cs="Times New Roman"/>
                  <w:color w:val="000000"/>
                  <w:kern w:val="0"/>
                  <w:sz w:val="18"/>
                  <w:szCs w:val="18"/>
                  <w14:ligatures w14:val="none"/>
                </w:rPr>
                <w:t>83768</w:t>
              </w:r>
            </w:ins>
          </w:p>
        </w:tc>
        <w:tc>
          <w:tcPr>
            <w:tcW w:w="800" w:type="dxa"/>
            <w:noWrap/>
            <w:vAlign w:val="bottom"/>
            <w:hideMark/>
            <w:tcPrChange w:id="1203" w:author="Jujia Li" w:date="2025-08-25T17:17:00Z" w16du:dateUtc="2025-08-25T22:17:00Z">
              <w:tcPr>
                <w:tcW w:w="800" w:type="dxa"/>
                <w:tcBorders>
                  <w:top w:val="nil"/>
                  <w:left w:val="nil"/>
                  <w:bottom w:val="nil"/>
                  <w:right w:val="nil"/>
                </w:tcBorders>
                <w:noWrap/>
                <w:vAlign w:val="bottom"/>
                <w:hideMark/>
              </w:tcPr>
            </w:tcPrChange>
          </w:tcPr>
          <w:p w14:paraId="7B60D5C1" w14:textId="77777777" w:rsidR="00586561" w:rsidRPr="00B17B5A" w:rsidRDefault="00586561" w:rsidP="00241A4A">
            <w:pPr>
              <w:spacing w:after="0" w:line="240" w:lineRule="auto"/>
              <w:jc w:val="right"/>
              <w:rPr>
                <w:ins w:id="1204" w:author="Jujia Li" w:date="2025-08-25T17:15:00Z" w16du:dateUtc="2025-08-25T22:15:00Z"/>
                <w:rFonts w:ascii="Times New Roman" w:eastAsia="Times New Roman" w:hAnsi="Times New Roman" w:cs="Times New Roman"/>
                <w:color w:val="000000"/>
                <w:kern w:val="0"/>
                <w:sz w:val="18"/>
                <w:szCs w:val="18"/>
                <w14:ligatures w14:val="none"/>
              </w:rPr>
            </w:pPr>
            <w:ins w:id="1205" w:author="Jujia Li" w:date="2025-08-25T17:15:00Z" w16du:dateUtc="2025-08-25T22:15:00Z">
              <w:r w:rsidRPr="00B17B5A">
                <w:rPr>
                  <w:rFonts w:ascii="Times New Roman" w:eastAsia="Times New Roman" w:hAnsi="Times New Roman" w:cs="Times New Roman"/>
                  <w:color w:val="000000"/>
                  <w:kern w:val="0"/>
                  <w:sz w:val="18"/>
                  <w:szCs w:val="18"/>
                  <w14:ligatures w14:val="none"/>
                </w:rPr>
                <w:t>79748</w:t>
              </w:r>
            </w:ins>
          </w:p>
        </w:tc>
        <w:tc>
          <w:tcPr>
            <w:tcW w:w="800" w:type="dxa"/>
            <w:noWrap/>
            <w:vAlign w:val="bottom"/>
            <w:hideMark/>
            <w:tcPrChange w:id="1206" w:author="Jujia Li" w:date="2025-08-25T17:17:00Z" w16du:dateUtc="2025-08-25T22:17:00Z">
              <w:tcPr>
                <w:tcW w:w="800" w:type="dxa"/>
                <w:tcBorders>
                  <w:top w:val="nil"/>
                  <w:left w:val="nil"/>
                  <w:bottom w:val="nil"/>
                  <w:right w:val="nil"/>
                </w:tcBorders>
                <w:noWrap/>
                <w:vAlign w:val="bottom"/>
                <w:hideMark/>
              </w:tcPr>
            </w:tcPrChange>
          </w:tcPr>
          <w:p w14:paraId="4CF55568" w14:textId="77777777" w:rsidR="00586561" w:rsidRPr="00B17B5A" w:rsidRDefault="00586561" w:rsidP="00241A4A">
            <w:pPr>
              <w:spacing w:after="0" w:line="240" w:lineRule="auto"/>
              <w:jc w:val="right"/>
              <w:rPr>
                <w:ins w:id="1207" w:author="Jujia Li" w:date="2025-08-25T17:15:00Z" w16du:dateUtc="2025-08-25T22:15:00Z"/>
                <w:rFonts w:ascii="Times New Roman" w:eastAsia="Times New Roman" w:hAnsi="Times New Roman" w:cs="Times New Roman"/>
                <w:color w:val="000000"/>
                <w:kern w:val="0"/>
                <w:sz w:val="18"/>
                <w:szCs w:val="18"/>
                <w14:ligatures w14:val="none"/>
              </w:rPr>
            </w:pPr>
            <w:ins w:id="1208" w:author="Jujia Li" w:date="2025-08-25T17:15:00Z" w16du:dateUtc="2025-08-25T22:15:00Z">
              <w:r w:rsidRPr="00B17B5A">
                <w:rPr>
                  <w:rFonts w:ascii="Times New Roman" w:eastAsia="Times New Roman" w:hAnsi="Times New Roman" w:cs="Times New Roman"/>
                  <w:color w:val="000000"/>
                  <w:kern w:val="0"/>
                  <w:sz w:val="18"/>
                  <w:szCs w:val="18"/>
                  <w14:ligatures w14:val="none"/>
                </w:rPr>
                <w:t>0.95</w:t>
              </w:r>
            </w:ins>
          </w:p>
        </w:tc>
        <w:tc>
          <w:tcPr>
            <w:tcW w:w="891" w:type="dxa"/>
            <w:noWrap/>
            <w:vAlign w:val="bottom"/>
            <w:hideMark/>
            <w:tcPrChange w:id="1209" w:author="Jujia Li" w:date="2025-08-25T17:17:00Z" w16du:dateUtc="2025-08-25T22:17:00Z">
              <w:tcPr>
                <w:tcW w:w="891" w:type="dxa"/>
                <w:tcBorders>
                  <w:top w:val="nil"/>
                  <w:left w:val="nil"/>
                  <w:bottom w:val="nil"/>
                  <w:right w:val="nil"/>
                </w:tcBorders>
                <w:noWrap/>
                <w:vAlign w:val="bottom"/>
                <w:hideMark/>
              </w:tcPr>
            </w:tcPrChange>
          </w:tcPr>
          <w:p w14:paraId="7ADA6034" w14:textId="77777777" w:rsidR="00586561" w:rsidRPr="00B17B5A" w:rsidRDefault="00586561" w:rsidP="00241A4A">
            <w:pPr>
              <w:spacing w:after="0" w:line="240" w:lineRule="auto"/>
              <w:jc w:val="right"/>
              <w:rPr>
                <w:ins w:id="1210" w:author="Jujia Li" w:date="2025-08-25T17:15:00Z" w16du:dateUtc="2025-08-25T22:15:00Z"/>
                <w:rFonts w:ascii="Times New Roman" w:eastAsia="Times New Roman" w:hAnsi="Times New Roman" w:cs="Times New Roman"/>
                <w:color w:val="000000"/>
                <w:kern w:val="0"/>
                <w:sz w:val="18"/>
                <w:szCs w:val="18"/>
                <w14:ligatures w14:val="none"/>
              </w:rPr>
            </w:pPr>
            <w:ins w:id="1211" w:author="Jujia Li" w:date="2025-08-25T17:15:00Z" w16du:dateUtc="2025-08-25T22:15:00Z">
              <w:r w:rsidRPr="00B17B5A">
                <w:rPr>
                  <w:rFonts w:ascii="Times New Roman" w:eastAsia="Times New Roman" w:hAnsi="Times New Roman" w:cs="Times New Roman"/>
                  <w:color w:val="000000"/>
                  <w:kern w:val="0"/>
                  <w:sz w:val="18"/>
                  <w:szCs w:val="18"/>
                  <w14:ligatures w14:val="none"/>
                </w:rPr>
                <w:t>268220</w:t>
              </w:r>
            </w:ins>
          </w:p>
        </w:tc>
        <w:tc>
          <w:tcPr>
            <w:tcW w:w="977" w:type="dxa"/>
            <w:noWrap/>
            <w:vAlign w:val="bottom"/>
            <w:hideMark/>
            <w:tcPrChange w:id="1212" w:author="Jujia Li" w:date="2025-08-25T17:17:00Z" w16du:dateUtc="2025-08-25T22:17:00Z">
              <w:tcPr>
                <w:tcW w:w="977" w:type="dxa"/>
                <w:tcBorders>
                  <w:top w:val="nil"/>
                  <w:left w:val="nil"/>
                  <w:bottom w:val="nil"/>
                  <w:right w:val="nil"/>
                </w:tcBorders>
                <w:noWrap/>
                <w:vAlign w:val="bottom"/>
                <w:hideMark/>
              </w:tcPr>
            </w:tcPrChange>
          </w:tcPr>
          <w:p w14:paraId="26A99A89" w14:textId="77777777" w:rsidR="00586561" w:rsidRPr="00B17B5A" w:rsidRDefault="00586561" w:rsidP="00241A4A">
            <w:pPr>
              <w:spacing w:after="0" w:line="240" w:lineRule="auto"/>
              <w:jc w:val="right"/>
              <w:rPr>
                <w:ins w:id="1213" w:author="Jujia Li" w:date="2025-08-25T17:15:00Z" w16du:dateUtc="2025-08-25T22:15:00Z"/>
                <w:rFonts w:ascii="Times New Roman" w:eastAsia="Times New Roman" w:hAnsi="Times New Roman" w:cs="Times New Roman"/>
                <w:color w:val="000000"/>
                <w:kern w:val="0"/>
                <w:sz w:val="18"/>
                <w:szCs w:val="18"/>
                <w14:ligatures w14:val="none"/>
              </w:rPr>
            </w:pPr>
            <w:ins w:id="1214" w:author="Jujia Li" w:date="2025-08-25T17:15:00Z" w16du:dateUtc="2025-08-25T22:15:00Z">
              <w:r w:rsidRPr="00B17B5A">
                <w:rPr>
                  <w:rFonts w:ascii="Times New Roman" w:eastAsia="Times New Roman" w:hAnsi="Times New Roman" w:cs="Times New Roman"/>
                  <w:color w:val="000000"/>
                  <w:kern w:val="0"/>
                  <w:sz w:val="18"/>
                  <w:szCs w:val="18"/>
                  <w14:ligatures w14:val="none"/>
                </w:rPr>
                <w:t>0.80</w:t>
              </w:r>
            </w:ins>
          </w:p>
        </w:tc>
      </w:tr>
      <w:tr w:rsidR="00586561" w:rsidRPr="00D80767" w14:paraId="2133F77C" w14:textId="77777777" w:rsidTr="0083524D">
        <w:trPr>
          <w:trHeight w:val="300"/>
          <w:ins w:id="1215" w:author="Jujia Li" w:date="2025-08-25T17:15:00Z"/>
          <w:trPrChange w:id="1216" w:author="Jujia Li" w:date="2025-08-25T17:17:00Z" w16du:dateUtc="2025-08-25T22:17:00Z">
            <w:trPr>
              <w:trHeight w:val="300"/>
            </w:trPr>
          </w:trPrChange>
        </w:trPr>
        <w:tc>
          <w:tcPr>
            <w:tcW w:w="1608" w:type="dxa"/>
            <w:noWrap/>
            <w:vAlign w:val="bottom"/>
            <w:hideMark/>
            <w:tcPrChange w:id="1217" w:author="Jujia Li" w:date="2025-08-25T17:17:00Z" w16du:dateUtc="2025-08-25T22:17:00Z">
              <w:tcPr>
                <w:tcW w:w="1608" w:type="dxa"/>
                <w:tcBorders>
                  <w:top w:val="nil"/>
                  <w:left w:val="nil"/>
                  <w:bottom w:val="nil"/>
                  <w:right w:val="nil"/>
                </w:tcBorders>
                <w:noWrap/>
                <w:vAlign w:val="bottom"/>
                <w:hideMark/>
              </w:tcPr>
            </w:tcPrChange>
          </w:tcPr>
          <w:p w14:paraId="6080F09F" w14:textId="77777777" w:rsidR="00586561" w:rsidRPr="00B17B5A" w:rsidRDefault="00586561" w:rsidP="00241A4A">
            <w:pPr>
              <w:spacing w:after="0" w:line="240" w:lineRule="auto"/>
              <w:rPr>
                <w:ins w:id="1218" w:author="Jujia Li" w:date="2025-08-25T17:15:00Z" w16du:dateUtc="2025-08-25T22:15:00Z"/>
                <w:rFonts w:ascii="Times New Roman" w:eastAsia="Times New Roman" w:hAnsi="Times New Roman" w:cs="Times New Roman"/>
                <w:color w:val="000000"/>
                <w:kern w:val="0"/>
                <w:sz w:val="20"/>
                <w:szCs w:val="20"/>
                <w14:ligatures w14:val="none"/>
              </w:rPr>
            </w:pPr>
            <w:ins w:id="1219" w:author="Jujia Li" w:date="2025-08-25T17:15:00Z" w16du:dateUtc="2025-08-25T22:15:00Z">
              <w:r w:rsidRPr="00B17B5A">
                <w:rPr>
                  <w:rFonts w:ascii="Times New Roman" w:eastAsia="Times New Roman" w:hAnsi="Times New Roman" w:cs="Times New Roman"/>
                  <w:color w:val="000000"/>
                  <w:kern w:val="0"/>
                  <w:sz w:val="20"/>
                  <w:szCs w:val="20"/>
                  <w14:ligatures w14:val="none"/>
                </w:rPr>
                <w:t>ETOWAH</w:t>
              </w:r>
            </w:ins>
          </w:p>
        </w:tc>
        <w:tc>
          <w:tcPr>
            <w:tcW w:w="799" w:type="dxa"/>
            <w:noWrap/>
            <w:vAlign w:val="bottom"/>
            <w:hideMark/>
            <w:tcPrChange w:id="1220" w:author="Jujia Li" w:date="2025-08-25T17:17:00Z" w16du:dateUtc="2025-08-25T22:17:00Z">
              <w:tcPr>
                <w:tcW w:w="799" w:type="dxa"/>
                <w:tcBorders>
                  <w:top w:val="nil"/>
                  <w:left w:val="nil"/>
                  <w:bottom w:val="nil"/>
                  <w:right w:val="nil"/>
                </w:tcBorders>
                <w:noWrap/>
                <w:vAlign w:val="bottom"/>
                <w:hideMark/>
              </w:tcPr>
            </w:tcPrChange>
          </w:tcPr>
          <w:p w14:paraId="4D9BEA0A" w14:textId="77777777" w:rsidR="00586561" w:rsidRPr="00B17B5A" w:rsidRDefault="00586561" w:rsidP="00241A4A">
            <w:pPr>
              <w:spacing w:after="0" w:line="240" w:lineRule="auto"/>
              <w:jc w:val="right"/>
              <w:rPr>
                <w:ins w:id="1221" w:author="Jujia Li" w:date="2025-08-25T17:15:00Z" w16du:dateUtc="2025-08-25T22:15:00Z"/>
                <w:rFonts w:ascii="Times New Roman" w:eastAsia="Times New Roman" w:hAnsi="Times New Roman" w:cs="Times New Roman"/>
                <w:color w:val="000000"/>
                <w:kern w:val="0"/>
                <w:sz w:val="18"/>
                <w:szCs w:val="18"/>
                <w14:ligatures w14:val="none"/>
              </w:rPr>
            </w:pPr>
            <w:ins w:id="1222" w:author="Jujia Li" w:date="2025-08-25T17:15:00Z" w16du:dateUtc="2025-08-25T22:15:00Z">
              <w:r w:rsidRPr="00B17B5A">
                <w:rPr>
                  <w:rFonts w:ascii="Times New Roman" w:eastAsia="Times New Roman" w:hAnsi="Times New Roman" w:cs="Times New Roman"/>
                  <w:color w:val="000000"/>
                  <w:kern w:val="0"/>
                  <w:sz w:val="18"/>
                  <w:szCs w:val="18"/>
                  <w14:ligatures w14:val="none"/>
                </w:rPr>
                <w:t>102855</w:t>
              </w:r>
            </w:ins>
          </w:p>
        </w:tc>
        <w:tc>
          <w:tcPr>
            <w:tcW w:w="799" w:type="dxa"/>
            <w:noWrap/>
            <w:vAlign w:val="bottom"/>
            <w:hideMark/>
            <w:tcPrChange w:id="1223" w:author="Jujia Li" w:date="2025-08-25T17:17:00Z" w16du:dateUtc="2025-08-25T22:17:00Z">
              <w:tcPr>
                <w:tcW w:w="799" w:type="dxa"/>
                <w:tcBorders>
                  <w:top w:val="nil"/>
                  <w:left w:val="nil"/>
                  <w:bottom w:val="nil"/>
                  <w:right w:val="nil"/>
                </w:tcBorders>
                <w:noWrap/>
                <w:vAlign w:val="bottom"/>
                <w:hideMark/>
              </w:tcPr>
            </w:tcPrChange>
          </w:tcPr>
          <w:p w14:paraId="716E5925" w14:textId="77777777" w:rsidR="00586561" w:rsidRPr="00B17B5A" w:rsidRDefault="00586561" w:rsidP="00241A4A">
            <w:pPr>
              <w:spacing w:after="0" w:line="240" w:lineRule="auto"/>
              <w:jc w:val="right"/>
              <w:rPr>
                <w:ins w:id="1224" w:author="Jujia Li" w:date="2025-08-25T17:15:00Z" w16du:dateUtc="2025-08-25T22:15:00Z"/>
                <w:rFonts w:ascii="Times New Roman" w:eastAsia="Times New Roman" w:hAnsi="Times New Roman" w:cs="Times New Roman"/>
                <w:color w:val="000000"/>
                <w:kern w:val="0"/>
                <w:sz w:val="18"/>
                <w:szCs w:val="18"/>
                <w14:ligatures w14:val="none"/>
              </w:rPr>
            </w:pPr>
            <w:ins w:id="1225" w:author="Jujia Li" w:date="2025-08-25T17:15:00Z" w16du:dateUtc="2025-08-25T22:15:00Z">
              <w:r w:rsidRPr="00B17B5A">
                <w:rPr>
                  <w:rFonts w:ascii="Times New Roman" w:eastAsia="Times New Roman" w:hAnsi="Times New Roman" w:cs="Times New Roman"/>
                  <w:color w:val="000000"/>
                  <w:kern w:val="0"/>
                  <w:sz w:val="18"/>
                  <w:szCs w:val="18"/>
                  <w14:ligatures w14:val="none"/>
                </w:rPr>
                <w:t>123162</w:t>
              </w:r>
            </w:ins>
          </w:p>
        </w:tc>
        <w:tc>
          <w:tcPr>
            <w:tcW w:w="688" w:type="dxa"/>
            <w:noWrap/>
            <w:vAlign w:val="bottom"/>
            <w:hideMark/>
            <w:tcPrChange w:id="1226" w:author="Jujia Li" w:date="2025-08-25T17:17:00Z" w16du:dateUtc="2025-08-25T22:17:00Z">
              <w:tcPr>
                <w:tcW w:w="688" w:type="dxa"/>
                <w:tcBorders>
                  <w:top w:val="nil"/>
                  <w:left w:val="nil"/>
                  <w:bottom w:val="nil"/>
                  <w:right w:val="nil"/>
                </w:tcBorders>
                <w:noWrap/>
                <w:vAlign w:val="bottom"/>
                <w:hideMark/>
              </w:tcPr>
            </w:tcPrChange>
          </w:tcPr>
          <w:p w14:paraId="315EE6A4" w14:textId="77777777" w:rsidR="00586561" w:rsidRPr="00B17B5A" w:rsidRDefault="00586561" w:rsidP="00241A4A">
            <w:pPr>
              <w:spacing w:after="0" w:line="240" w:lineRule="auto"/>
              <w:jc w:val="right"/>
              <w:rPr>
                <w:ins w:id="1227" w:author="Jujia Li" w:date="2025-08-25T17:15:00Z" w16du:dateUtc="2025-08-25T22:15:00Z"/>
                <w:rFonts w:ascii="Times New Roman" w:eastAsia="Times New Roman" w:hAnsi="Times New Roman" w:cs="Times New Roman"/>
                <w:color w:val="000000"/>
                <w:kern w:val="0"/>
                <w:sz w:val="18"/>
                <w:szCs w:val="18"/>
                <w14:ligatures w14:val="none"/>
              </w:rPr>
            </w:pPr>
            <w:ins w:id="1228" w:author="Jujia Li" w:date="2025-08-25T17:15:00Z" w16du:dateUtc="2025-08-25T22:15:00Z">
              <w:r w:rsidRPr="00B17B5A">
                <w:rPr>
                  <w:rFonts w:ascii="Times New Roman" w:eastAsia="Times New Roman" w:hAnsi="Times New Roman" w:cs="Times New Roman"/>
                  <w:color w:val="000000"/>
                  <w:kern w:val="0"/>
                  <w:sz w:val="18"/>
                  <w:szCs w:val="18"/>
                  <w14:ligatures w14:val="none"/>
                </w:rPr>
                <w:t>1.20</w:t>
              </w:r>
            </w:ins>
          </w:p>
        </w:tc>
        <w:tc>
          <w:tcPr>
            <w:tcW w:w="799" w:type="dxa"/>
            <w:noWrap/>
            <w:vAlign w:val="bottom"/>
            <w:hideMark/>
            <w:tcPrChange w:id="1229" w:author="Jujia Li" w:date="2025-08-25T17:17:00Z" w16du:dateUtc="2025-08-25T22:17:00Z">
              <w:tcPr>
                <w:tcW w:w="799" w:type="dxa"/>
                <w:tcBorders>
                  <w:top w:val="nil"/>
                  <w:left w:val="nil"/>
                  <w:bottom w:val="nil"/>
                  <w:right w:val="nil"/>
                </w:tcBorders>
                <w:noWrap/>
                <w:vAlign w:val="bottom"/>
                <w:hideMark/>
              </w:tcPr>
            </w:tcPrChange>
          </w:tcPr>
          <w:p w14:paraId="20C2E158" w14:textId="77777777" w:rsidR="00586561" w:rsidRPr="00B17B5A" w:rsidRDefault="00586561" w:rsidP="00241A4A">
            <w:pPr>
              <w:spacing w:after="0" w:line="240" w:lineRule="auto"/>
              <w:jc w:val="right"/>
              <w:rPr>
                <w:ins w:id="1230" w:author="Jujia Li" w:date="2025-08-25T17:15:00Z" w16du:dateUtc="2025-08-25T22:15:00Z"/>
                <w:rFonts w:ascii="Times New Roman" w:eastAsia="Times New Roman" w:hAnsi="Times New Roman" w:cs="Times New Roman"/>
                <w:color w:val="000000"/>
                <w:kern w:val="0"/>
                <w:sz w:val="18"/>
                <w:szCs w:val="18"/>
                <w14:ligatures w14:val="none"/>
              </w:rPr>
            </w:pPr>
            <w:ins w:id="1231" w:author="Jujia Li" w:date="2025-08-25T17:15:00Z" w16du:dateUtc="2025-08-25T22:15:00Z">
              <w:r w:rsidRPr="00B17B5A">
                <w:rPr>
                  <w:rFonts w:ascii="Times New Roman" w:eastAsia="Times New Roman" w:hAnsi="Times New Roman" w:cs="Times New Roman"/>
                  <w:color w:val="000000"/>
                  <w:kern w:val="0"/>
                  <w:sz w:val="18"/>
                  <w:szCs w:val="18"/>
                  <w14:ligatures w14:val="none"/>
                </w:rPr>
                <w:t>103007</w:t>
              </w:r>
            </w:ins>
          </w:p>
        </w:tc>
        <w:tc>
          <w:tcPr>
            <w:tcW w:w="799" w:type="dxa"/>
            <w:noWrap/>
            <w:vAlign w:val="bottom"/>
            <w:hideMark/>
            <w:tcPrChange w:id="1232" w:author="Jujia Li" w:date="2025-08-25T17:17:00Z" w16du:dateUtc="2025-08-25T22:17:00Z">
              <w:tcPr>
                <w:tcW w:w="799" w:type="dxa"/>
                <w:tcBorders>
                  <w:top w:val="nil"/>
                  <w:left w:val="nil"/>
                  <w:bottom w:val="nil"/>
                  <w:right w:val="nil"/>
                </w:tcBorders>
                <w:noWrap/>
                <w:vAlign w:val="bottom"/>
                <w:hideMark/>
              </w:tcPr>
            </w:tcPrChange>
          </w:tcPr>
          <w:p w14:paraId="6F4BB68C" w14:textId="77777777" w:rsidR="00586561" w:rsidRPr="00B17B5A" w:rsidRDefault="00586561" w:rsidP="00241A4A">
            <w:pPr>
              <w:spacing w:after="0" w:line="240" w:lineRule="auto"/>
              <w:jc w:val="right"/>
              <w:rPr>
                <w:ins w:id="1233" w:author="Jujia Li" w:date="2025-08-25T17:15:00Z" w16du:dateUtc="2025-08-25T22:15:00Z"/>
                <w:rFonts w:ascii="Times New Roman" w:eastAsia="Times New Roman" w:hAnsi="Times New Roman" w:cs="Times New Roman"/>
                <w:color w:val="000000"/>
                <w:kern w:val="0"/>
                <w:sz w:val="18"/>
                <w:szCs w:val="18"/>
                <w14:ligatures w14:val="none"/>
              </w:rPr>
            </w:pPr>
            <w:ins w:id="1234" w:author="Jujia Li" w:date="2025-08-25T17:15:00Z" w16du:dateUtc="2025-08-25T22:15:00Z">
              <w:r w:rsidRPr="00B17B5A">
                <w:rPr>
                  <w:rFonts w:ascii="Times New Roman" w:eastAsia="Times New Roman" w:hAnsi="Times New Roman" w:cs="Times New Roman"/>
                  <w:color w:val="000000"/>
                  <w:kern w:val="0"/>
                  <w:sz w:val="18"/>
                  <w:szCs w:val="18"/>
                  <w14:ligatures w14:val="none"/>
                </w:rPr>
                <w:t>159932</w:t>
              </w:r>
            </w:ins>
          </w:p>
        </w:tc>
        <w:tc>
          <w:tcPr>
            <w:tcW w:w="800" w:type="dxa"/>
            <w:noWrap/>
            <w:vAlign w:val="bottom"/>
            <w:hideMark/>
            <w:tcPrChange w:id="1235" w:author="Jujia Li" w:date="2025-08-25T17:17:00Z" w16du:dateUtc="2025-08-25T22:17:00Z">
              <w:tcPr>
                <w:tcW w:w="800" w:type="dxa"/>
                <w:tcBorders>
                  <w:top w:val="nil"/>
                  <w:left w:val="nil"/>
                  <w:bottom w:val="nil"/>
                  <w:right w:val="nil"/>
                </w:tcBorders>
                <w:noWrap/>
                <w:vAlign w:val="bottom"/>
                <w:hideMark/>
              </w:tcPr>
            </w:tcPrChange>
          </w:tcPr>
          <w:p w14:paraId="46A700EF" w14:textId="77777777" w:rsidR="00586561" w:rsidRPr="00B17B5A" w:rsidRDefault="00586561" w:rsidP="00241A4A">
            <w:pPr>
              <w:spacing w:after="0" w:line="240" w:lineRule="auto"/>
              <w:jc w:val="right"/>
              <w:rPr>
                <w:ins w:id="1236" w:author="Jujia Li" w:date="2025-08-25T17:15:00Z" w16du:dateUtc="2025-08-25T22:15:00Z"/>
                <w:rFonts w:ascii="Times New Roman" w:eastAsia="Times New Roman" w:hAnsi="Times New Roman" w:cs="Times New Roman"/>
                <w:color w:val="000000"/>
                <w:kern w:val="0"/>
                <w:sz w:val="18"/>
                <w:szCs w:val="18"/>
                <w14:ligatures w14:val="none"/>
              </w:rPr>
            </w:pPr>
            <w:ins w:id="1237" w:author="Jujia Li" w:date="2025-08-25T17:15:00Z" w16du:dateUtc="2025-08-25T22:15:00Z">
              <w:r w:rsidRPr="00B17B5A">
                <w:rPr>
                  <w:rFonts w:ascii="Times New Roman" w:eastAsia="Times New Roman" w:hAnsi="Times New Roman" w:cs="Times New Roman"/>
                  <w:color w:val="000000"/>
                  <w:kern w:val="0"/>
                  <w:sz w:val="18"/>
                  <w:szCs w:val="18"/>
                  <w14:ligatures w14:val="none"/>
                </w:rPr>
                <w:t>1.55</w:t>
              </w:r>
            </w:ins>
          </w:p>
        </w:tc>
        <w:tc>
          <w:tcPr>
            <w:tcW w:w="800" w:type="dxa"/>
            <w:noWrap/>
            <w:vAlign w:val="bottom"/>
            <w:hideMark/>
            <w:tcPrChange w:id="1238" w:author="Jujia Li" w:date="2025-08-25T17:17:00Z" w16du:dateUtc="2025-08-25T22:17:00Z">
              <w:tcPr>
                <w:tcW w:w="800" w:type="dxa"/>
                <w:tcBorders>
                  <w:top w:val="nil"/>
                  <w:left w:val="nil"/>
                  <w:bottom w:val="nil"/>
                  <w:right w:val="nil"/>
                </w:tcBorders>
                <w:noWrap/>
                <w:vAlign w:val="bottom"/>
                <w:hideMark/>
              </w:tcPr>
            </w:tcPrChange>
          </w:tcPr>
          <w:p w14:paraId="0FDBB635" w14:textId="77777777" w:rsidR="00586561" w:rsidRPr="00B17B5A" w:rsidRDefault="00586561" w:rsidP="00241A4A">
            <w:pPr>
              <w:spacing w:after="0" w:line="240" w:lineRule="auto"/>
              <w:jc w:val="right"/>
              <w:rPr>
                <w:ins w:id="1239" w:author="Jujia Li" w:date="2025-08-25T17:15:00Z" w16du:dateUtc="2025-08-25T22:15:00Z"/>
                <w:rFonts w:ascii="Times New Roman" w:eastAsia="Times New Roman" w:hAnsi="Times New Roman" w:cs="Times New Roman"/>
                <w:color w:val="000000"/>
                <w:kern w:val="0"/>
                <w:sz w:val="18"/>
                <w:szCs w:val="18"/>
                <w14:ligatures w14:val="none"/>
              </w:rPr>
            </w:pPr>
            <w:ins w:id="1240" w:author="Jujia Li" w:date="2025-08-25T17:15:00Z" w16du:dateUtc="2025-08-25T22:15:00Z">
              <w:r w:rsidRPr="00B17B5A">
                <w:rPr>
                  <w:rFonts w:ascii="Times New Roman" w:eastAsia="Times New Roman" w:hAnsi="Times New Roman" w:cs="Times New Roman"/>
                  <w:color w:val="000000"/>
                  <w:kern w:val="0"/>
                  <w:sz w:val="18"/>
                  <w:szCs w:val="18"/>
                  <w14:ligatures w14:val="none"/>
                </w:rPr>
                <w:t>102611</w:t>
              </w:r>
            </w:ins>
          </w:p>
        </w:tc>
        <w:tc>
          <w:tcPr>
            <w:tcW w:w="800" w:type="dxa"/>
            <w:noWrap/>
            <w:vAlign w:val="bottom"/>
            <w:hideMark/>
            <w:tcPrChange w:id="1241" w:author="Jujia Li" w:date="2025-08-25T17:17:00Z" w16du:dateUtc="2025-08-25T22:17:00Z">
              <w:tcPr>
                <w:tcW w:w="800" w:type="dxa"/>
                <w:tcBorders>
                  <w:top w:val="nil"/>
                  <w:left w:val="nil"/>
                  <w:bottom w:val="nil"/>
                  <w:right w:val="nil"/>
                </w:tcBorders>
                <w:noWrap/>
                <w:vAlign w:val="bottom"/>
                <w:hideMark/>
              </w:tcPr>
            </w:tcPrChange>
          </w:tcPr>
          <w:p w14:paraId="7AE9B983" w14:textId="77777777" w:rsidR="00586561" w:rsidRPr="00B17B5A" w:rsidRDefault="00586561" w:rsidP="00241A4A">
            <w:pPr>
              <w:spacing w:after="0" w:line="240" w:lineRule="auto"/>
              <w:jc w:val="right"/>
              <w:rPr>
                <w:ins w:id="1242" w:author="Jujia Li" w:date="2025-08-25T17:15:00Z" w16du:dateUtc="2025-08-25T22:15:00Z"/>
                <w:rFonts w:ascii="Times New Roman" w:eastAsia="Times New Roman" w:hAnsi="Times New Roman" w:cs="Times New Roman"/>
                <w:color w:val="000000"/>
                <w:kern w:val="0"/>
                <w:sz w:val="18"/>
                <w:szCs w:val="18"/>
                <w14:ligatures w14:val="none"/>
              </w:rPr>
            </w:pPr>
            <w:ins w:id="1243" w:author="Jujia Li" w:date="2025-08-25T17:15:00Z" w16du:dateUtc="2025-08-25T22:15:00Z">
              <w:r w:rsidRPr="00B17B5A">
                <w:rPr>
                  <w:rFonts w:ascii="Times New Roman" w:eastAsia="Times New Roman" w:hAnsi="Times New Roman" w:cs="Times New Roman"/>
                  <w:color w:val="000000"/>
                  <w:kern w:val="0"/>
                  <w:sz w:val="18"/>
                  <w:szCs w:val="18"/>
                  <w14:ligatures w14:val="none"/>
                </w:rPr>
                <w:t>165869</w:t>
              </w:r>
            </w:ins>
          </w:p>
        </w:tc>
        <w:tc>
          <w:tcPr>
            <w:tcW w:w="800" w:type="dxa"/>
            <w:noWrap/>
            <w:vAlign w:val="bottom"/>
            <w:hideMark/>
            <w:tcPrChange w:id="1244" w:author="Jujia Li" w:date="2025-08-25T17:17:00Z" w16du:dateUtc="2025-08-25T22:17:00Z">
              <w:tcPr>
                <w:tcW w:w="800" w:type="dxa"/>
                <w:tcBorders>
                  <w:top w:val="nil"/>
                  <w:left w:val="nil"/>
                  <w:bottom w:val="nil"/>
                  <w:right w:val="nil"/>
                </w:tcBorders>
                <w:noWrap/>
                <w:vAlign w:val="bottom"/>
                <w:hideMark/>
              </w:tcPr>
            </w:tcPrChange>
          </w:tcPr>
          <w:p w14:paraId="737EC182" w14:textId="77777777" w:rsidR="00586561" w:rsidRPr="00B17B5A" w:rsidRDefault="00586561" w:rsidP="00241A4A">
            <w:pPr>
              <w:spacing w:after="0" w:line="240" w:lineRule="auto"/>
              <w:jc w:val="right"/>
              <w:rPr>
                <w:ins w:id="1245" w:author="Jujia Li" w:date="2025-08-25T17:15:00Z" w16du:dateUtc="2025-08-25T22:15:00Z"/>
                <w:rFonts w:ascii="Times New Roman" w:eastAsia="Times New Roman" w:hAnsi="Times New Roman" w:cs="Times New Roman"/>
                <w:color w:val="000000"/>
                <w:kern w:val="0"/>
                <w:sz w:val="18"/>
                <w:szCs w:val="18"/>
                <w14:ligatures w14:val="none"/>
              </w:rPr>
            </w:pPr>
            <w:ins w:id="1246" w:author="Jujia Li" w:date="2025-08-25T17:15:00Z" w16du:dateUtc="2025-08-25T22:15:00Z">
              <w:r w:rsidRPr="00B17B5A">
                <w:rPr>
                  <w:rFonts w:ascii="Times New Roman" w:eastAsia="Times New Roman" w:hAnsi="Times New Roman" w:cs="Times New Roman"/>
                  <w:color w:val="000000"/>
                  <w:kern w:val="0"/>
                  <w:sz w:val="18"/>
                  <w:szCs w:val="18"/>
                  <w14:ligatures w14:val="none"/>
                </w:rPr>
                <w:t>1.62</w:t>
              </w:r>
            </w:ins>
          </w:p>
        </w:tc>
        <w:tc>
          <w:tcPr>
            <w:tcW w:w="800" w:type="dxa"/>
            <w:noWrap/>
            <w:vAlign w:val="bottom"/>
            <w:hideMark/>
            <w:tcPrChange w:id="1247" w:author="Jujia Li" w:date="2025-08-25T17:17:00Z" w16du:dateUtc="2025-08-25T22:17:00Z">
              <w:tcPr>
                <w:tcW w:w="800" w:type="dxa"/>
                <w:tcBorders>
                  <w:top w:val="nil"/>
                  <w:left w:val="nil"/>
                  <w:bottom w:val="nil"/>
                  <w:right w:val="nil"/>
                </w:tcBorders>
                <w:noWrap/>
                <w:vAlign w:val="bottom"/>
                <w:hideMark/>
              </w:tcPr>
            </w:tcPrChange>
          </w:tcPr>
          <w:p w14:paraId="60D2A038" w14:textId="77777777" w:rsidR="00586561" w:rsidRPr="00B17B5A" w:rsidRDefault="00586561" w:rsidP="00241A4A">
            <w:pPr>
              <w:spacing w:after="0" w:line="240" w:lineRule="auto"/>
              <w:jc w:val="right"/>
              <w:rPr>
                <w:ins w:id="1248" w:author="Jujia Li" w:date="2025-08-25T17:15:00Z" w16du:dateUtc="2025-08-25T22:15:00Z"/>
                <w:rFonts w:ascii="Times New Roman" w:eastAsia="Times New Roman" w:hAnsi="Times New Roman" w:cs="Times New Roman"/>
                <w:color w:val="000000"/>
                <w:kern w:val="0"/>
                <w:sz w:val="18"/>
                <w:szCs w:val="18"/>
                <w14:ligatures w14:val="none"/>
              </w:rPr>
            </w:pPr>
            <w:ins w:id="1249" w:author="Jujia Li" w:date="2025-08-25T17:15:00Z" w16du:dateUtc="2025-08-25T22:15:00Z">
              <w:r w:rsidRPr="00B17B5A">
                <w:rPr>
                  <w:rFonts w:ascii="Times New Roman" w:eastAsia="Times New Roman" w:hAnsi="Times New Roman" w:cs="Times New Roman"/>
                  <w:color w:val="000000"/>
                  <w:kern w:val="0"/>
                  <w:sz w:val="18"/>
                  <w:szCs w:val="18"/>
                  <w14:ligatures w14:val="none"/>
                </w:rPr>
                <w:t>102268</w:t>
              </w:r>
            </w:ins>
          </w:p>
        </w:tc>
        <w:tc>
          <w:tcPr>
            <w:tcW w:w="800" w:type="dxa"/>
            <w:noWrap/>
            <w:vAlign w:val="bottom"/>
            <w:hideMark/>
            <w:tcPrChange w:id="1250" w:author="Jujia Li" w:date="2025-08-25T17:17:00Z" w16du:dateUtc="2025-08-25T22:17:00Z">
              <w:tcPr>
                <w:tcW w:w="800" w:type="dxa"/>
                <w:tcBorders>
                  <w:top w:val="nil"/>
                  <w:left w:val="nil"/>
                  <w:bottom w:val="nil"/>
                  <w:right w:val="nil"/>
                </w:tcBorders>
                <w:noWrap/>
                <w:vAlign w:val="bottom"/>
                <w:hideMark/>
              </w:tcPr>
            </w:tcPrChange>
          </w:tcPr>
          <w:p w14:paraId="0B597843" w14:textId="77777777" w:rsidR="00586561" w:rsidRPr="00B17B5A" w:rsidRDefault="00586561" w:rsidP="00241A4A">
            <w:pPr>
              <w:spacing w:after="0" w:line="240" w:lineRule="auto"/>
              <w:jc w:val="right"/>
              <w:rPr>
                <w:ins w:id="1251" w:author="Jujia Li" w:date="2025-08-25T17:15:00Z" w16du:dateUtc="2025-08-25T22:15:00Z"/>
                <w:rFonts w:ascii="Times New Roman" w:eastAsia="Times New Roman" w:hAnsi="Times New Roman" w:cs="Times New Roman"/>
                <w:color w:val="000000"/>
                <w:kern w:val="0"/>
                <w:sz w:val="18"/>
                <w:szCs w:val="18"/>
                <w14:ligatures w14:val="none"/>
              </w:rPr>
            </w:pPr>
            <w:ins w:id="1252" w:author="Jujia Li" w:date="2025-08-25T17:15:00Z" w16du:dateUtc="2025-08-25T22:15:00Z">
              <w:r w:rsidRPr="00B17B5A">
                <w:rPr>
                  <w:rFonts w:ascii="Times New Roman" w:eastAsia="Times New Roman" w:hAnsi="Times New Roman" w:cs="Times New Roman"/>
                  <w:color w:val="000000"/>
                  <w:kern w:val="0"/>
                  <w:sz w:val="18"/>
                  <w:szCs w:val="18"/>
                  <w14:ligatures w14:val="none"/>
                </w:rPr>
                <w:t>179131</w:t>
              </w:r>
            </w:ins>
          </w:p>
        </w:tc>
        <w:tc>
          <w:tcPr>
            <w:tcW w:w="800" w:type="dxa"/>
            <w:noWrap/>
            <w:vAlign w:val="bottom"/>
            <w:hideMark/>
            <w:tcPrChange w:id="1253" w:author="Jujia Li" w:date="2025-08-25T17:17:00Z" w16du:dateUtc="2025-08-25T22:17:00Z">
              <w:tcPr>
                <w:tcW w:w="800" w:type="dxa"/>
                <w:tcBorders>
                  <w:top w:val="nil"/>
                  <w:left w:val="nil"/>
                  <w:bottom w:val="nil"/>
                  <w:right w:val="nil"/>
                </w:tcBorders>
                <w:noWrap/>
                <w:vAlign w:val="bottom"/>
                <w:hideMark/>
              </w:tcPr>
            </w:tcPrChange>
          </w:tcPr>
          <w:p w14:paraId="026755BF" w14:textId="77777777" w:rsidR="00586561" w:rsidRPr="00B17B5A" w:rsidRDefault="00586561" w:rsidP="00241A4A">
            <w:pPr>
              <w:spacing w:after="0" w:line="240" w:lineRule="auto"/>
              <w:jc w:val="right"/>
              <w:rPr>
                <w:ins w:id="1254" w:author="Jujia Li" w:date="2025-08-25T17:15:00Z" w16du:dateUtc="2025-08-25T22:15:00Z"/>
                <w:rFonts w:ascii="Times New Roman" w:eastAsia="Times New Roman" w:hAnsi="Times New Roman" w:cs="Times New Roman"/>
                <w:color w:val="000000"/>
                <w:kern w:val="0"/>
                <w:sz w:val="18"/>
                <w:szCs w:val="18"/>
                <w14:ligatures w14:val="none"/>
              </w:rPr>
            </w:pPr>
            <w:ins w:id="1255" w:author="Jujia Li" w:date="2025-08-25T17:15:00Z" w16du:dateUtc="2025-08-25T22:15:00Z">
              <w:r w:rsidRPr="00B17B5A">
                <w:rPr>
                  <w:rFonts w:ascii="Times New Roman" w:eastAsia="Times New Roman" w:hAnsi="Times New Roman" w:cs="Times New Roman"/>
                  <w:color w:val="000000"/>
                  <w:kern w:val="0"/>
                  <w:sz w:val="18"/>
                  <w:szCs w:val="18"/>
                  <w14:ligatures w14:val="none"/>
                </w:rPr>
                <w:t>1.75</w:t>
              </w:r>
            </w:ins>
          </w:p>
        </w:tc>
        <w:tc>
          <w:tcPr>
            <w:tcW w:w="891" w:type="dxa"/>
            <w:noWrap/>
            <w:vAlign w:val="bottom"/>
            <w:hideMark/>
            <w:tcPrChange w:id="1256" w:author="Jujia Li" w:date="2025-08-25T17:17:00Z" w16du:dateUtc="2025-08-25T22:17:00Z">
              <w:tcPr>
                <w:tcW w:w="891" w:type="dxa"/>
                <w:tcBorders>
                  <w:top w:val="nil"/>
                  <w:left w:val="nil"/>
                  <w:bottom w:val="nil"/>
                  <w:right w:val="nil"/>
                </w:tcBorders>
                <w:noWrap/>
                <w:vAlign w:val="bottom"/>
                <w:hideMark/>
              </w:tcPr>
            </w:tcPrChange>
          </w:tcPr>
          <w:p w14:paraId="515124BA" w14:textId="77777777" w:rsidR="00586561" w:rsidRPr="00B17B5A" w:rsidRDefault="00586561" w:rsidP="00241A4A">
            <w:pPr>
              <w:spacing w:after="0" w:line="240" w:lineRule="auto"/>
              <w:jc w:val="right"/>
              <w:rPr>
                <w:ins w:id="1257" w:author="Jujia Li" w:date="2025-08-25T17:15:00Z" w16du:dateUtc="2025-08-25T22:15:00Z"/>
                <w:rFonts w:ascii="Times New Roman" w:eastAsia="Times New Roman" w:hAnsi="Times New Roman" w:cs="Times New Roman"/>
                <w:color w:val="000000"/>
                <w:kern w:val="0"/>
                <w:sz w:val="18"/>
                <w:szCs w:val="18"/>
                <w14:ligatures w14:val="none"/>
              </w:rPr>
            </w:pPr>
            <w:ins w:id="1258" w:author="Jujia Li" w:date="2025-08-25T17:15:00Z" w16du:dateUtc="2025-08-25T22:15:00Z">
              <w:r w:rsidRPr="00B17B5A">
                <w:rPr>
                  <w:rFonts w:ascii="Times New Roman" w:eastAsia="Times New Roman" w:hAnsi="Times New Roman" w:cs="Times New Roman"/>
                  <w:color w:val="000000"/>
                  <w:kern w:val="0"/>
                  <w:sz w:val="18"/>
                  <w:szCs w:val="18"/>
                  <w14:ligatures w14:val="none"/>
                </w:rPr>
                <w:t>628094</w:t>
              </w:r>
            </w:ins>
          </w:p>
        </w:tc>
        <w:tc>
          <w:tcPr>
            <w:tcW w:w="977" w:type="dxa"/>
            <w:noWrap/>
            <w:vAlign w:val="bottom"/>
            <w:hideMark/>
            <w:tcPrChange w:id="1259" w:author="Jujia Li" w:date="2025-08-25T17:17:00Z" w16du:dateUtc="2025-08-25T22:17:00Z">
              <w:tcPr>
                <w:tcW w:w="977" w:type="dxa"/>
                <w:tcBorders>
                  <w:top w:val="nil"/>
                  <w:left w:val="nil"/>
                  <w:bottom w:val="nil"/>
                  <w:right w:val="nil"/>
                </w:tcBorders>
                <w:noWrap/>
                <w:vAlign w:val="bottom"/>
                <w:hideMark/>
              </w:tcPr>
            </w:tcPrChange>
          </w:tcPr>
          <w:p w14:paraId="30FAD116" w14:textId="77777777" w:rsidR="00586561" w:rsidRPr="00B17B5A" w:rsidRDefault="00586561" w:rsidP="00241A4A">
            <w:pPr>
              <w:spacing w:after="0" w:line="240" w:lineRule="auto"/>
              <w:jc w:val="right"/>
              <w:rPr>
                <w:ins w:id="1260" w:author="Jujia Li" w:date="2025-08-25T17:15:00Z" w16du:dateUtc="2025-08-25T22:15:00Z"/>
                <w:rFonts w:ascii="Times New Roman" w:eastAsia="Times New Roman" w:hAnsi="Times New Roman" w:cs="Times New Roman"/>
                <w:color w:val="000000"/>
                <w:kern w:val="0"/>
                <w:sz w:val="18"/>
                <w:szCs w:val="18"/>
                <w14:ligatures w14:val="none"/>
              </w:rPr>
            </w:pPr>
            <w:ins w:id="1261" w:author="Jujia Li" w:date="2025-08-25T17:15:00Z" w16du:dateUtc="2025-08-25T22:15:00Z">
              <w:r w:rsidRPr="00B17B5A">
                <w:rPr>
                  <w:rFonts w:ascii="Times New Roman" w:eastAsia="Times New Roman" w:hAnsi="Times New Roman" w:cs="Times New Roman"/>
                  <w:color w:val="000000"/>
                  <w:kern w:val="0"/>
                  <w:sz w:val="18"/>
                  <w:szCs w:val="18"/>
                  <w14:ligatures w14:val="none"/>
                </w:rPr>
                <w:t>1.53</w:t>
              </w:r>
            </w:ins>
          </w:p>
        </w:tc>
      </w:tr>
      <w:tr w:rsidR="00586561" w:rsidRPr="00D80767" w14:paraId="07256BB4" w14:textId="77777777" w:rsidTr="0083524D">
        <w:trPr>
          <w:trHeight w:val="300"/>
          <w:ins w:id="1262" w:author="Jujia Li" w:date="2025-08-25T17:15:00Z"/>
          <w:trPrChange w:id="1263" w:author="Jujia Li" w:date="2025-08-25T17:17:00Z" w16du:dateUtc="2025-08-25T22:17:00Z">
            <w:trPr>
              <w:trHeight w:val="300"/>
            </w:trPr>
          </w:trPrChange>
        </w:trPr>
        <w:tc>
          <w:tcPr>
            <w:tcW w:w="1608" w:type="dxa"/>
            <w:noWrap/>
            <w:vAlign w:val="bottom"/>
            <w:hideMark/>
            <w:tcPrChange w:id="1264" w:author="Jujia Li" w:date="2025-08-25T17:17:00Z" w16du:dateUtc="2025-08-25T22:17:00Z">
              <w:tcPr>
                <w:tcW w:w="1608" w:type="dxa"/>
                <w:tcBorders>
                  <w:top w:val="nil"/>
                  <w:left w:val="nil"/>
                  <w:bottom w:val="nil"/>
                  <w:right w:val="nil"/>
                </w:tcBorders>
                <w:noWrap/>
                <w:vAlign w:val="bottom"/>
                <w:hideMark/>
              </w:tcPr>
            </w:tcPrChange>
          </w:tcPr>
          <w:p w14:paraId="61AA1641" w14:textId="77777777" w:rsidR="00586561" w:rsidRPr="00B17B5A" w:rsidRDefault="00586561" w:rsidP="00241A4A">
            <w:pPr>
              <w:spacing w:after="0" w:line="240" w:lineRule="auto"/>
              <w:rPr>
                <w:ins w:id="1265" w:author="Jujia Li" w:date="2025-08-25T17:15:00Z" w16du:dateUtc="2025-08-25T22:15:00Z"/>
                <w:rFonts w:ascii="Times New Roman" w:eastAsia="Times New Roman" w:hAnsi="Times New Roman" w:cs="Times New Roman"/>
                <w:color w:val="000000"/>
                <w:kern w:val="0"/>
                <w:sz w:val="20"/>
                <w:szCs w:val="20"/>
                <w14:ligatures w14:val="none"/>
              </w:rPr>
            </w:pPr>
            <w:ins w:id="1266" w:author="Jujia Li" w:date="2025-08-25T17:15:00Z" w16du:dateUtc="2025-08-25T22:15:00Z">
              <w:r w:rsidRPr="00B17B5A">
                <w:rPr>
                  <w:rFonts w:ascii="Times New Roman" w:eastAsia="Times New Roman" w:hAnsi="Times New Roman" w:cs="Times New Roman"/>
                  <w:color w:val="000000"/>
                  <w:kern w:val="0"/>
                  <w:sz w:val="20"/>
                  <w:szCs w:val="20"/>
                  <w14:ligatures w14:val="none"/>
                </w:rPr>
                <w:t>FAYETTE</w:t>
              </w:r>
            </w:ins>
          </w:p>
        </w:tc>
        <w:tc>
          <w:tcPr>
            <w:tcW w:w="799" w:type="dxa"/>
            <w:noWrap/>
            <w:vAlign w:val="bottom"/>
            <w:hideMark/>
            <w:tcPrChange w:id="1267" w:author="Jujia Li" w:date="2025-08-25T17:17:00Z" w16du:dateUtc="2025-08-25T22:17:00Z">
              <w:tcPr>
                <w:tcW w:w="799" w:type="dxa"/>
                <w:tcBorders>
                  <w:top w:val="nil"/>
                  <w:left w:val="nil"/>
                  <w:bottom w:val="nil"/>
                  <w:right w:val="nil"/>
                </w:tcBorders>
                <w:noWrap/>
                <w:vAlign w:val="bottom"/>
                <w:hideMark/>
              </w:tcPr>
            </w:tcPrChange>
          </w:tcPr>
          <w:p w14:paraId="55249D05" w14:textId="77777777" w:rsidR="00586561" w:rsidRPr="00B17B5A" w:rsidRDefault="00586561" w:rsidP="00241A4A">
            <w:pPr>
              <w:spacing w:after="0" w:line="240" w:lineRule="auto"/>
              <w:jc w:val="right"/>
              <w:rPr>
                <w:ins w:id="1268" w:author="Jujia Li" w:date="2025-08-25T17:15:00Z" w16du:dateUtc="2025-08-25T22:15:00Z"/>
                <w:rFonts w:ascii="Times New Roman" w:eastAsia="Times New Roman" w:hAnsi="Times New Roman" w:cs="Times New Roman"/>
                <w:color w:val="000000"/>
                <w:kern w:val="0"/>
                <w:sz w:val="18"/>
                <w:szCs w:val="18"/>
                <w14:ligatures w14:val="none"/>
              </w:rPr>
            </w:pPr>
            <w:ins w:id="1269" w:author="Jujia Li" w:date="2025-08-25T17:15:00Z" w16du:dateUtc="2025-08-25T22:15:00Z">
              <w:r w:rsidRPr="00B17B5A">
                <w:rPr>
                  <w:rFonts w:ascii="Times New Roman" w:eastAsia="Times New Roman" w:hAnsi="Times New Roman" w:cs="Times New Roman"/>
                  <w:color w:val="000000"/>
                  <w:kern w:val="0"/>
                  <w:sz w:val="18"/>
                  <w:szCs w:val="18"/>
                  <w14:ligatures w14:val="none"/>
                </w:rPr>
                <w:t>16563</w:t>
              </w:r>
            </w:ins>
          </w:p>
        </w:tc>
        <w:tc>
          <w:tcPr>
            <w:tcW w:w="799" w:type="dxa"/>
            <w:noWrap/>
            <w:vAlign w:val="bottom"/>
            <w:hideMark/>
            <w:tcPrChange w:id="1270" w:author="Jujia Li" w:date="2025-08-25T17:17:00Z" w16du:dateUtc="2025-08-25T22:17:00Z">
              <w:tcPr>
                <w:tcW w:w="799" w:type="dxa"/>
                <w:tcBorders>
                  <w:top w:val="nil"/>
                  <w:left w:val="nil"/>
                  <w:bottom w:val="nil"/>
                  <w:right w:val="nil"/>
                </w:tcBorders>
                <w:noWrap/>
                <w:vAlign w:val="bottom"/>
                <w:hideMark/>
              </w:tcPr>
            </w:tcPrChange>
          </w:tcPr>
          <w:p w14:paraId="78A8A7BF" w14:textId="77777777" w:rsidR="00586561" w:rsidRPr="00B17B5A" w:rsidRDefault="00586561" w:rsidP="00241A4A">
            <w:pPr>
              <w:spacing w:after="0" w:line="240" w:lineRule="auto"/>
              <w:jc w:val="right"/>
              <w:rPr>
                <w:ins w:id="1271" w:author="Jujia Li" w:date="2025-08-25T17:15:00Z" w16du:dateUtc="2025-08-25T22:15:00Z"/>
                <w:rFonts w:ascii="Times New Roman" w:eastAsia="Times New Roman" w:hAnsi="Times New Roman" w:cs="Times New Roman"/>
                <w:color w:val="000000"/>
                <w:kern w:val="0"/>
                <w:sz w:val="18"/>
                <w:szCs w:val="18"/>
                <w14:ligatures w14:val="none"/>
              </w:rPr>
            </w:pPr>
            <w:ins w:id="1272" w:author="Jujia Li" w:date="2025-08-25T17:15:00Z" w16du:dateUtc="2025-08-25T22:15:00Z">
              <w:r w:rsidRPr="00B17B5A">
                <w:rPr>
                  <w:rFonts w:ascii="Times New Roman" w:eastAsia="Times New Roman" w:hAnsi="Times New Roman" w:cs="Times New Roman"/>
                  <w:color w:val="000000"/>
                  <w:kern w:val="0"/>
                  <w:sz w:val="18"/>
                  <w:szCs w:val="18"/>
                  <w14:ligatures w14:val="none"/>
                </w:rPr>
                <w:t>1628</w:t>
              </w:r>
            </w:ins>
          </w:p>
        </w:tc>
        <w:tc>
          <w:tcPr>
            <w:tcW w:w="688" w:type="dxa"/>
            <w:noWrap/>
            <w:vAlign w:val="bottom"/>
            <w:hideMark/>
            <w:tcPrChange w:id="1273" w:author="Jujia Li" w:date="2025-08-25T17:17:00Z" w16du:dateUtc="2025-08-25T22:17:00Z">
              <w:tcPr>
                <w:tcW w:w="688" w:type="dxa"/>
                <w:tcBorders>
                  <w:top w:val="nil"/>
                  <w:left w:val="nil"/>
                  <w:bottom w:val="nil"/>
                  <w:right w:val="nil"/>
                </w:tcBorders>
                <w:noWrap/>
                <w:vAlign w:val="bottom"/>
                <w:hideMark/>
              </w:tcPr>
            </w:tcPrChange>
          </w:tcPr>
          <w:p w14:paraId="79384FE8" w14:textId="77777777" w:rsidR="00586561" w:rsidRPr="00B17B5A" w:rsidRDefault="00586561" w:rsidP="00241A4A">
            <w:pPr>
              <w:spacing w:after="0" w:line="240" w:lineRule="auto"/>
              <w:jc w:val="right"/>
              <w:rPr>
                <w:ins w:id="1274" w:author="Jujia Li" w:date="2025-08-25T17:15:00Z" w16du:dateUtc="2025-08-25T22:15:00Z"/>
                <w:rFonts w:ascii="Times New Roman" w:eastAsia="Times New Roman" w:hAnsi="Times New Roman" w:cs="Times New Roman"/>
                <w:color w:val="000000"/>
                <w:kern w:val="0"/>
                <w:sz w:val="18"/>
                <w:szCs w:val="18"/>
                <w14:ligatures w14:val="none"/>
              </w:rPr>
            </w:pPr>
            <w:ins w:id="1275" w:author="Jujia Li" w:date="2025-08-25T17:15:00Z" w16du:dateUtc="2025-08-25T22:15:00Z">
              <w:r w:rsidRPr="00B17B5A">
                <w:rPr>
                  <w:rFonts w:ascii="Times New Roman" w:eastAsia="Times New Roman" w:hAnsi="Times New Roman" w:cs="Times New Roman"/>
                  <w:color w:val="000000"/>
                  <w:kern w:val="0"/>
                  <w:sz w:val="18"/>
                  <w:szCs w:val="18"/>
                  <w14:ligatures w14:val="none"/>
                </w:rPr>
                <w:t>0.10</w:t>
              </w:r>
            </w:ins>
          </w:p>
        </w:tc>
        <w:tc>
          <w:tcPr>
            <w:tcW w:w="799" w:type="dxa"/>
            <w:noWrap/>
            <w:vAlign w:val="bottom"/>
            <w:hideMark/>
            <w:tcPrChange w:id="1276" w:author="Jujia Li" w:date="2025-08-25T17:17:00Z" w16du:dateUtc="2025-08-25T22:17:00Z">
              <w:tcPr>
                <w:tcW w:w="799" w:type="dxa"/>
                <w:tcBorders>
                  <w:top w:val="nil"/>
                  <w:left w:val="nil"/>
                  <w:bottom w:val="nil"/>
                  <w:right w:val="nil"/>
                </w:tcBorders>
                <w:noWrap/>
                <w:vAlign w:val="bottom"/>
                <w:hideMark/>
              </w:tcPr>
            </w:tcPrChange>
          </w:tcPr>
          <w:p w14:paraId="005E6B80" w14:textId="77777777" w:rsidR="00586561" w:rsidRPr="00B17B5A" w:rsidRDefault="00586561" w:rsidP="00241A4A">
            <w:pPr>
              <w:spacing w:after="0" w:line="240" w:lineRule="auto"/>
              <w:jc w:val="right"/>
              <w:rPr>
                <w:ins w:id="1277" w:author="Jujia Li" w:date="2025-08-25T17:15:00Z" w16du:dateUtc="2025-08-25T22:15:00Z"/>
                <w:rFonts w:ascii="Times New Roman" w:eastAsia="Times New Roman" w:hAnsi="Times New Roman" w:cs="Times New Roman"/>
                <w:color w:val="000000"/>
                <w:kern w:val="0"/>
                <w:sz w:val="18"/>
                <w:szCs w:val="18"/>
                <w14:ligatures w14:val="none"/>
              </w:rPr>
            </w:pPr>
            <w:ins w:id="1278" w:author="Jujia Li" w:date="2025-08-25T17:15:00Z" w16du:dateUtc="2025-08-25T22:15:00Z">
              <w:r w:rsidRPr="00B17B5A">
                <w:rPr>
                  <w:rFonts w:ascii="Times New Roman" w:eastAsia="Times New Roman" w:hAnsi="Times New Roman" w:cs="Times New Roman"/>
                  <w:color w:val="000000"/>
                  <w:kern w:val="0"/>
                  <w:sz w:val="18"/>
                  <w:szCs w:val="18"/>
                  <w14:ligatures w14:val="none"/>
                </w:rPr>
                <w:t>16466</w:t>
              </w:r>
            </w:ins>
          </w:p>
        </w:tc>
        <w:tc>
          <w:tcPr>
            <w:tcW w:w="799" w:type="dxa"/>
            <w:noWrap/>
            <w:vAlign w:val="bottom"/>
            <w:hideMark/>
            <w:tcPrChange w:id="1279" w:author="Jujia Li" w:date="2025-08-25T17:17:00Z" w16du:dateUtc="2025-08-25T22:17:00Z">
              <w:tcPr>
                <w:tcW w:w="799" w:type="dxa"/>
                <w:tcBorders>
                  <w:top w:val="nil"/>
                  <w:left w:val="nil"/>
                  <w:bottom w:val="nil"/>
                  <w:right w:val="nil"/>
                </w:tcBorders>
                <w:noWrap/>
                <w:vAlign w:val="bottom"/>
                <w:hideMark/>
              </w:tcPr>
            </w:tcPrChange>
          </w:tcPr>
          <w:p w14:paraId="414EB67C" w14:textId="77777777" w:rsidR="00586561" w:rsidRPr="00B17B5A" w:rsidRDefault="00586561" w:rsidP="00241A4A">
            <w:pPr>
              <w:spacing w:after="0" w:line="240" w:lineRule="auto"/>
              <w:jc w:val="right"/>
              <w:rPr>
                <w:ins w:id="1280" w:author="Jujia Li" w:date="2025-08-25T17:15:00Z" w16du:dateUtc="2025-08-25T22:15:00Z"/>
                <w:rFonts w:ascii="Times New Roman" w:eastAsia="Times New Roman" w:hAnsi="Times New Roman" w:cs="Times New Roman"/>
                <w:color w:val="000000"/>
                <w:kern w:val="0"/>
                <w:sz w:val="18"/>
                <w:szCs w:val="18"/>
                <w14:ligatures w14:val="none"/>
              </w:rPr>
            </w:pPr>
            <w:ins w:id="1281" w:author="Jujia Li" w:date="2025-08-25T17:15:00Z" w16du:dateUtc="2025-08-25T22:15:00Z">
              <w:r w:rsidRPr="00B17B5A">
                <w:rPr>
                  <w:rFonts w:ascii="Times New Roman" w:eastAsia="Times New Roman" w:hAnsi="Times New Roman" w:cs="Times New Roman"/>
                  <w:color w:val="000000"/>
                  <w:kern w:val="0"/>
                  <w:sz w:val="18"/>
                  <w:szCs w:val="18"/>
                  <w14:ligatures w14:val="none"/>
                </w:rPr>
                <w:t>2015</w:t>
              </w:r>
            </w:ins>
          </w:p>
        </w:tc>
        <w:tc>
          <w:tcPr>
            <w:tcW w:w="800" w:type="dxa"/>
            <w:noWrap/>
            <w:vAlign w:val="bottom"/>
            <w:hideMark/>
            <w:tcPrChange w:id="1282" w:author="Jujia Li" w:date="2025-08-25T17:17:00Z" w16du:dateUtc="2025-08-25T22:17:00Z">
              <w:tcPr>
                <w:tcW w:w="800" w:type="dxa"/>
                <w:tcBorders>
                  <w:top w:val="nil"/>
                  <w:left w:val="nil"/>
                  <w:bottom w:val="nil"/>
                  <w:right w:val="nil"/>
                </w:tcBorders>
                <w:noWrap/>
                <w:vAlign w:val="bottom"/>
                <w:hideMark/>
              </w:tcPr>
            </w:tcPrChange>
          </w:tcPr>
          <w:p w14:paraId="03BB9A9A" w14:textId="77777777" w:rsidR="00586561" w:rsidRPr="00B17B5A" w:rsidRDefault="00586561" w:rsidP="00241A4A">
            <w:pPr>
              <w:spacing w:after="0" w:line="240" w:lineRule="auto"/>
              <w:jc w:val="right"/>
              <w:rPr>
                <w:ins w:id="1283" w:author="Jujia Li" w:date="2025-08-25T17:15:00Z" w16du:dateUtc="2025-08-25T22:15:00Z"/>
                <w:rFonts w:ascii="Times New Roman" w:eastAsia="Times New Roman" w:hAnsi="Times New Roman" w:cs="Times New Roman"/>
                <w:color w:val="000000"/>
                <w:kern w:val="0"/>
                <w:sz w:val="18"/>
                <w:szCs w:val="18"/>
                <w14:ligatures w14:val="none"/>
              </w:rPr>
            </w:pPr>
            <w:ins w:id="1284" w:author="Jujia Li" w:date="2025-08-25T17:15:00Z" w16du:dateUtc="2025-08-25T22:15:00Z">
              <w:r w:rsidRPr="00B17B5A">
                <w:rPr>
                  <w:rFonts w:ascii="Times New Roman" w:eastAsia="Times New Roman" w:hAnsi="Times New Roman" w:cs="Times New Roman"/>
                  <w:color w:val="000000"/>
                  <w:kern w:val="0"/>
                  <w:sz w:val="18"/>
                  <w:szCs w:val="18"/>
                  <w14:ligatures w14:val="none"/>
                </w:rPr>
                <w:t>0.12</w:t>
              </w:r>
            </w:ins>
          </w:p>
        </w:tc>
        <w:tc>
          <w:tcPr>
            <w:tcW w:w="800" w:type="dxa"/>
            <w:noWrap/>
            <w:vAlign w:val="bottom"/>
            <w:hideMark/>
            <w:tcPrChange w:id="1285" w:author="Jujia Li" w:date="2025-08-25T17:17:00Z" w16du:dateUtc="2025-08-25T22:17:00Z">
              <w:tcPr>
                <w:tcW w:w="800" w:type="dxa"/>
                <w:tcBorders>
                  <w:top w:val="nil"/>
                  <w:left w:val="nil"/>
                  <w:bottom w:val="nil"/>
                  <w:right w:val="nil"/>
                </w:tcBorders>
                <w:noWrap/>
                <w:vAlign w:val="bottom"/>
                <w:hideMark/>
              </w:tcPr>
            </w:tcPrChange>
          </w:tcPr>
          <w:p w14:paraId="4F26C8DB" w14:textId="77777777" w:rsidR="00586561" w:rsidRPr="00B17B5A" w:rsidRDefault="00586561" w:rsidP="00241A4A">
            <w:pPr>
              <w:spacing w:after="0" w:line="240" w:lineRule="auto"/>
              <w:jc w:val="right"/>
              <w:rPr>
                <w:ins w:id="1286" w:author="Jujia Li" w:date="2025-08-25T17:15:00Z" w16du:dateUtc="2025-08-25T22:15:00Z"/>
                <w:rFonts w:ascii="Times New Roman" w:eastAsia="Times New Roman" w:hAnsi="Times New Roman" w:cs="Times New Roman"/>
                <w:color w:val="000000"/>
                <w:kern w:val="0"/>
                <w:sz w:val="18"/>
                <w:szCs w:val="18"/>
                <w14:ligatures w14:val="none"/>
              </w:rPr>
            </w:pPr>
            <w:ins w:id="1287" w:author="Jujia Li" w:date="2025-08-25T17:15:00Z" w16du:dateUtc="2025-08-25T22:15:00Z">
              <w:r w:rsidRPr="00B17B5A">
                <w:rPr>
                  <w:rFonts w:ascii="Times New Roman" w:eastAsia="Times New Roman" w:hAnsi="Times New Roman" w:cs="Times New Roman"/>
                  <w:color w:val="000000"/>
                  <w:kern w:val="0"/>
                  <w:sz w:val="18"/>
                  <w:szCs w:val="18"/>
                  <w14:ligatures w14:val="none"/>
                </w:rPr>
                <w:t>16445</w:t>
              </w:r>
            </w:ins>
          </w:p>
        </w:tc>
        <w:tc>
          <w:tcPr>
            <w:tcW w:w="800" w:type="dxa"/>
            <w:noWrap/>
            <w:vAlign w:val="bottom"/>
            <w:hideMark/>
            <w:tcPrChange w:id="1288" w:author="Jujia Li" w:date="2025-08-25T17:17:00Z" w16du:dateUtc="2025-08-25T22:17:00Z">
              <w:tcPr>
                <w:tcW w:w="800" w:type="dxa"/>
                <w:tcBorders>
                  <w:top w:val="nil"/>
                  <w:left w:val="nil"/>
                  <w:bottom w:val="nil"/>
                  <w:right w:val="nil"/>
                </w:tcBorders>
                <w:noWrap/>
                <w:vAlign w:val="bottom"/>
                <w:hideMark/>
              </w:tcPr>
            </w:tcPrChange>
          </w:tcPr>
          <w:p w14:paraId="1DF45B44" w14:textId="77777777" w:rsidR="00586561" w:rsidRPr="00B17B5A" w:rsidRDefault="00586561" w:rsidP="00241A4A">
            <w:pPr>
              <w:spacing w:after="0" w:line="240" w:lineRule="auto"/>
              <w:jc w:val="right"/>
              <w:rPr>
                <w:ins w:id="1289" w:author="Jujia Li" w:date="2025-08-25T17:15:00Z" w16du:dateUtc="2025-08-25T22:15:00Z"/>
                <w:rFonts w:ascii="Times New Roman" w:eastAsia="Times New Roman" w:hAnsi="Times New Roman" w:cs="Times New Roman"/>
                <w:color w:val="000000"/>
                <w:kern w:val="0"/>
                <w:sz w:val="18"/>
                <w:szCs w:val="18"/>
                <w14:ligatures w14:val="none"/>
              </w:rPr>
            </w:pPr>
            <w:ins w:id="1290" w:author="Jujia Li" w:date="2025-08-25T17:15:00Z" w16du:dateUtc="2025-08-25T22:15:00Z">
              <w:r w:rsidRPr="00B17B5A">
                <w:rPr>
                  <w:rFonts w:ascii="Times New Roman" w:eastAsia="Times New Roman" w:hAnsi="Times New Roman" w:cs="Times New Roman"/>
                  <w:color w:val="000000"/>
                  <w:kern w:val="0"/>
                  <w:sz w:val="18"/>
                  <w:szCs w:val="18"/>
                  <w14:ligatures w14:val="none"/>
                </w:rPr>
                <w:t>2577</w:t>
              </w:r>
            </w:ins>
          </w:p>
        </w:tc>
        <w:tc>
          <w:tcPr>
            <w:tcW w:w="800" w:type="dxa"/>
            <w:noWrap/>
            <w:vAlign w:val="bottom"/>
            <w:hideMark/>
            <w:tcPrChange w:id="1291" w:author="Jujia Li" w:date="2025-08-25T17:17:00Z" w16du:dateUtc="2025-08-25T22:17:00Z">
              <w:tcPr>
                <w:tcW w:w="800" w:type="dxa"/>
                <w:tcBorders>
                  <w:top w:val="nil"/>
                  <w:left w:val="nil"/>
                  <w:bottom w:val="nil"/>
                  <w:right w:val="nil"/>
                </w:tcBorders>
                <w:noWrap/>
                <w:vAlign w:val="bottom"/>
                <w:hideMark/>
              </w:tcPr>
            </w:tcPrChange>
          </w:tcPr>
          <w:p w14:paraId="425E1426" w14:textId="77777777" w:rsidR="00586561" w:rsidRPr="00B17B5A" w:rsidRDefault="00586561" w:rsidP="00241A4A">
            <w:pPr>
              <w:spacing w:after="0" w:line="240" w:lineRule="auto"/>
              <w:jc w:val="right"/>
              <w:rPr>
                <w:ins w:id="1292" w:author="Jujia Li" w:date="2025-08-25T17:15:00Z" w16du:dateUtc="2025-08-25T22:15:00Z"/>
                <w:rFonts w:ascii="Times New Roman" w:eastAsia="Times New Roman" w:hAnsi="Times New Roman" w:cs="Times New Roman"/>
                <w:color w:val="000000"/>
                <w:kern w:val="0"/>
                <w:sz w:val="18"/>
                <w:szCs w:val="18"/>
                <w14:ligatures w14:val="none"/>
              </w:rPr>
            </w:pPr>
            <w:ins w:id="1293" w:author="Jujia Li" w:date="2025-08-25T17:15:00Z" w16du:dateUtc="2025-08-25T22:15:00Z">
              <w:r w:rsidRPr="00B17B5A">
                <w:rPr>
                  <w:rFonts w:ascii="Times New Roman" w:eastAsia="Times New Roman" w:hAnsi="Times New Roman" w:cs="Times New Roman"/>
                  <w:color w:val="000000"/>
                  <w:kern w:val="0"/>
                  <w:sz w:val="18"/>
                  <w:szCs w:val="18"/>
                  <w14:ligatures w14:val="none"/>
                </w:rPr>
                <w:t>0.16</w:t>
              </w:r>
            </w:ins>
          </w:p>
        </w:tc>
        <w:tc>
          <w:tcPr>
            <w:tcW w:w="800" w:type="dxa"/>
            <w:noWrap/>
            <w:vAlign w:val="bottom"/>
            <w:hideMark/>
            <w:tcPrChange w:id="1294" w:author="Jujia Li" w:date="2025-08-25T17:17:00Z" w16du:dateUtc="2025-08-25T22:17:00Z">
              <w:tcPr>
                <w:tcW w:w="800" w:type="dxa"/>
                <w:tcBorders>
                  <w:top w:val="nil"/>
                  <w:left w:val="nil"/>
                  <w:bottom w:val="nil"/>
                  <w:right w:val="nil"/>
                </w:tcBorders>
                <w:noWrap/>
                <w:vAlign w:val="bottom"/>
                <w:hideMark/>
              </w:tcPr>
            </w:tcPrChange>
          </w:tcPr>
          <w:p w14:paraId="2E37C47B" w14:textId="77777777" w:rsidR="00586561" w:rsidRPr="00B17B5A" w:rsidRDefault="00586561" w:rsidP="00241A4A">
            <w:pPr>
              <w:spacing w:after="0" w:line="240" w:lineRule="auto"/>
              <w:jc w:val="right"/>
              <w:rPr>
                <w:ins w:id="1295" w:author="Jujia Li" w:date="2025-08-25T17:15:00Z" w16du:dateUtc="2025-08-25T22:15:00Z"/>
                <w:rFonts w:ascii="Times New Roman" w:eastAsia="Times New Roman" w:hAnsi="Times New Roman" w:cs="Times New Roman"/>
                <w:color w:val="000000"/>
                <w:kern w:val="0"/>
                <w:sz w:val="18"/>
                <w:szCs w:val="18"/>
                <w14:ligatures w14:val="none"/>
              </w:rPr>
            </w:pPr>
            <w:ins w:id="1296" w:author="Jujia Li" w:date="2025-08-25T17:15:00Z" w16du:dateUtc="2025-08-25T22:15:00Z">
              <w:r w:rsidRPr="00B17B5A">
                <w:rPr>
                  <w:rFonts w:ascii="Times New Roman" w:eastAsia="Times New Roman" w:hAnsi="Times New Roman" w:cs="Times New Roman"/>
                  <w:color w:val="000000"/>
                  <w:kern w:val="0"/>
                  <w:sz w:val="18"/>
                  <w:szCs w:val="18"/>
                  <w14:ligatures w14:val="none"/>
                </w:rPr>
                <w:t>16302</w:t>
              </w:r>
            </w:ins>
          </w:p>
        </w:tc>
        <w:tc>
          <w:tcPr>
            <w:tcW w:w="800" w:type="dxa"/>
            <w:noWrap/>
            <w:vAlign w:val="bottom"/>
            <w:hideMark/>
            <w:tcPrChange w:id="1297" w:author="Jujia Li" w:date="2025-08-25T17:17:00Z" w16du:dateUtc="2025-08-25T22:17:00Z">
              <w:tcPr>
                <w:tcW w:w="800" w:type="dxa"/>
                <w:tcBorders>
                  <w:top w:val="nil"/>
                  <w:left w:val="nil"/>
                  <w:bottom w:val="nil"/>
                  <w:right w:val="nil"/>
                </w:tcBorders>
                <w:noWrap/>
                <w:vAlign w:val="bottom"/>
                <w:hideMark/>
              </w:tcPr>
            </w:tcPrChange>
          </w:tcPr>
          <w:p w14:paraId="2C7971E2" w14:textId="77777777" w:rsidR="00586561" w:rsidRPr="00B17B5A" w:rsidRDefault="00586561" w:rsidP="00241A4A">
            <w:pPr>
              <w:spacing w:after="0" w:line="240" w:lineRule="auto"/>
              <w:jc w:val="right"/>
              <w:rPr>
                <w:ins w:id="1298" w:author="Jujia Li" w:date="2025-08-25T17:15:00Z" w16du:dateUtc="2025-08-25T22:15:00Z"/>
                <w:rFonts w:ascii="Times New Roman" w:eastAsia="Times New Roman" w:hAnsi="Times New Roman" w:cs="Times New Roman"/>
                <w:color w:val="000000"/>
                <w:kern w:val="0"/>
                <w:sz w:val="18"/>
                <w:szCs w:val="18"/>
                <w14:ligatures w14:val="none"/>
              </w:rPr>
            </w:pPr>
            <w:ins w:id="1299" w:author="Jujia Li" w:date="2025-08-25T17:15:00Z" w16du:dateUtc="2025-08-25T22:15:00Z">
              <w:r w:rsidRPr="00B17B5A">
                <w:rPr>
                  <w:rFonts w:ascii="Times New Roman" w:eastAsia="Times New Roman" w:hAnsi="Times New Roman" w:cs="Times New Roman"/>
                  <w:color w:val="000000"/>
                  <w:kern w:val="0"/>
                  <w:sz w:val="18"/>
                  <w:szCs w:val="18"/>
                  <w14:ligatures w14:val="none"/>
                </w:rPr>
                <w:t>4673</w:t>
              </w:r>
            </w:ins>
          </w:p>
        </w:tc>
        <w:tc>
          <w:tcPr>
            <w:tcW w:w="800" w:type="dxa"/>
            <w:noWrap/>
            <w:vAlign w:val="bottom"/>
            <w:hideMark/>
            <w:tcPrChange w:id="1300" w:author="Jujia Li" w:date="2025-08-25T17:17:00Z" w16du:dateUtc="2025-08-25T22:17:00Z">
              <w:tcPr>
                <w:tcW w:w="800" w:type="dxa"/>
                <w:tcBorders>
                  <w:top w:val="nil"/>
                  <w:left w:val="nil"/>
                  <w:bottom w:val="nil"/>
                  <w:right w:val="nil"/>
                </w:tcBorders>
                <w:noWrap/>
                <w:vAlign w:val="bottom"/>
                <w:hideMark/>
              </w:tcPr>
            </w:tcPrChange>
          </w:tcPr>
          <w:p w14:paraId="4A12C4B7" w14:textId="77777777" w:rsidR="00586561" w:rsidRPr="00B17B5A" w:rsidRDefault="00586561" w:rsidP="00241A4A">
            <w:pPr>
              <w:spacing w:after="0" w:line="240" w:lineRule="auto"/>
              <w:jc w:val="right"/>
              <w:rPr>
                <w:ins w:id="1301" w:author="Jujia Li" w:date="2025-08-25T17:15:00Z" w16du:dateUtc="2025-08-25T22:15:00Z"/>
                <w:rFonts w:ascii="Times New Roman" w:eastAsia="Times New Roman" w:hAnsi="Times New Roman" w:cs="Times New Roman"/>
                <w:color w:val="000000"/>
                <w:kern w:val="0"/>
                <w:sz w:val="18"/>
                <w:szCs w:val="18"/>
                <w14:ligatures w14:val="none"/>
              </w:rPr>
            </w:pPr>
            <w:ins w:id="1302" w:author="Jujia Li" w:date="2025-08-25T17:15:00Z" w16du:dateUtc="2025-08-25T22:15:00Z">
              <w:r w:rsidRPr="00B17B5A">
                <w:rPr>
                  <w:rFonts w:ascii="Times New Roman" w:eastAsia="Times New Roman" w:hAnsi="Times New Roman" w:cs="Times New Roman"/>
                  <w:color w:val="000000"/>
                  <w:kern w:val="0"/>
                  <w:sz w:val="18"/>
                  <w:szCs w:val="18"/>
                  <w14:ligatures w14:val="none"/>
                </w:rPr>
                <w:t>0.29</w:t>
              </w:r>
            </w:ins>
          </w:p>
        </w:tc>
        <w:tc>
          <w:tcPr>
            <w:tcW w:w="891" w:type="dxa"/>
            <w:noWrap/>
            <w:vAlign w:val="bottom"/>
            <w:hideMark/>
            <w:tcPrChange w:id="1303" w:author="Jujia Li" w:date="2025-08-25T17:17:00Z" w16du:dateUtc="2025-08-25T22:17:00Z">
              <w:tcPr>
                <w:tcW w:w="891" w:type="dxa"/>
                <w:tcBorders>
                  <w:top w:val="nil"/>
                  <w:left w:val="nil"/>
                  <w:bottom w:val="nil"/>
                  <w:right w:val="nil"/>
                </w:tcBorders>
                <w:noWrap/>
                <w:vAlign w:val="bottom"/>
                <w:hideMark/>
              </w:tcPr>
            </w:tcPrChange>
          </w:tcPr>
          <w:p w14:paraId="4D11839C" w14:textId="77777777" w:rsidR="00586561" w:rsidRPr="00B17B5A" w:rsidRDefault="00586561" w:rsidP="00241A4A">
            <w:pPr>
              <w:spacing w:after="0" w:line="240" w:lineRule="auto"/>
              <w:jc w:val="right"/>
              <w:rPr>
                <w:ins w:id="1304" w:author="Jujia Li" w:date="2025-08-25T17:15:00Z" w16du:dateUtc="2025-08-25T22:15:00Z"/>
                <w:rFonts w:ascii="Times New Roman" w:eastAsia="Times New Roman" w:hAnsi="Times New Roman" w:cs="Times New Roman"/>
                <w:color w:val="000000"/>
                <w:kern w:val="0"/>
                <w:sz w:val="18"/>
                <w:szCs w:val="18"/>
                <w14:ligatures w14:val="none"/>
              </w:rPr>
            </w:pPr>
            <w:ins w:id="1305" w:author="Jujia Li" w:date="2025-08-25T17:15:00Z" w16du:dateUtc="2025-08-25T22:15:00Z">
              <w:r w:rsidRPr="00B17B5A">
                <w:rPr>
                  <w:rFonts w:ascii="Times New Roman" w:eastAsia="Times New Roman" w:hAnsi="Times New Roman" w:cs="Times New Roman"/>
                  <w:color w:val="000000"/>
                  <w:kern w:val="0"/>
                  <w:sz w:val="18"/>
                  <w:szCs w:val="18"/>
                  <w14:ligatures w14:val="none"/>
                </w:rPr>
                <w:t>10893</w:t>
              </w:r>
            </w:ins>
          </w:p>
        </w:tc>
        <w:tc>
          <w:tcPr>
            <w:tcW w:w="977" w:type="dxa"/>
            <w:noWrap/>
            <w:vAlign w:val="bottom"/>
            <w:hideMark/>
            <w:tcPrChange w:id="1306" w:author="Jujia Li" w:date="2025-08-25T17:17:00Z" w16du:dateUtc="2025-08-25T22:17:00Z">
              <w:tcPr>
                <w:tcW w:w="977" w:type="dxa"/>
                <w:tcBorders>
                  <w:top w:val="nil"/>
                  <w:left w:val="nil"/>
                  <w:bottom w:val="nil"/>
                  <w:right w:val="nil"/>
                </w:tcBorders>
                <w:noWrap/>
                <w:vAlign w:val="bottom"/>
                <w:hideMark/>
              </w:tcPr>
            </w:tcPrChange>
          </w:tcPr>
          <w:p w14:paraId="33F2DD6D" w14:textId="77777777" w:rsidR="00586561" w:rsidRPr="00B17B5A" w:rsidRDefault="00586561" w:rsidP="00241A4A">
            <w:pPr>
              <w:spacing w:after="0" w:line="240" w:lineRule="auto"/>
              <w:jc w:val="right"/>
              <w:rPr>
                <w:ins w:id="1307" w:author="Jujia Li" w:date="2025-08-25T17:15:00Z" w16du:dateUtc="2025-08-25T22:15:00Z"/>
                <w:rFonts w:ascii="Times New Roman" w:eastAsia="Times New Roman" w:hAnsi="Times New Roman" w:cs="Times New Roman"/>
                <w:color w:val="000000"/>
                <w:kern w:val="0"/>
                <w:sz w:val="18"/>
                <w:szCs w:val="18"/>
                <w14:ligatures w14:val="none"/>
              </w:rPr>
            </w:pPr>
            <w:ins w:id="1308" w:author="Jujia Li" w:date="2025-08-25T17:15:00Z" w16du:dateUtc="2025-08-25T22:15:00Z">
              <w:r w:rsidRPr="00B17B5A">
                <w:rPr>
                  <w:rFonts w:ascii="Times New Roman" w:eastAsia="Times New Roman" w:hAnsi="Times New Roman" w:cs="Times New Roman"/>
                  <w:color w:val="000000"/>
                  <w:kern w:val="0"/>
                  <w:sz w:val="18"/>
                  <w:szCs w:val="18"/>
                  <w14:ligatures w14:val="none"/>
                </w:rPr>
                <w:t>0.17</w:t>
              </w:r>
            </w:ins>
          </w:p>
        </w:tc>
      </w:tr>
      <w:tr w:rsidR="00586561" w:rsidRPr="00D80767" w14:paraId="7CFF6D6B" w14:textId="77777777" w:rsidTr="0083524D">
        <w:trPr>
          <w:trHeight w:val="300"/>
          <w:ins w:id="1309" w:author="Jujia Li" w:date="2025-08-25T17:15:00Z"/>
          <w:trPrChange w:id="1310" w:author="Jujia Li" w:date="2025-08-25T17:17:00Z" w16du:dateUtc="2025-08-25T22:17:00Z">
            <w:trPr>
              <w:trHeight w:val="300"/>
            </w:trPr>
          </w:trPrChange>
        </w:trPr>
        <w:tc>
          <w:tcPr>
            <w:tcW w:w="1608" w:type="dxa"/>
            <w:noWrap/>
            <w:vAlign w:val="bottom"/>
            <w:hideMark/>
            <w:tcPrChange w:id="1311" w:author="Jujia Li" w:date="2025-08-25T17:17:00Z" w16du:dateUtc="2025-08-25T22:17:00Z">
              <w:tcPr>
                <w:tcW w:w="1608" w:type="dxa"/>
                <w:tcBorders>
                  <w:top w:val="nil"/>
                  <w:left w:val="nil"/>
                  <w:bottom w:val="nil"/>
                  <w:right w:val="nil"/>
                </w:tcBorders>
                <w:noWrap/>
                <w:vAlign w:val="bottom"/>
                <w:hideMark/>
              </w:tcPr>
            </w:tcPrChange>
          </w:tcPr>
          <w:p w14:paraId="41A18858" w14:textId="77777777" w:rsidR="00586561" w:rsidRPr="00B17B5A" w:rsidRDefault="00586561" w:rsidP="00241A4A">
            <w:pPr>
              <w:spacing w:after="0" w:line="240" w:lineRule="auto"/>
              <w:rPr>
                <w:ins w:id="1312" w:author="Jujia Li" w:date="2025-08-25T17:15:00Z" w16du:dateUtc="2025-08-25T22:15:00Z"/>
                <w:rFonts w:ascii="Times New Roman" w:eastAsia="Times New Roman" w:hAnsi="Times New Roman" w:cs="Times New Roman"/>
                <w:color w:val="000000"/>
                <w:kern w:val="0"/>
                <w:sz w:val="20"/>
                <w:szCs w:val="20"/>
                <w14:ligatures w14:val="none"/>
              </w:rPr>
            </w:pPr>
            <w:ins w:id="1313" w:author="Jujia Li" w:date="2025-08-25T17:15:00Z" w16du:dateUtc="2025-08-25T22:15:00Z">
              <w:r w:rsidRPr="00B17B5A">
                <w:rPr>
                  <w:rFonts w:ascii="Times New Roman" w:eastAsia="Times New Roman" w:hAnsi="Times New Roman" w:cs="Times New Roman"/>
                  <w:color w:val="000000"/>
                  <w:kern w:val="0"/>
                  <w:sz w:val="20"/>
                  <w:szCs w:val="20"/>
                  <w14:ligatures w14:val="none"/>
                </w:rPr>
                <w:t>FRANKLIN</w:t>
              </w:r>
            </w:ins>
          </w:p>
        </w:tc>
        <w:tc>
          <w:tcPr>
            <w:tcW w:w="799" w:type="dxa"/>
            <w:noWrap/>
            <w:vAlign w:val="bottom"/>
            <w:hideMark/>
            <w:tcPrChange w:id="1314" w:author="Jujia Li" w:date="2025-08-25T17:17:00Z" w16du:dateUtc="2025-08-25T22:17:00Z">
              <w:tcPr>
                <w:tcW w:w="799" w:type="dxa"/>
                <w:tcBorders>
                  <w:top w:val="nil"/>
                  <w:left w:val="nil"/>
                  <w:bottom w:val="nil"/>
                  <w:right w:val="nil"/>
                </w:tcBorders>
                <w:noWrap/>
                <w:vAlign w:val="bottom"/>
                <w:hideMark/>
              </w:tcPr>
            </w:tcPrChange>
          </w:tcPr>
          <w:p w14:paraId="6CF87B65" w14:textId="77777777" w:rsidR="00586561" w:rsidRPr="00B17B5A" w:rsidRDefault="00586561" w:rsidP="00241A4A">
            <w:pPr>
              <w:spacing w:after="0" w:line="240" w:lineRule="auto"/>
              <w:jc w:val="right"/>
              <w:rPr>
                <w:ins w:id="1315" w:author="Jujia Li" w:date="2025-08-25T17:15:00Z" w16du:dateUtc="2025-08-25T22:15:00Z"/>
                <w:rFonts w:ascii="Times New Roman" w:eastAsia="Times New Roman" w:hAnsi="Times New Roman" w:cs="Times New Roman"/>
                <w:color w:val="000000"/>
                <w:kern w:val="0"/>
                <w:sz w:val="18"/>
                <w:szCs w:val="18"/>
                <w14:ligatures w14:val="none"/>
              </w:rPr>
            </w:pPr>
            <w:ins w:id="1316" w:author="Jujia Li" w:date="2025-08-25T17:15:00Z" w16du:dateUtc="2025-08-25T22:15:00Z">
              <w:r w:rsidRPr="00B17B5A">
                <w:rPr>
                  <w:rFonts w:ascii="Times New Roman" w:eastAsia="Times New Roman" w:hAnsi="Times New Roman" w:cs="Times New Roman"/>
                  <w:color w:val="000000"/>
                  <w:kern w:val="0"/>
                  <w:sz w:val="18"/>
                  <w:szCs w:val="18"/>
                  <w14:ligatures w14:val="none"/>
                </w:rPr>
                <w:t>31611</w:t>
              </w:r>
            </w:ins>
          </w:p>
        </w:tc>
        <w:tc>
          <w:tcPr>
            <w:tcW w:w="799" w:type="dxa"/>
            <w:noWrap/>
            <w:vAlign w:val="bottom"/>
            <w:hideMark/>
            <w:tcPrChange w:id="1317" w:author="Jujia Li" w:date="2025-08-25T17:17:00Z" w16du:dateUtc="2025-08-25T22:17:00Z">
              <w:tcPr>
                <w:tcW w:w="799" w:type="dxa"/>
                <w:tcBorders>
                  <w:top w:val="nil"/>
                  <w:left w:val="nil"/>
                  <w:bottom w:val="nil"/>
                  <w:right w:val="nil"/>
                </w:tcBorders>
                <w:noWrap/>
                <w:vAlign w:val="bottom"/>
                <w:hideMark/>
              </w:tcPr>
            </w:tcPrChange>
          </w:tcPr>
          <w:p w14:paraId="13A2D352" w14:textId="77777777" w:rsidR="00586561" w:rsidRPr="00B17B5A" w:rsidRDefault="00586561" w:rsidP="00241A4A">
            <w:pPr>
              <w:spacing w:after="0" w:line="240" w:lineRule="auto"/>
              <w:jc w:val="right"/>
              <w:rPr>
                <w:ins w:id="1318" w:author="Jujia Li" w:date="2025-08-25T17:15:00Z" w16du:dateUtc="2025-08-25T22:15:00Z"/>
                <w:rFonts w:ascii="Times New Roman" w:eastAsia="Times New Roman" w:hAnsi="Times New Roman" w:cs="Times New Roman"/>
                <w:color w:val="000000"/>
                <w:kern w:val="0"/>
                <w:sz w:val="18"/>
                <w:szCs w:val="18"/>
                <w14:ligatures w14:val="none"/>
              </w:rPr>
            </w:pPr>
            <w:ins w:id="1319" w:author="Jujia Li" w:date="2025-08-25T17:15:00Z" w16du:dateUtc="2025-08-25T22:15:00Z">
              <w:r w:rsidRPr="00B17B5A">
                <w:rPr>
                  <w:rFonts w:ascii="Times New Roman" w:eastAsia="Times New Roman" w:hAnsi="Times New Roman" w:cs="Times New Roman"/>
                  <w:color w:val="000000"/>
                  <w:kern w:val="0"/>
                  <w:sz w:val="18"/>
                  <w:szCs w:val="18"/>
                  <w14:ligatures w14:val="none"/>
                </w:rPr>
                <w:t>28842</w:t>
              </w:r>
            </w:ins>
          </w:p>
        </w:tc>
        <w:tc>
          <w:tcPr>
            <w:tcW w:w="688" w:type="dxa"/>
            <w:noWrap/>
            <w:vAlign w:val="bottom"/>
            <w:hideMark/>
            <w:tcPrChange w:id="1320" w:author="Jujia Li" w:date="2025-08-25T17:17:00Z" w16du:dateUtc="2025-08-25T22:17:00Z">
              <w:tcPr>
                <w:tcW w:w="688" w:type="dxa"/>
                <w:tcBorders>
                  <w:top w:val="nil"/>
                  <w:left w:val="nil"/>
                  <w:bottom w:val="nil"/>
                  <w:right w:val="nil"/>
                </w:tcBorders>
                <w:noWrap/>
                <w:vAlign w:val="bottom"/>
                <w:hideMark/>
              </w:tcPr>
            </w:tcPrChange>
          </w:tcPr>
          <w:p w14:paraId="6891AD8E" w14:textId="77777777" w:rsidR="00586561" w:rsidRPr="00B17B5A" w:rsidRDefault="00586561" w:rsidP="00241A4A">
            <w:pPr>
              <w:spacing w:after="0" w:line="240" w:lineRule="auto"/>
              <w:jc w:val="right"/>
              <w:rPr>
                <w:ins w:id="1321" w:author="Jujia Li" w:date="2025-08-25T17:15:00Z" w16du:dateUtc="2025-08-25T22:15:00Z"/>
                <w:rFonts w:ascii="Times New Roman" w:eastAsia="Times New Roman" w:hAnsi="Times New Roman" w:cs="Times New Roman"/>
                <w:color w:val="000000"/>
                <w:kern w:val="0"/>
                <w:sz w:val="18"/>
                <w:szCs w:val="18"/>
                <w14:ligatures w14:val="none"/>
              </w:rPr>
            </w:pPr>
            <w:ins w:id="1322" w:author="Jujia Li" w:date="2025-08-25T17:15:00Z" w16du:dateUtc="2025-08-25T22:15:00Z">
              <w:r w:rsidRPr="00B17B5A">
                <w:rPr>
                  <w:rFonts w:ascii="Times New Roman" w:eastAsia="Times New Roman" w:hAnsi="Times New Roman" w:cs="Times New Roman"/>
                  <w:color w:val="000000"/>
                  <w:kern w:val="0"/>
                  <w:sz w:val="18"/>
                  <w:szCs w:val="18"/>
                  <w14:ligatures w14:val="none"/>
                </w:rPr>
                <w:t>0.91</w:t>
              </w:r>
            </w:ins>
          </w:p>
        </w:tc>
        <w:tc>
          <w:tcPr>
            <w:tcW w:w="799" w:type="dxa"/>
            <w:noWrap/>
            <w:vAlign w:val="bottom"/>
            <w:hideMark/>
            <w:tcPrChange w:id="1323" w:author="Jujia Li" w:date="2025-08-25T17:17:00Z" w16du:dateUtc="2025-08-25T22:17:00Z">
              <w:tcPr>
                <w:tcW w:w="799" w:type="dxa"/>
                <w:tcBorders>
                  <w:top w:val="nil"/>
                  <w:left w:val="nil"/>
                  <w:bottom w:val="nil"/>
                  <w:right w:val="nil"/>
                </w:tcBorders>
                <w:noWrap/>
                <w:vAlign w:val="bottom"/>
                <w:hideMark/>
              </w:tcPr>
            </w:tcPrChange>
          </w:tcPr>
          <w:p w14:paraId="37BC0657" w14:textId="77777777" w:rsidR="00586561" w:rsidRPr="00B17B5A" w:rsidRDefault="00586561" w:rsidP="00241A4A">
            <w:pPr>
              <w:spacing w:after="0" w:line="240" w:lineRule="auto"/>
              <w:jc w:val="right"/>
              <w:rPr>
                <w:ins w:id="1324" w:author="Jujia Li" w:date="2025-08-25T17:15:00Z" w16du:dateUtc="2025-08-25T22:15:00Z"/>
                <w:rFonts w:ascii="Times New Roman" w:eastAsia="Times New Roman" w:hAnsi="Times New Roman" w:cs="Times New Roman"/>
                <w:color w:val="000000"/>
                <w:kern w:val="0"/>
                <w:sz w:val="18"/>
                <w:szCs w:val="18"/>
                <w14:ligatures w14:val="none"/>
              </w:rPr>
            </w:pPr>
            <w:ins w:id="1325" w:author="Jujia Li" w:date="2025-08-25T17:15:00Z" w16du:dateUtc="2025-08-25T22:15:00Z">
              <w:r w:rsidRPr="00B17B5A">
                <w:rPr>
                  <w:rFonts w:ascii="Times New Roman" w:eastAsia="Times New Roman" w:hAnsi="Times New Roman" w:cs="Times New Roman"/>
                  <w:color w:val="000000"/>
                  <w:kern w:val="0"/>
                  <w:sz w:val="18"/>
                  <w:szCs w:val="18"/>
                  <w14:ligatures w14:val="none"/>
                </w:rPr>
                <w:t>31542</w:t>
              </w:r>
            </w:ins>
          </w:p>
        </w:tc>
        <w:tc>
          <w:tcPr>
            <w:tcW w:w="799" w:type="dxa"/>
            <w:noWrap/>
            <w:vAlign w:val="bottom"/>
            <w:hideMark/>
            <w:tcPrChange w:id="1326" w:author="Jujia Li" w:date="2025-08-25T17:17:00Z" w16du:dateUtc="2025-08-25T22:17:00Z">
              <w:tcPr>
                <w:tcW w:w="799" w:type="dxa"/>
                <w:tcBorders>
                  <w:top w:val="nil"/>
                  <w:left w:val="nil"/>
                  <w:bottom w:val="nil"/>
                  <w:right w:val="nil"/>
                </w:tcBorders>
                <w:noWrap/>
                <w:vAlign w:val="bottom"/>
                <w:hideMark/>
              </w:tcPr>
            </w:tcPrChange>
          </w:tcPr>
          <w:p w14:paraId="434C04B5" w14:textId="77777777" w:rsidR="00586561" w:rsidRPr="00B17B5A" w:rsidRDefault="00586561" w:rsidP="00241A4A">
            <w:pPr>
              <w:spacing w:after="0" w:line="240" w:lineRule="auto"/>
              <w:jc w:val="right"/>
              <w:rPr>
                <w:ins w:id="1327" w:author="Jujia Li" w:date="2025-08-25T17:15:00Z" w16du:dateUtc="2025-08-25T22:15:00Z"/>
                <w:rFonts w:ascii="Times New Roman" w:eastAsia="Times New Roman" w:hAnsi="Times New Roman" w:cs="Times New Roman"/>
                <w:color w:val="000000"/>
                <w:kern w:val="0"/>
                <w:sz w:val="18"/>
                <w:szCs w:val="18"/>
                <w14:ligatures w14:val="none"/>
              </w:rPr>
            </w:pPr>
            <w:ins w:id="1328" w:author="Jujia Li" w:date="2025-08-25T17:15:00Z" w16du:dateUtc="2025-08-25T22:15:00Z">
              <w:r w:rsidRPr="00B17B5A">
                <w:rPr>
                  <w:rFonts w:ascii="Times New Roman" w:eastAsia="Times New Roman" w:hAnsi="Times New Roman" w:cs="Times New Roman"/>
                  <w:color w:val="000000"/>
                  <w:kern w:val="0"/>
                  <w:sz w:val="18"/>
                  <w:szCs w:val="18"/>
                  <w14:ligatures w14:val="none"/>
                </w:rPr>
                <w:t>35520</w:t>
              </w:r>
            </w:ins>
          </w:p>
        </w:tc>
        <w:tc>
          <w:tcPr>
            <w:tcW w:w="800" w:type="dxa"/>
            <w:noWrap/>
            <w:vAlign w:val="bottom"/>
            <w:hideMark/>
            <w:tcPrChange w:id="1329" w:author="Jujia Li" w:date="2025-08-25T17:17:00Z" w16du:dateUtc="2025-08-25T22:17:00Z">
              <w:tcPr>
                <w:tcW w:w="800" w:type="dxa"/>
                <w:tcBorders>
                  <w:top w:val="nil"/>
                  <w:left w:val="nil"/>
                  <w:bottom w:val="nil"/>
                  <w:right w:val="nil"/>
                </w:tcBorders>
                <w:noWrap/>
                <w:vAlign w:val="bottom"/>
                <w:hideMark/>
              </w:tcPr>
            </w:tcPrChange>
          </w:tcPr>
          <w:p w14:paraId="565D6A12" w14:textId="77777777" w:rsidR="00586561" w:rsidRPr="00B17B5A" w:rsidRDefault="00586561" w:rsidP="00241A4A">
            <w:pPr>
              <w:spacing w:after="0" w:line="240" w:lineRule="auto"/>
              <w:jc w:val="right"/>
              <w:rPr>
                <w:ins w:id="1330" w:author="Jujia Li" w:date="2025-08-25T17:15:00Z" w16du:dateUtc="2025-08-25T22:15:00Z"/>
                <w:rFonts w:ascii="Times New Roman" w:eastAsia="Times New Roman" w:hAnsi="Times New Roman" w:cs="Times New Roman"/>
                <w:color w:val="000000"/>
                <w:kern w:val="0"/>
                <w:sz w:val="18"/>
                <w:szCs w:val="18"/>
                <w14:ligatures w14:val="none"/>
              </w:rPr>
            </w:pPr>
            <w:ins w:id="1331" w:author="Jujia Li" w:date="2025-08-25T17:15:00Z" w16du:dateUtc="2025-08-25T22:15:00Z">
              <w:r w:rsidRPr="00B17B5A">
                <w:rPr>
                  <w:rFonts w:ascii="Times New Roman" w:eastAsia="Times New Roman" w:hAnsi="Times New Roman" w:cs="Times New Roman"/>
                  <w:color w:val="000000"/>
                  <w:kern w:val="0"/>
                  <w:sz w:val="18"/>
                  <w:szCs w:val="18"/>
                  <w14:ligatures w14:val="none"/>
                </w:rPr>
                <w:t>1.13</w:t>
              </w:r>
            </w:ins>
          </w:p>
        </w:tc>
        <w:tc>
          <w:tcPr>
            <w:tcW w:w="800" w:type="dxa"/>
            <w:noWrap/>
            <w:vAlign w:val="bottom"/>
            <w:hideMark/>
            <w:tcPrChange w:id="1332" w:author="Jujia Li" w:date="2025-08-25T17:17:00Z" w16du:dateUtc="2025-08-25T22:17:00Z">
              <w:tcPr>
                <w:tcW w:w="800" w:type="dxa"/>
                <w:tcBorders>
                  <w:top w:val="nil"/>
                  <w:left w:val="nil"/>
                  <w:bottom w:val="nil"/>
                  <w:right w:val="nil"/>
                </w:tcBorders>
                <w:noWrap/>
                <w:vAlign w:val="bottom"/>
                <w:hideMark/>
              </w:tcPr>
            </w:tcPrChange>
          </w:tcPr>
          <w:p w14:paraId="58BB17F8" w14:textId="77777777" w:rsidR="00586561" w:rsidRPr="00B17B5A" w:rsidRDefault="00586561" w:rsidP="00241A4A">
            <w:pPr>
              <w:spacing w:after="0" w:line="240" w:lineRule="auto"/>
              <w:jc w:val="right"/>
              <w:rPr>
                <w:ins w:id="1333" w:author="Jujia Li" w:date="2025-08-25T17:15:00Z" w16du:dateUtc="2025-08-25T22:15:00Z"/>
                <w:rFonts w:ascii="Times New Roman" w:eastAsia="Times New Roman" w:hAnsi="Times New Roman" w:cs="Times New Roman"/>
                <w:color w:val="000000"/>
                <w:kern w:val="0"/>
                <w:sz w:val="18"/>
                <w:szCs w:val="18"/>
                <w14:ligatures w14:val="none"/>
              </w:rPr>
            </w:pPr>
            <w:ins w:id="1334" w:author="Jujia Li" w:date="2025-08-25T17:15:00Z" w16du:dateUtc="2025-08-25T22:15:00Z">
              <w:r w:rsidRPr="00B17B5A">
                <w:rPr>
                  <w:rFonts w:ascii="Times New Roman" w:eastAsia="Times New Roman" w:hAnsi="Times New Roman" w:cs="Times New Roman"/>
                  <w:color w:val="000000"/>
                  <w:kern w:val="0"/>
                  <w:sz w:val="18"/>
                  <w:szCs w:val="18"/>
                  <w14:ligatures w14:val="none"/>
                </w:rPr>
                <w:t>31298</w:t>
              </w:r>
            </w:ins>
          </w:p>
        </w:tc>
        <w:tc>
          <w:tcPr>
            <w:tcW w:w="800" w:type="dxa"/>
            <w:noWrap/>
            <w:vAlign w:val="bottom"/>
            <w:hideMark/>
            <w:tcPrChange w:id="1335" w:author="Jujia Li" w:date="2025-08-25T17:17:00Z" w16du:dateUtc="2025-08-25T22:17:00Z">
              <w:tcPr>
                <w:tcW w:w="800" w:type="dxa"/>
                <w:tcBorders>
                  <w:top w:val="nil"/>
                  <w:left w:val="nil"/>
                  <w:bottom w:val="nil"/>
                  <w:right w:val="nil"/>
                </w:tcBorders>
                <w:noWrap/>
                <w:vAlign w:val="bottom"/>
                <w:hideMark/>
              </w:tcPr>
            </w:tcPrChange>
          </w:tcPr>
          <w:p w14:paraId="1C93605C" w14:textId="77777777" w:rsidR="00586561" w:rsidRPr="00B17B5A" w:rsidRDefault="00586561" w:rsidP="00241A4A">
            <w:pPr>
              <w:spacing w:after="0" w:line="240" w:lineRule="auto"/>
              <w:jc w:val="right"/>
              <w:rPr>
                <w:ins w:id="1336" w:author="Jujia Li" w:date="2025-08-25T17:15:00Z" w16du:dateUtc="2025-08-25T22:15:00Z"/>
                <w:rFonts w:ascii="Times New Roman" w:eastAsia="Times New Roman" w:hAnsi="Times New Roman" w:cs="Times New Roman"/>
                <w:color w:val="000000"/>
                <w:kern w:val="0"/>
                <w:sz w:val="18"/>
                <w:szCs w:val="18"/>
                <w14:ligatures w14:val="none"/>
              </w:rPr>
            </w:pPr>
            <w:ins w:id="1337" w:author="Jujia Li" w:date="2025-08-25T17:15:00Z" w16du:dateUtc="2025-08-25T22:15:00Z">
              <w:r w:rsidRPr="00B17B5A">
                <w:rPr>
                  <w:rFonts w:ascii="Times New Roman" w:eastAsia="Times New Roman" w:hAnsi="Times New Roman" w:cs="Times New Roman"/>
                  <w:color w:val="000000"/>
                  <w:kern w:val="0"/>
                  <w:sz w:val="18"/>
                  <w:szCs w:val="18"/>
                  <w14:ligatures w14:val="none"/>
                </w:rPr>
                <w:t>38186</w:t>
              </w:r>
            </w:ins>
          </w:p>
        </w:tc>
        <w:tc>
          <w:tcPr>
            <w:tcW w:w="800" w:type="dxa"/>
            <w:noWrap/>
            <w:vAlign w:val="bottom"/>
            <w:hideMark/>
            <w:tcPrChange w:id="1338" w:author="Jujia Li" w:date="2025-08-25T17:17:00Z" w16du:dateUtc="2025-08-25T22:17:00Z">
              <w:tcPr>
                <w:tcW w:w="800" w:type="dxa"/>
                <w:tcBorders>
                  <w:top w:val="nil"/>
                  <w:left w:val="nil"/>
                  <w:bottom w:val="nil"/>
                  <w:right w:val="nil"/>
                </w:tcBorders>
                <w:noWrap/>
                <w:vAlign w:val="bottom"/>
                <w:hideMark/>
              </w:tcPr>
            </w:tcPrChange>
          </w:tcPr>
          <w:p w14:paraId="5CE4660A" w14:textId="77777777" w:rsidR="00586561" w:rsidRPr="00B17B5A" w:rsidRDefault="00586561" w:rsidP="00241A4A">
            <w:pPr>
              <w:spacing w:after="0" w:line="240" w:lineRule="auto"/>
              <w:jc w:val="right"/>
              <w:rPr>
                <w:ins w:id="1339" w:author="Jujia Li" w:date="2025-08-25T17:15:00Z" w16du:dateUtc="2025-08-25T22:15:00Z"/>
                <w:rFonts w:ascii="Times New Roman" w:eastAsia="Times New Roman" w:hAnsi="Times New Roman" w:cs="Times New Roman"/>
                <w:color w:val="000000"/>
                <w:kern w:val="0"/>
                <w:sz w:val="18"/>
                <w:szCs w:val="18"/>
                <w14:ligatures w14:val="none"/>
              </w:rPr>
            </w:pPr>
            <w:ins w:id="1340" w:author="Jujia Li" w:date="2025-08-25T17:15:00Z" w16du:dateUtc="2025-08-25T22:15:00Z">
              <w:r w:rsidRPr="00B17B5A">
                <w:rPr>
                  <w:rFonts w:ascii="Times New Roman" w:eastAsia="Times New Roman" w:hAnsi="Times New Roman" w:cs="Times New Roman"/>
                  <w:color w:val="000000"/>
                  <w:kern w:val="0"/>
                  <w:sz w:val="18"/>
                  <w:szCs w:val="18"/>
                  <w14:ligatures w14:val="none"/>
                </w:rPr>
                <w:t>1.22</w:t>
              </w:r>
            </w:ins>
          </w:p>
        </w:tc>
        <w:tc>
          <w:tcPr>
            <w:tcW w:w="800" w:type="dxa"/>
            <w:noWrap/>
            <w:vAlign w:val="bottom"/>
            <w:hideMark/>
            <w:tcPrChange w:id="1341" w:author="Jujia Li" w:date="2025-08-25T17:17:00Z" w16du:dateUtc="2025-08-25T22:17:00Z">
              <w:tcPr>
                <w:tcW w:w="800" w:type="dxa"/>
                <w:tcBorders>
                  <w:top w:val="nil"/>
                  <w:left w:val="nil"/>
                  <w:bottom w:val="nil"/>
                  <w:right w:val="nil"/>
                </w:tcBorders>
                <w:noWrap/>
                <w:vAlign w:val="bottom"/>
                <w:hideMark/>
              </w:tcPr>
            </w:tcPrChange>
          </w:tcPr>
          <w:p w14:paraId="412B6573" w14:textId="77777777" w:rsidR="00586561" w:rsidRPr="00B17B5A" w:rsidRDefault="00586561" w:rsidP="00241A4A">
            <w:pPr>
              <w:spacing w:after="0" w:line="240" w:lineRule="auto"/>
              <w:jc w:val="right"/>
              <w:rPr>
                <w:ins w:id="1342" w:author="Jujia Li" w:date="2025-08-25T17:15:00Z" w16du:dateUtc="2025-08-25T22:15:00Z"/>
                <w:rFonts w:ascii="Times New Roman" w:eastAsia="Times New Roman" w:hAnsi="Times New Roman" w:cs="Times New Roman"/>
                <w:color w:val="000000"/>
                <w:kern w:val="0"/>
                <w:sz w:val="18"/>
                <w:szCs w:val="18"/>
                <w14:ligatures w14:val="none"/>
              </w:rPr>
            </w:pPr>
            <w:ins w:id="1343" w:author="Jujia Li" w:date="2025-08-25T17:15:00Z" w16du:dateUtc="2025-08-25T22:15:00Z">
              <w:r w:rsidRPr="00B17B5A">
                <w:rPr>
                  <w:rFonts w:ascii="Times New Roman" w:eastAsia="Times New Roman" w:hAnsi="Times New Roman" w:cs="Times New Roman"/>
                  <w:color w:val="000000"/>
                  <w:kern w:val="0"/>
                  <w:sz w:val="18"/>
                  <w:szCs w:val="18"/>
                  <w14:ligatures w14:val="none"/>
                </w:rPr>
                <w:t>31362</w:t>
              </w:r>
            </w:ins>
          </w:p>
        </w:tc>
        <w:tc>
          <w:tcPr>
            <w:tcW w:w="800" w:type="dxa"/>
            <w:noWrap/>
            <w:vAlign w:val="bottom"/>
            <w:hideMark/>
            <w:tcPrChange w:id="1344" w:author="Jujia Li" w:date="2025-08-25T17:17:00Z" w16du:dateUtc="2025-08-25T22:17:00Z">
              <w:tcPr>
                <w:tcW w:w="800" w:type="dxa"/>
                <w:tcBorders>
                  <w:top w:val="nil"/>
                  <w:left w:val="nil"/>
                  <w:bottom w:val="nil"/>
                  <w:right w:val="nil"/>
                </w:tcBorders>
                <w:noWrap/>
                <w:vAlign w:val="bottom"/>
                <w:hideMark/>
              </w:tcPr>
            </w:tcPrChange>
          </w:tcPr>
          <w:p w14:paraId="38DFC21F" w14:textId="77777777" w:rsidR="00586561" w:rsidRPr="00B17B5A" w:rsidRDefault="00586561" w:rsidP="00241A4A">
            <w:pPr>
              <w:spacing w:after="0" w:line="240" w:lineRule="auto"/>
              <w:jc w:val="right"/>
              <w:rPr>
                <w:ins w:id="1345" w:author="Jujia Li" w:date="2025-08-25T17:15:00Z" w16du:dateUtc="2025-08-25T22:15:00Z"/>
                <w:rFonts w:ascii="Times New Roman" w:eastAsia="Times New Roman" w:hAnsi="Times New Roman" w:cs="Times New Roman"/>
                <w:color w:val="000000"/>
                <w:kern w:val="0"/>
                <w:sz w:val="18"/>
                <w:szCs w:val="18"/>
                <w14:ligatures w14:val="none"/>
              </w:rPr>
            </w:pPr>
            <w:ins w:id="1346" w:author="Jujia Li" w:date="2025-08-25T17:15:00Z" w16du:dateUtc="2025-08-25T22:15:00Z">
              <w:r w:rsidRPr="00B17B5A">
                <w:rPr>
                  <w:rFonts w:ascii="Times New Roman" w:eastAsia="Times New Roman" w:hAnsi="Times New Roman" w:cs="Times New Roman"/>
                  <w:color w:val="000000"/>
                  <w:kern w:val="0"/>
                  <w:sz w:val="18"/>
                  <w:szCs w:val="18"/>
                  <w14:ligatures w14:val="none"/>
                </w:rPr>
                <w:t>43348</w:t>
              </w:r>
            </w:ins>
          </w:p>
        </w:tc>
        <w:tc>
          <w:tcPr>
            <w:tcW w:w="800" w:type="dxa"/>
            <w:noWrap/>
            <w:vAlign w:val="bottom"/>
            <w:hideMark/>
            <w:tcPrChange w:id="1347" w:author="Jujia Li" w:date="2025-08-25T17:17:00Z" w16du:dateUtc="2025-08-25T22:17:00Z">
              <w:tcPr>
                <w:tcW w:w="800" w:type="dxa"/>
                <w:tcBorders>
                  <w:top w:val="nil"/>
                  <w:left w:val="nil"/>
                  <w:bottom w:val="nil"/>
                  <w:right w:val="nil"/>
                </w:tcBorders>
                <w:noWrap/>
                <w:vAlign w:val="bottom"/>
                <w:hideMark/>
              </w:tcPr>
            </w:tcPrChange>
          </w:tcPr>
          <w:p w14:paraId="7B26F4D4" w14:textId="77777777" w:rsidR="00586561" w:rsidRPr="00B17B5A" w:rsidRDefault="00586561" w:rsidP="00241A4A">
            <w:pPr>
              <w:spacing w:after="0" w:line="240" w:lineRule="auto"/>
              <w:jc w:val="right"/>
              <w:rPr>
                <w:ins w:id="1348" w:author="Jujia Li" w:date="2025-08-25T17:15:00Z" w16du:dateUtc="2025-08-25T22:15:00Z"/>
                <w:rFonts w:ascii="Times New Roman" w:eastAsia="Times New Roman" w:hAnsi="Times New Roman" w:cs="Times New Roman"/>
                <w:color w:val="000000"/>
                <w:kern w:val="0"/>
                <w:sz w:val="18"/>
                <w:szCs w:val="18"/>
                <w14:ligatures w14:val="none"/>
              </w:rPr>
            </w:pPr>
            <w:ins w:id="1349" w:author="Jujia Li" w:date="2025-08-25T17:15:00Z" w16du:dateUtc="2025-08-25T22:15:00Z">
              <w:r w:rsidRPr="00B17B5A">
                <w:rPr>
                  <w:rFonts w:ascii="Times New Roman" w:eastAsia="Times New Roman" w:hAnsi="Times New Roman" w:cs="Times New Roman"/>
                  <w:color w:val="000000"/>
                  <w:kern w:val="0"/>
                  <w:sz w:val="18"/>
                  <w:szCs w:val="18"/>
                  <w14:ligatures w14:val="none"/>
                </w:rPr>
                <w:t>1.38</w:t>
              </w:r>
            </w:ins>
          </w:p>
        </w:tc>
        <w:tc>
          <w:tcPr>
            <w:tcW w:w="891" w:type="dxa"/>
            <w:noWrap/>
            <w:vAlign w:val="bottom"/>
            <w:hideMark/>
            <w:tcPrChange w:id="1350" w:author="Jujia Li" w:date="2025-08-25T17:17:00Z" w16du:dateUtc="2025-08-25T22:17:00Z">
              <w:tcPr>
                <w:tcW w:w="891" w:type="dxa"/>
                <w:tcBorders>
                  <w:top w:val="nil"/>
                  <w:left w:val="nil"/>
                  <w:bottom w:val="nil"/>
                  <w:right w:val="nil"/>
                </w:tcBorders>
                <w:noWrap/>
                <w:vAlign w:val="bottom"/>
                <w:hideMark/>
              </w:tcPr>
            </w:tcPrChange>
          </w:tcPr>
          <w:p w14:paraId="208B537E" w14:textId="77777777" w:rsidR="00586561" w:rsidRPr="00B17B5A" w:rsidRDefault="00586561" w:rsidP="00241A4A">
            <w:pPr>
              <w:spacing w:after="0" w:line="240" w:lineRule="auto"/>
              <w:jc w:val="right"/>
              <w:rPr>
                <w:ins w:id="1351" w:author="Jujia Li" w:date="2025-08-25T17:15:00Z" w16du:dateUtc="2025-08-25T22:15:00Z"/>
                <w:rFonts w:ascii="Times New Roman" w:eastAsia="Times New Roman" w:hAnsi="Times New Roman" w:cs="Times New Roman"/>
                <w:color w:val="000000"/>
                <w:kern w:val="0"/>
                <w:sz w:val="18"/>
                <w:szCs w:val="18"/>
                <w14:ligatures w14:val="none"/>
              </w:rPr>
            </w:pPr>
            <w:ins w:id="1352" w:author="Jujia Li" w:date="2025-08-25T17:15:00Z" w16du:dateUtc="2025-08-25T22:15:00Z">
              <w:r w:rsidRPr="00B17B5A">
                <w:rPr>
                  <w:rFonts w:ascii="Times New Roman" w:eastAsia="Times New Roman" w:hAnsi="Times New Roman" w:cs="Times New Roman"/>
                  <w:color w:val="000000"/>
                  <w:kern w:val="0"/>
                  <w:sz w:val="18"/>
                  <w:szCs w:val="18"/>
                  <w14:ligatures w14:val="none"/>
                </w:rPr>
                <w:t>145896</w:t>
              </w:r>
            </w:ins>
          </w:p>
        </w:tc>
        <w:tc>
          <w:tcPr>
            <w:tcW w:w="977" w:type="dxa"/>
            <w:noWrap/>
            <w:vAlign w:val="bottom"/>
            <w:hideMark/>
            <w:tcPrChange w:id="1353" w:author="Jujia Li" w:date="2025-08-25T17:17:00Z" w16du:dateUtc="2025-08-25T22:17:00Z">
              <w:tcPr>
                <w:tcW w:w="977" w:type="dxa"/>
                <w:tcBorders>
                  <w:top w:val="nil"/>
                  <w:left w:val="nil"/>
                  <w:bottom w:val="nil"/>
                  <w:right w:val="nil"/>
                </w:tcBorders>
                <w:noWrap/>
                <w:vAlign w:val="bottom"/>
                <w:hideMark/>
              </w:tcPr>
            </w:tcPrChange>
          </w:tcPr>
          <w:p w14:paraId="1C0EC099" w14:textId="77777777" w:rsidR="00586561" w:rsidRPr="00B17B5A" w:rsidRDefault="00586561" w:rsidP="00241A4A">
            <w:pPr>
              <w:spacing w:after="0" w:line="240" w:lineRule="auto"/>
              <w:jc w:val="right"/>
              <w:rPr>
                <w:ins w:id="1354" w:author="Jujia Li" w:date="2025-08-25T17:15:00Z" w16du:dateUtc="2025-08-25T22:15:00Z"/>
                <w:rFonts w:ascii="Times New Roman" w:eastAsia="Times New Roman" w:hAnsi="Times New Roman" w:cs="Times New Roman"/>
                <w:color w:val="000000"/>
                <w:kern w:val="0"/>
                <w:sz w:val="18"/>
                <w:szCs w:val="18"/>
                <w14:ligatures w14:val="none"/>
              </w:rPr>
            </w:pPr>
            <w:ins w:id="1355" w:author="Jujia Li" w:date="2025-08-25T17:15:00Z" w16du:dateUtc="2025-08-25T22:15:00Z">
              <w:r w:rsidRPr="00B17B5A">
                <w:rPr>
                  <w:rFonts w:ascii="Times New Roman" w:eastAsia="Times New Roman" w:hAnsi="Times New Roman" w:cs="Times New Roman"/>
                  <w:color w:val="000000"/>
                  <w:kern w:val="0"/>
                  <w:sz w:val="18"/>
                  <w:szCs w:val="18"/>
                  <w14:ligatures w14:val="none"/>
                </w:rPr>
                <w:t>1.16</w:t>
              </w:r>
            </w:ins>
          </w:p>
        </w:tc>
      </w:tr>
      <w:tr w:rsidR="00586561" w:rsidRPr="00D80767" w14:paraId="4E619BD4" w14:textId="77777777" w:rsidTr="0083524D">
        <w:trPr>
          <w:trHeight w:val="300"/>
          <w:ins w:id="1356" w:author="Jujia Li" w:date="2025-08-25T17:15:00Z"/>
          <w:trPrChange w:id="1357" w:author="Jujia Li" w:date="2025-08-25T17:17:00Z" w16du:dateUtc="2025-08-25T22:17:00Z">
            <w:trPr>
              <w:trHeight w:val="300"/>
            </w:trPr>
          </w:trPrChange>
        </w:trPr>
        <w:tc>
          <w:tcPr>
            <w:tcW w:w="1608" w:type="dxa"/>
            <w:noWrap/>
            <w:vAlign w:val="bottom"/>
            <w:hideMark/>
            <w:tcPrChange w:id="1358" w:author="Jujia Li" w:date="2025-08-25T17:17:00Z" w16du:dateUtc="2025-08-25T22:17:00Z">
              <w:tcPr>
                <w:tcW w:w="1608" w:type="dxa"/>
                <w:tcBorders>
                  <w:top w:val="nil"/>
                  <w:left w:val="nil"/>
                  <w:bottom w:val="nil"/>
                  <w:right w:val="nil"/>
                </w:tcBorders>
                <w:noWrap/>
                <w:vAlign w:val="bottom"/>
                <w:hideMark/>
              </w:tcPr>
            </w:tcPrChange>
          </w:tcPr>
          <w:p w14:paraId="6E1598C8" w14:textId="77777777" w:rsidR="00586561" w:rsidRPr="00B17B5A" w:rsidRDefault="00586561" w:rsidP="00241A4A">
            <w:pPr>
              <w:spacing w:after="0" w:line="240" w:lineRule="auto"/>
              <w:rPr>
                <w:ins w:id="1359" w:author="Jujia Li" w:date="2025-08-25T17:15:00Z" w16du:dateUtc="2025-08-25T22:15:00Z"/>
                <w:rFonts w:ascii="Times New Roman" w:eastAsia="Times New Roman" w:hAnsi="Times New Roman" w:cs="Times New Roman"/>
                <w:color w:val="000000"/>
                <w:kern w:val="0"/>
                <w:sz w:val="20"/>
                <w:szCs w:val="20"/>
                <w14:ligatures w14:val="none"/>
              </w:rPr>
            </w:pPr>
            <w:ins w:id="1360" w:author="Jujia Li" w:date="2025-08-25T17:15:00Z" w16du:dateUtc="2025-08-25T22:15:00Z">
              <w:r w:rsidRPr="00B17B5A">
                <w:rPr>
                  <w:rFonts w:ascii="Times New Roman" w:eastAsia="Times New Roman" w:hAnsi="Times New Roman" w:cs="Times New Roman"/>
                  <w:color w:val="000000"/>
                  <w:kern w:val="0"/>
                  <w:sz w:val="20"/>
                  <w:szCs w:val="20"/>
                  <w14:ligatures w14:val="none"/>
                </w:rPr>
                <w:t>JACKSON</w:t>
              </w:r>
            </w:ins>
          </w:p>
        </w:tc>
        <w:tc>
          <w:tcPr>
            <w:tcW w:w="799" w:type="dxa"/>
            <w:noWrap/>
            <w:vAlign w:val="bottom"/>
            <w:hideMark/>
            <w:tcPrChange w:id="1361" w:author="Jujia Li" w:date="2025-08-25T17:17:00Z" w16du:dateUtc="2025-08-25T22:17:00Z">
              <w:tcPr>
                <w:tcW w:w="799" w:type="dxa"/>
                <w:tcBorders>
                  <w:top w:val="nil"/>
                  <w:left w:val="nil"/>
                  <w:bottom w:val="nil"/>
                  <w:right w:val="nil"/>
                </w:tcBorders>
                <w:noWrap/>
                <w:vAlign w:val="bottom"/>
                <w:hideMark/>
              </w:tcPr>
            </w:tcPrChange>
          </w:tcPr>
          <w:p w14:paraId="4D9314AF" w14:textId="77777777" w:rsidR="00586561" w:rsidRPr="00B17B5A" w:rsidRDefault="00586561" w:rsidP="00241A4A">
            <w:pPr>
              <w:spacing w:after="0" w:line="240" w:lineRule="auto"/>
              <w:jc w:val="right"/>
              <w:rPr>
                <w:ins w:id="1362" w:author="Jujia Li" w:date="2025-08-25T17:15:00Z" w16du:dateUtc="2025-08-25T22:15:00Z"/>
                <w:rFonts w:ascii="Times New Roman" w:eastAsia="Times New Roman" w:hAnsi="Times New Roman" w:cs="Times New Roman"/>
                <w:color w:val="000000"/>
                <w:kern w:val="0"/>
                <w:sz w:val="18"/>
                <w:szCs w:val="18"/>
                <w14:ligatures w14:val="none"/>
              </w:rPr>
            </w:pPr>
            <w:ins w:id="1363" w:author="Jujia Li" w:date="2025-08-25T17:15:00Z" w16du:dateUtc="2025-08-25T22:15:00Z">
              <w:r w:rsidRPr="00B17B5A">
                <w:rPr>
                  <w:rFonts w:ascii="Times New Roman" w:eastAsia="Times New Roman" w:hAnsi="Times New Roman" w:cs="Times New Roman"/>
                  <w:color w:val="000000"/>
                  <w:kern w:val="0"/>
                  <w:sz w:val="18"/>
                  <w:szCs w:val="18"/>
                  <w14:ligatures w14:val="none"/>
                </w:rPr>
                <w:t>51988</w:t>
              </w:r>
            </w:ins>
          </w:p>
        </w:tc>
        <w:tc>
          <w:tcPr>
            <w:tcW w:w="799" w:type="dxa"/>
            <w:noWrap/>
            <w:vAlign w:val="bottom"/>
            <w:hideMark/>
            <w:tcPrChange w:id="1364" w:author="Jujia Li" w:date="2025-08-25T17:17:00Z" w16du:dateUtc="2025-08-25T22:17:00Z">
              <w:tcPr>
                <w:tcW w:w="799" w:type="dxa"/>
                <w:tcBorders>
                  <w:top w:val="nil"/>
                  <w:left w:val="nil"/>
                  <w:bottom w:val="nil"/>
                  <w:right w:val="nil"/>
                </w:tcBorders>
                <w:noWrap/>
                <w:vAlign w:val="bottom"/>
                <w:hideMark/>
              </w:tcPr>
            </w:tcPrChange>
          </w:tcPr>
          <w:p w14:paraId="1E8D6A4C" w14:textId="77777777" w:rsidR="00586561" w:rsidRPr="00B17B5A" w:rsidRDefault="00586561" w:rsidP="00241A4A">
            <w:pPr>
              <w:spacing w:after="0" w:line="240" w:lineRule="auto"/>
              <w:jc w:val="right"/>
              <w:rPr>
                <w:ins w:id="1365" w:author="Jujia Li" w:date="2025-08-25T17:15:00Z" w16du:dateUtc="2025-08-25T22:15:00Z"/>
                <w:rFonts w:ascii="Times New Roman" w:eastAsia="Times New Roman" w:hAnsi="Times New Roman" w:cs="Times New Roman"/>
                <w:color w:val="000000"/>
                <w:kern w:val="0"/>
                <w:sz w:val="18"/>
                <w:szCs w:val="18"/>
                <w14:ligatures w14:val="none"/>
              </w:rPr>
            </w:pPr>
            <w:ins w:id="1366" w:author="Jujia Li" w:date="2025-08-25T17:15:00Z" w16du:dateUtc="2025-08-25T22:15:00Z">
              <w:r w:rsidRPr="00B17B5A">
                <w:rPr>
                  <w:rFonts w:ascii="Times New Roman" w:eastAsia="Times New Roman" w:hAnsi="Times New Roman" w:cs="Times New Roman"/>
                  <w:color w:val="000000"/>
                  <w:kern w:val="0"/>
                  <w:sz w:val="18"/>
                  <w:szCs w:val="18"/>
                  <w14:ligatures w14:val="none"/>
                </w:rPr>
                <w:t>11000</w:t>
              </w:r>
            </w:ins>
          </w:p>
        </w:tc>
        <w:tc>
          <w:tcPr>
            <w:tcW w:w="688" w:type="dxa"/>
            <w:noWrap/>
            <w:vAlign w:val="bottom"/>
            <w:hideMark/>
            <w:tcPrChange w:id="1367" w:author="Jujia Li" w:date="2025-08-25T17:17:00Z" w16du:dateUtc="2025-08-25T22:17:00Z">
              <w:tcPr>
                <w:tcW w:w="688" w:type="dxa"/>
                <w:tcBorders>
                  <w:top w:val="nil"/>
                  <w:left w:val="nil"/>
                  <w:bottom w:val="nil"/>
                  <w:right w:val="nil"/>
                </w:tcBorders>
                <w:noWrap/>
                <w:vAlign w:val="bottom"/>
                <w:hideMark/>
              </w:tcPr>
            </w:tcPrChange>
          </w:tcPr>
          <w:p w14:paraId="3233AE97" w14:textId="77777777" w:rsidR="00586561" w:rsidRPr="00B17B5A" w:rsidRDefault="00586561" w:rsidP="00241A4A">
            <w:pPr>
              <w:spacing w:after="0" w:line="240" w:lineRule="auto"/>
              <w:jc w:val="right"/>
              <w:rPr>
                <w:ins w:id="1368" w:author="Jujia Li" w:date="2025-08-25T17:15:00Z" w16du:dateUtc="2025-08-25T22:15:00Z"/>
                <w:rFonts w:ascii="Times New Roman" w:eastAsia="Times New Roman" w:hAnsi="Times New Roman" w:cs="Times New Roman"/>
                <w:color w:val="000000"/>
                <w:kern w:val="0"/>
                <w:sz w:val="18"/>
                <w:szCs w:val="18"/>
                <w14:ligatures w14:val="none"/>
              </w:rPr>
            </w:pPr>
            <w:ins w:id="1369" w:author="Jujia Li" w:date="2025-08-25T17:15:00Z" w16du:dateUtc="2025-08-25T22:15:00Z">
              <w:r w:rsidRPr="00B17B5A">
                <w:rPr>
                  <w:rFonts w:ascii="Times New Roman" w:eastAsia="Times New Roman" w:hAnsi="Times New Roman" w:cs="Times New Roman"/>
                  <w:color w:val="000000"/>
                  <w:kern w:val="0"/>
                  <w:sz w:val="18"/>
                  <w:szCs w:val="18"/>
                  <w14:ligatures w14:val="none"/>
                </w:rPr>
                <w:t>0.21</w:t>
              </w:r>
            </w:ins>
          </w:p>
        </w:tc>
        <w:tc>
          <w:tcPr>
            <w:tcW w:w="799" w:type="dxa"/>
            <w:noWrap/>
            <w:vAlign w:val="bottom"/>
            <w:hideMark/>
            <w:tcPrChange w:id="1370" w:author="Jujia Li" w:date="2025-08-25T17:17:00Z" w16du:dateUtc="2025-08-25T22:17:00Z">
              <w:tcPr>
                <w:tcW w:w="799" w:type="dxa"/>
                <w:tcBorders>
                  <w:top w:val="nil"/>
                  <w:left w:val="nil"/>
                  <w:bottom w:val="nil"/>
                  <w:right w:val="nil"/>
                </w:tcBorders>
                <w:noWrap/>
                <w:vAlign w:val="bottom"/>
                <w:hideMark/>
              </w:tcPr>
            </w:tcPrChange>
          </w:tcPr>
          <w:p w14:paraId="03BDAD8D" w14:textId="77777777" w:rsidR="00586561" w:rsidRPr="00B17B5A" w:rsidRDefault="00586561" w:rsidP="00241A4A">
            <w:pPr>
              <w:spacing w:after="0" w:line="240" w:lineRule="auto"/>
              <w:jc w:val="right"/>
              <w:rPr>
                <w:ins w:id="1371" w:author="Jujia Li" w:date="2025-08-25T17:15:00Z" w16du:dateUtc="2025-08-25T22:15:00Z"/>
                <w:rFonts w:ascii="Times New Roman" w:eastAsia="Times New Roman" w:hAnsi="Times New Roman" w:cs="Times New Roman"/>
                <w:color w:val="000000"/>
                <w:kern w:val="0"/>
                <w:sz w:val="18"/>
                <w:szCs w:val="18"/>
                <w14:ligatures w14:val="none"/>
              </w:rPr>
            </w:pPr>
            <w:ins w:id="1372" w:author="Jujia Li" w:date="2025-08-25T17:15:00Z" w16du:dateUtc="2025-08-25T22:15:00Z">
              <w:r w:rsidRPr="00B17B5A">
                <w:rPr>
                  <w:rFonts w:ascii="Times New Roman" w:eastAsia="Times New Roman" w:hAnsi="Times New Roman" w:cs="Times New Roman"/>
                  <w:color w:val="000000"/>
                  <w:kern w:val="0"/>
                  <w:sz w:val="18"/>
                  <w:szCs w:val="18"/>
                  <w14:ligatures w14:val="none"/>
                </w:rPr>
                <w:t>51828</w:t>
              </w:r>
            </w:ins>
          </w:p>
        </w:tc>
        <w:tc>
          <w:tcPr>
            <w:tcW w:w="799" w:type="dxa"/>
            <w:noWrap/>
            <w:vAlign w:val="bottom"/>
            <w:hideMark/>
            <w:tcPrChange w:id="1373" w:author="Jujia Li" w:date="2025-08-25T17:17:00Z" w16du:dateUtc="2025-08-25T22:17:00Z">
              <w:tcPr>
                <w:tcW w:w="799" w:type="dxa"/>
                <w:tcBorders>
                  <w:top w:val="nil"/>
                  <w:left w:val="nil"/>
                  <w:bottom w:val="nil"/>
                  <w:right w:val="nil"/>
                </w:tcBorders>
                <w:noWrap/>
                <w:vAlign w:val="bottom"/>
                <w:hideMark/>
              </w:tcPr>
            </w:tcPrChange>
          </w:tcPr>
          <w:p w14:paraId="1EB7B3C5" w14:textId="77777777" w:rsidR="00586561" w:rsidRPr="00B17B5A" w:rsidRDefault="00586561" w:rsidP="00241A4A">
            <w:pPr>
              <w:spacing w:after="0" w:line="240" w:lineRule="auto"/>
              <w:jc w:val="right"/>
              <w:rPr>
                <w:ins w:id="1374" w:author="Jujia Li" w:date="2025-08-25T17:15:00Z" w16du:dateUtc="2025-08-25T22:15:00Z"/>
                <w:rFonts w:ascii="Times New Roman" w:eastAsia="Times New Roman" w:hAnsi="Times New Roman" w:cs="Times New Roman"/>
                <w:color w:val="000000"/>
                <w:kern w:val="0"/>
                <w:sz w:val="18"/>
                <w:szCs w:val="18"/>
                <w14:ligatures w14:val="none"/>
              </w:rPr>
            </w:pPr>
            <w:ins w:id="1375" w:author="Jujia Li" w:date="2025-08-25T17:15:00Z" w16du:dateUtc="2025-08-25T22:15:00Z">
              <w:r w:rsidRPr="00B17B5A">
                <w:rPr>
                  <w:rFonts w:ascii="Times New Roman" w:eastAsia="Times New Roman" w:hAnsi="Times New Roman" w:cs="Times New Roman"/>
                  <w:color w:val="000000"/>
                  <w:kern w:val="0"/>
                  <w:sz w:val="18"/>
                  <w:szCs w:val="18"/>
                  <w14:ligatures w14:val="none"/>
                </w:rPr>
                <w:t>12389</w:t>
              </w:r>
            </w:ins>
          </w:p>
        </w:tc>
        <w:tc>
          <w:tcPr>
            <w:tcW w:w="800" w:type="dxa"/>
            <w:noWrap/>
            <w:vAlign w:val="bottom"/>
            <w:hideMark/>
            <w:tcPrChange w:id="1376" w:author="Jujia Li" w:date="2025-08-25T17:17:00Z" w16du:dateUtc="2025-08-25T22:17:00Z">
              <w:tcPr>
                <w:tcW w:w="800" w:type="dxa"/>
                <w:tcBorders>
                  <w:top w:val="nil"/>
                  <w:left w:val="nil"/>
                  <w:bottom w:val="nil"/>
                  <w:right w:val="nil"/>
                </w:tcBorders>
                <w:noWrap/>
                <w:vAlign w:val="bottom"/>
                <w:hideMark/>
              </w:tcPr>
            </w:tcPrChange>
          </w:tcPr>
          <w:p w14:paraId="0878533A" w14:textId="77777777" w:rsidR="00586561" w:rsidRPr="00B17B5A" w:rsidRDefault="00586561" w:rsidP="00241A4A">
            <w:pPr>
              <w:spacing w:after="0" w:line="240" w:lineRule="auto"/>
              <w:jc w:val="right"/>
              <w:rPr>
                <w:ins w:id="1377" w:author="Jujia Li" w:date="2025-08-25T17:15:00Z" w16du:dateUtc="2025-08-25T22:15:00Z"/>
                <w:rFonts w:ascii="Times New Roman" w:eastAsia="Times New Roman" w:hAnsi="Times New Roman" w:cs="Times New Roman"/>
                <w:color w:val="000000"/>
                <w:kern w:val="0"/>
                <w:sz w:val="18"/>
                <w:szCs w:val="18"/>
                <w14:ligatures w14:val="none"/>
              </w:rPr>
            </w:pPr>
            <w:ins w:id="1378" w:author="Jujia Li" w:date="2025-08-25T17:15:00Z" w16du:dateUtc="2025-08-25T22:15:00Z">
              <w:r w:rsidRPr="00B17B5A">
                <w:rPr>
                  <w:rFonts w:ascii="Times New Roman" w:eastAsia="Times New Roman" w:hAnsi="Times New Roman" w:cs="Times New Roman"/>
                  <w:color w:val="000000"/>
                  <w:kern w:val="0"/>
                  <w:sz w:val="18"/>
                  <w:szCs w:val="18"/>
                  <w14:ligatures w14:val="none"/>
                </w:rPr>
                <w:t>0.24</w:t>
              </w:r>
            </w:ins>
          </w:p>
        </w:tc>
        <w:tc>
          <w:tcPr>
            <w:tcW w:w="800" w:type="dxa"/>
            <w:noWrap/>
            <w:vAlign w:val="bottom"/>
            <w:hideMark/>
            <w:tcPrChange w:id="1379" w:author="Jujia Li" w:date="2025-08-25T17:17:00Z" w16du:dateUtc="2025-08-25T22:17:00Z">
              <w:tcPr>
                <w:tcW w:w="800" w:type="dxa"/>
                <w:tcBorders>
                  <w:top w:val="nil"/>
                  <w:left w:val="nil"/>
                  <w:bottom w:val="nil"/>
                  <w:right w:val="nil"/>
                </w:tcBorders>
                <w:noWrap/>
                <w:vAlign w:val="bottom"/>
                <w:hideMark/>
              </w:tcPr>
            </w:tcPrChange>
          </w:tcPr>
          <w:p w14:paraId="0B1D9690" w14:textId="77777777" w:rsidR="00586561" w:rsidRPr="00B17B5A" w:rsidRDefault="00586561" w:rsidP="00241A4A">
            <w:pPr>
              <w:spacing w:after="0" w:line="240" w:lineRule="auto"/>
              <w:jc w:val="right"/>
              <w:rPr>
                <w:ins w:id="1380" w:author="Jujia Li" w:date="2025-08-25T17:15:00Z" w16du:dateUtc="2025-08-25T22:15:00Z"/>
                <w:rFonts w:ascii="Times New Roman" w:eastAsia="Times New Roman" w:hAnsi="Times New Roman" w:cs="Times New Roman"/>
                <w:color w:val="000000"/>
                <w:kern w:val="0"/>
                <w:sz w:val="18"/>
                <w:szCs w:val="18"/>
                <w14:ligatures w14:val="none"/>
              </w:rPr>
            </w:pPr>
            <w:ins w:id="1381" w:author="Jujia Li" w:date="2025-08-25T17:15:00Z" w16du:dateUtc="2025-08-25T22:15:00Z">
              <w:r w:rsidRPr="00B17B5A">
                <w:rPr>
                  <w:rFonts w:ascii="Times New Roman" w:eastAsia="Times New Roman" w:hAnsi="Times New Roman" w:cs="Times New Roman"/>
                  <w:color w:val="000000"/>
                  <w:kern w:val="0"/>
                  <w:sz w:val="18"/>
                  <w:szCs w:val="18"/>
                  <w14:ligatures w14:val="none"/>
                </w:rPr>
                <w:t>51621</w:t>
              </w:r>
            </w:ins>
          </w:p>
        </w:tc>
        <w:tc>
          <w:tcPr>
            <w:tcW w:w="800" w:type="dxa"/>
            <w:noWrap/>
            <w:vAlign w:val="bottom"/>
            <w:hideMark/>
            <w:tcPrChange w:id="1382" w:author="Jujia Li" w:date="2025-08-25T17:17:00Z" w16du:dateUtc="2025-08-25T22:17:00Z">
              <w:tcPr>
                <w:tcW w:w="800" w:type="dxa"/>
                <w:tcBorders>
                  <w:top w:val="nil"/>
                  <w:left w:val="nil"/>
                  <w:bottom w:val="nil"/>
                  <w:right w:val="nil"/>
                </w:tcBorders>
                <w:noWrap/>
                <w:vAlign w:val="bottom"/>
                <w:hideMark/>
              </w:tcPr>
            </w:tcPrChange>
          </w:tcPr>
          <w:p w14:paraId="0925D886" w14:textId="77777777" w:rsidR="00586561" w:rsidRPr="00B17B5A" w:rsidRDefault="00586561" w:rsidP="00241A4A">
            <w:pPr>
              <w:spacing w:after="0" w:line="240" w:lineRule="auto"/>
              <w:jc w:val="right"/>
              <w:rPr>
                <w:ins w:id="1383" w:author="Jujia Li" w:date="2025-08-25T17:15:00Z" w16du:dateUtc="2025-08-25T22:15:00Z"/>
                <w:rFonts w:ascii="Times New Roman" w:eastAsia="Times New Roman" w:hAnsi="Times New Roman" w:cs="Times New Roman"/>
                <w:color w:val="000000"/>
                <w:kern w:val="0"/>
                <w:sz w:val="18"/>
                <w:szCs w:val="18"/>
                <w14:ligatures w14:val="none"/>
              </w:rPr>
            </w:pPr>
            <w:ins w:id="1384" w:author="Jujia Li" w:date="2025-08-25T17:15:00Z" w16du:dateUtc="2025-08-25T22:15:00Z">
              <w:r w:rsidRPr="00B17B5A">
                <w:rPr>
                  <w:rFonts w:ascii="Times New Roman" w:eastAsia="Times New Roman" w:hAnsi="Times New Roman" w:cs="Times New Roman"/>
                  <w:color w:val="000000"/>
                  <w:kern w:val="0"/>
                  <w:sz w:val="18"/>
                  <w:szCs w:val="18"/>
                  <w14:ligatures w14:val="none"/>
                </w:rPr>
                <w:t>12417</w:t>
              </w:r>
            </w:ins>
          </w:p>
        </w:tc>
        <w:tc>
          <w:tcPr>
            <w:tcW w:w="800" w:type="dxa"/>
            <w:noWrap/>
            <w:vAlign w:val="bottom"/>
            <w:hideMark/>
            <w:tcPrChange w:id="1385" w:author="Jujia Li" w:date="2025-08-25T17:17:00Z" w16du:dateUtc="2025-08-25T22:17:00Z">
              <w:tcPr>
                <w:tcW w:w="800" w:type="dxa"/>
                <w:tcBorders>
                  <w:top w:val="nil"/>
                  <w:left w:val="nil"/>
                  <w:bottom w:val="nil"/>
                  <w:right w:val="nil"/>
                </w:tcBorders>
                <w:noWrap/>
                <w:vAlign w:val="bottom"/>
                <w:hideMark/>
              </w:tcPr>
            </w:tcPrChange>
          </w:tcPr>
          <w:p w14:paraId="0BF047BA" w14:textId="77777777" w:rsidR="00586561" w:rsidRPr="00B17B5A" w:rsidRDefault="00586561" w:rsidP="00241A4A">
            <w:pPr>
              <w:spacing w:after="0" w:line="240" w:lineRule="auto"/>
              <w:jc w:val="right"/>
              <w:rPr>
                <w:ins w:id="1386" w:author="Jujia Li" w:date="2025-08-25T17:15:00Z" w16du:dateUtc="2025-08-25T22:15:00Z"/>
                <w:rFonts w:ascii="Times New Roman" w:eastAsia="Times New Roman" w:hAnsi="Times New Roman" w:cs="Times New Roman"/>
                <w:color w:val="000000"/>
                <w:kern w:val="0"/>
                <w:sz w:val="18"/>
                <w:szCs w:val="18"/>
                <w14:ligatures w14:val="none"/>
              </w:rPr>
            </w:pPr>
            <w:ins w:id="1387" w:author="Jujia Li" w:date="2025-08-25T17:15:00Z" w16du:dateUtc="2025-08-25T22:15:00Z">
              <w:r w:rsidRPr="00B17B5A">
                <w:rPr>
                  <w:rFonts w:ascii="Times New Roman" w:eastAsia="Times New Roman" w:hAnsi="Times New Roman" w:cs="Times New Roman"/>
                  <w:color w:val="000000"/>
                  <w:kern w:val="0"/>
                  <w:sz w:val="18"/>
                  <w:szCs w:val="18"/>
                  <w14:ligatures w14:val="none"/>
                </w:rPr>
                <w:t>0.24</w:t>
              </w:r>
            </w:ins>
          </w:p>
        </w:tc>
        <w:tc>
          <w:tcPr>
            <w:tcW w:w="800" w:type="dxa"/>
            <w:noWrap/>
            <w:vAlign w:val="bottom"/>
            <w:hideMark/>
            <w:tcPrChange w:id="1388" w:author="Jujia Li" w:date="2025-08-25T17:17:00Z" w16du:dateUtc="2025-08-25T22:17:00Z">
              <w:tcPr>
                <w:tcW w:w="800" w:type="dxa"/>
                <w:tcBorders>
                  <w:top w:val="nil"/>
                  <w:left w:val="nil"/>
                  <w:bottom w:val="nil"/>
                  <w:right w:val="nil"/>
                </w:tcBorders>
                <w:noWrap/>
                <w:vAlign w:val="bottom"/>
                <w:hideMark/>
              </w:tcPr>
            </w:tcPrChange>
          </w:tcPr>
          <w:p w14:paraId="1BFC6325" w14:textId="77777777" w:rsidR="00586561" w:rsidRPr="00B17B5A" w:rsidRDefault="00586561" w:rsidP="00241A4A">
            <w:pPr>
              <w:spacing w:after="0" w:line="240" w:lineRule="auto"/>
              <w:jc w:val="right"/>
              <w:rPr>
                <w:ins w:id="1389" w:author="Jujia Li" w:date="2025-08-25T17:15:00Z" w16du:dateUtc="2025-08-25T22:15:00Z"/>
                <w:rFonts w:ascii="Times New Roman" w:eastAsia="Times New Roman" w:hAnsi="Times New Roman" w:cs="Times New Roman"/>
                <w:color w:val="000000"/>
                <w:kern w:val="0"/>
                <w:sz w:val="18"/>
                <w:szCs w:val="18"/>
                <w14:ligatures w14:val="none"/>
              </w:rPr>
            </w:pPr>
            <w:ins w:id="1390" w:author="Jujia Li" w:date="2025-08-25T17:15:00Z" w16du:dateUtc="2025-08-25T22:15:00Z">
              <w:r w:rsidRPr="00B17B5A">
                <w:rPr>
                  <w:rFonts w:ascii="Times New Roman" w:eastAsia="Times New Roman" w:hAnsi="Times New Roman" w:cs="Times New Roman"/>
                  <w:color w:val="000000"/>
                  <w:kern w:val="0"/>
                  <w:sz w:val="18"/>
                  <w:szCs w:val="18"/>
                  <w14:ligatures w14:val="none"/>
                </w:rPr>
                <w:t>51626</w:t>
              </w:r>
            </w:ins>
          </w:p>
        </w:tc>
        <w:tc>
          <w:tcPr>
            <w:tcW w:w="800" w:type="dxa"/>
            <w:noWrap/>
            <w:vAlign w:val="bottom"/>
            <w:hideMark/>
            <w:tcPrChange w:id="1391" w:author="Jujia Li" w:date="2025-08-25T17:17:00Z" w16du:dateUtc="2025-08-25T22:17:00Z">
              <w:tcPr>
                <w:tcW w:w="800" w:type="dxa"/>
                <w:tcBorders>
                  <w:top w:val="nil"/>
                  <w:left w:val="nil"/>
                  <w:bottom w:val="nil"/>
                  <w:right w:val="nil"/>
                </w:tcBorders>
                <w:noWrap/>
                <w:vAlign w:val="bottom"/>
                <w:hideMark/>
              </w:tcPr>
            </w:tcPrChange>
          </w:tcPr>
          <w:p w14:paraId="3C743B3D" w14:textId="77777777" w:rsidR="00586561" w:rsidRPr="00B17B5A" w:rsidRDefault="00586561" w:rsidP="00241A4A">
            <w:pPr>
              <w:spacing w:after="0" w:line="240" w:lineRule="auto"/>
              <w:jc w:val="right"/>
              <w:rPr>
                <w:ins w:id="1392" w:author="Jujia Li" w:date="2025-08-25T17:15:00Z" w16du:dateUtc="2025-08-25T22:15:00Z"/>
                <w:rFonts w:ascii="Times New Roman" w:eastAsia="Times New Roman" w:hAnsi="Times New Roman" w:cs="Times New Roman"/>
                <w:color w:val="000000"/>
                <w:kern w:val="0"/>
                <w:sz w:val="18"/>
                <w:szCs w:val="18"/>
                <w14:ligatures w14:val="none"/>
              </w:rPr>
            </w:pPr>
            <w:ins w:id="1393" w:author="Jujia Li" w:date="2025-08-25T17:15:00Z" w16du:dateUtc="2025-08-25T22:15:00Z">
              <w:r w:rsidRPr="00B17B5A">
                <w:rPr>
                  <w:rFonts w:ascii="Times New Roman" w:eastAsia="Times New Roman" w:hAnsi="Times New Roman" w:cs="Times New Roman"/>
                  <w:color w:val="000000"/>
                  <w:kern w:val="0"/>
                  <w:sz w:val="18"/>
                  <w:szCs w:val="18"/>
                  <w14:ligatures w14:val="none"/>
                </w:rPr>
                <w:t>15515</w:t>
              </w:r>
            </w:ins>
          </w:p>
        </w:tc>
        <w:tc>
          <w:tcPr>
            <w:tcW w:w="800" w:type="dxa"/>
            <w:noWrap/>
            <w:vAlign w:val="bottom"/>
            <w:hideMark/>
            <w:tcPrChange w:id="1394" w:author="Jujia Li" w:date="2025-08-25T17:17:00Z" w16du:dateUtc="2025-08-25T22:17:00Z">
              <w:tcPr>
                <w:tcW w:w="800" w:type="dxa"/>
                <w:tcBorders>
                  <w:top w:val="nil"/>
                  <w:left w:val="nil"/>
                  <w:bottom w:val="nil"/>
                  <w:right w:val="nil"/>
                </w:tcBorders>
                <w:noWrap/>
                <w:vAlign w:val="bottom"/>
                <w:hideMark/>
              </w:tcPr>
            </w:tcPrChange>
          </w:tcPr>
          <w:p w14:paraId="521160DC" w14:textId="77777777" w:rsidR="00586561" w:rsidRPr="00B17B5A" w:rsidRDefault="00586561" w:rsidP="00241A4A">
            <w:pPr>
              <w:spacing w:after="0" w:line="240" w:lineRule="auto"/>
              <w:jc w:val="right"/>
              <w:rPr>
                <w:ins w:id="1395" w:author="Jujia Li" w:date="2025-08-25T17:15:00Z" w16du:dateUtc="2025-08-25T22:15:00Z"/>
                <w:rFonts w:ascii="Times New Roman" w:eastAsia="Times New Roman" w:hAnsi="Times New Roman" w:cs="Times New Roman"/>
                <w:color w:val="000000"/>
                <w:kern w:val="0"/>
                <w:sz w:val="18"/>
                <w:szCs w:val="18"/>
                <w14:ligatures w14:val="none"/>
              </w:rPr>
            </w:pPr>
            <w:ins w:id="1396" w:author="Jujia Li" w:date="2025-08-25T17:15:00Z" w16du:dateUtc="2025-08-25T22:15:00Z">
              <w:r w:rsidRPr="00B17B5A">
                <w:rPr>
                  <w:rFonts w:ascii="Times New Roman" w:eastAsia="Times New Roman" w:hAnsi="Times New Roman" w:cs="Times New Roman"/>
                  <w:color w:val="000000"/>
                  <w:kern w:val="0"/>
                  <w:sz w:val="18"/>
                  <w:szCs w:val="18"/>
                  <w14:ligatures w14:val="none"/>
                </w:rPr>
                <w:t>0.30</w:t>
              </w:r>
            </w:ins>
          </w:p>
        </w:tc>
        <w:tc>
          <w:tcPr>
            <w:tcW w:w="891" w:type="dxa"/>
            <w:noWrap/>
            <w:vAlign w:val="bottom"/>
            <w:hideMark/>
            <w:tcPrChange w:id="1397" w:author="Jujia Li" w:date="2025-08-25T17:17:00Z" w16du:dateUtc="2025-08-25T22:17:00Z">
              <w:tcPr>
                <w:tcW w:w="891" w:type="dxa"/>
                <w:tcBorders>
                  <w:top w:val="nil"/>
                  <w:left w:val="nil"/>
                  <w:bottom w:val="nil"/>
                  <w:right w:val="nil"/>
                </w:tcBorders>
                <w:noWrap/>
                <w:vAlign w:val="bottom"/>
                <w:hideMark/>
              </w:tcPr>
            </w:tcPrChange>
          </w:tcPr>
          <w:p w14:paraId="7FBDBF9E" w14:textId="77777777" w:rsidR="00586561" w:rsidRPr="00B17B5A" w:rsidRDefault="00586561" w:rsidP="00241A4A">
            <w:pPr>
              <w:spacing w:after="0" w:line="240" w:lineRule="auto"/>
              <w:jc w:val="right"/>
              <w:rPr>
                <w:ins w:id="1398" w:author="Jujia Li" w:date="2025-08-25T17:15:00Z" w16du:dateUtc="2025-08-25T22:15:00Z"/>
                <w:rFonts w:ascii="Times New Roman" w:eastAsia="Times New Roman" w:hAnsi="Times New Roman" w:cs="Times New Roman"/>
                <w:color w:val="000000"/>
                <w:kern w:val="0"/>
                <w:sz w:val="18"/>
                <w:szCs w:val="18"/>
                <w14:ligatures w14:val="none"/>
              </w:rPr>
            </w:pPr>
            <w:ins w:id="1399" w:author="Jujia Li" w:date="2025-08-25T17:15:00Z" w16du:dateUtc="2025-08-25T22:15:00Z">
              <w:r w:rsidRPr="00B17B5A">
                <w:rPr>
                  <w:rFonts w:ascii="Times New Roman" w:eastAsia="Times New Roman" w:hAnsi="Times New Roman" w:cs="Times New Roman"/>
                  <w:color w:val="000000"/>
                  <w:kern w:val="0"/>
                  <w:sz w:val="18"/>
                  <w:szCs w:val="18"/>
                  <w14:ligatures w14:val="none"/>
                </w:rPr>
                <w:t>51321</w:t>
              </w:r>
            </w:ins>
          </w:p>
        </w:tc>
        <w:tc>
          <w:tcPr>
            <w:tcW w:w="977" w:type="dxa"/>
            <w:noWrap/>
            <w:vAlign w:val="bottom"/>
            <w:hideMark/>
            <w:tcPrChange w:id="1400" w:author="Jujia Li" w:date="2025-08-25T17:17:00Z" w16du:dateUtc="2025-08-25T22:17:00Z">
              <w:tcPr>
                <w:tcW w:w="977" w:type="dxa"/>
                <w:tcBorders>
                  <w:top w:val="nil"/>
                  <w:left w:val="nil"/>
                  <w:bottom w:val="nil"/>
                  <w:right w:val="nil"/>
                </w:tcBorders>
                <w:noWrap/>
                <w:vAlign w:val="bottom"/>
                <w:hideMark/>
              </w:tcPr>
            </w:tcPrChange>
          </w:tcPr>
          <w:p w14:paraId="2D6D1F96" w14:textId="77777777" w:rsidR="00586561" w:rsidRPr="00B17B5A" w:rsidRDefault="00586561" w:rsidP="00241A4A">
            <w:pPr>
              <w:spacing w:after="0" w:line="240" w:lineRule="auto"/>
              <w:jc w:val="right"/>
              <w:rPr>
                <w:ins w:id="1401" w:author="Jujia Li" w:date="2025-08-25T17:15:00Z" w16du:dateUtc="2025-08-25T22:15:00Z"/>
                <w:rFonts w:ascii="Times New Roman" w:eastAsia="Times New Roman" w:hAnsi="Times New Roman" w:cs="Times New Roman"/>
                <w:color w:val="000000"/>
                <w:kern w:val="0"/>
                <w:sz w:val="18"/>
                <w:szCs w:val="18"/>
                <w14:ligatures w14:val="none"/>
              </w:rPr>
            </w:pPr>
            <w:ins w:id="1402" w:author="Jujia Li" w:date="2025-08-25T17:15:00Z" w16du:dateUtc="2025-08-25T22:15:00Z">
              <w:r w:rsidRPr="00B17B5A">
                <w:rPr>
                  <w:rFonts w:ascii="Times New Roman" w:eastAsia="Times New Roman" w:hAnsi="Times New Roman" w:cs="Times New Roman"/>
                  <w:color w:val="000000"/>
                  <w:kern w:val="0"/>
                  <w:sz w:val="18"/>
                  <w:szCs w:val="18"/>
                  <w14:ligatures w14:val="none"/>
                </w:rPr>
                <w:t>0.25</w:t>
              </w:r>
            </w:ins>
          </w:p>
        </w:tc>
      </w:tr>
      <w:tr w:rsidR="00586561" w:rsidRPr="00D80767" w14:paraId="588A1B7E" w14:textId="77777777" w:rsidTr="0083524D">
        <w:trPr>
          <w:trHeight w:val="300"/>
          <w:ins w:id="1403" w:author="Jujia Li" w:date="2025-08-25T17:15:00Z"/>
          <w:trPrChange w:id="1404" w:author="Jujia Li" w:date="2025-08-25T17:17:00Z" w16du:dateUtc="2025-08-25T22:17:00Z">
            <w:trPr>
              <w:trHeight w:val="300"/>
            </w:trPr>
          </w:trPrChange>
        </w:trPr>
        <w:tc>
          <w:tcPr>
            <w:tcW w:w="1608" w:type="dxa"/>
            <w:noWrap/>
            <w:vAlign w:val="bottom"/>
            <w:hideMark/>
            <w:tcPrChange w:id="1405" w:author="Jujia Li" w:date="2025-08-25T17:17:00Z" w16du:dateUtc="2025-08-25T22:17:00Z">
              <w:tcPr>
                <w:tcW w:w="1608" w:type="dxa"/>
                <w:tcBorders>
                  <w:top w:val="nil"/>
                  <w:left w:val="nil"/>
                  <w:bottom w:val="nil"/>
                  <w:right w:val="nil"/>
                </w:tcBorders>
                <w:noWrap/>
                <w:vAlign w:val="bottom"/>
                <w:hideMark/>
              </w:tcPr>
            </w:tcPrChange>
          </w:tcPr>
          <w:p w14:paraId="11A3E1CB" w14:textId="77777777" w:rsidR="00586561" w:rsidRPr="00B17B5A" w:rsidRDefault="00586561" w:rsidP="00241A4A">
            <w:pPr>
              <w:spacing w:after="0" w:line="240" w:lineRule="auto"/>
              <w:rPr>
                <w:ins w:id="1406" w:author="Jujia Li" w:date="2025-08-25T17:15:00Z" w16du:dateUtc="2025-08-25T22:15:00Z"/>
                <w:rFonts w:ascii="Times New Roman" w:eastAsia="Times New Roman" w:hAnsi="Times New Roman" w:cs="Times New Roman"/>
                <w:color w:val="000000"/>
                <w:kern w:val="0"/>
                <w:sz w:val="20"/>
                <w:szCs w:val="20"/>
                <w14:ligatures w14:val="none"/>
              </w:rPr>
            </w:pPr>
            <w:ins w:id="1407" w:author="Jujia Li" w:date="2025-08-25T17:15:00Z" w16du:dateUtc="2025-08-25T22:15:00Z">
              <w:r w:rsidRPr="00B17B5A">
                <w:rPr>
                  <w:rFonts w:ascii="Times New Roman" w:eastAsia="Times New Roman" w:hAnsi="Times New Roman" w:cs="Times New Roman"/>
                  <w:color w:val="000000"/>
                  <w:kern w:val="0"/>
                  <w:sz w:val="20"/>
                  <w:szCs w:val="20"/>
                  <w14:ligatures w14:val="none"/>
                </w:rPr>
                <w:t>JEFFERSON</w:t>
              </w:r>
            </w:ins>
          </w:p>
        </w:tc>
        <w:tc>
          <w:tcPr>
            <w:tcW w:w="799" w:type="dxa"/>
            <w:noWrap/>
            <w:vAlign w:val="bottom"/>
            <w:hideMark/>
            <w:tcPrChange w:id="1408" w:author="Jujia Li" w:date="2025-08-25T17:17:00Z" w16du:dateUtc="2025-08-25T22:17:00Z">
              <w:tcPr>
                <w:tcW w:w="799" w:type="dxa"/>
                <w:tcBorders>
                  <w:top w:val="nil"/>
                  <w:left w:val="nil"/>
                  <w:bottom w:val="nil"/>
                  <w:right w:val="nil"/>
                </w:tcBorders>
                <w:noWrap/>
                <w:vAlign w:val="bottom"/>
                <w:hideMark/>
              </w:tcPr>
            </w:tcPrChange>
          </w:tcPr>
          <w:p w14:paraId="5719F10D" w14:textId="77777777" w:rsidR="00586561" w:rsidRPr="00B17B5A" w:rsidRDefault="00586561" w:rsidP="00241A4A">
            <w:pPr>
              <w:spacing w:after="0" w:line="240" w:lineRule="auto"/>
              <w:jc w:val="right"/>
              <w:rPr>
                <w:ins w:id="1409" w:author="Jujia Li" w:date="2025-08-25T17:15:00Z" w16du:dateUtc="2025-08-25T22:15:00Z"/>
                <w:rFonts w:ascii="Times New Roman" w:eastAsia="Times New Roman" w:hAnsi="Times New Roman" w:cs="Times New Roman"/>
                <w:color w:val="000000"/>
                <w:kern w:val="0"/>
                <w:sz w:val="18"/>
                <w:szCs w:val="18"/>
                <w14:ligatures w14:val="none"/>
              </w:rPr>
            </w:pPr>
            <w:ins w:id="1410" w:author="Jujia Li" w:date="2025-08-25T17:15:00Z" w16du:dateUtc="2025-08-25T22:15:00Z">
              <w:r w:rsidRPr="00B17B5A">
                <w:rPr>
                  <w:rFonts w:ascii="Times New Roman" w:eastAsia="Times New Roman" w:hAnsi="Times New Roman" w:cs="Times New Roman"/>
                  <w:color w:val="000000"/>
                  <w:kern w:val="0"/>
                  <w:sz w:val="18"/>
                  <w:szCs w:val="18"/>
                  <w14:ligatures w14:val="none"/>
                </w:rPr>
                <w:t>660343</w:t>
              </w:r>
            </w:ins>
          </w:p>
        </w:tc>
        <w:tc>
          <w:tcPr>
            <w:tcW w:w="799" w:type="dxa"/>
            <w:noWrap/>
            <w:vAlign w:val="bottom"/>
            <w:hideMark/>
            <w:tcPrChange w:id="1411" w:author="Jujia Li" w:date="2025-08-25T17:17:00Z" w16du:dateUtc="2025-08-25T22:17:00Z">
              <w:tcPr>
                <w:tcW w:w="799" w:type="dxa"/>
                <w:tcBorders>
                  <w:top w:val="nil"/>
                  <w:left w:val="nil"/>
                  <w:bottom w:val="nil"/>
                  <w:right w:val="nil"/>
                </w:tcBorders>
                <w:noWrap/>
                <w:vAlign w:val="bottom"/>
                <w:hideMark/>
              </w:tcPr>
            </w:tcPrChange>
          </w:tcPr>
          <w:p w14:paraId="1941646E" w14:textId="77777777" w:rsidR="00586561" w:rsidRPr="00B17B5A" w:rsidRDefault="00586561" w:rsidP="00241A4A">
            <w:pPr>
              <w:spacing w:after="0" w:line="240" w:lineRule="auto"/>
              <w:jc w:val="right"/>
              <w:rPr>
                <w:ins w:id="1412" w:author="Jujia Li" w:date="2025-08-25T17:15:00Z" w16du:dateUtc="2025-08-25T22:15:00Z"/>
                <w:rFonts w:ascii="Times New Roman" w:eastAsia="Times New Roman" w:hAnsi="Times New Roman" w:cs="Times New Roman"/>
                <w:color w:val="000000"/>
                <w:kern w:val="0"/>
                <w:sz w:val="18"/>
                <w:szCs w:val="18"/>
                <w14:ligatures w14:val="none"/>
              </w:rPr>
            </w:pPr>
            <w:ins w:id="1413" w:author="Jujia Li" w:date="2025-08-25T17:15:00Z" w16du:dateUtc="2025-08-25T22:15:00Z">
              <w:r w:rsidRPr="00B17B5A">
                <w:rPr>
                  <w:rFonts w:ascii="Times New Roman" w:eastAsia="Times New Roman" w:hAnsi="Times New Roman" w:cs="Times New Roman"/>
                  <w:color w:val="000000"/>
                  <w:kern w:val="0"/>
                  <w:sz w:val="18"/>
                  <w:szCs w:val="18"/>
                  <w14:ligatures w14:val="none"/>
                </w:rPr>
                <w:t>658068</w:t>
              </w:r>
            </w:ins>
          </w:p>
        </w:tc>
        <w:tc>
          <w:tcPr>
            <w:tcW w:w="688" w:type="dxa"/>
            <w:noWrap/>
            <w:vAlign w:val="bottom"/>
            <w:hideMark/>
            <w:tcPrChange w:id="1414" w:author="Jujia Li" w:date="2025-08-25T17:17:00Z" w16du:dateUtc="2025-08-25T22:17:00Z">
              <w:tcPr>
                <w:tcW w:w="688" w:type="dxa"/>
                <w:tcBorders>
                  <w:top w:val="nil"/>
                  <w:left w:val="nil"/>
                  <w:bottom w:val="nil"/>
                  <w:right w:val="nil"/>
                </w:tcBorders>
                <w:noWrap/>
                <w:vAlign w:val="bottom"/>
                <w:hideMark/>
              </w:tcPr>
            </w:tcPrChange>
          </w:tcPr>
          <w:p w14:paraId="7CB6883B" w14:textId="77777777" w:rsidR="00586561" w:rsidRPr="00B17B5A" w:rsidRDefault="00586561" w:rsidP="00241A4A">
            <w:pPr>
              <w:spacing w:after="0" w:line="240" w:lineRule="auto"/>
              <w:jc w:val="right"/>
              <w:rPr>
                <w:ins w:id="1415" w:author="Jujia Li" w:date="2025-08-25T17:15:00Z" w16du:dateUtc="2025-08-25T22:15:00Z"/>
                <w:rFonts w:ascii="Times New Roman" w:eastAsia="Times New Roman" w:hAnsi="Times New Roman" w:cs="Times New Roman"/>
                <w:color w:val="000000"/>
                <w:kern w:val="0"/>
                <w:sz w:val="18"/>
                <w:szCs w:val="18"/>
                <w14:ligatures w14:val="none"/>
              </w:rPr>
            </w:pPr>
            <w:ins w:id="1416" w:author="Jujia Li" w:date="2025-08-25T17:15:00Z" w16du:dateUtc="2025-08-25T22:15:00Z">
              <w:r w:rsidRPr="00B17B5A">
                <w:rPr>
                  <w:rFonts w:ascii="Times New Roman" w:eastAsia="Times New Roman" w:hAnsi="Times New Roman" w:cs="Times New Roman"/>
                  <w:color w:val="000000"/>
                  <w:kern w:val="0"/>
                  <w:sz w:val="18"/>
                  <w:szCs w:val="18"/>
                  <w14:ligatures w14:val="none"/>
                </w:rPr>
                <w:t>1.00</w:t>
              </w:r>
            </w:ins>
          </w:p>
        </w:tc>
        <w:tc>
          <w:tcPr>
            <w:tcW w:w="799" w:type="dxa"/>
            <w:noWrap/>
            <w:vAlign w:val="bottom"/>
            <w:hideMark/>
            <w:tcPrChange w:id="1417" w:author="Jujia Li" w:date="2025-08-25T17:17:00Z" w16du:dateUtc="2025-08-25T22:17:00Z">
              <w:tcPr>
                <w:tcW w:w="799" w:type="dxa"/>
                <w:tcBorders>
                  <w:top w:val="nil"/>
                  <w:left w:val="nil"/>
                  <w:bottom w:val="nil"/>
                  <w:right w:val="nil"/>
                </w:tcBorders>
                <w:noWrap/>
                <w:vAlign w:val="bottom"/>
                <w:hideMark/>
              </w:tcPr>
            </w:tcPrChange>
          </w:tcPr>
          <w:p w14:paraId="01952916" w14:textId="77777777" w:rsidR="00586561" w:rsidRPr="00B17B5A" w:rsidRDefault="00586561" w:rsidP="00241A4A">
            <w:pPr>
              <w:spacing w:after="0" w:line="240" w:lineRule="auto"/>
              <w:jc w:val="right"/>
              <w:rPr>
                <w:ins w:id="1418" w:author="Jujia Li" w:date="2025-08-25T17:15:00Z" w16du:dateUtc="2025-08-25T22:15:00Z"/>
                <w:rFonts w:ascii="Times New Roman" w:eastAsia="Times New Roman" w:hAnsi="Times New Roman" w:cs="Times New Roman"/>
                <w:color w:val="000000"/>
                <w:kern w:val="0"/>
                <w:sz w:val="18"/>
                <w:szCs w:val="18"/>
                <w14:ligatures w14:val="none"/>
              </w:rPr>
            </w:pPr>
            <w:ins w:id="1419" w:author="Jujia Li" w:date="2025-08-25T17:15:00Z" w16du:dateUtc="2025-08-25T22:15:00Z">
              <w:r w:rsidRPr="00B17B5A">
                <w:rPr>
                  <w:rFonts w:ascii="Times New Roman" w:eastAsia="Times New Roman" w:hAnsi="Times New Roman" w:cs="Times New Roman"/>
                  <w:color w:val="000000"/>
                  <w:kern w:val="0"/>
                  <w:sz w:val="18"/>
                  <w:szCs w:val="18"/>
                  <w14:ligatures w14:val="none"/>
                </w:rPr>
                <w:t>659599</w:t>
              </w:r>
            </w:ins>
          </w:p>
        </w:tc>
        <w:tc>
          <w:tcPr>
            <w:tcW w:w="799" w:type="dxa"/>
            <w:noWrap/>
            <w:vAlign w:val="bottom"/>
            <w:hideMark/>
            <w:tcPrChange w:id="1420" w:author="Jujia Li" w:date="2025-08-25T17:17:00Z" w16du:dateUtc="2025-08-25T22:17:00Z">
              <w:tcPr>
                <w:tcW w:w="799" w:type="dxa"/>
                <w:tcBorders>
                  <w:top w:val="nil"/>
                  <w:left w:val="nil"/>
                  <w:bottom w:val="nil"/>
                  <w:right w:val="nil"/>
                </w:tcBorders>
                <w:noWrap/>
                <w:vAlign w:val="bottom"/>
                <w:hideMark/>
              </w:tcPr>
            </w:tcPrChange>
          </w:tcPr>
          <w:p w14:paraId="5255E8F6" w14:textId="77777777" w:rsidR="00586561" w:rsidRPr="00B17B5A" w:rsidRDefault="00586561" w:rsidP="00241A4A">
            <w:pPr>
              <w:spacing w:after="0" w:line="240" w:lineRule="auto"/>
              <w:jc w:val="right"/>
              <w:rPr>
                <w:ins w:id="1421" w:author="Jujia Li" w:date="2025-08-25T17:15:00Z" w16du:dateUtc="2025-08-25T22:15:00Z"/>
                <w:rFonts w:ascii="Times New Roman" w:eastAsia="Times New Roman" w:hAnsi="Times New Roman" w:cs="Times New Roman"/>
                <w:color w:val="000000"/>
                <w:kern w:val="0"/>
                <w:sz w:val="18"/>
                <w:szCs w:val="18"/>
                <w14:ligatures w14:val="none"/>
              </w:rPr>
            </w:pPr>
            <w:ins w:id="1422" w:author="Jujia Li" w:date="2025-08-25T17:15:00Z" w16du:dateUtc="2025-08-25T22:15:00Z">
              <w:r w:rsidRPr="00B17B5A">
                <w:rPr>
                  <w:rFonts w:ascii="Times New Roman" w:eastAsia="Times New Roman" w:hAnsi="Times New Roman" w:cs="Times New Roman"/>
                  <w:color w:val="000000"/>
                  <w:kern w:val="0"/>
                  <w:sz w:val="18"/>
                  <w:szCs w:val="18"/>
                  <w14:ligatures w14:val="none"/>
                </w:rPr>
                <w:t>666919</w:t>
              </w:r>
            </w:ins>
          </w:p>
        </w:tc>
        <w:tc>
          <w:tcPr>
            <w:tcW w:w="800" w:type="dxa"/>
            <w:noWrap/>
            <w:vAlign w:val="bottom"/>
            <w:hideMark/>
            <w:tcPrChange w:id="1423" w:author="Jujia Li" w:date="2025-08-25T17:17:00Z" w16du:dateUtc="2025-08-25T22:17:00Z">
              <w:tcPr>
                <w:tcW w:w="800" w:type="dxa"/>
                <w:tcBorders>
                  <w:top w:val="nil"/>
                  <w:left w:val="nil"/>
                  <w:bottom w:val="nil"/>
                  <w:right w:val="nil"/>
                </w:tcBorders>
                <w:noWrap/>
                <w:vAlign w:val="bottom"/>
                <w:hideMark/>
              </w:tcPr>
            </w:tcPrChange>
          </w:tcPr>
          <w:p w14:paraId="44D71982" w14:textId="77777777" w:rsidR="00586561" w:rsidRPr="00B17B5A" w:rsidRDefault="00586561" w:rsidP="00241A4A">
            <w:pPr>
              <w:spacing w:after="0" w:line="240" w:lineRule="auto"/>
              <w:jc w:val="right"/>
              <w:rPr>
                <w:ins w:id="1424" w:author="Jujia Li" w:date="2025-08-25T17:15:00Z" w16du:dateUtc="2025-08-25T22:15:00Z"/>
                <w:rFonts w:ascii="Times New Roman" w:eastAsia="Times New Roman" w:hAnsi="Times New Roman" w:cs="Times New Roman"/>
                <w:color w:val="000000"/>
                <w:kern w:val="0"/>
                <w:sz w:val="18"/>
                <w:szCs w:val="18"/>
                <w14:ligatures w14:val="none"/>
              </w:rPr>
            </w:pPr>
            <w:ins w:id="1425" w:author="Jujia Li" w:date="2025-08-25T17:15:00Z" w16du:dateUtc="2025-08-25T22:15:00Z">
              <w:r w:rsidRPr="00B17B5A">
                <w:rPr>
                  <w:rFonts w:ascii="Times New Roman" w:eastAsia="Times New Roman" w:hAnsi="Times New Roman" w:cs="Times New Roman"/>
                  <w:color w:val="000000"/>
                  <w:kern w:val="0"/>
                  <w:sz w:val="18"/>
                  <w:szCs w:val="18"/>
                  <w14:ligatures w14:val="none"/>
                </w:rPr>
                <w:t>1.01</w:t>
              </w:r>
            </w:ins>
          </w:p>
        </w:tc>
        <w:tc>
          <w:tcPr>
            <w:tcW w:w="800" w:type="dxa"/>
            <w:noWrap/>
            <w:vAlign w:val="bottom"/>
            <w:hideMark/>
            <w:tcPrChange w:id="1426" w:author="Jujia Li" w:date="2025-08-25T17:17:00Z" w16du:dateUtc="2025-08-25T22:17:00Z">
              <w:tcPr>
                <w:tcW w:w="800" w:type="dxa"/>
                <w:tcBorders>
                  <w:top w:val="nil"/>
                  <w:left w:val="nil"/>
                  <w:bottom w:val="nil"/>
                  <w:right w:val="nil"/>
                </w:tcBorders>
                <w:noWrap/>
                <w:vAlign w:val="bottom"/>
                <w:hideMark/>
              </w:tcPr>
            </w:tcPrChange>
          </w:tcPr>
          <w:p w14:paraId="0AFA6400" w14:textId="77777777" w:rsidR="00586561" w:rsidRPr="00B17B5A" w:rsidRDefault="00586561" w:rsidP="00241A4A">
            <w:pPr>
              <w:spacing w:after="0" w:line="240" w:lineRule="auto"/>
              <w:jc w:val="right"/>
              <w:rPr>
                <w:ins w:id="1427" w:author="Jujia Li" w:date="2025-08-25T17:15:00Z" w16du:dateUtc="2025-08-25T22:15:00Z"/>
                <w:rFonts w:ascii="Times New Roman" w:eastAsia="Times New Roman" w:hAnsi="Times New Roman" w:cs="Times New Roman"/>
                <w:color w:val="000000"/>
                <w:kern w:val="0"/>
                <w:sz w:val="18"/>
                <w:szCs w:val="18"/>
                <w14:ligatures w14:val="none"/>
              </w:rPr>
            </w:pPr>
            <w:ins w:id="1428" w:author="Jujia Li" w:date="2025-08-25T17:15:00Z" w16du:dateUtc="2025-08-25T22:15:00Z">
              <w:r w:rsidRPr="00B17B5A">
                <w:rPr>
                  <w:rFonts w:ascii="Times New Roman" w:eastAsia="Times New Roman" w:hAnsi="Times New Roman" w:cs="Times New Roman"/>
                  <w:color w:val="000000"/>
                  <w:kern w:val="0"/>
                  <w:sz w:val="18"/>
                  <w:szCs w:val="18"/>
                  <w14:ligatures w14:val="none"/>
                </w:rPr>
                <w:t>659429</w:t>
              </w:r>
            </w:ins>
          </w:p>
        </w:tc>
        <w:tc>
          <w:tcPr>
            <w:tcW w:w="800" w:type="dxa"/>
            <w:noWrap/>
            <w:vAlign w:val="bottom"/>
            <w:hideMark/>
            <w:tcPrChange w:id="1429" w:author="Jujia Li" w:date="2025-08-25T17:17:00Z" w16du:dateUtc="2025-08-25T22:17:00Z">
              <w:tcPr>
                <w:tcW w:w="800" w:type="dxa"/>
                <w:tcBorders>
                  <w:top w:val="nil"/>
                  <w:left w:val="nil"/>
                  <w:bottom w:val="nil"/>
                  <w:right w:val="nil"/>
                </w:tcBorders>
                <w:noWrap/>
                <w:vAlign w:val="bottom"/>
                <w:hideMark/>
              </w:tcPr>
            </w:tcPrChange>
          </w:tcPr>
          <w:p w14:paraId="42DB0A53" w14:textId="77777777" w:rsidR="00586561" w:rsidRPr="00B17B5A" w:rsidRDefault="00586561" w:rsidP="00241A4A">
            <w:pPr>
              <w:spacing w:after="0" w:line="240" w:lineRule="auto"/>
              <w:jc w:val="right"/>
              <w:rPr>
                <w:ins w:id="1430" w:author="Jujia Li" w:date="2025-08-25T17:15:00Z" w16du:dateUtc="2025-08-25T22:15:00Z"/>
                <w:rFonts w:ascii="Times New Roman" w:eastAsia="Times New Roman" w:hAnsi="Times New Roman" w:cs="Times New Roman"/>
                <w:color w:val="000000"/>
                <w:kern w:val="0"/>
                <w:sz w:val="18"/>
                <w:szCs w:val="18"/>
                <w14:ligatures w14:val="none"/>
              </w:rPr>
            </w:pPr>
            <w:ins w:id="1431" w:author="Jujia Li" w:date="2025-08-25T17:15:00Z" w16du:dateUtc="2025-08-25T22:15:00Z">
              <w:r w:rsidRPr="00B17B5A">
                <w:rPr>
                  <w:rFonts w:ascii="Times New Roman" w:eastAsia="Times New Roman" w:hAnsi="Times New Roman" w:cs="Times New Roman"/>
                  <w:color w:val="000000"/>
                  <w:kern w:val="0"/>
                  <w:sz w:val="18"/>
                  <w:szCs w:val="18"/>
                  <w14:ligatures w14:val="none"/>
                </w:rPr>
                <w:t>721680</w:t>
              </w:r>
            </w:ins>
          </w:p>
        </w:tc>
        <w:tc>
          <w:tcPr>
            <w:tcW w:w="800" w:type="dxa"/>
            <w:noWrap/>
            <w:vAlign w:val="bottom"/>
            <w:hideMark/>
            <w:tcPrChange w:id="1432" w:author="Jujia Li" w:date="2025-08-25T17:17:00Z" w16du:dateUtc="2025-08-25T22:17:00Z">
              <w:tcPr>
                <w:tcW w:w="800" w:type="dxa"/>
                <w:tcBorders>
                  <w:top w:val="nil"/>
                  <w:left w:val="nil"/>
                  <w:bottom w:val="nil"/>
                  <w:right w:val="nil"/>
                </w:tcBorders>
                <w:noWrap/>
                <w:vAlign w:val="bottom"/>
                <w:hideMark/>
              </w:tcPr>
            </w:tcPrChange>
          </w:tcPr>
          <w:p w14:paraId="6827E013" w14:textId="77777777" w:rsidR="00586561" w:rsidRPr="00B17B5A" w:rsidRDefault="00586561" w:rsidP="00241A4A">
            <w:pPr>
              <w:spacing w:after="0" w:line="240" w:lineRule="auto"/>
              <w:jc w:val="right"/>
              <w:rPr>
                <w:ins w:id="1433" w:author="Jujia Li" w:date="2025-08-25T17:15:00Z" w16du:dateUtc="2025-08-25T22:15:00Z"/>
                <w:rFonts w:ascii="Times New Roman" w:eastAsia="Times New Roman" w:hAnsi="Times New Roman" w:cs="Times New Roman"/>
                <w:color w:val="000000"/>
                <w:kern w:val="0"/>
                <w:sz w:val="18"/>
                <w:szCs w:val="18"/>
                <w14:ligatures w14:val="none"/>
              </w:rPr>
            </w:pPr>
            <w:ins w:id="1434" w:author="Jujia Li" w:date="2025-08-25T17:15:00Z" w16du:dateUtc="2025-08-25T22:15:00Z">
              <w:r w:rsidRPr="00B17B5A">
                <w:rPr>
                  <w:rFonts w:ascii="Times New Roman" w:eastAsia="Times New Roman" w:hAnsi="Times New Roman" w:cs="Times New Roman"/>
                  <w:color w:val="000000"/>
                  <w:kern w:val="0"/>
                  <w:sz w:val="18"/>
                  <w:szCs w:val="18"/>
                  <w14:ligatures w14:val="none"/>
                </w:rPr>
                <w:t>1.09</w:t>
              </w:r>
            </w:ins>
          </w:p>
        </w:tc>
        <w:tc>
          <w:tcPr>
            <w:tcW w:w="800" w:type="dxa"/>
            <w:noWrap/>
            <w:vAlign w:val="bottom"/>
            <w:hideMark/>
            <w:tcPrChange w:id="1435" w:author="Jujia Li" w:date="2025-08-25T17:17:00Z" w16du:dateUtc="2025-08-25T22:17:00Z">
              <w:tcPr>
                <w:tcW w:w="800" w:type="dxa"/>
                <w:tcBorders>
                  <w:top w:val="nil"/>
                  <w:left w:val="nil"/>
                  <w:bottom w:val="nil"/>
                  <w:right w:val="nil"/>
                </w:tcBorders>
                <w:noWrap/>
                <w:vAlign w:val="bottom"/>
                <w:hideMark/>
              </w:tcPr>
            </w:tcPrChange>
          </w:tcPr>
          <w:p w14:paraId="5CCC3582" w14:textId="77777777" w:rsidR="00586561" w:rsidRPr="00B17B5A" w:rsidRDefault="00586561" w:rsidP="00241A4A">
            <w:pPr>
              <w:spacing w:after="0" w:line="240" w:lineRule="auto"/>
              <w:jc w:val="right"/>
              <w:rPr>
                <w:ins w:id="1436" w:author="Jujia Li" w:date="2025-08-25T17:15:00Z" w16du:dateUtc="2025-08-25T22:15:00Z"/>
                <w:rFonts w:ascii="Times New Roman" w:eastAsia="Times New Roman" w:hAnsi="Times New Roman" w:cs="Times New Roman"/>
                <w:color w:val="000000"/>
                <w:kern w:val="0"/>
                <w:sz w:val="18"/>
                <w:szCs w:val="18"/>
                <w14:ligatures w14:val="none"/>
              </w:rPr>
            </w:pPr>
            <w:ins w:id="1437" w:author="Jujia Li" w:date="2025-08-25T17:15:00Z" w16du:dateUtc="2025-08-25T22:15:00Z">
              <w:r w:rsidRPr="00B17B5A">
                <w:rPr>
                  <w:rFonts w:ascii="Times New Roman" w:eastAsia="Times New Roman" w:hAnsi="Times New Roman" w:cs="Times New Roman"/>
                  <w:color w:val="000000"/>
                  <w:kern w:val="0"/>
                  <w:sz w:val="18"/>
                  <w:szCs w:val="18"/>
                  <w14:ligatures w14:val="none"/>
                </w:rPr>
                <w:t>658573</w:t>
              </w:r>
            </w:ins>
          </w:p>
        </w:tc>
        <w:tc>
          <w:tcPr>
            <w:tcW w:w="800" w:type="dxa"/>
            <w:noWrap/>
            <w:vAlign w:val="bottom"/>
            <w:hideMark/>
            <w:tcPrChange w:id="1438" w:author="Jujia Li" w:date="2025-08-25T17:17:00Z" w16du:dateUtc="2025-08-25T22:17:00Z">
              <w:tcPr>
                <w:tcW w:w="800" w:type="dxa"/>
                <w:tcBorders>
                  <w:top w:val="nil"/>
                  <w:left w:val="nil"/>
                  <w:bottom w:val="nil"/>
                  <w:right w:val="nil"/>
                </w:tcBorders>
                <w:noWrap/>
                <w:vAlign w:val="bottom"/>
                <w:hideMark/>
              </w:tcPr>
            </w:tcPrChange>
          </w:tcPr>
          <w:p w14:paraId="212D98B1" w14:textId="77777777" w:rsidR="00586561" w:rsidRPr="00B17B5A" w:rsidRDefault="00586561" w:rsidP="00241A4A">
            <w:pPr>
              <w:spacing w:after="0" w:line="240" w:lineRule="auto"/>
              <w:jc w:val="right"/>
              <w:rPr>
                <w:ins w:id="1439" w:author="Jujia Li" w:date="2025-08-25T17:15:00Z" w16du:dateUtc="2025-08-25T22:15:00Z"/>
                <w:rFonts w:ascii="Times New Roman" w:eastAsia="Times New Roman" w:hAnsi="Times New Roman" w:cs="Times New Roman"/>
                <w:color w:val="000000"/>
                <w:kern w:val="0"/>
                <w:sz w:val="18"/>
                <w:szCs w:val="18"/>
                <w14:ligatures w14:val="none"/>
              </w:rPr>
            </w:pPr>
            <w:ins w:id="1440" w:author="Jujia Li" w:date="2025-08-25T17:15:00Z" w16du:dateUtc="2025-08-25T22:15:00Z">
              <w:r w:rsidRPr="00B17B5A">
                <w:rPr>
                  <w:rFonts w:ascii="Times New Roman" w:eastAsia="Times New Roman" w:hAnsi="Times New Roman" w:cs="Times New Roman"/>
                  <w:color w:val="000000"/>
                  <w:kern w:val="0"/>
                  <w:sz w:val="18"/>
                  <w:szCs w:val="18"/>
                  <w14:ligatures w14:val="none"/>
                </w:rPr>
                <w:t>786097</w:t>
              </w:r>
            </w:ins>
          </w:p>
        </w:tc>
        <w:tc>
          <w:tcPr>
            <w:tcW w:w="800" w:type="dxa"/>
            <w:noWrap/>
            <w:vAlign w:val="bottom"/>
            <w:hideMark/>
            <w:tcPrChange w:id="1441" w:author="Jujia Li" w:date="2025-08-25T17:17:00Z" w16du:dateUtc="2025-08-25T22:17:00Z">
              <w:tcPr>
                <w:tcW w:w="800" w:type="dxa"/>
                <w:tcBorders>
                  <w:top w:val="nil"/>
                  <w:left w:val="nil"/>
                  <w:bottom w:val="nil"/>
                  <w:right w:val="nil"/>
                </w:tcBorders>
                <w:noWrap/>
                <w:vAlign w:val="bottom"/>
                <w:hideMark/>
              </w:tcPr>
            </w:tcPrChange>
          </w:tcPr>
          <w:p w14:paraId="6D477752" w14:textId="77777777" w:rsidR="00586561" w:rsidRPr="00B17B5A" w:rsidRDefault="00586561" w:rsidP="00241A4A">
            <w:pPr>
              <w:spacing w:after="0" w:line="240" w:lineRule="auto"/>
              <w:jc w:val="right"/>
              <w:rPr>
                <w:ins w:id="1442" w:author="Jujia Li" w:date="2025-08-25T17:15:00Z" w16du:dateUtc="2025-08-25T22:15:00Z"/>
                <w:rFonts w:ascii="Times New Roman" w:eastAsia="Times New Roman" w:hAnsi="Times New Roman" w:cs="Times New Roman"/>
                <w:color w:val="000000"/>
                <w:kern w:val="0"/>
                <w:sz w:val="18"/>
                <w:szCs w:val="18"/>
                <w14:ligatures w14:val="none"/>
              </w:rPr>
            </w:pPr>
            <w:ins w:id="1443" w:author="Jujia Li" w:date="2025-08-25T17:15:00Z" w16du:dateUtc="2025-08-25T22:15:00Z">
              <w:r w:rsidRPr="00B17B5A">
                <w:rPr>
                  <w:rFonts w:ascii="Times New Roman" w:eastAsia="Times New Roman" w:hAnsi="Times New Roman" w:cs="Times New Roman"/>
                  <w:color w:val="000000"/>
                  <w:kern w:val="0"/>
                  <w:sz w:val="18"/>
                  <w:szCs w:val="18"/>
                  <w14:ligatures w14:val="none"/>
                </w:rPr>
                <w:t>1.19</w:t>
              </w:r>
            </w:ins>
          </w:p>
        </w:tc>
        <w:tc>
          <w:tcPr>
            <w:tcW w:w="891" w:type="dxa"/>
            <w:noWrap/>
            <w:vAlign w:val="bottom"/>
            <w:hideMark/>
            <w:tcPrChange w:id="1444" w:author="Jujia Li" w:date="2025-08-25T17:17:00Z" w16du:dateUtc="2025-08-25T22:17:00Z">
              <w:tcPr>
                <w:tcW w:w="891" w:type="dxa"/>
                <w:tcBorders>
                  <w:top w:val="nil"/>
                  <w:left w:val="nil"/>
                  <w:bottom w:val="nil"/>
                  <w:right w:val="nil"/>
                </w:tcBorders>
                <w:noWrap/>
                <w:vAlign w:val="bottom"/>
                <w:hideMark/>
              </w:tcPr>
            </w:tcPrChange>
          </w:tcPr>
          <w:p w14:paraId="69B96764" w14:textId="77777777" w:rsidR="00586561" w:rsidRPr="00B17B5A" w:rsidRDefault="00586561" w:rsidP="00241A4A">
            <w:pPr>
              <w:spacing w:after="0" w:line="240" w:lineRule="auto"/>
              <w:jc w:val="right"/>
              <w:rPr>
                <w:ins w:id="1445" w:author="Jujia Li" w:date="2025-08-25T17:15:00Z" w16du:dateUtc="2025-08-25T22:15:00Z"/>
                <w:rFonts w:ascii="Times New Roman" w:eastAsia="Times New Roman" w:hAnsi="Times New Roman" w:cs="Times New Roman"/>
                <w:color w:val="000000"/>
                <w:kern w:val="0"/>
                <w:sz w:val="18"/>
                <w:szCs w:val="18"/>
                <w14:ligatures w14:val="none"/>
              </w:rPr>
            </w:pPr>
            <w:ins w:id="1446" w:author="Jujia Li" w:date="2025-08-25T17:15:00Z" w16du:dateUtc="2025-08-25T22:15:00Z">
              <w:r w:rsidRPr="00B17B5A">
                <w:rPr>
                  <w:rFonts w:ascii="Times New Roman" w:eastAsia="Times New Roman" w:hAnsi="Times New Roman" w:cs="Times New Roman"/>
                  <w:color w:val="000000"/>
                  <w:kern w:val="0"/>
                  <w:sz w:val="18"/>
                  <w:szCs w:val="18"/>
                  <w14:ligatures w14:val="none"/>
                </w:rPr>
                <w:t>2832764</w:t>
              </w:r>
            </w:ins>
          </w:p>
        </w:tc>
        <w:tc>
          <w:tcPr>
            <w:tcW w:w="977" w:type="dxa"/>
            <w:noWrap/>
            <w:vAlign w:val="bottom"/>
            <w:hideMark/>
            <w:tcPrChange w:id="1447" w:author="Jujia Li" w:date="2025-08-25T17:17:00Z" w16du:dateUtc="2025-08-25T22:17:00Z">
              <w:tcPr>
                <w:tcW w:w="977" w:type="dxa"/>
                <w:tcBorders>
                  <w:top w:val="nil"/>
                  <w:left w:val="nil"/>
                  <w:bottom w:val="nil"/>
                  <w:right w:val="nil"/>
                </w:tcBorders>
                <w:noWrap/>
                <w:vAlign w:val="bottom"/>
                <w:hideMark/>
              </w:tcPr>
            </w:tcPrChange>
          </w:tcPr>
          <w:p w14:paraId="08C06908" w14:textId="77777777" w:rsidR="00586561" w:rsidRPr="00B17B5A" w:rsidRDefault="00586561" w:rsidP="00241A4A">
            <w:pPr>
              <w:spacing w:after="0" w:line="240" w:lineRule="auto"/>
              <w:jc w:val="right"/>
              <w:rPr>
                <w:ins w:id="1448" w:author="Jujia Li" w:date="2025-08-25T17:15:00Z" w16du:dateUtc="2025-08-25T22:15:00Z"/>
                <w:rFonts w:ascii="Times New Roman" w:eastAsia="Times New Roman" w:hAnsi="Times New Roman" w:cs="Times New Roman"/>
                <w:color w:val="000000"/>
                <w:kern w:val="0"/>
                <w:sz w:val="18"/>
                <w:szCs w:val="18"/>
                <w14:ligatures w14:val="none"/>
              </w:rPr>
            </w:pPr>
            <w:ins w:id="1449" w:author="Jujia Li" w:date="2025-08-25T17:15:00Z" w16du:dateUtc="2025-08-25T22:15:00Z">
              <w:r w:rsidRPr="00B17B5A">
                <w:rPr>
                  <w:rFonts w:ascii="Times New Roman" w:eastAsia="Times New Roman" w:hAnsi="Times New Roman" w:cs="Times New Roman"/>
                  <w:color w:val="000000"/>
                  <w:kern w:val="0"/>
                  <w:sz w:val="18"/>
                  <w:szCs w:val="18"/>
                  <w14:ligatures w14:val="none"/>
                </w:rPr>
                <w:t>1.07</w:t>
              </w:r>
            </w:ins>
          </w:p>
        </w:tc>
      </w:tr>
      <w:tr w:rsidR="00586561" w:rsidRPr="00D80767" w14:paraId="337BF83A" w14:textId="77777777" w:rsidTr="0083524D">
        <w:trPr>
          <w:trHeight w:val="300"/>
          <w:ins w:id="1450" w:author="Jujia Li" w:date="2025-08-25T17:15:00Z"/>
          <w:trPrChange w:id="1451" w:author="Jujia Li" w:date="2025-08-25T17:17:00Z" w16du:dateUtc="2025-08-25T22:17:00Z">
            <w:trPr>
              <w:trHeight w:val="300"/>
            </w:trPr>
          </w:trPrChange>
        </w:trPr>
        <w:tc>
          <w:tcPr>
            <w:tcW w:w="1608" w:type="dxa"/>
            <w:noWrap/>
            <w:vAlign w:val="bottom"/>
            <w:hideMark/>
            <w:tcPrChange w:id="1452" w:author="Jujia Li" w:date="2025-08-25T17:17:00Z" w16du:dateUtc="2025-08-25T22:17:00Z">
              <w:tcPr>
                <w:tcW w:w="1608" w:type="dxa"/>
                <w:tcBorders>
                  <w:top w:val="nil"/>
                  <w:left w:val="nil"/>
                  <w:bottom w:val="nil"/>
                  <w:right w:val="nil"/>
                </w:tcBorders>
                <w:noWrap/>
                <w:vAlign w:val="bottom"/>
                <w:hideMark/>
              </w:tcPr>
            </w:tcPrChange>
          </w:tcPr>
          <w:p w14:paraId="454D8478" w14:textId="77777777" w:rsidR="00586561" w:rsidRPr="00B17B5A" w:rsidRDefault="00586561" w:rsidP="00241A4A">
            <w:pPr>
              <w:spacing w:after="0" w:line="240" w:lineRule="auto"/>
              <w:rPr>
                <w:ins w:id="1453" w:author="Jujia Li" w:date="2025-08-25T17:15:00Z" w16du:dateUtc="2025-08-25T22:15:00Z"/>
                <w:rFonts w:ascii="Times New Roman" w:eastAsia="Times New Roman" w:hAnsi="Times New Roman" w:cs="Times New Roman"/>
                <w:color w:val="000000"/>
                <w:kern w:val="0"/>
                <w:sz w:val="20"/>
                <w:szCs w:val="20"/>
                <w14:ligatures w14:val="none"/>
              </w:rPr>
            </w:pPr>
            <w:ins w:id="1454" w:author="Jujia Li" w:date="2025-08-25T17:15:00Z" w16du:dateUtc="2025-08-25T22:15:00Z">
              <w:r w:rsidRPr="00B17B5A">
                <w:rPr>
                  <w:rFonts w:ascii="Times New Roman" w:eastAsia="Times New Roman" w:hAnsi="Times New Roman" w:cs="Times New Roman"/>
                  <w:color w:val="000000"/>
                  <w:kern w:val="0"/>
                  <w:sz w:val="20"/>
                  <w:szCs w:val="20"/>
                  <w14:ligatures w14:val="none"/>
                </w:rPr>
                <w:t>LAMAR</w:t>
              </w:r>
            </w:ins>
          </w:p>
        </w:tc>
        <w:tc>
          <w:tcPr>
            <w:tcW w:w="799" w:type="dxa"/>
            <w:noWrap/>
            <w:vAlign w:val="bottom"/>
            <w:hideMark/>
            <w:tcPrChange w:id="1455" w:author="Jujia Li" w:date="2025-08-25T17:17:00Z" w16du:dateUtc="2025-08-25T22:17:00Z">
              <w:tcPr>
                <w:tcW w:w="799" w:type="dxa"/>
                <w:tcBorders>
                  <w:top w:val="nil"/>
                  <w:left w:val="nil"/>
                  <w:bottom w:val="nil"/>
                  <w:right w:val="nil"/>
                </w:tcBorders>
                <w:noWrap/>
                <w:vAlign w:val="bottom"/>
                <w:hideMark/>
              </w:tcPr>
            </w:tcPrChange>
          </w:tcPr>
          <w:p w14:paraId="49DFC550" w14:textId="77777777" w:rsidR="00586561" w:rsidRPr="00B17B5A" w:rsidRDefault="00586561" w:rsidP="00241A4A">
            <w:pPr>
              <w:spacing w:after="0" w:line="240" w:lineRule="auto"/>
              <w:jc w:val="right"/>
              <w:rPr>
                <w:ins w:id="1456" w:author="Jujia Li" w:date="2025-08-25T17:15:00Z" w16du:dateUtc="2025-08-25T22:15:00Z"/>
                <w:rFonts w:ascii="Times New Roman" w:eastAsia="Times New Roman" w:hAnsi="Times New Roman" w:cs="Times New Roman"/>
                <w:color w:val="000000"/>
                <w:kern w:val="0"/>
                <w:sz w:val="18"/>
                <w:szCs w:val="18"/>
                <w14:ligatures w14:val="none"/>
              </w:rPr>
            </w:pPr>
            <w:ins w:id="1457" w:author="Jujia Li" w:date="2025-08-25T17:15:00Z" w16du:dateUtc="2025-08-25T22:15:00Z">
              <w:r w:rsidRPr="00B17B5A">
                <w:rPr>
                  <w:rFonts w:ascii="Times New Roman" w:eastAsia="Times New Roman" w:hAnsi="Times New Roman" w:cs="Times New Roman"/>
                  <w:color w:val="000000"/>
                  <w:kern w:val="0"/>
                  <w:sz w:val="18"/>
                  <w:szCs w:val="18"/>
                  <w14:ligatures w14:val="none"/>
                </w:rPr>
                <w:t>13928</w:t>
              </w:r>
            </w:ins>
          </w:p>
        </w:tc>
        <w:tc>
          <w:tcPr>
            <w:tcW w:w="799" w:type="dxa"/>
            <w:noWrap/>
            <w:vAlign w:val="bottom"/>
            <w:hideMark/>
            <w:tcPrChange w:id="1458" w:author="Jujia Li" w:date="2025-08-25T17:17:00Z" w16du:dateUtc="2025-08-25T22:17:00Z">
              <w:tcPr>
                <w:tcW w:w="799" w:type="dxa"/>
                <w:tcBorders>
                  <w:top w:val="nil"/>
                  <w:left w:val="nil"/>
                  <w:bottom w:val="nil"/>
                  <w:right w:val="nil"/>
                </w:tcBorders>
                <w:noWrap/>
                <w:vAlign w:val="bottom"/>
                <w:hideMark/>
              </w:tcPr>
            </w:tcPrChange>
          </w:tcPr>
          <w:p w14:paraId="28A1601C" w14:textId="77777777" w:rsidR="00586561" w:rsidRPr="00B17B5A" w:rsidRDefault="00586561" w:rsidP="00241A4A">
            <w:pPr>
              <w:spacing w:after="0" w:line="240" w:lineRule="auto"/>
              <w:jc w:val="right"/>
              <w:rPr>
                <w:ins w:id="1459" w:author="Jujia Li" w:date="2025-08-25T17:15:00Z" w16du:dateUtc="2025-08-25T22:15:00Z"/>
                <w:rFonts w:ascii="Times New Roman" w:eastAsia="Times New Roman" w:hAnsi="Times New Roman" w:cs="Times New Roman"/>
                <w:color w:val="000000"/>
                <w:kern w:val="0"/>
                <w:sz w:val="18"/>
                <w:szCs w:val="18"/>
                <w14:ligatures w14:val="none"/>
              </w:rPr>
            </w:pPr>
            <w:ins w:id="1460" w:author="Jujia Li" w:date="2025-08-25T17:15:00Z" w16du:dateUtc="2025-08-25T22:15:00Z">
              <w:r w:rsidRPr="00B17B5A">
                <w:rPr>
                  <w:rFonts w:ascii="Times New Roman" w:eastAsia="Times New Roman" w:hAnsi="Times New Roman" w:cs="Times New Roman"/>
                  <w:color w:val="000000"/>
                  <w:kern w:val="0"/>
                  <w:sz w:val="18"/>
                  <w:szCs w:val="18"/>
                  <w14:ligatures w14:val="none"/>
                </w:rPr>
                <w:t>3480</w:t>
              </w:r>
            </w:ins>
          </w:p>
        </w:tc>
        <w:tc>
          <w:tcPr>
            <w:tcW w:w="688" w:type="dxa"/>
            <w:noWrap/>
            <w:vAlign w:val="bottom"/>
            <w:hideMark/>
            <w:tcPrChange w:id="1461" w:author="Jujia Li" w:date="2025-08-25T17:17:00Z" w16du:dateUtc="2025-08-25T22:17:00Z">
              <w:tcPr>
                <w:tcW w:w="688" w:type="dxa"/>
                <w:tcBorders>
                  <w:top w:val="nil"/>
                  <w:left w:val="nil"/>
                  <w:bottom w:val="nil"/>
                  <w:right w:val="nil"/>
                </w:tcBorders>
                <w:noWrap/>
                <w:vAlign w:val="bottom"/>
                <w:hideMark/>
              </w:tcPr>
            </w:tcPrChange>
          </w:tcPr>
          <w:p w14:paraId="51F0E80A" w14:textId="77777777" w:rsidR="00586561" w:rsidRPr="00B17B5A" w:rsidRDefault="00586561" w:rsidP="00241A4A">
            <w:pPr>
              <w:spacing w:after="0" w:line="240" w:lineRule="auto"/>
              <w:jc w:val="right"/>
              <w:rPr>
                <w:ins w:id="1462" w:author="Jujia Li" w:date="2025-08-25T17:15:00Z" w16du:dateUtc="2025-08-25T22:15:00Z"/>
                <w:rFonts w:ascii="Times New Roman" w:eastAsia="Times New Roman" w:hAnsi="Times New Roman" w:cs="Times New Roman"/>
                <w:color w:val="000000"/>
                <w:kern w:val="0"/>
                <w:sz w:val="18"/>
                <w:szCs w:val="18"/>
                <w14:ligatures w14:val="none"/>
              </w:rPr>
            </w:pPr>
            <w:ins w:id="1463" w:author="Jujia Li" w:date="2025-08-25T17:15:00Z" w16du:dateUtc="2025-08-25T22:15:00Z">
              <w:r w:rsidRPr="00B17B5A">
                <w:rPr>
                  <w:rFonts w:ascii="Times New Roman" w:eastAsia="Times New Roman" w:hAnsi="Times New Roman" w:cs="Times New Roman"/>
                  <w:color w:val="000000"/>
                  <w:kern w:val="0"/>
                  <w:sz w:val="18"/>
                  <w:szCs w:val="18"/>
                  <w14:ligatures w14:val="none"/>
                </w:rPr>
                <w:t>0.25</w:t>
              </w:r>
            </w:ins>
          </w:p>
        </w:tc>
        <w:tc>
          <w:tcPr>
            <w:tcW w:w="799" w:type="dxa"/>
            <w:noWrap/>
            <w:vAlign w:val="bottom"/>
            <w:hideMark/>
            <w:tcPrChange w:id="1464" w:author="Jujia Li" w:date="2025-08-25T17:17:00Z" w16du:dateUtc="2025-08-25T22:17:00Z">
              <w:tcPr>
                <w:tcW w:w="799" w:type="dxa"/>
                <w:tcBorders>
                  <w:top w:val="nil"/>
                  <w:left w:val="nil"/>
                  <w:bottom w:val="nil"/>
                  <w:right w:val="nil"/>
                </w:tcBorders>
                <w:noWrap/>
                <w:vAlign w:val="bottom"/>
                <w:hideMark/>
              </w:tcPr>
            </w:tcPrChange>
          </w:tcPr>
          <w:p w14:paraId="2202A79E" w14:textId="77777777" w:rsidR="00586561" w:rsidRPr="00B17B5A" w:rsidRDefault="00586561" w:rsidP="00241A4A">
            <w:pPr>
              <w:spacing w:after="0" w:line="240" w:lineRule="auto"/>
              <w:jc w:val="right"/>
              <w:rPr>
                <w:ins w:id="1465" w:author="Jujia Li" w:date="2025-08-25T17:15:00Z" w16du:dateUtc="2025-08-25T22:15:00Z"/>
                <w:rFonts w:ascii="Times New Roman" w:eastAsia="Times New Roman" w:hAnsi="Times New Roman" w:cs="Times New Roman"/>
                <w:color w:val="000000"/>
                <w:kern w:val="0"/>
                <w:sz w:val="18"/>
                <w:szCs w:val="18"/>
                <w14:ligatures w14:val="none"/>
              </w:rPr>
            </w:pPr>
            <w:ins w:id="1466" w:author="Jujia Li" w:date="2025-08-25T17:15:00Z" w16du:dateUtc="2025-08-25T22:15:00Z">
              <w:r w:rsidRPr="00B17B5A">
                <w:rPr>
                  <w:rFonts w:ascii="Times New Roman" w:eastAsia="Times New Roman" w:hAnsi="Times New Roman" w:cs="Times New Roman"/>
                  <w:color w:val="000000"/>
                  <w:kern w:val="0"/>
                  <w:sz w:val="18"/>
                  <w:szCs w:val="18"/>
                  <w14:ligatures w14:val="none"/>
                </w:rPr>
                <w:t>13882</w:t>
              </w:r>
            </w:ins>
          </w:p>
        </w:tc>
        <w:tc>
          <w:tcPr>
            <w:tcW w:w="799" w:type="dxa"/>
            <w:noWrap/>
            <w:vAlign w:val="bottom"/>
            <w:hideMark/>
            <w:tcPrChange w:id="1467" w:author="Jujia Li" w:date="2025-08-25T17:17:00Z" w16du:dateUtc="2025-08-25T22:17:00Z">
              <w:tcPr>
                <w:tcW w:w="799" w:type="dxa"/>
                <w:tcBorders>
                  <w:top w:val="nil"/>
                  <w:left w:val="nil"/>
                  <w:bottom w:val="nil"/>
                  <w:right w:val="nil"/>
                </w:tcBorders>
                <w:noWrap/>
                <w:vAlign w:val="bottom"/>
                <w:hideMark/>
              </w:tcPr>
            </w:tcPrChange>
          </w:tcPr>
          <w:p w14:paraId="5AE52606" w14:textId="77777777" w:rsidR="00586561" w:rsidRPr="00B17B5A" w:rsidRDefault="00586561" w:rsidP="00241A4A">
            <w:pPr>
              <w:spacing w:after="0" w:line="240" w:lineRule="auto"/>
              <w:jc w:val="right"/>
              <w:rPr>
                <w:ins w:id="1468" w:author="Jujia Li" w:date="2025-08-25T17:15:00Z" w16du:dateUtc="2025-08-25T22:15:00Z"/>
                <w:rFonts w:ascii="Times New Roman" w:eastAsia="Times New Roman" w:hAnsi="Times New Roman" w:cs="Times New Roman"/>
                <w:color w:val="000000"/>
                <w:kern w:val="0"/>
                <w:sz w:val="18"/>
                <w:szCs w:val="18"/>
                <w14:ligatures w14:val="none"/>
              </w:rPr>
            </w:pPr>
            <w:ins w:id="1469" w:author="Jujia Li" w:date="2025-08-25T17:15:00Z" w16du:dateUtc="2025-08-25T22:15:00Z">
              <w:r w:rsidRPr="00B17B5A">
                <w:rPr>
                  <w:rFonts w:ascii="Times New Roman" w:eastAsia="Times New Roman" w:hAnsi="Times New Roman" w:cs="Times New Roman"/>
                  <w:color w:val="000000"/>
                  <w:kern w:val="0"/>
                  <w:sz w:val="18"/>
                  <w:szCs w:val="18"/>
                  <w14:ligatures w14:val="none"/>
                </w:rPr>
                <w:t>4652</w:t>
              </w:r>
            </w:ins>
          </w:p>
        </w:tc>
        <w:tc>
          <w:tcPr>
            <w:tcW w:w="800" w:type="dxa"/>
            <w:noWrap/>
            <w:vAlign w:val="bottom"/>
            <w:hideMark/>
            <w:tcPrChange w:id="1470" w:author="Jujia Li" w:date="2025-08-25T17:17:00Z" w16du:dateUtc="2025-08-25T22:17:00Z">
              <w:tcPr>
                <w:tcW w:w="800" w:type="dxa"/>
                <w:tcBorders>
                  <w:top w:val="nil"/>
                  <w:left w:val="nil"/>
                  <w:bottom w:val="nil"/>
                  <w:right w:val="nil"/>
                </w:tcBorders>
                <w:noWrap/>
                <w:vAlign w:val="bottom"/>
                <w:hideMark/>
              </w:tcPr>
            </w:tcPrChange>
          </w:tcPr>
          <w:p w14:paraId="23F094EA" w14:textId="77777777" w:rsidR="00586561" w:rsidRPr="00B17B5A" w:rsidRDefault="00586561" w:rsidP="00241A4A">
            <w:pPr>
              <w:spacing w:after="0" w:line="240" w:lineRule="auto"/>
              <w:jc w:val="right"/>
              <w:rPr>
                <w:ins w:id="1471" w:author="Jujia Li" w:date="2025-08-25T17:15:00Z" w16du:dateUtc="2025-08-25T22:15:00Z"/>
                <w:rFonts w:ascii="Times New Roman" w:eastAsia="Times New Roman" w:hAnsi="Times New Roman" w:cs="Times New Roman"/>
                <w:color w:val="000000"/>
                <w:kern w:val="0"/>
                <w:sz w:val="18"/>
                <w:szCs w:val="18"/>
                <w14:ligatures w14:val="none"/>
              </w:rPr>
            </w:pPr>
            <w:ins w:id="1472" w:author="Jujia Li" w:date="2025-08-25T17:15:00Z" w16du:dateUtc="2025-08-25T22:15:00Z">
              <w:r w:rsidRPr="00B17B5A">
                <w:rPr>
                  <w:rFonts w:ascii="Times New Roman" w:eastAsia="Times New Roman" w:hAnsi="Times New Roman" w:cs="Times New Roman"/>
                  <w:color w:val="000000"/>
                  <w:kern w:val="0"/>
                  <w:sz w:val="18"/>
                  <w:szCs w:val="18"/>
                  <w14:ligatures w14:val="none"/>
                </w:rPr>
                <w:t>0.34</w:t>
              </w:r>
            </w:ins>
          </w:p>
        </w:tc>
        <w:tc>
          <w:tcPr>
            <w:tcW w:w="800" w:type="dxa"/>
            <w:noWrap/>
            <w:vAlign w:val="bottom"/>
            <w:hideMark/>
            <w:tcPrChange w:id="1473" w:author="Jujia Li" w:date="2025-08-25T17:17:00Z" w16du:dateUtc="2025-08-25T22:17:00Z">
              <w:tcPr>
                <w:tcW w:w="800" w:type="dxa"/>
                <w:tcBorders>
                  <w:top w:val="nil"/>
                  <w:left w:val="nil"/>
                  <w:bottom w:val="nil"/>
                  <w:right w:val="nil"/>
                </w:tcBorders>
                <w:noWrap/>
                <w:vAlign w:val="bottom"/>
                <w:hideMark/>
              </w:tcPr>
            </w:tcPrChange>
          </w:tcPr>
          <w:p w14:paraId="5F8D9B97" w14:textId="77777777" w:rsidR="00586561" w:rsidRPr="00B17B5A" w:rsidRDefault="00586561" w:rsidP="00241A4A">
            <w:pPr>
              <w:spacing w:after="0" w:line="240" w:lineRule="auto"/>
              <w:jc w:val="right"/>
              <w:rPr>
                <w:ins w:id="1474" w:author="Jujia Li" w:date="2025-08-25T17:15:00Z" w16du:dateUtc="2025-08-25T22:15:00Z"/>
                <w:rFonts w:ascii="Times New Roman" w:eastAsia="Times New Roman" w:hAnsi="Times New Roman" w:cs="Times New Roman"/>
                <w:color w:val="000000"/>
                <w:kern w:val="0"/>
                <w:sz w:val="18"/>
                <w:szCs w:val="18"/>
                <w14:ligatures w14:val="none"/>
              </w:rPr>
            </w:pPr>
            <w:ins w:id="1475" w:author="Jujia Li" w:date="2025-08-25T17:15:00Z" w16du:dateUtc="2025-08-25T22:15:00Z">
              <w:r w:rsidRPr="00B17B5A">
                <w:rPr>
                  <w:rFonts w:ascii="Times New Roman" w:eastAsia="Times New Roman" w:hAnsi="Times New Roman" w:cs="Times New Roman"/>
                  <w:color w:val="000000"/>
                  <w:kern w:val="0"/>
                  <w:sz w:val="18"/>
                  <w:szCs w:val="18"/>
                  <w14:ligatures w14:val="none"/>
                </w:rPr>
                <w:t>13882</w:t>
              </w:r>
            </w:ins>
          </w:p>
        </w:tc>
        <w:tc>
          <w:tcPr>
            <w:tcW w:w="800" w:type="dxa"/>
            <w:noWrap/>
            <w:vAlign w:val="bottom"/>
            <w:hideMark/>
            <w:tcPrChange w:id="1476" w:author="Jujia Li" w:date="2025-08-25T17:17:00Z" w16du:dateUtc="2025-08-25T22:17:00Z">
              <w:tcPr>
                <w:tcW w:w="800" w:type="dxa"/>
                <w:tcBorders>
                  <w:top w:val="nil"/>
                  <w:left w:val="nil"/>
                  <w:bottom w:val="nil"/>
                  <w:right w:val="nil"/>
                </w:tcBorders>
                <w:noWrap/>
                <w:vAlign w:val="bottom"/>
                <w:hideMark/>
              </w:tcPr>
            </w:tcPrChange>
          </w:tcPr>
          <w:p w14:paraId="5696CDBD" w14:textId="77777777" w:rsidR="00586561" w:rsidRPr="00B17B5A" w:rsidRDefault="00586561" w:rsidP="00241A4A">
            <w:pPr>
              <w:spacing w:after="0" w:line="240" w:lineRule="auto"/>
              <w:jc w:val="right"/>
              <w:rPr>
                <w:ins w:id="1477" w:author="Jujia Li" w:date="2025-08-25T17:15:00Z" w16du:dateUtc="2025-08-25T22:15:00Z"/>
                <w:rFonts w:ascii="Times New Roman" w:eastAsia="Times New Roman" w:hAnsi="Times New Roman" w:cs="Times New Roman"/>
                <w:color w:val="000000"/>
                <w:kern w:val="0"/>
                <w:sz w:val="18"/>
                <w:szCs w:val="18"/>
                <w14:ligatures w14:val="none"/>
              </w:rPr>
            </w:pPr>
            <w:ins w:id="1478" w:author="Jujia Li" w:date="2025-08-25T17:15:00Z" w16du:dateUtc="2025-08-25T22:15:00Z">
              <w:r w:rsidRPr="00B17B5A">
                <w:rPr>
                  <w:rFonts w:ascii="Times New Roman" w:eastAsia="Times New Roman" w:hAnsi="Times New Roman" w:cs="Times New Roman"/>
                  <w:color w:val="000000"/>
                  <w:kern w:val="0"/>
                  <w:sz w:val="18"/>
                  <w:szCs w:val="18"/>
                  <w14:ligatures w14:val="none"/>
                </w:rPr>
                <w:t>6637</w:t>
              </w:r>
            </w:ins>
          </w:p>
        </w:tc>
        <w:tc>
          <w:tcPr>
            <w:tcW w:w="800" w:type="dxa"/>
            <w:noWrap/>
            <w:vAlign w:val="bottom"/>
            <w:hideMark/>
            <w:tcPrChange w:id="1479" w:author="Jujia Li" w:date="2025-08-25T17:17:00Z" w16du:dateUtc="2025-08-25T22:17:00Z">
              <w:tcPr>
                <w:tcW w:w="800" w:type="dxa"/>
                <w:tcBorders>
                  <w:top w:val="nil"/>
                  <w:left w:val="nil"/>
                  <w:bottom w:val="nil"/>
                  <w:right w:val="nil"/>
                </w:tcBorders>
                <w:noWrap/>
                <w:vAlign w:val="bottom"/>
                <w:hideMark/>
              </w:tcPr>
            </w:tcPrChange>
          </w:tcPr>
          <w:p w14:paraId="725FBC59" w14:textId="77777777" w:rsidR="00586561" w:rsidRPr="00B17B5A" w:rsidRDefault="00586561" w:rsidP="00241A4A">
            <w:pPr>
              <w:spacing w:after="0" w:line="240" w:lineRule="auto"/>
              <w:jc w:val="right"/>
              <w:rPr>
                <w:ins w:id="1480" w:author="Jujia Li" w:date="2025-08-25T17:15:00Z" w16du:dateUtc="2025-08-25T22:15:00Z"/>
                <w:rFonts w:ascii="Times New Roman" w:eastAsia="Times New Roman" w:hAnsi="Times New Roman" w:cs="Times New Roman"/>
                <w:color w:val="000000"/>
                <w:kern w:val="0"/>
                <w:sz w:val="18"/>
                <w:szCs w:val="18"/>
                <w14:ligatures w14:val="none"/>
              </w:rPr>
            </w:pPr>
            <w:ins w:id="1481" w:author="Jujia Li" w:date="2025-08-25T17:15:00Z" w16du:dateUtc="2025-08-25T22:15:00Z">
              <w:r w:rsidRPr="00B17B5A">
                <w:rPr>
                  <w:rFonts w:ascii="Times New Roman" w:eastAsia="Times New Roman" w:hAnsi="Times New Roman" w:cs="Times New Roman"/>
                  <w:color w:val="000000"/>
                  <w:kern w:val="0"/>
                  <w:sz w:val="18"/>
                  <w:szCs w:val="18"/>
                  <w14:ligatures w14:val="none"/>
                </w:rPr>
                <w:t>0.48</w:t>
              </w:r>
            </w:ins>
          </w:p>
        </w:tc>
        <w:tc>
          <w:tcPr>
            <w:tcW w:w="800" w:type="dxa"/>
            <w:noWrap/>
            <w:vAlign w:val="bottom"/>
            <w:hideMark/>
            <w:tcPrChange w:id="1482" w:author="Jujia Li" w:date="2025-08-25T17:17:00Z" w16du:dateUtc="2025-08-25T22:17:00Z">
              <w:tcPr>
                <w:tcW w:w="800" w:type="dxa"/>
                <w:tcBorders>
                  <w:top w:val="nil"/>
                  <w:left w:val="nil"/>
                  <w:bottom w:val="nil"/>
                  <w:right w:val="nil"/>
                </w:tcBorders>
                <w:noWrap/>
                <w:vAlign w:val="bottom"/>
                <w:hideMark/>
              </w:tcPr>
            </w:tcPrChange>
          </w:tcPr>
          <w:p w14:paraId="5DC9A9BA" w14:textId="77777777" w:rsidR="00586561" w:rsidRPr="00B17B5A" w:rsidRDefault="00586561" w:rsidP="00241A4A">
            <w:pPr>
              <w:spacing w:after="0" w:line="240" w:lineRule="auto"/>
              <w:jc w:val="right"/>
              <w:rPr>
                <w:ins w:id="1483" w:author="Jujia Li" w:date="2025-08-25T17:15:00Z" w16du:dateUtc="2025-08-25T22:15:00Z"/>
                <w:rFonts w:ascii="Times New Roman" w:eastAsia="Times New Roman" w:hAnsi="Times New Roman" w:cs="Times New Roman"/>
                <w:color w:val="000000"/>
                <w:kern w:val="0"/>
                <w:sz w:val="18"/>
                <w:szCs w:val="18"/>
                <w14:ligatures w14:val="none"/>
              </w:rPr>
            </w:pPr>
            <w:ins w:id="1484" w:author="Jujia Li" w:date="2025-08-25T17:15:00Z" w16du:dateUtc="2025-08-25T22:15:00Z">
              <w:r w:rsidRPr="00B17B5A">
                <w:rPr>
                  <w:rFonts w:ascii="Times New Roman" w:eastAsia="Times New Roman" w:hAnsi="Times New Roman" w:cs="Times New Roman"/>
                  <w:color w:val="000000"/>
                  <w:kern w:val="0"/>
                  <w:sz w:val="18"/>
                  <w:szCs w:val="18"/>
                  <w14:ligatures w14:val="none"/>
                </w:rPr>
                <w:t>13805</w:t>
              </w:r>
            </w:ins>
          </w:p>
        </w:tc>
        <w:tc>
          <w:tcPr>
            <w:tcW w:w="800" w:type="dxa"/>
            <w:noWrap/>
            <w:vAlign w:val="bottom"/>
            <w:hideMark/>
            <w:tcPrChange w:id="1485" w:author="Jujia Li" w:date="2025-08-25T17:17:00Z" w16du:dateUtc="2025-08-25T22:17:00Z">
              <w:tcPr>
                <w:tcW w:w="800" w:type="dxa"/>
                <w:tcBorders>
                  <w:top w:val="nil"/>
                  <w:left w:val="nil"/>
                  <w:bottom w:val="nil"/>
                  <w:right w:val="nil"/>
                </w:tcBorders>
                <w:noWrap/>
                <w:vAlign w:val="bottom"/>
                <w:hideMark/>
              </w:tcPr>
            </w:tcPrChange>
          </w:tcPr>
          <w:p w14:paraId="1C81271A" w14:textId="77777777" w:rsidR="00586561" w:rsidRPr="00B17B5A" w:rsidRDefault="00586561" w:rsidP="00241A4A">
            <w:pPr>
              <w:spacing w:after="0" w:line="240" w:lineRule="auto"/>
              <w:jc w:val="right"/>
              <w:rPr>
                <w:ins w:id="1486" w:author="Jujia Li" w:date="2025-08-25T17:15:00Z" w16du:dateUtc="2025-08-25T22:15:00Z"/>
                <w:rFonts w:ascii="Times New Roman" w:eastAsia="Times New Roman" w:hAnsi="Times New Roman" w:cs="Times New Roman"/>
                <w:color w:val="000000"/>
                <w:kern w:val="0"/>
                <w:sz w:val="18"/>
                <w:szCs w:val="18"/>
                <w14:ligatures w14:val="none"/>
              </w:rPr>
            </w:pPr>
            <w:ins w:id="1487" w:author="Jujia Li" w:date="2025-08-25T17:15:00Z" w16du:dateUtc="2025-08-25T22:15:00Z">
              <w:r w:rsidRPr="00B17B5A">
                <w:rPr>
                  <w:rFonts w:ascii="Times New Roman" w:eastAsia="Times New Roman" w:hAnsi="Times New Roman" w:cs="Times New Roman"/>
                  <w:color w:val="000000"/>
                  <w:kern w:val="0"/>
                  <w:sz w:val="18"/>
                  <w:szCs w:val="18"/>
                  <w14:ligatures w14:val="none"/>
                </w:rPr>
                <w:t>9162</w:t>
              </w:r>
            </w:ins>
          </w:p>
        </w:tc>
        <w:tc>
          <w:tcPr>
            <w:tcW w:w="800" w:type="dxa"/>
            <w:noWrap/>
            <w:vAlign w:val="bottom"/>
            <w:hideMark/>
            <w:tcPrChange w:id="1488" w:author="Jujia Li" w:date="2025-08-25T17:17:00Z" w16du:dateUtc="2025-08-25T22:17:00Z">
              <w:tcPr>
                <w:tcW w:w="800" w:type="dxa"/>
                <w:tcBorders>
                  <w:top w:val="nil"/>
                  <w:left w:val="nil"/>
                  <w:bottom w:val="nil"/>
                  <w:right w:val="nil"/>
                </w:tcBorders>
                <w:noWrap/>
                <w:vAlign w:val="bottom"/>
                <w:hideMark/>
              </w:tcPr>
            </w:tcPrChange>
          </w:tcPr>
          <w:p w14:paraId="21C5E4D1" w14:textId="77777777" w:rsidR="00586561" w:rsidRPr="00B17B5A" w:rsidRDefault="00586561" w:rsidP="00241A4A">
            <w:pPr>
              <w:spacing w:after="0" w:line="240" w:lineRule="auto"/>
              <w:jc w:val="right"/>
              <w:rPr>
                <w:ins w:id="1489" w:author="Jujia Li" w:date="2025-08-25T17:15:00Z" w16du:dateUtc="2025-08-25T22:15:00Z"/>
                <w:rFonts w:ascii="Times New Roman" w:eastAsia="Times New Roman" w:hAnsi="Times New Roman" w:cs="Times New Roman"/>
                <w:color w:val="000000"/>
                <w:kern w:val="0"/>
                <w:sz w:val="18"/>
                <w:szCs w:val="18"/>
                <w14:ligatures w14:val="none"/>
              </w:rPr>
            </w:pPr>
            <w:ins w:id="1490" w:author="Jujia Li" w:date="2025-08-25T17:15:00Z" w16du:dateUtc="2025-08-25T22:15:00Z">
              <w:r w:rsidRPr="00B17B5A">
                <w:rPr>
                  <w:rFonts w:ascii="Times New Roman" w:eastAsia="Times New Roman" w:hAnsi="Times New Roman" w:cs="Times New Roman"/>
                  <w:color w:val="000000"/>
                  <w:kern w:val="0"/>
                  <w:sz w:val="18"/>
                  <w:szCs w:val="18"/>
                  <w14:ligatures w14:val="none"/>
                </w:rPr>
                <w:t>0.66</w:t>
              </w:r>
            </w:ins>
          </w:p>
        </w:tc>
        <w:tc>
          <w:tcPr>
            <w:tcW w:w="891" w:type="dxa"/>
            <w:noWrap/>
            <w:vAlign w:val="bottom"/>
            <w:hideMark/>
            <w:tcPrChange w:id="1491" w:author="Jujia Li" w:date="2025-08-25T17:17:00Z" w16du:dateUtc="2025-08-25T22:17:00Z">
              <w:tcPr>
                <w:tcW w:w="891" w:type="dxa"/>
                <w:tcBorders>
                  <w:top w:val="nil"/>
                  <w:left w:val="nil"/>
                  <w:bottom w:val="nil"/>
                  <w:right w:val="nil"/>
                </w:tcBorders>
                <w:noWrap/>
                <w:vAlign w:val="bottom"/>
                <w:hideMark/>
              </w:tcPr>
            </w:tcPrChange>
          </w:tcPr>
          <w:p w14:paraId="3FE7EDA2" w14:textId="77777777" w:rsidR="00586561" w:rsidRPr="00B17B5A" w:rsidRDefault="00586561" w:rsidP="00241A4A">
            <w:pPr>
              <w:spacing w:after="0" w:line="240" w:lineRule="auto"/>
              <w:jc w:val="right"/>
              <w:rPr>
                <w:ins w:id="1492" w:author="Jujia Li" w:date="2025-08-25T17:15:00Z" w16du:dateUtc="2025-08-25T22:15:00Z"/>
                <w:rFonts w:ascii="Times New Roman" w:eastAsia="Times New Roman" w:hAnsi="Times New Roman" w:cs="Times New Roman"/>
                <w:color w:val="000000"/>
                <w:kern w:val="0"/>
                <w:sz w:val="18"/>
                <w:szCs w:val="18"/>
                <w14:ligatures w14:val="none"/>
              </w:rPr>
            </w:pPr>
            <w:ins w:id="1493" w:author="Jujia Li" w:date="2025-08-25T17:15:00Z" w16du:dateUtc="2025-08-25T22:15:00Z">
              <w:r w:rsidRPr="00B17B5A">
                <w:rPr>
                  <w:rFonts w:ascii="Times New Roman" w:eastAsia="Times New Roman" w:hAnsi="Times New Roman" w:cs="Times New Roman"/>
                  <w:color w:val="000000"/>
                  <w:kern w:val="0"/>
                  <w:sz w:val="18"/>
                  <w:szCs w:val="18"/>
                  <w14:ligatures w14:val="none"/>
                </w:rPr>
                <w:t>23931</w:t>
              </w:r>
            </w:ins>
          </w:p>
        </w:tc>
        <w:tc>
          <w:tcPr>
            <w:tcW w:w="977" w:type="dxa"/>
            <w:noWrap/>
            <w:vAlign w:val="bottom"/>
            <w:hideMark/>
            <w:tcPrChange w:id="1494" w:author="Jujia Li" w:date="2025-08-25T17:17:00Z" w16du:dateUtc="2025-08-25T22:17:00Z">
              <w:tcPr>
                <w:tcW w:w="977" w:type="dxa"/>
                <w:tcBorders>
                  <w:top w:val="nil"/>
                  <w:left w:val="nil"/>
                  <w:bottom w:val="nil"/>
                  <w:right w:val="nil"/>
                </w:tcBorders>
                <w:noWrap/>
                <w:vAlign w:val="bottom"/>
                <w:hideMark/>
              </w:tcPr>
            </w:tcPrChange>
          </w:tcPr>
          <w:p w14:paraId="3F94332C" w14:textId="77777777" w:rsidR="00586561" w:rsidRPr="00B17B5A" w:rsidRDefault="00586561" w:rsidP="00241A4A">
            <w:pPr>
              <w:spacing w:after="0" w:line="240" w:lineRule="auto"/>
              <w:jc w:val="right"/>
              <w:rPr>
                <w:ins w:id="1495" w:author="Jujia Li" w:date="2025-08-25T17:15:00Z" w16du:dateUtc="2025-08-25T22:15:00Z"/>
                <w:rFonts w:ascii="Times New Roman" w:eastAsia="Times New Roman" w:hAnsi="Times New Roman" w:cs="Times New Roman"/>
                <w:color w:val="000000"/>
                <w:kern w:val="0"/>
                <w:sz w:val="18"/>
                <w:szCs w:val="18"/>
                <w14:ligatures w14:val="none"/>
              </w:rPr>
            </w:pPr>
            <w:ins w:id="1496" w:author="Jujia Li" w:date="2025-08-25T17:15:00Z" w16du:dateUtc="2025-08-25T22:15:00Z">
              <w:r w:rsidRPr="00B17B5A">
                <w:rPr>
                  <w:rFonts w:ascii="Times New Roman" w:eastAsia="Times New Roman" w:hAnsi="Times New Roman" w:cs="Times New Roman"/>
                  <w:color w:val="000000"/>
                  <w:kern w:val="0"/>
                  <w:sz w:val="18"/>
                  <w:szCs w:val="18"/>
                  <w14:ligatures w14:val="none"/>
                </w:rPr>
                <w:t>0.43</w:t>
              </w:r>
            </w:ins>
          </w:p>
        </w:tc>
      </w:tr>
      <w:tr w:rsidR="00586561" w:rsidRPr="00D80767" w14:paraId="6C18E7B3" w14:textId="77777777" w:rsidTr="0083524D">
        <w:trPr>
          <w:trHeight w:val="300"/>
          <w:ins w:id="1497" w:author="Jujia Li" w:date="2025-08-25T17:15:00Z"/>
          <w:trPrChange w:id="1498" w:author="Jujia Li" w:date="2025-08-25T17:17:00Z" w16du:dateUtc="2025-08-25T22:17:00Z">
            <w:trPr>
              <w:trHeight w:val="300"/>
            </w:trPr>
          </w:trPrChange>
        </w:trPr>
        <w:tc>
          <w:tcPr>
            <w:tcW w:w="1608" w:type="dxa"/>
            <w:noWrap/>
            <w:vAlign w:val="bottom"/>
            <w:hideMark/>
            <w:tcPrChange w:id="1499" w:author="Jujia Li" w:date="2025-08-25T17:17:00Z" w16du:dateUtc="2025-08-25T22:17:00Z">
              <w:tcPr>
                <w:tcW w:w="1608" w:type="dxa"/>
                <w:tcBorders>
                  <w:top w:val="nil"/>
                  <w:left w:val="nil"/>
                  <w:bottom w:val="nil"/>
                  <w:right w:val="nil"/>
                </w:tcBorders>
                <w:noWrap/>
                <w:vAlign w:val="bottom"/>
                <w:hideMark/>
              </w:tcPr>
            </w:tcPrChange>
          </w:tcPr>
          <w:p w14:paraId="35EE895C" w14:textId="77777777" w:rsidR="00586561" w:rsidRPr="00B17B5A" w:rsidRDefault="00586561" w:rsidP="00241A4A">
            <w:pPr>
              <w:spacing w:after="0" w:line="240" w:lineRule="auto"/>
              <w:rPr>
                <w:ins w:id="1500" w:author="Jujia Li" w:date="2025-08-25T17:15:00Z" w16du:dateUtc="2025-08-25T22:15:00Z"/>
                <w:rFonts w:ascii="Times New Roman" w:eastAsia="Times New Roman" w:hAnsi="Times New Roman" w:cs="Times New Roman"/>
                <w:color w:val="000000"/>
                <w:kern w:val="0"/>
                <w:sz w:val="20"/>
                <w:szCs w:val="20"/>
                <w14:ligatures w14:val="none"/>
              </w:rPr>
            </w:pPr>
            <w:ins w:id="1501" w:author="Jujia Li" w:date="2025-08-25T17:15:00Z" w16du:dateUtc="2025-08-25T22:15:00Z">
              <w:r w:rsidRPr="00B17B5A">
                <w:rPr>
                  <w:rFonts w:ascii="Times New Roman" w:eastAsia="Times New Roman" w:hAnsi="Times New Roman" w:cs="Times New Roman"/>
                  <w:color w:val="000000"/>
                  <w:kern w:val="0"/>
                  <w:sz w:val="20"/>
                  <w:szCs w:val="20"/>
                  <w14:ligatures w14:val="none"/>
                </w:rPr>
                <w:t>LAUDERDALE</w:t>
              </w:r>
            </w:ins>
          </w:p>
        </w:tc>
        <w:tc>
          <w:tcPr>
            <w:tcW w:w="799" w:type="dxa"/>
            <w:noWrap/>
            <w:vAlign w:val="bottom"/>
            <w:hideMark/>
            <w:tcPrChange w:id="1502" w:author="Jujia Li" w:date="2025-08-25T17:17:00Z" w16du:dateUtc="2025-08-25T22:17:00Z">
              <w:tcPr>
                <w:tcW w:w="799" w:type="dxa"/>
                <w:tcBorders>
                  <w:top w:val="nil"/>
                  <w:left w:val="nil"/>
                  <w:bottom w:val="nil"/>
                  <w:right w:val="nil"/>
                </w:tcBorders>
                <w:noWrap/>
                <w:vAlign w:val="bottom"/>
                <w:hideMark/>
              </w:tcPr>
            </w:tcPrChange>
          </w:tcPr>
          <w:p w14:paraId="1B18626B" w14:textId="77777777" w:rsidR="00586561" w:rsidRPr="00B17B5A" w:rsidRDefault="00586561" w:rsidP="00241A4A">
            <w:pPr>
              <w:spacing w:after="0" w:line="240" w:lineRule="auto"/>
              <w:jc w:val="right"/>
              <w:rPr>
                <w:ins w:id="1503" w:author="Jujia Li" w:date="2025-08-25T17:15:00Z" w16du:dateUtc="2025-08-25T22:15:00Z"/>
                <w:rFonts w:ascii="Times New Roman" w:eastAsia="Times New Roman" w:hAnsi="Times New Roman" w:cs="Times New Roman"/>
                <w:color w:val="000000"/>
                <w:kern w:val="0"/>
                <w:sz w:val="18"/>
                <w:szCs w:val="18"/>
                <w14:ligatures w14:val="none"/>
              </w:rPr>
            </w:pPr>
            <w:ins w:id="1504" w:author="Jujia Li" w:date="2025-08-25T17:15:00Z" w16du:dateUtc="2025-08-25T22:15:00Z">
              <w:r w:rsidRPr="00B17B5A">
                <w:rPr>
                  <w:rFonts w:ascii="Times New Roman" w:eastAsia="Times New Roman" w:hAnsi="Times New Roman" w:cs="Times New Roman"/>
                  <w:color w:val="000000"/>
                  <w:kern w:val="0"/>
                  <w:sz w:val="18"/>
                  <w:szCs w:val="18"/>
                  <w14:ligatures w14:val="none"/>
                </w:rPr>
                <w:t>92425</w:t>
              </w:r>
            </w:ins>
          </w:p>
        </w:tc>
        <w:tc>
          <w:tcPr>
            <w:tcW w:w="799" w:type="dxa"/>
            <w:noWrap/>
            <w:vAlign w:val="bottom"/>
            <w:hideMark/>
            <w:tcPrChange w:id="1505" w:author="Jujia Li" w:date="2025-08-25T17:17:00Z" w16du:dateUtc="2025-08-25T22:17:00Z">
              <w:tcPr>
                <w:tcW w:w="799" w:type="dxa"/>
                <w:tcBorders>
                  <w:top w:val="nil"/>
                  <w:left w:val="nil"/>
                  <w:bottom w:val="nil"/>
                  <w:right w:val="nil"/>
                </w:tcBorders>
                <w:noWrap/>
                <w:vAlign w:val="bottom"/>
                <w:hideMark/>
              </w:tcPr>
            </w:tcPrChange>
          </w:tcPr>
          <w:p w14:paraId="11846E1A" w14:textId="77777777" w:rsidR="00586561" w:rsidRPr="00B17B5A" w:rsidRDefault="00586561" w:rsidP="00241A4A">
            <w:pPr>
              <w:spacing w:after="0" w:line="240" w:lineRule="auto"/>
              <w:jc w:val="right"/>
              <w:rPr>
                <w:ins w:id="1506" w:author="Jujia Li" w:date="2025-08-25T17:15:00Z" w16du:dateUtc="2025-08-25T22:15:00Z"/>
                <w:rFonts w:ascii="Times New Roman" w:eastAsia="Times New Roman" w:hAnsi="Times New Roman" w:cs="Times New Roman"/>
                <w:color w:val="000000"/>
                <w:kern w:val="0"/>
                <w:sz w:val="18"/>
                <w:szCs w:val="18"/>
                <w14:ligatures w14:val="none"/>
              </w:rPr>
            </w:pPr>
            <w:ins w:id="1507" w:author="Jujia Li" w:date="2025-08-25T17:15:00Z" w16du:dateUtc="2025-08-25T22:15:00Z">
              <w:r w:rsidRPr="00B17B5A">
                <w:rPr>
                  <w:rFonts w:ascii="Times New Roman" w:eastAsia="Times New Roman" w:hAnsi="Times New Roman" w:cs="Times New Roman"/>
                  <w:color w:val="000000"/>
                  <w:kern w:val="0"/>
                  <w:sz w:val="18"/>
                  <w:szCs w:val="18"/>
                  <w14:ligatures w14:val="none"/>
                </w:rPr>
                <w:t>45168</w:t>
              </w:r>
            </w:ins>
          </w:p>
        </w:tc>
        <w:tc>
          <w:tcPr>
            <w:tcW w:w="688" w:type="dxa"/>
            <w:noWrap/>
            <w:vAlign w:val="bottom"/>
            <w:hideMark/>
            <w:tcPrChange w:id="1508" w:author="Jujia Li" w:date="2025-08-25T17:17:00Z" w16du:dateUtc="2025-08-25T22:17:00Z">
              <w:tcPr>
                <w:tcW w:w="688" w:type="dxa"/>
                <w:tcBorders>
                  <w:top w:val="nil"/>
                  <w:left w:val="nil"/>
                  <w:bottom w:val="nil"/>
                  <w:right w:val="nil"/>
                </w:tcBorders>
                <w:noWrap/>
                <w:vAlign w:val="bottom"/>
                <w:hideMark/>
              </w:tcPr>
            </w:tcPrChange>
          </w:tcPr>
          <w:p w14:paraId="20809D03" w14:textId="77777777" w:rsidR="00586561" w:rsidRPr="00B17B5A" w:rsidRDefault="00586561" w:rsidP="00241A4A">
            <w:pPr>
              <w:spacing w:after="0" w:line="240" w:lineRule="auto"/>
              <w:jc w:val="right"/>
              <w:rPr>
                <w:ins w:id="1509" w:author="Jujia Li" w:date="2025-08-25T17:15:00Z" w16du:dateUtc="2025-08-25T22:15:00Z"/>
                <w:rFonts w:ascii="Times New Roman" w:eastAsia="Times New Roman" w:hAnsi="Times New Roman" w:cs="Times New Roman"/>
                <w:color w:val="000000"/>
                <w:kern w:val="0"/>
                <w:sz w:val="18"/>
                <w:szCs w:val="18"/>
                <w14:ligatures w14:val="none"/>
              </w:rPr>
            </w:pPr>
            <w:ins w:id="1510" w:author="Jujia Li" w:date="2025-08-25T17:15:00Z" w16du:dateUtc="2025-08-25T22:15:00Z">
              <w:r w:rsidRPr="00B17B5A">
                <w:rPr>
                  <w:rFonts w:ascii="Times New Roman" w:eastAsia="Times New Roman" w:hAnsi="Times New Roman" w:cs="Times New Roman"/>
                  <w:color w:val="000000"/>
                  <w:kern w:val="0"/>
                  <w:sz w:val="18"/>
                  <w:szCs w:val="18"/>
                  <w14:ligatures w14:val="none"/>
                </w:rPr>
                <w:t>0.49</w:t>
              </w:r>
            </w:ins>
          </w:p>
        </w:tc>
        <w:tc>
          <w:tcPr>
            <w:tcW w:w="799" w:type="dxa"/>
            <w:noWrap/>
            <w:vAlign w:val="bottom"/>
            <w:hideMark/>
            <w:tcPrChange w:id="1511" w:author="Jujia Li" w:date="2025-08-25T17:17:00Z" w16du:dateUtc="2025-08-25T22:17:00Z">
              <w:tcPr>
                <w:tcW w:w="799" w:type="dxa"/>
                <w:tcBorders>
                  <w:top w:val="nil"/>
                  <w:left w:val="nil"/>
                  <w:bottom w:val="nil"/>
                  <w:right w:val="nil"/>
                </w:tcBorders>
                <w:noWrap/>
                <w:vAlign w:val="bottom"/>
                <w:hideMark/>
              </w:tcPr>
            </w:tcPrChange>
          </w:tcPr>
          <w:p w14:paraId="01142D19" w14:textId="77777777" w:rsidR="00586561" w:rsidRPr="00B17B5A" w:rsidRDefault="00586561" w:rsidP="00241A4A">
            <w:pPr>
              <w:spacing w:after="0" w:line="240" w:lineRule="auto"/>
              <w:jc w:val="right"/>
              <w:rPr>
                <w:ins w:id="1512" w:author="Jujia Li" w:date="2025-08-25T17:15:00Z" w16du:dateUtc="2025-08-25T22:15:00Z"/>
                <w:rFonts w:ascii="Times New Roman" w:eastAsia="Times New Roman" w:hAnsi="Times New Roman" w:cs="Times New Roman"/>
                <w:color w:val="000000"/>
                <w:kern w:val="0"/>
                <w:sz w:val="18"/>
                <w:szCs w:val="18"/>
                <w14:ligatures w14:val="none"/>
              </w:rPr>
            </w:pPr>
            <w:ins w:id="1513" w:author="Jujia Li" w:date="2025-08-25T17:15:00Z" w16du:dateUtc="2025-08-25T22:15:00Z">
              <w:r w:rsidRPr="00B17B5A">
                <w:rPr>
                  <w:rFonts w:ascii="Times New Roman" w:eastAsia="Times New Roman" w:hAnsi="Times New Roman" w:cs="Times New Roman"/>
                  <w:color w:val="000000"/>
                  <w:kern w:val="0"/>
                  <w:sz w:val="18"/>
                  <w:szCs w:val="18"/>
                  <w14:ligatures w14:val="none"/>
                </w:rPr>
                <w:t>92564</w:t>
              </w:r>
            </w:ins>
          </w:p>
        </w:tc>
        <w:tc>
          <w:tcPr>
            <w:tcW w:w="799" w:type="dxa"/>
            <w:noWrap/>
            <w:vAlign w:val="bottom"/>
            <w:hideMark/>
            <w:tcPrChange w:id="1514" w:author="Jujia Li" w:date="2025-08-25T17:17:00Z" w16du:dateUtc="2025-08-25T22:17:00Z">
              <w:tcPr>
                <w:tcW w:w="799" w:type="dxa"/>
                <w:tcBorders>
                  <w:top w:val="nil"/>
                  <w:left w:val="nil"/>
                  <w:bottom w:val="nil"/>
                  <w:right w:val="nil"/>
                </w:tcBorders>
                <w:noWrap/>
                <w:vAlign w:val="bottom"/>
                <w:hideMark/>
              </w:tcPr>
            </w:tcPrChange>
          </w:tcPr>
          <w:p w14:paraId="7E12C39D" w14:textId="77777777" w:rsidR="00586561" w:rsidRPr="00B17B5A" w:rsidRDefault="00586561" w:rsidP="00241A4A">
            <w:pPr>
              <w:spacing w:after="0" w:line="240" w:lineRule="auto"/>
              <w:jc w:val="right"/>
              <w:rPr>
                <w:ins w:id="1515" w:author="Jujia Li" w:date="2025-08-25T17:15:00Z" w16du:dateUtc="2025-08-25T22:15:00Z"/>
                <w:rFonts w:ascii="Times New Roman" w:eastAsia="Times New Roman" w:hAnsi="Times New Roman" w:cs="Times New Roman"/>
                <w:color w:val="000000"/>
                <w:kern w:val="0"/>
                <w:sz w:val="18"/>
                <w:szCs w:val="18"/>
                <w14:ligatures w14:val="none"/>
              </w:rPr>
            </w:pPr>
            <w:ins w:id="1516" w:author="Jujia Li" w:date="2025-08-25T17:15:00Z" w16du:dateUtc="2025-08-25T22:15:00Z">
              <w:r w:rsidRPr="00B17B5A">
                <w:rPr>
                  <w:rFonts w:ascii="Times New Roman" w:eastAsia="Times New Roman" w:hAnsi="Times New Roman" w:cs="Times New Roman"/>
                  <w:color w:val="000000"/>
                  <w:kern w:val="0"/>
                  <w:sz w:val="18"/>
                  <w:szCs w:val="18"/>
                  <w14:ligatures w14:val="none"/>
                </w:rPr>
                <w:t>44529</w:t>
              </w:r>
            </w:ins>
          </w:p>
        </w:tc>
        <w:tc>
          <w:tcPr>
            <w:tcW w:w="800" w:type="dxa"/>
            <w:noWrap/>
            <w:vAlign w:val="bottom"/>
            <w:hideMark/>
            <w:tcPrChange w:id="1517" w:author="Jujia Li" w:date="2025-08-25T17:17:00Z" w16du:dateUtc="2025-08-25T22:17:00Z">
              <w:tcPr>
                <w:tcW w:w="800" w:type="dxa"/>
                <w:tcBorders>
                  <w:top w:val="nil"/>
                  <w:left w:val="nil"/>
                  <w:bottom w:val="nil"/>
                  <w:right w:val="nil"/>
                </w:tcBorders>
                <w:noWrap/>
                <w:vAlign w:val="bottom"/>
                <w:hideMark/>
              </w:tcPr>
            </w:tcPrChange>
          </w:tcPr>
          <w:p w14:paraId="30E74C55" w14:textId="77777777" w:rsidR="00586561" w:rsidRPr="00B17B5A" w:rsidRDefault="00586561" w:rsidP="00241A4A">
            <w:pPr>
              <w:spacing w:after="0" w:line="240" w:lineRule="auto"/>
              <w:jc w:val="right"/>
              <w:rPr>
                <w:ins w:id="1518" w:author="Jujia Li" w:date="2025-08-25T17:15:00Z" w16du:dateUtc="2025-08-25T22:15:00Z"/>
                <w:rFonts w:ascii="Times New Roman" w:eastAsia="Times New Roman" w:hAnsi="Times New Roman" w:cs="Times New Roman"/>
                <w:color w:val="000000"/>
                <w:kern w:val="0"/>
                <w:sz w:val="18"/>
                <w:szCs w:val="18"/>
                <w14:ligatures w14:val="none"/>
              </w:rPr>
            </w:pPr>
            <w:ins w:id="1519" w:author="Jujia Li" w:date="2025-08-25T17:15:00Z" w16du:dateUtc="2025-08-25T22:15:00Z">
              <w:r w:rsidRPr="00B17B5A">
                <w:rPr>
                  <w:rFonts w:ascii="Times New Roman" w:eastAsia="Times New Roman" w:hAnsi="Times New Roman" w:cs="Times New Roman"/>
                  <w:color w:val="000000"/>
                  <w:kern w:val="0"/>
                  <w:sz w:val="18"/>
                  <w:szCs w:val="18"/>
                  <w14:ligatures w14:val="none"/>
                </w:rPr>
                <w:t>0.48</w:t>
              </w:r>
            </w:ins>
          </w:p>
        </w:tc>
        <w:tc>
          <w:tcPr>
            <w:tcW w:w="800" w:type="dxa"/>
            <w:noWrap/>
            <w:vAlign w:val="bottom"/>
            <w:hideMark/>
            <w:tcPrChange w:id="1520" w:author="Jujia Li" w:date="2025-08-25T17:17:00Z" w16du:dateUtc="2025-08-25T22:17:00Z">
              <w:tcPr>
                <w:tcW w:w="800" w:type="dxa"/>
                <w:tcBorders>
                  <w:top w:val="nil"/>
                  <w:left w:val="nil"/>
                  <w:bottom w:val="nil"/>
                  <w:right w:val="nil"/>
                </w:tcBorders>
                <w:noWrap/>
                <w:vAlign w:val="bottom"/>
                <w:hideMark/>
              </w:tcPr>
            </w:tcPrChange>
          </w:tcPr>
          <w:p w14:paraId="34682648" w14:textId="77777777" w:rsidR="00586561" w:rsidRPr="00B17B5A" w:rsidRDefault="00586561" w:rsidP="00241A4A">
            <w:pPr>
              <w:spacing w:after="0" w:line="240" w:lineRule="auto"/>
              <w:jc w:val="right"/>
              <w:rPr>
                <w:ins w:id="1521" w:author="Jujia Li" w:date="2025-08-25T17:15:00Z" w16du:dateUtc="2025-08-25T22:15:00Z"/>
                <w:rFonts w:ascii="Times New Roman" w:eastAsia="Times New Roman" w:hAnsi="Times New Roman" w:cs="Times New Roman"/>
                <w:color w:val="000000"/>
                <w:kern w:val="0"/>
                <w:sz w:val="18"/>
                <w:szCs w:val="18"/>
                <w14:ligatures w14:val="none"/>
              </w:rPr>
            </w:pPr>
            <w:ins w:id="1522" w:author="Jujia Li" w:date="2025-08-25T17:15:00Z" w16du:dateUtc="2025-08-25T22:15:00Z">
              <w:r w:rsidRPr="00B17B5A">
                <w:rPr>
                  <w:rFonts w:ascii="Times New Roman" w:eastAsia="Times New Roman" w:hAnsi="Times New Roman" w:cs="Times New Roman"/>
                  <w:color w:val="000000"/>
                  <w:kern w:val="0"/>
                  <w:sz w:val="18"/>
                  <w:szCs w:val="18"/>
                  <w14:ligatures w14:val="none"/>
                </w:rPr>
                <w:t>92604</w:t>
              </w:r>
            </w:ins>
          </w:p>
        </w:tc>
        <w:tc>
          <w:tcPr>
            <w:tcW w:w="800" w:type="dxa"/>
            <w:noWrap/>
            <w:vAlign w:val="bottom"/>
            <w:hideMark/>
            <w:tcPrChange w:id="1523" w:author="Jujia Li" w:date="2025-08-25T17:17:00Z" w16du:dateUtc="2025-08-25T22:17:00Z">
              <w:tcPr>
                <w:tcW w:w="800" w:type="dxa"/>
                <w:tcBorders>
                  <w:top w:val="nil"/>
                  <w:left w:val="nil"/>
                  <w:bottom w:val="nil"/>
                  <w:right w:val="nil"/>
                </w:tcBorders>
                <w:noWrap/>
                <w:vAlign w:val="bottom"/>
                <w:hideMark/>
              </w:tcPr>
            </w:tcPrChange>
          </w:tcPr>
          <w:p w14:paraId="1A9163FC" w14:textId="77777777" w:rsidR="00586561" w:rsidRPr="00B17B5A" w:rsidRDefault="00586561" w:rsidP="00241A4A">
            <w:pPr>
              <w:spacing w:after="0" w:line="240" w:lineRule="auto"/>
              <w:jc w:val="right"/>
              <w:rPr>
                <w:ins w:id="1524" w:author="Jujia Li" w:date="2025-08-25T17:15:00Z" w16du:dateUtc="2025-08-25T22:15:00Z"/>
                <w:rFonts w:ascii="Times New Roman" w:eastAsia="Times New Roman" w:hAnsi="Times New Roman" w:cs="Times New Roman"/>
                <w:color w:val="000000"/>
                <w:kern w:val="0"/>
                <w:sz w:val="18"/>
                <w:szCs w:val="18"/>
                <w14:ligatures w14:val="none"/>
              </w:rPr>
            </w:pPr>
            <w:ins w:id="1525" w:author="Jujia Li" w:date="2025-08-25T17:15:00Z" w16du:dateUtc="2025-08-25T22:15:00Z">
              <w:r w:rsidRPr="00B17B5A">
                <w:rPr>
                  <w:rFonts w:ascii="Times New Roman" w:eastAsia="Times New Roman" w:hAnsi="Times New Roman" w:cs="Times New Roman"/>
                  <w:color w:val="000000"/>
                  <w:kern w:val="0"/>
                  <w:sz w:val="18"/>
                  <w:szCs w:val="18"/>
                  <w14:ligatures w14:val="none"/>
                </w:rPr>
                <w:t>50442</w:t>
              </w:r>
            </w:ins>
          </w:p>
        </w:tc>
        <w:tc>
          <w:tcPr>
            <w:tcW w:w="800" w:type="dxa"/>
            <w:noWrap/>
            <w:vAlign w:val="bottom"/>
            <w:hideMark/>
            <w:tcPrChange w:id="1526" w:author="Jujia Li" w:date="2025-08-25T17:17:00Z" w16du:dateUtc="2025-08-25T22:17:00Z">
              <w:tcPr>
                <w:tcW w:w="800" w:type="dxa"/>
                <w:tcBorders>
                  <w:top w:val="nil"/>
                  <w:left w:val="nil"/>
                  <w:bottom w:val="nil"/>
                  <w:right w:val="nil"/>
                </w:tcBorders>
                <w:noWrap/>
                <w:vAlign w:val="bottom"/>
                <w:hideMark/>
              </w:tcPr>
            </w:tcPrChange>
          </w:tcPr>
          <w:p w14:paraId="56B58D7E" w14:textId="77777777" w:rsidR="00586561" w:rsidRPr="00B17B5A" w:rsidRDefault="00586561" w:rsidP="00241A4A">
            <w:pPr>
              <w:spacing w:after="0" w:line="240" w:lineRule="auto"/>
              <w:jc w:val="right"/>
              <w:rPr>
                <w:ins w:id="1527" w:author="Jujia Li" w:date="2025-08-25T17:15:00Z" w16du:dateUtc="2025-08-25T22:15:00Z"/>
                <w:rFonts w:ascii="Times New Roman" w:eastAsia="Times New Roman" w:hAnsi="Times New Roman" w:cs="Times New Roman"/>
                <w:color w:val="000000"/>
                <w:kern w:val="0"/>
                <w:sz w:val="18"/>
                <w:szCs w:val="18"/>
                <w14:ligatures w14:val="none"/>
              </w:rPr>
            </w:pPr>
            <w:ins w:id="1528" w:author="Jujia Li" w:date="2025-08-25T17:15:00Z" w16du:dateUtc="2025-08-25T22:15:00Z">
              <w:r w:rsidRPr="00B17B5A">
                <w:rPr>
                  <w:rFonts w:ascii="Times New Roman" w:eastAsia="Times New Roman" w:hAnsi="Times New Roman" w:cs="Times New Roman"/>
                  <w:color w:val="000000"/>
                  <w:kern w:val="0"/>
                  <w:sz w:val="18"/>
                  <w:szCs w:val="18"/>
                  <w14:ligatures w14:val="none"/>
                </w:rPr>
                <w:t>0.54</w:t>
              </w:r>
            </w:ins>
          </w:p>
        </w:tc>
        <w:tc>
          <w:tcPr>
            <w:tcW w:w="800" w:type="dxa"/>
            <w:noWrap/>
            <w:vAlign w:val="bottom"/>
            <w:hideMark/>
            <w:tcPrChange w:id="1529" w:author="Jujia Li" w:date="2025-08-25T17:17:00Z" w16du:dateUtc="2025-08-25T22:17:00Z">
              <w:tcPr>
                <w:tcW w:w="800" w:type="dxa"/>
                <w:tcBorders>
                  <w:top w:val="nil"/>
                  <w:left w:val="nil"/>
                  <w:bottom w:val="nil"/>
                  <w:right w:val="nil"/>
                </w:tcBorders>
                <w:noWrap/>
                <w:vAlign w:val="bottom"/>
                <w:hideMark/>
              </w:tcPr>
            </w:tcPrChange>
          </w:tcPr>
          <w:p w14:paraId="0E01F78A" w14:textId="77777777" w:rsidR="00586561" w:rsidRPr="00B17B5A" w:rsidRDefault="00586561" w:rsidP="00241A4A">
            <w:pPr>
              <w:spacing w:after="0" w:line="240" w:lineRule="auto"/>
              <w:jc w:val="right"/>
              <w:rPr>
                <w:ins w:id="1530" w:author="Jujia Li" w:date="2025-08-25T17:15:00Z" w16du:dateUtc="2025-08-25T22:15:00Z"/>
                <w:rFonts w:ascii="Times New Roman" w:eastAsia="Times New Roman" w:hAnsi="Times New Roman" w:cs="Times New Roman"/>
                <w:color w:val="000000"/>
                <w:kern w:val="0"/>
                <w:sz w:val="18"/>
                <w:szCs w:val="18"/>
                <w14:ligatures w14:val="none"/>
              </w:rPr>
            </w:pPr>
            <w:ins w:id="1531" w:author="Jujia Li" w:date="2025-08-25T17:15:00Z" w16du:dateUtc="2025-08-25T22:15:00Z">
              <w:r w:rsidRPr="00B17B5A">
                <w:rPr>
                  <w:rFonts w:ascii="Times New Roman" w:eastAsia="Times New Roman" w:hAnsi="Times New Roman" w:cs="Times New Roman"/>
                  <w:color w:val="000000"/>
                  <w:kern w:val="0"/>
                  <w:sz w:val="18"/>
                  <w:szCs w:val="18"/>
                  <w14:ligatures w14:val="none"/>
                </w:rPr>
                <w:t>92729</w:t>
              </w:r>
            </w:ins>
          </w:p>
        </w:tc>
        <w:tc>
          <w:tcPr>
            <w:tcW w:w="800" w:type="dxa"/>
            <w:noWrap/>
            <w:vAlign w:val="bottom"/>
            <w:hideMark/>
            <w:tcPrChange w:id="1532" w:author="Jujia Li" w:date="2025-08-25T17:17:00Z" w16du:dateUtc="2025-08-25T22:17:00Z">
              <w:tcPr>
                <w:tcW w:w="800" w:type="dxa"/>
                <w:tcBorders>
                  <w:top w:val="nil"/>
                  <w:left w:val="nil"/>
                  <w:bottom w:val="nil"/>
                  <w:right w:val="nil"/>
                </w:tcBorders>
                <w:noWrap/>
                <w:vAlign w:val="bottom"/>
                <w:hideMark/>
              </w:tcPr>
            </w:tcPrChange>
          </w:tcPr>
          <w:p w14:paraId="7C8217A9" w14:textId="77777777" w:rsidR="00586561" w:rsidRPr="00B17B5A" w:rsidRDefault="00586561" w:rsidP="00241A4A">
            <w:pPr>
              <w:spacing w:after="0" w:line="240" w:lineRule="auto"/>
              <w:jc w:val="right"/>
              <w:rPr>
                <w:ins w:id="1533" w:author="Jujia Li" w:date="2025-08-25T17:15:00Z" w16du:dateUtc="2025-08-25T22:15:00Z"/>
                <w:rFonts w:ascii="Times New Roman" w:eastAsia="Times New Roman" w:hAnsi="Times New Roman" w:cs="Times New Roman"/>
                <w:color w:val="000000"/>
                <w:kern w:val="0"/>
                <w:sz w:val="18"/>
                <w:szCs w:val="18"/>
                <w14:ligatures w14:val="none"/>
              </w:rPr>
            </w:pPr>
            <w:ins w:id="1534" w:author="Jujia Li" w:date="2025-08-25T17:15:00Z" w16du:dateUtc="2025-08-25T22:15:00Z">
              <w:r w:rsidRPr="00B17B5A">
                <w:rPr>
                  <w:rFonts w:ascii="Times New Roman" w:eastAsia="Times New Roman" w:hAnsi="Times New Roman" w:cs="Times New Roman"/>
                  <w:color w:val="000000"/>
                  <w:kern w:val="0"/>
                  <w:sz w:val="18"/>
                  <w:szCs w:val="18"/>
                  <w14:ligatures w14:val="none"/>
                </w:rPr>
                <w:t>54119</w:t>
              </w:r>
            </w:ins>
          </w:p>
        </w:tc>
        <w:tc>
          <w:tcPr>
            <w:tcW w:w="800" w:type="dxa"/>
            <w:noWrap/>
            <w:vAlign w:val="bottom"/>
            <w:hideMark/>
            <w:tcPrChange w:id="1535" w:author="Jujia Li" w:date="2025-08-25T17:17:00Z" w16du:dateUtc="2025-08-25T22:17:00Z">
              <w:tcPr>
                <w:tcW w:w="800" w:type="dxa"/>
                <w:tcBorders>
                  <w:top w:val="nil"/>
                  <w:left w:val="nil"/>
                  <w:bottom w:val="nil"/>
                  <w:right w:val="nil"/>
                </w:tcBorders>
                <w:noWrap/>
                <w:vAlign w:val="bottom"/>
                <w:hideMark/>
              </w:tcPr>
            </w:tcPrChange>
          </w:tcPr>
          <w:p w14:paraId="25D2A6E2" w14:textId="77777777" w:rsidR="00586561" w:rsidRPr="00B17B5A" w:rsidRDefault="00586561" w:rsidP="00241A4A">
            <w:pPr>
              <w:spacing w:after="0" w:line="240" w:lineRule="auto"/>
              <w:jc w:val="right"/>
              <w:rPr>
                <w:ins w:id="1536" w:author="Jujia Li" w:date="2025-08-25T17:15:00Z" w16du:dateUtc="2025-08-25T22:15:00Z"/>
                <w:rFonts w:ascii="Times New Roman" w:eastAsia="Times New Roman" w:hAnsi="Times New Roman" w:cs="Times New Roman"/>
                <w:color w:val="000000"/>
                <w:kern w:val="0"/>
                <w:sz w:val="18"/>
                <w:szCs w:val="18"/>
                <w14:ligatures w14:val="none"/>
              </w:rPr>
            </w:pPr>
            <w:ins w:id="1537" w:author="Jujia Li" w:date="2025-08-25T17:15:00Z" w16du:dateUtc="2025-08-25T22:15:00Z">
              <w:r w:rsidRPr="00B17B5A">
                <w:rPr>
                  <w:rFonts w:ascii="Times New Roman" w:eastAsia="Times New Roman" w:hAnsi="Times New Roman" w:cs="Times New Roman"/>
                  <w:color w:val="000000"/>
                  <w:kern w:val="0"/>
                  <w:sz w:val="18"/>
                  <w:szCs w:val="18"/>
                  <w14:ligatures w14:val="none"/>
                </w:rPr>
                <w:t>0.58</w:t>
              </w:r>
            </w:ins>
          </w:p>
        </w:tc>
        <w:tc>
          <w:tcPr>
            <w:tcW w:w="891" w:type="dxa"/>
            <w:noWrap/>
            <w:vAlign w:val="bottom"/>
            <w:hideMark/>
            <w:tcPrChange w:id="1538" w:author="Jujia Li" w:date="2025-08-25T17:17:00Z" w16du:dateUtc="2025-08-25T22:17:00Z">
              <w:tcPr>
                <w:tcW w:w="891" w:type="dxa"/>
                <w:tcBorders>
                  <w:top w:val="nil"/>
                  <w:left w:val="nil"/>
                  <w:bottom w:val="nil"/>
                  <w:right w:val="nil"/>
                </w:tcBorders>
                <w:noWrap/>
                <w:vAlign w:val="bottom"/>
                <w:hideMark/>
              </w:tcPr>
            </w:tcPrChange>
          </w:tcPr>
          <w:p w14:paraId="1D58E294" w14:textId="77777777" w:rsidR="00586561" w:rsidRPr="00B17B5A" w:rsidRDefault="00586561" w:rsidP="00241A4A">
            <w:pPr>
              <w:spacing w:after="0" w:line="240" w:lineRule="auto"/>
              <w:jc w:val="right"/>
              <w:rPr>
                <w:ins w:id="1539" w:author="Jujia Li" w:date="2025-08-25T17:15:00Z" w16du:dateUtc="2025-08-25T22:15:00Z"/>
                <w:rFonts w:ascii="Times New Roman" w:eastAsia="Times New Roman" w:hAnsi="Times New Roman" w:cs="Times New Roman"/>
                <w:color w:val="000000"/>
                <w:kern w:val="0"/>
                <w:sz w:val="18"/>
                <w:szCs w:val="18"/>
                <w14:ligatures w14:val="none"/>
              </w:rPr>
            </w:pPr>
            <w:ins w:id="1540" w:author="Jujia Li" w:date="2025-08-25T17:15:00Z" w16du:dateUtc="2025-08-25T22:15:00Z">
              <w:r w:rsidRPr="00B17B5A">
                <w:rPr>
                  <w:rFonts w:ascii="Times New Roman" w:eastAsia="Times New Roman" w:hAnsi="Times New Roman" w:cs="Times New Roman"/>
                  <w:color w:val="000000"/>
                  <w:kern w:val="0"/>
                  <w:sz w:val="18"/>
                  <w:szCs w:val="18"/>
                  <w14:ligatures w14:val="none"/>
                </w:rPr>
                <w:t>194258</w:t>
              </w:r>
            </w:ins>
          </w:p>
        </w:tc>
        <w:tc>
          <w:tcPr>
            <w:tcW w:w="977" w:type="dxa"/>
            <w:noWrap/>
            <w:vAlign w:val="bottom"/>
            <w:hideMark/>
            <w:tcPrChange w:id="1541" w:author="Jujia Li" w:date="2025-08-25T17:17:00Z" w16du:dateUtc="2025-08-25T22:17:00Z">
              <w:tcPr>
                <w:tcW w:w="977" w:type="dxa"/>
                <w:tcBorders>
                  <w:top w:val="nil"/>
                  <w:left w:val="nil"/>
                  <w:bottom w:val="nil"/>
                  <w:right w:val="nil"/>
                </w:tcBorders>
                <w:noWrap/>
                <w:vAlign w:val="bottom"/>
                <w:hideMark/>
              </w:tcPr>
            </w:tcPrChange>
          </w:tcPr>
          <w:p w14:paraId="75F8FD43" w14:textId="77777777" w:rsidR="00586561" w:rsidRPr="00B17B5A" w:rsidRDefault="00586561" w:rsidP="00241A4A">
            <w:pPr>
              <w:spacing w:after="0" w:line="240" w:lineRule="auto"/>
              <w:jc w:val="right"/>
              <w:rPr>
                <w:ins w:id="1542" w:author="Jujia Li" w:date="2025-08-25T17:15:00Z" w16du:dateUtc="2025-08-25T22:15:00Z"/>
                <w:rFonts w:ascii="Times New Roman" w:eastAsia="Times New Roman" w:hAnsi="Times New Roman" w:cs="Times New Roman"/>
                <w:color w:val="000000"/>
                <w:kern w:val="0"/>
                <w:sz w:val="18"/>
                <w:szCs w:val="18"/>
                <w14:ligatures w14:val="none"/>
              </w:rPr>
            </w:pPr>
            <w:ins w:id="1543" w:author="Jujia Li" w:date="2025-08-25T17:15:00Z" w16du:dateUtc="2025-08-25T22:15:00Z">
              <w:r w:rsidRPr="00B17B5A">
                <w:rPr>
                  <w:rFonts w:ascii="Times New Roman" w:eastAsia="Times New Roman" w:hAnsi="Times New Roman" w:cs="Times New Roman"/>
                  <w:color w:val="000000"/>
                  <w:kern w:val="0"/>
                  <w:sz w:val="18"/>
                  <w:szCs w:val="18"/>
                  <w14:ligatures w14:val="none"/>
                </w:rPr>
                <w:t>0.52</w:t>
              </w:r>
            </w:ins>
          </w:p>
        </w:tc>
      </w:tr>
      <w:tr w:rsidR="00586561" w:rsidRPr="00D80767" w14:paraId="10A89696" w14:textId="77777777" w:rsidTr="0083524D">
        <w:trPr>
          <w:trHeight w:val="300"/>
          <w:ins w:id="1544" w:author="Jujia Li" w:date="2025-08-25T17:15:00Z"/>
          <w:trPrChange w:id="1545" w:author="Jujia Li" w:date="2025-08-25T17:17:00Z" w16du:dateUtc="2025-08-25T22:17:00Z">
            <w:trPr>
              <w:trHeight w:val="300"/>
            </w:trPr>
          </w:trPrChange>
        </w:trPr>
        <w:tc>
          <w:tcPr>
            <w:tcW w:w="1608" w:type="dxa"/>
            <w:noWrap/>
            <w:vAlign w:val="bottom"/>
            <w:hideMark/>
            <w:tcPrChange w:id="1546" w:author="Jujia Li" w:date="2025-08-25T17:17:00Z" w16du:dateUtc="2025-08-25T22:17:00Z">
              <w:tcPr>
                <w:tcW w:w="1608" w:type="dxa"/>
                <w:tcBorders>
                  <w:top w:val="nil"/>
                  <w:left w:val="nil"/>
                  <w:bottom w:val="nil"/>
                  <w:right w:val="nil"/>
                </w:tcBorders>
                <w:noWrap/>
                <w:vAlign w:val="bottom"/>
                <w:hideMark/>
              </w:tcPr>
            </w:tcPrChange>
          </w:tcPr>
          <w:p w14:paraId="127DC1AE" w14:textId="77777777" w:rsidR="00586561" w:rsidRPr="00B17B5A" w:rsidRDefault="00586561" w:rsidP="00241A4A">
            <w:pPr>
              <w:spacing w:after="0" w:line="240" w:lineRule="auto"/>
              <w:rPr>
                <w:ins w:id="1547" w:author="Jujia Li" w:date="2025-08-25T17:15:00Z" w16du:dateUtc="2025-08-25T22:15:00Z"/>
                <w:rFonts w:ascii="Times New Roman" w:eastAsia="Times New Roman" w:hAnsi="Times New Roman" w:cs="Times New Roman"/>
                <w:color w:val="000000"/>
                <w:kern w:val="0"/>
                <w:sz w:val="20"/>
                <w:szCs w:val="20"/>
                <w14:ligatures w14:val="none"/>
              </w:rPr>
            </w:pPr>
            <w:ins w:id="1548" w:author="Jujia Li" w:date="2025-08-25T17:15:00Z" w16du:dateUtc="2025-08-25T22:15:00Z">
              <w:r w:rsidRPr="00B17B5A">
                <w:rPr>
                  <w:rFonts w:ascii="Times New Roman" w:eastAsia="Times New Roman" w:hAnsi="Times New Roman" w:cs="Times New Roman"/>
                  <w:color w:val="000000"/>
                  <w:kern w:val="0"/>
                  <w:sz w:val="20"/>
                  <w:szCs w:val="20"/>
                  <w14:ligatures w14:val="none"/>
                </w:rPr>
                <w:t>LAWRENCE</w:t>
              </w:r>
            </w:ins>
          </w:p>
        </w:tc>
        <w:tc>
          <w:tcPr>
            <w:tcW w:w="799" w:type="dxa"/>
            <w:noWrap/>
            <w:vAlign w:val="bottom"/>
            <w:hideMark/>
            <w:tcPrChange w:id="1549" w:author="Jujia Li" w:date="2025-08-25T17:17:00Z" w16du:dateUtc="2025-08-25T22:17:00Z">
              <w:tcPr>
                <w:tcW w:w="799" w:type="dxa"/>
                <w:tcBorders>
                  <w:top w:val="nil"/>
                  <w:left w:val="nil"/>
                  <w:bottom w:val="nil"/>
                  <w:right w:val="nil"/>
                </w:tcBorders>
                <w:noWrap/>
                <w:vAlign w:val="bottom"/>
                <w:hideMark/>
              </w:tcPr>
            </w:tcPrChange>
          </w:tcPr>
          <w:p w14:paraId="7D7BE93A" w14:textId="77777777" w:rsidR="00586561" w:rsidRPr="00B17B5A" w:rsidRDefault="00586561" w:rsidP="00241A4A">
            <w:pPr>
              <w:spacing w:after="0" w:line="240" w:lineRule="auto"/>
              <w:jc w:val="right"/>
              <w:rPr>
                <w:ins w:id="1550" w:author="Jujia Li" w:date="2025-08-25T17:15:00Z" w16du:dateUtc="2025-08-25T22:15:00Z"/>
                <w:rFonts w:ascii="Times New Roman" w:eastAsia="Times New Roman" w:hAnsi="Times New Roman" w:cs="Times New Roman"/>
                <w:color w:val="000000"/>
                <w:kern w:val="0"/>
                <w:sz w:val="18"/>
                <w:szCs w:val="18"/>
                <w14:ligatures w14:val="none"/>
              </w:rPr>
            </w:pPr>
            <w:ins w:id="1551" w:author="Jujia Li" w:date="2025-08-25T17:15:00Z" w16du:dateUtc="2025-08-25T22:15:00Z">
              <w:r w:rsidRPr="00B17B5A">
                <w:rPr>
                  <w:rFonts w:ascii="Times New Roman" w:eastAsia="Times New Roman" w:hAnsi="Times New Roman" w:cs="Times New Roman"/>
                  <w:color w:val="000000"/>
                  <w:kern w:val="0"/>
                  <w:sz w:val="18"/>
                  <w:szCs w:val="18"/>
                  <w14:ligatures w14:val="none"/>
                </w:rPr>
                <w:t>33227</w:t>
              </w:r>
            </w:ins>
          </w:p>
        </w:tc>
        <w:tc>
          <w:tcPr>
            <w:tcW w:w="799" w:type="dxa"/>
            <w:noWrap/>
            <w:vAlign w:val="bottom"/>
            <w:hideMark/>
            <w:tcPrChange w:id="1552" w:author="Jujia Li" w:date="2025-08-25T17:17:00Z" w16du:dateUtc="2025-08-25T22:17:00Z">
              <w:tcPr>
                <w:tcW w:w="799" w:type="dxa"/>
                <w:tcBorders>
                  <w:top w:val="nil"/>
                  <w:left w:val="nil"/>
                  <w:bottom w:val="nil"/>
                  <w:right w:val="nil"/>
                </w:tcBorders>
                <w:noWrap/>
                <w:vAlign w:val="bottom"/>
                <w:hideMark/>
              </w:tcPr>
            </w:tcPrChange>
          </w:tcPr>
          <w:p w14:paraId="15AF5F0B" w14:textId="77777777" w:rsidR="00586561" w:rsidRPr="00B17B5A" w:rsidRDefault="00586561" w:rsidP="00241A4A">
            <w:pPr>
              <w:spacing w:after="0" w:line="240" w:lineRule="auto"/>
              <w:jc w:val="right"/>
              <w:rPr>
                <w:ins w:id="1553" w:author="Jujia Li" w:date="2025-08-25T17:15:00Z" w16du:dateUtc="2025-08-25T22:15:00Z"/>
                <w:rFonts w:ascii="Times New Roman" w:eastAsia="Times New Roman" w:hAnsi="Times New Roman" w:cs="Times New Roman"/>
                <w:color w:val="000000"/>
                <w:kern w:val="0"/>
                <w:sz w:val="18"/>
                <w:szCs w:val="18"/>
                <w14:ligatures w14:val="none"/>
              </w:rPr>
            </w:pPr>
            <w:ins w:id="1554" w:author="Jujia Li" w:date="2025-08-25T17:15:00Z" w16du:dateUtc="2025-08-25T22:15:00Z">
              <w:r w:rsidRPr="00B17B5A">
                <w:rPr>
                  <w:rFonts w:ascii="Times New Roman" w:eastAsia="Times New Roman" w:hAnsi="Times New Roman" w:cs="Times New Roman"/>
                  <w:color w:val="000000"/>
                  <w:kern w:val="0"/>
                  <w:sz w:val="18"/>
                  <w:szCs w:val="18"/>
                  <w14:ligatures w14:val="none"/>
                </w:rPr>
                <w:t>9617</w:t>
              </w:r>
            </w:ins>
          </w:p>
        </w:tc>
        <w:tc>
          <w:tcPr>
            <w:tcW w:w="688" w:type="dxa"/>
            <w:noWrap/>
            <w:vAlign w:val="bottom"/>
            <w:hideMark/>
            <w:tcPrChange w:id="1555" w:author="Jujia Li" w:date="2025-08-25T17:17:00Z" w16du:dateUtc="2025-08-25T22:17:00Z">
              <w:tcPr>
                <w:tcW w:w="688" w:type="dxa"/>
                <w:tcBorders>
                  <w:top w:val="nil"/>
                  <w:left w:val="nil"/>
                  <w:bottom w:val="nil"/>
                  <w:right w:val="nil"/>
                </w:tcBorders>
                <w:noWrap/>
                <w:vAlign w:val="bottom"/>
                <w:hideMark/>
              </w:tcPr>
            </w:tcPrChange>
          </w:tcPr>
          <w:p w14:paraId="03DDDDF9" w14:textId="77777777" w:rsidR="00586561" w:rsidRPr="00B17B5A" w:rsidRDefault="00586561" w:rsidP="00241A4A">
            <w:pPr>
              <w:spacing w:after="0" w:line="240" w:lineRule="auto"/>
              <w:jc w:val="right"/>
              <w:rPr>
                <w:ins w:id="1556" w:author="Jujia Li" w:date="2025-08-25T17:15:00Z" w16du:dateUtc="2025-08-25T22:15:00Z"/>
                <w:rFonts w:ascii="Times New Roman" w:eastAsia="Times New Roman" w:hAnsi="Times New Roman" w:cs="Times New Roman"/>
                <w:color w:val="000000"/>
                <w:kern w:val="0"/>
                <w:sz w:val="18"/>
                <w:szCs w:val="18"/>
                <w14:ligatures w14:val="none"/>
              </w:rPr>
            </w:pPr>
            <w:ins w:id="1557" w:author="Jujia Li" w:date="2025-08-25T17:15:00Z" w16du:dateUtc="2025-08-25T22:15:00Z">
              <w:r w:rsidRPr="00B17B5A">
                <w:rPr>
                  <w:rFonts w:ascii="Times New Roman" w:eastAsia="Times New Roman" w:hAnsi="Times New Roman" w:cs="Times New Roman"/>
                  <w:color w:val="000000"/>
                  <w:kern w:val="0"/>
                  <w:sz w:val="18"/>
                  <w:szCs w:val="18"/>
                  <w14:ligatures w14:val="none"/>
                </w:rPr>
                <w:t>0.29</w:t>
              </w:r>
            </w:ins>
          </w:p>
        </w:tc>
        <w:tc>
          <w:tcPr>
            <w:tcW w:w="799" w:type="dxa"/>
            <w:noWrap/>
            <w:vAlign w:val="bottom"/>
            <w:hideMark/>
            <w:tcPrChange w:id="1558" w:author="Jujia Li" w:date="2025-08-25T17:17:00Z" w16du:dateUtc="2025-08-25T22:17:00Z">
              <w:tcPr>
                <w:tcW w:w="799" w:type="dxa"/>
                <w:tcBorders>
                  <w:top w:val="nil"/>
                  <w:left w:val="nil"/>
                  <w:bottom w:val="nil"/>
                  <w:right w:val="nil"/>
                </w:tcBorders>
                <w:noWrap/>
                <w:vAlign w:val="bottom"/>
                <w:hideMark/>
              </w:tcPr>
            </w:tcPrChange>
          </w:tcPr>
          <w:p w14:paraId="71995D0A" w14:textId="77777777" w:rsidR="00586561" w:rsidRPr="00B17B5A" w:rsidRDefault="00586561" w:rsidP="00241A4A">
            <w:pPr>
              <w:spacing w:after="0" w:line="240" w:lineRule="auto"/>
              <w:jc w:val="right"/>
              <w:rPr>
                <w:ins w:id="1559" w:author="Jujia Li" w:date="2025-08-25T17:15:00Z" w16du:dateUtc="2025-08-25T22:15:00Z"/>
                <w:rFonts w:ascii="Times New Roman" w:eastAsia="Times New Roman" w:hAnsi="Times New Roman" w:cs="Times New Roman"/>
                <w:color w:val="000000"/>
                <w:kern w:val="0"/>
                <w:sz w:val="18"/>
                <w:szCs w:val="18"/>
                <w14:ligatures w14:val="none"/>
              </w:rPr>
            </w:pPr>
            <w:ins w:id="1560" w:author="Jujia Li" w:date="2025-08-25T17:15:00Z" w16du:dateUtc="2025-08-25T22:15:00Z">
              <w:r w:rsidRPr="00B17B5A">
                <w:rPr>
                  <w:rFonts w:ascii="Times New Roman" w:eastAsia="Times New Roman" w:hAnsi="Times New Roman" w:cs="Times New Roman"/>
                  <w:color w:val="000000"/>
                  <w:kern w:val="0"/>
                  <w:sz w:val="18"/>
                  <w:szCs w:val="18"/>
                  <w14:ligatures w14:val="none"/>
                </w:rPr>
                <w:t>33063</w:t>
              </w:r>
            </w:ins>
          </w:p>
        </w:tc>
        <w:tc>
          <w:tcPr>
            <w:tcW w:w="799" w:type="dxa"/>
            <w:noWrap/>
            <w:vAlign w:val="bottom"/>
            <w:hideMark/>
            <w:tcPrChange w:id="1561" w:author="Jujia Li" w:date="2025-08-25T17:17:00Z" w16du:dateUtc="2025-08-25T22:17:00Z">
              <w:tcPr>
                <w:tcW w:w="799" w:type="dxa"/>
                <w:tcBorders>
                  <w:top w:val="nil"/>
                  <w:left w:val="nil"/>
                  <w:bottom w:val="nil"/>
                  <w:right w:val="nil"/>
                </w:tcBorders>
                <w:noWrap/>
                <w:vAlign w:val="bottom"/>
                <w:hideMark/>
              </w:tcPr>
            </w:tcPrChange>
          </w:tcPr>
          <w:p w14:paraId="239342B1" w14:textId="77777777" w:rsidR="00586561" w:rsidRPr="00B17B5A" w:rsidRDefault="00586561" w:rsidP="00241A4A">
            <w:pPr>
              <w:spacing w:after="0" w:line="240" w:lineRule="auto"/>
              <w:jc w:val="right"/>
              <w:rPr>
                <w:ins w:id="1562" w:author="Jujia Li" w:date="2025-08-25T17:15:00Z" w16du:dateUtc="2025-08-25T22:15:00Z"/>
                <w:rFonts w:ascii="Times New Roman" w:eastAsia="Times New Roman" w:hAnsi="Times New Roman" w:cs="Times New Roman"/>
                <w:color w:val="000000"/>
                <w:kern w:val="0"/>
                <w:sz w:val="18"/>
                <w:szCs w:val="18"/>
                <w14:ligatures w14:val="none"/>
              </w:rPr>
            </w:pPr>
            <w:ins w:id="1563" w:author="Jujia Li" w:date="2025-08-25T17:15:00Z" w16du:dateUtc="2025-08-25T22:15:00Z">
              <w:r w:rsidRPr="00B17B5A">
                <w:rPr>
                  <w:rFonts w:ascii="Times New Roman" w:eastAsia="Times New Roman" w:hAnsi="Times New Roman" w:cs="Times New Roman"/>
                  <w:color w:val="000000"/>
                  <w:kern w:val="0"/>
                  <w:sz w:val="18"/>
                  <w:szCs w:val="18"/>
                  <w14:ligatures w14:val="none"/>
                </w:rPr>
                <w:t>11139</w:t>
              </w:r>
            </w:ins>
          </w:p>
        </w:tc>
        <w:tc>
          <w:tcPr>
            <w:tcW w:w="800" w:type="dxa"/>
            <w:noWrap/>
            <w:vAlign w:val="bottom"/>
            <w:hideMark/>
            <w:tcPrChange w:id="1564" w:author="Jujia Li" w:date="2025-08-25T17:17:00Z" w16du:dateUtc="2025-08-25T22:17:00Z">
              <w:tcPr>
                <w:tcW w:w="800" w:type="dxa"/>
                <w:tcBorders>
                  <w:top w:val="nil"/>
                  <w:left w:val="nil"/>
                  <w:bottom w:val="nil"/>
                  <w:right w:val="nil"/>
                </w:tcBorders>
                <w:noWrap/>
                <w:vAlign w:val="bottom"/>
                <w:hideMark/>
              </w:tcPr>
            </w:tcPrChange>
          </w:tcPr>
          <w:p w14:paraId="63725618" w14:textId="77777777" w:rsidR="00586561" w:rsidRPr="00B17B5A" w:rsidRDefault="00586561" w:rsidP="00241A4A">
            <w:pPr>
              <w:spacing w:after="0" w:line="240" w:lineRule="auto"/>
              <w:jc w:val="right"/>
              <w:rPr>
                <w:ins w:id="1565" w:author="Jujia Li" w:date="2025-08-25T17:15:00Z" w16du:dateUtc="2025-08-25T22:15:00Z"/>
                <w:rFonts w:ascii="Times New Roman" w:eastAsia="Times New Roman" w:hAnsi="Times New Roman" w:cs="Times New Roman"/>
                <w:color w:val="000000"/>
                <w:kern w:val="0"/>
                <w:sz w:val="18"/>
                <w:szCs w:val="18"/>
                <w14:ligatures w14:val="none"/>
              </w:rPr>
            </w:pPr>
            <w:ins w:id="1566" w:author="Jujia Li" w:date="2025-08-25T17:15:00Z" w16du:dateUtc="2025-08-25T22:15:00Z">
              <w:r w:rsidRPr="00B17B5A">
                <w:rPr>
                  <w:rFonts w:ascii="Times New Roman" w:eastAsia="Times New Roman" w:hAnsi="Times New Roman" w:cs="Times New Roman"/>
                  <w:color w:val="000000"/>
                  <w:kern w:val="0"/>
                  <w:sz w:val="18"/>
                  <w:szCs w:val="18"/>
                  <w14:ligatures w14:val="none"/>
                </w:rPr>
                <w:t>0.34</w:t>
              </w:r>
            </w:ins>
          </w:p>
        </w:tc>
        <w:tc>
          <w:tcPr>
            <w:tcW w:w="800" w:type="dxa"/>
            <w:noWrap/>
            <w:vAlign w:val="bottom"/>
            <w:hideMark/>
            <w:tcPrChange w:id="1567" w:author="Jujia Li" w:date="2025-08-25T17:17:00Z" w16du:dateUtc="2025-08-25T22:17:00Z">
              <w:tcPr>
                <w:tcW w:w="800" w:type="dxa"/>
                <w:tcBorders>
                  <w:top w:val="nil"/>
                  <w:left w:val="nil"/>
                  <w:bottom w:val="nil"/>
                  <w:right w:val="nil"/>
                </w:tcBorders>
                <w:noWrap/>
                <w:vAlign w:val="bottom"/>
                <w:hideMark/>
              </w:tcPr>
            </w:tcPrChange>
          </w:tcPr>
          <w:p w14:paraId="345DAFBC" w14:textId="77777777" w:rsidR="00586561" w:rsidRPr="00B17B5A" w:rsidRDefault="00586561" w:rsidP="00241A4A">
            <w:pPr>
              <w:spacing w:after="0" w:line="240" w:lineRule="auto"/>
              <w:jc w:val="right"/>
              <w:rPr>
                <w:ins w:id="1568" w:author="Jujia Li" w:date="2025-08-25T17:15:00Z" w16du:dateUtc="2025-08-25T22:15:00Z"/>
                <w:rFonts w:ascii="Times New Roman" w:eastAsia="Times New Roman" w:hAnsi="Times New Roman" w:cs="Times New Roman"/>
                <w:color w:val="000000"/>
                <w:kern w:val="0"/>
                <w:sz w:val="18"/>
                <w:szCs w:val="18"/>
                <w14:ligatures w14:val="none"/>
              </w:rPr>
            </w:pPr>
            <w:ins w:id="1569" w:author="Jujia Li" w:date="2025-08-25T17:15:00Z" w16du:dateUtc="2025-08-25T22:15:00Z">
              <w:r w:rsidRPr="00B17B5A">
                <w:rPr>
                  <w:rFonts w:ascii="Times New Roman" w:eastAsia="Times New Roman" w:hAnsi="Times New Roman" w:cs="Times New Roman"/>
                  <w:color w:val="000000"/>
                  <w:kern w:val="0"/>
                  <w:sz w:val="18"/>
                  <w:szCs w:val="18"/>
                  <w14:ligatures w14:val="none"/>
                </w:rPr>
                <w:t>32941</w:t>
              </w:r>
            </w:ins>
          </w:p>
        </w:tc>
        <w:tc>
          <w:tcPr>
            <w:tcW w:w="800" w:type="dxa"/>
            <w:noWrap/>
            <w:vAlign w:val="bottom"/>
            <w:hideMark/>
            <w:tcPrChange w:id="1570" w:author="Jujia Li" w:date="2025-08-25T17:17:00Z" w16du:dateUtc="2025-08-25T22:17:00Z">
              <w:tcPr>
                <w:tcW w:w="800" w:type="dxa"/>
                <w:tcBorders>
                  <w:top w:val="nil"/>
                  <w:left w:val="nil"/>
                  <w:bottom w:val="nil"/>
                  <w:right w:val="nil"/>
                </w:tcBorders>
                <w:noWrap/>
                <w:vAlign w:val="bottom"/>
                <w:hideMark/>
              </w:tcPr>
            </w:tcPrChange>
          </w:tcPr>
          <w:p w14:paraId="092B910C" w14:textId="77777777" w:rsidR="00586561" w:rsidRPr="00B17B5A" w:rsidRDefault="00586561" w:rsidP="00241A4A">
            <w:pPr>
              <w:spacing w:after="0" w:line="240" w:lineRule="auto"/>
              <w:jc w:val="right"/>
              <w:rPr>
                <w:ins w:id="1571" w:author="Jujia Li" w:date="2025-08-25T17:15:00Z" w16du:dateUtc="2025-08-25T22:15:00Z"/>
                <w:rFonts w:ascii="Times New Roman" w:eastAsia="Times New Roman" w:hAnsi="Times New Roman" w:cs="Times New Roman"/>
                <w:color w:val="000000"/>
                <w:kern w:val="0"/>
                <w:sz w:val="18"/>
                <w:szCs w:val="18"/>
                <w14:ligatures w14:val="none"/>
              </w:rPr>
            </w:pPr>
            <w:ins w:id="1572" w:author="Jujia Li" w:date="2025-08-25T17:15:00Z" w16du:dateUtc="2025-08-25T22:15:00Z">
              <w:r w:rsidRPr="00B17B5A">
                <w:rPr>
                  <w:rFonts w:ascii="Times New Roman" w:eastAsia="Times New Roman" w:hAnsi="Times New Roman" w:cs="Times New Roman"/>
                  <w:color w:val="000000"/>
                  <w:kern w:val="0"/>
                  <w:sz w:val="18"/>
                  <w:szCs w:val="18"/>
                  <w14:ligatures w14:val="none"/>
                </w:rPr>
                <w:t>13731</w:t>
              </w:r>
            </w:ins>
          </w:p>
        </w:tc>
        <w:tc>
          <w:tcPr>
            <w:tcW w:w="800" w:type="dxa"/>
            <w:noWrap/>
            <w:vAlign w:val="bottom"/>
            <w:hideMark/>
            <w:tcPrChange w:id="1573" w:author="Jujia Li" w:date="2025-08-25T17:17:00Z" w16du:dateUtc="2025-08-25T22:17:00Z">
              <w:tcPr>
                <w:tcW w:w="800" w:type="dxa"/>
                <w:tcBorders>
                  <w:top w:val="nil"/>
                  <w:left w:val="nil"/>
                  <w:bottom w:val="nil"/>
                  <w:right w:val="nil"/>
                </w:tcBorders>
                <w:noWrap/>
                <w:vAlign w:val="bottom"/>
                <w:hideMark/>
              </w:tcPr>
            </w:tcPrChange>
          </w:tcPr>
          <w:p w14:paraId="6768335A" w14:textId="77777777" w:rsidR="00586561" w:rsidRPr="00B17B5A" w:rsidRDefault="00586561" w:rsidP="00241A4A">
            <w:pPr>
              <w:spacing w:after="0" w:line="240" w:lineRule="auto"/>
              <w:jc w:val="right"/>
              <w:rPr>
                <w:ins w:id="1574" w:author="Jujia Li" w:date="2025-08-25T17:15:00Z" w16du:dateUtc="2025-08-25T22:15:00Z"/>
                <w:rFonts w:ascii="Times New Roman" w:eastAsia="Times New Roman" w:hAnsi="Times New Roman" w:cs="Times New Roman"/>
                <w:color w:val="000000"/>
                <w:kern w:val="0"/>
                <w:sz w:val="18"/>
                <w:szCs w:val="18"/>
                <w14:ligatures w14:val="none"/>
              </w:rPr>
            </w:pPr>
            <w:ins w:id="1575" w:author="Jujia Li" w:date="2025-08-25T17:15:00Z" w16du:dateUtc="2025-08-25T22:15:00Z">
              <w:r w:rsidRPr="00B17B5A">
                <w:rPr>
                  <w:rFonts w:ascii="Times New Roman" w:eastAsia="Times New Roman" w:hAnsi="Times New Roman" w:cs="Times New Roman"/>
                  <w:color w:val="000000"/>
                  <w:kern w:val="0"/>
                  <w:sz w:val="18"/>
                  <w:szCs w:val="18"/>
                  <w14:ligatures w14:val="none"/>
                </w:rPr>
                <w:t>0.42</w:t>
              </w:r>
            </w:ins>
          </w:p>
        </w:tc>
        <w:tc>
          <w:tcPr>
            <w:tcW w:w="800" w:type="dxa"/>
            <w:noWrap/>
            <w:vAlign w:val="bottom"/>
            <w:hideMark/>
            <w:tcPrChange w:id="1576" w:author="Jujia Li" w:date="2025-08-25T17:17:00Z" w16du:dateUtc="2025-08-25T22:17:00Z">
              <w:tcPr>
                <w:tcW w:w="800" w:type="dxa"/>
                <w:tcBorders>
                  <w:top w:val="nil"/>
                  <w:left w:val="nil"/>
                  <w:bottom w:val="nil"/>
                  <w:right w:val="nil"/>
                </w:tcBorders>
                <w:noWrap/>
                <w:vAlign w:val="bottom"/>
                <w:hideMark/>
              </w:tcPr>
            </w:tcPrChange>
          </w:tcPr>
          <w:p w14:paraId="2386F42A" w14:textId="77777777" w:rsidR="00586561" w:rsidRPr="00B17B5A" w:rsidRDefault="00586561" w:rsidP="00241A4A">
            <w:pPr>
              <w:spacing w:after="0" w:line="240" w:lineRule="auto"/>
              <w:jc w:val="right"/>
              <w:rPr>
                <w:ins w:id="1577" w:author="Jujia Li" w:date="2025-08-25T17:15:00Z" w16du:dateUtc="2025-08-25T22:15:00Z"/>
                <w:rFonts w:ascii="Times New Roman" w:eastAsia="Times New Roman" w:hAnsi="Times New Roman" w:cs="Times New Roman"/>
                <w:color w:val="000000"/>
                <w:kern w:val="0"/>
                <w:sz w:val="18"/>
                <w:szCs w:val="18"/>
                <w14:ligatures w14:val="none"/>
              </w:rPr>
            </w:pPr>
            <w:ins w:id="1578" w:author="Jujia Li" w:date="2025-08-25T17:15:00Z" w16du:dateUtc="2025-08-25T22:15:00Z">
              <w:r w:rsidRPr="00B17B5A">
                <w:rPr>
                  <w:rFonts w:ascii="Times New Roman" w:eastAsia="Times New Roman" w:hAnsi="Times New Roman" w:cs="Times New Roman"/>
                  <w:color w:val="000000"/>
                  <w:kern w:val="0"/>
                  <w:sz w:val="18"/>
                  <w:szCs w:val="18"/>
                  <w14:ligatures w14:val="none"/>
                </w:rPr>
                <w:t>32924</w:t>
              </w:r>
            </w:ins>
          </w:p>
        </w:tc>
        <w:tc>
          <w:tcPr>
            <w:tcW w:w="800" w:type="dxa"/>
            <w:noWrap/>
            <w:vAlign w:val="bottom"/>
            <w:hideMark/>
            <w:tcPrChange w:id="1579" w:author="Jujia Li" w:date="2025-08-25T17:17:00Z" w16du:dateUtc="2025-08-25T22:17:00Z">
              <w:tcPr>
                <w:tcW w:w="800" w:type="dxa"/>
                <w:tcBorders>
                  <w:top w:val="nil"/>
                  <w:left w:val="nil"/>
                  <w:bottom w:val="nil"/>
                  <w:right w:val="nil"/>
                </w:tcBorders>
                <w:noWrap/>
                <w:vAlign w:val="bottom"/>
                <w:hideMark/>
              </w:tcPr>
            </w:tcPrChange>
          </w:tcPr>
          <w:p w14:paraId="0B51BB63" w14:textId="77777777" w:rsidR="00586561" w:rsidRPr="00B17B5A" w:rsidRDefault="00586561" w:rsidP="00241A4A">
            <w:pPr>
              <w:spacing w:after="0" w:line="240" w:lineRule="auto"/>
              <w:jc w:val="right"/>
              <w:rPr>
                <w:ins w:id="1580" w:author="Jujia Li" w:date="2025-08-25T17:15:00Z" w16du:dateUtc="2025-08-25T22:15:00Z"/>
                <w:rFonts w:ascii="Times New Roman" w:eastAsia="Times New Roman" w:hAnsi="Times New Roman" w:cs="Times New Roman"/>
                <w:color w:val="000000"/>
                <w:kern w:val="0"/>
                <w:sz w:val="18"/>
                <w:szCs w:val="18"/>
                <w14:ligatures w14:val="none"/>
              </w:rPr>
            </w:pPr>
            <w:ins w:id="1581" w:author="Jujia Li" w:date="2025-08-25T17:15:00Z" w16du:dateUtc="2025-08-25T22:15:00Z">
              <w:r w:rsidRPr="00B17B5A">
                <w:rPr>
                  <w:rFonts w:ascii="Times New Roman" w:eastAsia="Times New Roman" w:hAnsi="Times New Roman" w:cs="Times New Roman"/>
                  <w:color w:val="000000"/>
                  <w:kern w:val="0"/>
                  <w:sz w:val="18"/>
                  <w:szCs w:val="18"/>
                  <w14:ligatures w14:val="none"/>
                </w:rPr>
                <w:t>16928</w:t>
              </w:r>
            </w:ins>
          </w:p>
        </w:tc>
        <w:tc>
          <w:tcPr>
            <w:tcW w:w="800" w:type="dxa"/>
            <w:noWrap/>
            <w:vAlign w:val="bottom"/>
            <w:hideMark/>
            <w:tcPrChange w:id="1582" w:author="Jujia Li" w:date="2025-08-25T17:17:00Z" w16du:dateUtc="2025-08-25T22:17:00Z">
              <w:tcPr>
                <w:tcW w:w="800" w:type="dxa"/>
                <w:tcBorders>
                  <w:top w:val="nil"/>
                  <w:left w:val="nil"/>
                  <w:bottom w:val="nil"/>
                  <w:right w:val="nil"/>
                </w:tcBorders>
                <w:noWrap/>
                <w:vAlign w:val="bottom"/>
                <w:hideMark/>
              </w:tcPr>
            </w:tcPrChange>
          </w:tcPr>
          <w:p w14:paraId="598E8D6B" w14:textId="77777777" w:rsidR="00586561" w:rsidRPr="00B17B5A" w:rsidRDefault="00586561" w:rsidP="00241A4A">
            <w:pPr>
              <w:spacing w:after="0" w:line="240" w:lineRule="auto"/>
              <w:jc w:val="right"/>
              <w:rPr>
                <w:ins w:id="1583" w:author="Jujia Li" w:date="2025-08-25T17:15:00Z" w16du:dateUtc="2025-08-25T22:15:00Z"/>
                <w:rFonts w:ascii="Times New Roman" w:eastAsia="Times New Roman" w:hAnsi="Times New Roman" w:cs="Times New Roman"/>
                <w:color w:val="000000"/>
                <w:kern w:val="0"/>
                <w:sz w:val="18"/>
                <w:szCs w:val="18"/>
                <w14:ligatures w14:val="none"/>
              </w:rPr>
            </w:pPr>
            <w:ins w:id="1584" w:author="Jujia Li" w:date="2025-08-25T17:15:00Z" w16du:dateUtc="2025-08-25T22:15:00Z">
              <w:r w:rsidRPr="00B17B5A">
                <w:rPr>
                  <w:rFonts w:ascii="Times New Roman" w:eastAsia="Times New Roman" w:hAnsi="Times New Roman" w:cs="Times New Roman"/>
                  <w:color w:val="000000"/>
                  <w:kern w:val="0"/>
                  <w:sz w:val="18"/>
                  <w:szCs w:val="18"/>
                  <w14:ligatures w14:val="none"/>
                </w:rPr>
                <w:t>0.51</w:t>
              </w:r>
            </w:ins>
          </w:p>
        </w:tc>
        <w:tc>
          <w:tcPr>
            <w:tcW w:w="891" w:type="dxa"/>
            <w:noWrap/>
            <w:vAlign w:val="bottom"/>
            <w:hideMark/>
            <w:tcPrChange w:id="1585" w:author="Jujia Li" w:date="2025-08-25T17:17:00Z" w16du:dateUtc="2025-08-25T22:17:00Z">
              <w:tcPr>
                <w:tcW w:w="891" w:type="dxa"/>
                <w:tcBorders>
                  <w:top w:val="nil"/>
                  <w:left w:val="nil"/>
                  <w:bottom w:val="nil"/>
                  <w:right w:val="nil"/>
                </w:tcBorders>
                <w:noWrap/>
                <w:vAlign w:val="bottom"/>
                <w:hideMark/>
              </w:tcPr>
            </w:tcPrChange>
          </w:tcPr>
          <w:p w14:paraId="4CD43483" w14:textId="77777777" w:rsidR="00586561" w:rsidRPr="00B17B5A" w:rsidRDefault="00586561" w:rsidP="00241A4A">
            <w:pPr>
              <w:spacing w:after="0" w:line="240" w:lineRule="auto"/>
              <w:jc w:val="right"/>
              <w:rPr>
                <w:ins w:id="1586" w:author="Jujia Li" w:date="2025-08-25T17:15:00Z" w16du:dateUtc="2025-08-25T22:15:00Z"/>
                <w:rFonts w:ascii="Times New Roman" w:eastAsia="Times New Roman" w:hAnsi="Times New Roman" w:cs="Times New Roman"/>
                <w:color w:val="000000"/>
                <w:kern w:val="0"/>
                <w:sz w:val="18"/>
                <w:szCs w:val="18"/>
                <w14:ligatures w14:val="none"/>
              </w:rPr>
            </w:pPr>
            <w:ins w:id="1587" w:author="Jujia Li" w:date="2025-08-25T17:15:00Z" w16du:dateUtc="2025-08-25T22:15:00Z">
              <w:r w:rsidRPr="00B17B5A">
                <w:rPr>
                  <w:rFonts w:ascii="Times New Roman" w:eastAsia="Times New Roman" w:hAnsi="Times New Roman" w:cs="Times New Roman"/>
                  <w:color w:val="000000"/>
                  <w:kern w:val="0"/>
                  <w:sz w:val="18"/>
                  <w:szCs w:val="18"/>
                  <w14:ligatures w14:val="none"/>
                </w:rPr>
                <w:t>51415</w:t>
              </w:r>
            </w:ins>
          </w:p>
        </w:tc>
        <w:tc>
          <w:tcPr>
            <w:tcW w:w="977" w:type="dxa"/>
            <w:noWrap/>
            <w:vAlign w:val="bottom"/>
            <w:hideMark/>
            <w:tcPrChange w:id="1588" w:author="Jujia Li" w:date="2025-08-25T17:17:00Z" w16du:dateUtc="2025-08-25T22:17:00Z">
              <w:tcPr>
                <w:tcW w:w="977" w:type="dxa"/>
                <w:tcBorders>
                  <w:top w:val="nil"/>
                  <w:left w:val="nil"/>
                  <w:bottom w:val="nil"/>
                  <w:right w:val="nil"/>
                </w:tcBorders>
                <w:noWrap/>
                <w:vAlign w:val="bottom"/>
                <w:hideMark/>
              </w:tcPr>
            </w:tcPrChange>
          </w:tcPr>
          <w:p w14:paraId="03EF5BFC" w14:textId="77777777" w:rsidR="00586561" w:rsidRPr="00B17B5A" w:rsidRDefault="00586561" w:rsidP="00241A4A">
            <w:pPr>
              <w:spacing w:after="0" w:line="240" w:lineRule="auto"/>
              <w:jc w:val="right"/>
              <w:rPr>
                <w:ins w:id="1589" w:author="Jujia Li" w:date="2025-08-25T17:15:00Z" w16du:dateUtc="2025-08-25T22:15:00Z"/>
                <w:rFonts w:ascii="Times New Roman" w:eastAsia="Times New Roman" w:hAnsi="Times New Roman" w:cs="Times New Roman"/>
                <w:color w:val="000000"/>
                <w:kern w:val="0"/>
                <w:sz w:val="18"/>
                <w:szCs w:val="18"/>
                <w14:ligatures w14:val="none"/>
              </w:rPr>
            </w:pPr>
            <w:ins w:id="1590" w:author="Jujia Li" w:date="2025-08-25T17:15:00Z" w16du:dateUtc="2025-08-25T22:15:00Z">
              <w:r w:rsidRPr="00B17B5A">
                <w:rPr>
                  <w:rFonts w:ascii="Times New Roman" w:eastAsia="Times New Roman" w:hAnsi="Times New Roman" w:cs="Times New Roman"/>
                  <w:color w:val="000000"/>
                  <w:kern w:val="0"/>
                  <w:sz w:val="18"/>
                  <w:szCs w:val="18"/>
                  <w14:ligatures w14:val="none"/>
                </w:rPr>
                <w:t>0.39</w:t>
              </w:r>
            </w:ins>
          </w:p>
        </w:tc>
      </w:tr>
      <w:tr w:rsidR="00586561" w:rsidRPr="00D80767" w14:paraId="6209B8A2" w14:textId="77777777" w:rsidTr="0083524D">
        <w:trPr>
          <w:trHeight w:val="300"/>
          <w:ins w:id="1591" w:author="Jujia Li" w:date="2025-08-25T17:15:00Z"/>
          <w:trPrChange w:id="1592" w:author="Jujia Li" w:date="2025-08-25T17:17:00Z" w16du:dateUtc="2025-08-25T22:17:00Z">
            <w:trPr>
              <w:trHeight w:val="300"/>
            </w:trPr>
          </w:trPrChange>
        </w:trPr>
        <w:tc>
          <w:tcPr>
            <w:tcW w:w="1608" w:type="dxa"/>
            <w:noWrap/>
            <w:vAlign w:val="bottom"/>
            <w:hideMark/>
            <w:tcPrChange w:id="1593" w:author="Jujia Li" w:date="2025-08-25T17:17:00Z" w16du:dateUtc="2025-08-25T22:17:00Z">
              <w:tcPr>
                <w:tcW w:w="1608" w:type="dxa"/>
                <w:tcBorders>
                  <w:top w:val="nil"/>
                  <w:left w:val="nil"/>
                  <w:bottom w:val="nil"/>
                  <w:right w:val="nil"/>
                </w:tcBorders>
                <w:noWrap/>
                <w:vAlign w:val="bottom"/>
                <w:hideMark/>
              </w:tcPr>
            </w:tcPrChange>
          </w:tcPr>
          <w:p w14:paraId="2EA5A946" w14:textId="77777777" w:rsidR="00586561" w:rsidRPr="00B17B5A" w:rsidRDefault="00586561" w:rsidP="00241A4A">
            <w:pPr>
              <w:spacing w:after="0" w:line="240" w:lineRule="auto"/>
              <w:rPr>
                <w:ins w:id="1594" w:author="Jujia Li" w:date="2025-08-25T17:15:00Z" w16du:dateUtc="2025-08-25T22:15:00Z"/>
                <w:rFonts w:ascii="Times New Roman" w:eastAsia="Times New Roman" w:hAnsi="Times New Roman" w:cs="Times New Roman"/>
                <w:color w:val="000000"/>
                <w:kern w:val="0"/>
                <w:sz w:val="20"/>
                <w:szCs w:val="20"/>
                <w14:ligatures w14:val="none"/>
              </w:rPr>
            </w:pPr>
            <w:ins w:id="1595" w:author="Jujia Li" w:date="2025-08-25T17:15:00Z" w16du:dateUtc="2025-08-25T22:15:00Z">
              <w:r w:rsidRPr="00B17B5A">
                <w:rPr>
                  <w:rFonts w:ascii="Times New Roman" w:eastAsia="Times New Roman" w:hAnsi="Times New Roman" w:cs="Times New Roman"/>
                  <w:color w:val="000000"/>
                  <w:kern w:val="0"/>
                  <w:sz w:val="20"/>
                  <w:szCs w:val="20"/>
                  <w14:ligatures w14:val="none"/>
                </w:rPr>
                <w:t>LIMESTONE</w:t>
              </w:r>
            </w:ins>
          </w:p>
        </w:tc>
        <w:tc>
          <w:tcPr>
            <w:tcW w:w="799" w:type="dxa"/>
            <w:noWrap/>
            <w:vAlign w:val="bottom"/>
            <w:hideMark/>
            <w:tcPrChange w:id="1596" w:author="Jujia Li" w:date="2025-08-25T17:17:00Z" w16du:dateUtc="2025-08-25T22:17:00Z">
              <w:tcPr>
                <w:tcW w:w="799" w:type="dxa"/>
                <w:tcBorders>
                  <w:top w:val="nil"/>
                  <w:left w:val="nil"/>
                  <w:bottom w:val="nil"/>
                  <w:right w:val="nil"/>
                </w:tcBorders>
                <w:noWrap/>
                <w:vAlign w:val="bottom"/>
                <w:hideMark/>
              </w:tcPr>
            </w:tcPrChange>
          </w:tcPr>
          <w:p w14:paraId="245B9F6C" w14:textId="77777777" w:rsidR="00586561" w:rsidRPr="00B17B5A" w:rsidRDefault="00586561" w:rsidP="00241A4A">
            <w:pPr>
              <w:spacing w:after="0" w:line="240" w:lineRule="auto"/>
              <w:jc w:val="right"/>
              <w:rPr>
                <w:ins w:id="1597" w:author="Jujia Li" w:date="2025-08-25T17:15:00Z" w16du:dateUtc="2025-08-25T22:15:00Z"/>
                <w:rFonts w:ascii="Times New Roman" w:eastAsia="Times New Roman" w:hAnsi="Times New Roman" w:cs="Times New Roman"/>
                <w:color w:val="000000"/>
                <w:kern w:val="0"/>
                <w:sz w:val="18"/>
                <w:szCs w:val="18"/>
                <w14:ligatures w14:val="none"/>
              </w:rPr>
            </w:pPr>
            <w:ins w:id="1598" w:author="Jujia Li" w:date="2025-08-25T17:15:00Z" w16du:dateUtc="2025-08-25T22:15:00Z">
              <w:r w:rsidRPr="00B17B5A">
                <w:rPr>
                  <w:rFonts w:ascii="Times New Roman" w:eastAsia="Times New Roman" w:hAnsi="Times New Roman" w:cs="Times New Roman"/>
                  <w:color w:val="000000"/>
                  <w:kern w:val="0"/>
                  <w:sz w:val="18"/>
                  <w:szCs w:val="18"/>
                  <w14:ligatures w14:val="none"/>
                </w:rPr>
                <w:t>92847</w:t>
              </w:r>
            </w:ins>
          </w:p>
        </w:tc>
        <w:tc>
          <w:tcPr>
            <w:tcW w:w="799" w:type="dxa"/>
            <w:noWrap/>
            <w:vAlign w:val="bottom"/>
            <w:hideMark/>
            <w:tcPrChange w:id="1599" w:author="Jujia Li" w:date="2025-08-25T17:17:00Z" w16du:dateUtc="2025-08-25T22:17:00Z">
              <w:tcPr>
                <w:tcW w:w="799" w:type="dxa"/>
                <w:tcBorders>
                  <w:top w:val="nil"/>
                  <w:left w:val="nil"/>
                  <w:bottom w:val="nil"/>
                  <w:right w:val="nil"/>
                </w:tcBorders>
                <w:noWrap/>
                <w:vAlign w:val="bottom"/>
                <w:hideMark/>
              </w:tcPr>
            </w:tcPrChange>
          </w:tcPr>
          <w:p w14:paraId="69FFC687" w14:textId="77777777" w:rsidR="00586561" w:rsidRPr="00B17B5A" w:rsidRDefault="00586561" w:rsidP="00241A4A">
            <w:pPr>
              <w:spacing w:after="0" w:line="240" w:lineRule="auto"/>
              <w:jc w:val="right"/>
              <w:rPr>
                <w:ins w:id="1600" w:author="Jujia Li" w:date="2025-08-25T17:15:00Z" w16du:dateUtc="2025-08-25T22:15:00Z"/>
                <w:rFonts w:ascii="Times New Roman" w:eastAsia="Times New Roman" w:hAnsi="Times New Roman" w:cs="Times New Roman"/>
                <w:color w:val="000000"/>
                <w:kern w:val="0"/>
                <w:sz w:val="18"/>
                <w:szCs w:val="18"/>
                <w14:ligatures w14:val="none"/>
              </w:rPr>
            </w:pPr>
            <w:ins w:id="1601" w:author="Jujia Li" w:date="2025-08-25T17:15:00Z" w16du:dateUtc="2025-08-25T22:15:00Z">
              <w:r w:rsidRPr="00B17B5A">
                <w:rPr>
                  <w:rFonts w:ascii="Times New Roman" w:eastAsia="Times New Roman" w:hAnsi="Times New Roman" w:cs="Times New Roman"/>
                  <w:color w:val="000000"/>
                  <w:kern w:val="0"/>
                  <w:sz w:val="18"/>
                  <w:szCs w:val="18"/>
                  <w14:ligatures w14:val="none"/>
                </w:rPr>
                <w:t>84878</w:t>
              </w:r>
            </w:ins>
          </w:p>
        </w:tc>
        <w:tc>
          <w:tcPr>
            <w:tcW w:w="688" w:type="dxa"/>
            <w:noWrap/>
            <w:vAlign w:val="bottom"/>
            <w:hideMark/>
            <w:tcPrChange w:id="1602" w:author="Jujia Li" w:date="2025-08-25T17:17:00Z" w16du:dateUtc="2025-08-25T22:17:00Z">
              <w:tcPr>
                <w:tcW w:w="688" w:type="dxa"/>
                <w:tcBorders>
                  <w:top w:val="nil"/>
                  <w:left w:val="nil"/>
                  <w:bottom w:val="nil"/>
                  <w:right w:val="nil"/>
                </w:tcBorders>
                <w:noWrap/>
                <w:vAlign w:val="bottom"/>
                <w:hideMark/>
              </w:tcPr>
            </w:tcPrChange>
          </w:tcPr>
          <w:p w14:paraId="14701026" w14:textId="77777777" w:rsidR="00586561" w:rsidRPr="00B17B5A" w:rsidRDefault="00586561" w:rsidP="00241A4A">
            <w:pPr>
              <w:spacing w:after="0" w:line="240" w:lineRule="auto"/>
              <w:jc w:val="right"/>
              <w:rPr>
                <w:ins w:id="1603" w:author="Jujia Li" w:date="2025-08-25T17:15:00Z" w16du:dateUtc="2025-08-25T22:15:00Z"/>
                <w:rFonts w:ascii="Times New Roman" w:eastAsia="Times New Roman" w:hAnsi="Times New Roman" w:cs="Times New Roman"/>
                <w:color w:val="000000"/>
                <w:kern w:val="0"/>
                <w:sz w:val="18"/>
                <w:szCs w:val="18"/>
                <w14:ligatures w14:val="none"/>
              </w:rPr>
            </w:pPr>
            <w:ins w:id="1604" w:author="Jujia Li" w:date="2025-08-25T17:15:00Z" w16du:dateUtc="2025-08-25T22:15:00Z">
              <w:r w:rsidRPr="00B17B5A">
                <w:rPr>
                  <w:rFonts w:ascii="Times New Roman" w:eastAsia="Times New Roman" w:hAnsi="Times New Roman" w:cs="Times New Roman"/>
                  <w:color w:val="000000"/>
                  <w:kern w:val="0"/>
                  <w:sz w:val="18"/>
                  <w:szCs w:val="18"/>
                  <w14:ligatures w14:val="none"/>
                </w:rPr>
                <w:t>0.91</w:t>
              </w:r>
            </w:ins>
          </w:p>
        </w:tc>
        <w:tc>
          <w:tcPr>
            <w:tcW w:w="799" w:type="dxa"/>
            <w:noWrap/>
            <w:vAlign w:val="bottom"/>
            <w:hideMark/>
            <w:tcPrChange w:id="1605" w:author="Jujia Li" w:date="2025-08-25T17:17:00Z" w16du:dateUtc="2025-08-25T22:17:00Z">
              <w:tcPr>
                <w:tcW w:w="799" w:type="dxa"/>
                <w:tcBorders>
                  <w:top w:val="nil"/>
                  <w:left w:val="nil"/>
                  <w:bottom w:val="nil"/>
                  <w:right w:val="nil"/>
                </w:tcBorders>
                <w:noWrap/>
                <w:vAlign w:val="bottom"/>
                <w:hideMark/>
              </w:tcPr>
            </w:tcPrChange>
          </w:tcPr>
          <w:p w14:paraId="2A2832E2" w14:textId="77777777" w:rsidR="00586561" w:rsidRPr="00B17B5A" w:rsidRDefault="00586561" w:rsidP="00241A4A">
            <w:pPr>
              <w:spacing w:after="0" w:line="240" w:lineRule="auto"/>
              <w:jc w:val="right"/>
              <w:rPr>
                <w:ins w:id="1606" w:author="Jujia Li" w:date="2025-08-25T17:15:00Z" w16du:dateUtc="2025-08-25T22:15:00Z"/>
                <w:rFonts w:ascii="Times New Roman" w:eastAsia="Times New Roman" w:hAnsi="Times New Roman" w:cs="Times New Roman"/>
                <w:color w:val="000000"/>
                <w:kern w:val="0"/>
                <w:sz w:val="18"/>
                <w:szCs w:val="18"/>
                <w14:ligatures w14:val="none"/>
              </w:rPr>
            </w:pPr>
            <w:ins w:id="1607" w:author="Jujia Li" w:date="2025-08-25T17:15:00Z" w16du:dateUtc="2025-08-25T22:15:00Z">
              <w:r w:rsidRPr="00B17B5A">
                <w:rPr>
                  <w:rFonts w:ascii="Times New Roman" w:eastAsia="Times New Roman" w:hAnsi="Times New Roman" w:cs="Times New Roman"/>
                  <w:color w:val="000000"/>
                  <w:kern w:val="0"/>
                  <w:sz w:val="18"/>
                  <w:szCs w:val="18"/>
                  <w14:ligatures w14:val="none"/>
                </w:rPr>
                <w:t>94130</w:t>
              </w:r>
            </w:ins>
          </w:p>
        </w:tc>
        <w:tc>
          <w:tcPr>
            <w:tcW w:w="799" w:type="dxa"/>
            <w:noWrap/>
            <w:vAlign w:val="bottom"/>
            <w:hideMark/>
            <w:tcPrChange w:id="1608" w:author="Jujia Li" w:date="2025-08-25T17:17:00Z" w16du:dateUtc="2025-08-25T22:17:00Z">
              <w:tcPr>
                <w:tcW w:w="799" w:type="dxa"/>
                <w:tcBorders>
                  <w:top w:val="nil"/>
                  <w:left w:val="nil"/>
                  <w:bottom w:val="nil"/>
                  <w:right w:val="nil"/>
                </w:tcBorders>
                <w:noWrap/>
                <w:vAlign w:val="bottom"/>
                <w:hideMark/>
              </w:tcPr>
            </w:tcPrChange>
          </w:tcPr>
          <w:p w14:paraId="6334E0F7" w14:textId="77777777" w:rsidR="00586561" w:rsidRPr="00B17B5A" w:rsidRDefault="00586561" w:rsidP="00241A4A">
            <w:pPr>
              <w:spacing w:after="0" w:line="240" w:lineRule="auto"/>
              <w:jc w:val="right"/>
              <w:rPr>
                <w:ins w:id="1609" w:author="Jujia Li" w:date="2025-08-25T17:15:00Z" w16du:dateUtc="2025-08-25T22:15:00Z"/>
                <w:rFonts w:ascii="Times New Roman" w:eastAsia="Times New Roman" w:hAnsi="Times New Roman" w:cs="Times New Roman"/>
                <w:color w:val="000000"/>
                <w:kern w:val="0"/>
                <w:sz w:val="18"/>
                <w:szCs w:val="18"/>
                <w14:ligatures w14:val="none"/>
              </w:rPr>
            </w:pPr>
            <w:ins w:id="1610" w:author="Jujia Li" w:date="2025-08-25T17:15:00Z" w16du:dateUtc="2025-08-25T22:15:00Z">
              <w:r w:rsidRPr="00B17B5A">
                <w:rPr>
                  <w:rFonts w:ascii="Times New Roman" w:eastAsia="Times New Roman" w:hAnsi="Times New Roman" w:cs="Times New Roman"/>
                  <w:color w:val="000000"/>
                  <w:kern w:val="0"/>
                  <w:sz w:val="18"/>
                  <w:szCs w:val="18"/>
                  <w14:ligatures w14:val="none"/>
                </w:rPr>
                <w:t>105842</w:t>
              </w:r>
            </w:ins>
          </w:p>
        </w:tc>
        <w:tc>
          <w:tcPr>
            <w:tcW w:w="800" w:type="dxa"/>
            <w:noWrap/>
            <w:vAlign w:val="bottom"/>
            <w:hideMark/>
            <w:tcPrChange w:id="1611" w:author="Jujia Li" w:date="2025-08-25T17:17:00Z" w16du:dateUtc="2025-08-25T22:17:00Z">
              <w:tcPr>
                <w:tcW w:w="800" w:type="dxa"/>
                <w:tcBorders>
                  <w:top w:val="nil"/>
                  <w:left w:val="nil"/>
                  <w:bottom w:val="nil"/>
                  <w:right w:val="nil"/>
                </w:tcBorders>
                <w:noWrap/>
                <w:vAlign w:val="bottom"/>
                <w:hideMark/>
              </w:tcPr>
            </w:tcPrChange>
          </w:tcPr>
          <w:p w14:paraId="7EA74DE6" w14:textId="77777777" w:rsidR="00586561" w:rsidRPr="00B17B5A" w:rsidRDefault="00586561" w:rsidP="00241A4A">
            <w:pPr>
              <w:spacing w:after="0" w:line="240" w:lineRule="auto"/>
              <w:jc w:val="right"/>
              <w:rPr>
                <w:ins w:id="1612" w:author="Jujia Li" w:date="2025-08-25T17:15:00Z" w16du:dateUtc="2025-08-25T22:15:00Z"/>
                <w:rFonts w:ascii="Times New Roman" w:eastAsia="Times New Roman" w:hAnsi="Times New Roman" w:cs="Times New Roman"/>
                <w:color w:val="000000"/>
                <w:kern w:val="0"/>
                <w:sz w:val="18"/>
                <w:szCs w:val="18"/>
                <w14:ligatures w14:val="none"/>
              </w:rPr>
            </w:pPr>
            <w:ins w:id="1613" w:author="Jujia Li" w:date="2025-08-25T17:15:00Z" w16du:dateUtc="2025-08-25T22:15:00Z">
              <w:r w:rsidRPr="00B17B5A">
                <w:rPr>
                  <w:rFonts w:ascii="Times New Roman" w:eastAsia="Times New Roman" w:hAnsi="Times New Roman" w:cs="Times New Roman"/>
                  <w:color w:val="000000"/>
                  <w:kern w:val="0"/>
                  <w:sz w:val="18"/>
                  <w:szCs w:val="18"/>
                  <w14:ligatures w14:val="none"/>
                </w:rPr>
                <w:t>1.12</w:t>
              </w:r>
            </w:ins>
          </w:p>
        </w:tc>
        <w:tc>
          <w:tcPr>
            <w:tcW w:w="800" w:type="dxa"/>
            <w:noWrap/>
            <w:vAlign w:val="bottom"/>
            <w:hideMark/>
            <w:tcPrChange w:id="1614" w:author="Jujia Li" w:date="2025-08-25T17:17:00Z" w16du:dateUtc="2025-08-25T22:17:00Z">
              <w:tcPr>
                <w:tcW w:w="800" w:type="dxa"/>
                <w:tcBorders>
                  <w:top w:val="nil"/>
                  <w:left w:val="nil"/>
                  <w:bottom w:val="nil"/>
                  <w:right w:val="nil"/>
                </w:tcBorders>
                <w:noWrap/>
                <w:vAlign w:val="bottom"/>
                <w:hideMark/>
              </w:tcPr>
            </w:tcPrChange>
          </w:tcPr>
          <w:p w14:paraId="73647F84" w14:textId="77777777" w:rsidR="00586561" w:rsidRPr="00B17B5A" w:rsidRDefault="00586561" w:rsidP="00241A4A">
            <w:pPr>
              <w:spacing w:after="0" w:line="240" w:lineRule="auto"/>
              <w:jc w:val="right"/>
              <w:rPr>
                <w:ins w:id="1615" w:author="Jujia Li" w:date="2025-08-25T17:15:00Z" w16du:dateUtc="2025-08-25T22:15:00Z"/>
                <w:rFonts w:ascii="Times New Roman" w:eastAsia="Times New Roman" w:hAnsi="Times New Roman" w:cs="Times New Roman"/>
                <w:color w:val="000000"/>
                <w:kern w:val="0"/>
                <w:sz w:val="18"/>
                <w:szCs w:val="18"/>
                <w14:ligatures w14:val="none"/>
              </w:rPr>
            </w:pPr>
            <w:ins w:id="1616" w:author="Jujia Li" w:date="2025-08-25T17:15:00Z" w16du:dateUtc="2025-08-25T22:15:00Z">
              <w:r w:rsidRPr="00B17B5A">
                <w:rPr>
                  <w:rFonts w:ascii="Times New Roman" w:eastAsia="Times New Roman" w:hAnsi="Times New Roman" w:cs="Times New Roman"/>
                  <w:color w:val="000000"/>
                  <w:kern w:val="0"/>
                  <w:sz w:val="18"/>
                  <w:szCs w:val="18"/>
                  <w14:ligatures w14:val="none"/>
                </w:rPr>
                <w:t>96177</w:t>
              </w:r>
            </w:ins>
          </w:p>
        </w:tc>
        <w:tc>
          <w:tcPr>
            <w:tcW w:w="800" w:type="dxa"/>
            <w:noWrap/>
            <w:vAlign w:val="bottom"/>
            <w:hideMark/>
            <w:tcPrChange w:id="1617" w:author="Jujia Li" w:date="2025-08-25T17:17:00Z" w16du:dateUtc="2025-08-25T22:17:00Z">
              <w:tcPr>
                <w:tcW w:w="800" w:type="dxa"/>
                <w:tcBorders>
                  <w:top w:val="nil"/>
                  <w:left w:val="nil"/>
                  <w:bottom w:val="nil"/>
                  <w:right w:val="nil"/>
                </w:tcBorders>
                <w:noWrap/>
                <w:vAlign w:val="bottom"/>
                <w:hideMark/>
              </w:tcPr>
            </w:tcPrChange>
          </w:tcPr>
          <w:p w14:paraId="717CDAAB" w14:textId="77777777" w:rsidR="00586561" w:rsidRPr="00B17B5A" w:rsidRDefault="00586561" w:rsidP="00241A4A">
            <w:pPr>
              <w:spacing w:after="0" w:line="240" w:lineRule="auto"/>
              <w:jc w:val="right"/>
              <w:rPr>
                <w:ins w:id="1618" w:author="Jujia Li" w:date="2025-08-25T17:15:00Z" w16du:dateUtc="2025-08-25T22:15:00Z"/>
                <w:rFonts w:ascii="Times New Roman" w:eastAsia="Times New Roman" w:hAnsi="Times New Roman" w:cs="Times New Roman"/>
                <w:color w:val="000000"/>
                <w:kern w:val="0"/>
                <w:sz w:val="18"/>
                <w:szCs w:val="18"/>
                <w14:ligatures w14:val="none"/>
              </w:rPr>
            </w:pPr>
            <w:ins w:id="1619" w:author="Jujia Li" w:date="2025-08-25T17:15:00Z" w16du:dateUtc="2025-08-25T22:15:00Z">
              <w:r w:rsidRPr="00B17B5A">
                <w:rPr>
                  <w:rFonts w:ascii="Times New Roman" w:eastAsia="Times New Roman" w:hAnsi="Times New Roman" w:cs="Times New Roman"/>
                  <w:color w:val="000000"/>
                  <w:kern w:val="0"/>
                  <w:sz w:val="18"/>
                  <w:szCs w:val="18"/>
                  <w14:ligatures w14:val="none"/>
                </w:rPr>
                <w:t>115263</w:t>
              </w:r>
            </w:ins>
          </w:p>
        </w:tc>
        <w:tc>
          <w:tcPr>
            <w:tcW w:w="800" w:type="dxa"/>
            <w:noWrap/>
            <w:vAlign w:val="bottom"/>
            <w:hideMark/>
            <w:tcPrChange w:id="1620" w:author="Jujia Li" w:date="2025-08-25T17:17:00Z" w16du:dateUtc="2025-08-25T22:17:00Z">
              <w:tcPr>
                <w:tcW w:w="800" w:type="dxa"/>
                <w:tcBorders>
                  <w:top w:val="nil"/>
                  <w:left w:val="nil"/>
                  <w:bottom w:val="nil"/>
                  <w:right w:val="nil"/>
                </w:tcBorders>
                <w:noWrap/>
                <w:vAlign w:val="bottom"/>
                <w:hideMark/>
              </w:tcPr>
            </w:tcPrChange>
          </w:tcPr>
          <w:p w14:paraId="5DDDCBBA" w14:textId="77777777" w:rsidR="00586561" w:rsidRPr="00B17B5A" w:rsidRDefault="00586561" w:rsidP="00241A4A">
            <w:pPr>
              <w:spacing w:after="0" w:line="240" w:lineRule="auto"/>
              <w:jc w:val="right"/>
              <w:rPr>
                <w:ins w:id="1621" w:author="Jujia Li" w:date="2025-08-25T17:15:00Z" w16du:dateUtc="2025-08-25T22:15:00Z"/>
                <w:rFonts w:ascii="Times New Roman" w:eastAsia="Times New Roman" w:hAnsi="Times New Roman" w:cs="Times New Roman"/>
                <w:color w:val="000000"/>
                <w:kern w:val="0"/>
                <w:sz w:val="18"/>
                <w:szCs w:val="18"/>
                <w14:ligatures w14:val="none"/>
              </w:rPr>
            </w:pPr>
            <w:ins w:id="1622" w:author="Jujia Li" w:date="2025-08-25T17:15:00Z" w16du:dateUtc="2025-08-25T22:15:00Z">
              <w:r w:rsidRPr="00B17B5A">
                <w:rPr>
                  <w:rFonts w:ascii="Times New Roman" w:eastAsia="Times New Roman" w:hAnsi="Times New Roman" w:cs="Times New Roman"/>
                  <w:color w:val="000000"/>
                  <w:kern w:val="0"/>
                  <w:sz w:val="18"/>
                  <w:szCs w:val="18"/>
                  <w14:ligatures w14:val="none"/>
                </w:rPr>
                <w:t>1.20</w:t>
              </w:r>
            </w:ins>
          </w:p>
        </w:tc>
        <w:tc>
          <w:tcPr>
            <w:tcW w:w="800" w:type="dxa"/>
            <w:noWrap/>
            <w:vAlign w:val="bottom"/>
            <w:hideMark/>
            <w:tcPrChange w:id="1623" w:author="Jujia Li" w:date="2025-08-25T17:17:00Z" w16du:dateUtc="2025-08-25T22:17:00Z">
              <w:tcPr>
                <w:tcW w:w="800" w:type="dxa"/>
                <w:tcBorders>
                  <w:top w:val="nil"/>
                  <w:left w:val="nil"/>
                  <w:bottom w:val="nil"/>
                  <w:right w:val="nil"/>
                </w:tcBorders>
                <w:noWrap/>
                <w:vAlign w:val="bottom"/>
                <w:hideMark/>
              </w:tcPr>
            </w:tcPrChange>
          </w:tcPr>
          <w:p w14:paraId="20DD9748" w14:textId="77777777" w:rsidR="00586561" w:rsidRPr="00B17B5A" w:rsidRDefault="00586561" w:rsidP="00241A4A">
            <w:pPr>
              <w:spacing w:after="0" w:line="240" w:lineRule="auto"/>
              <w:jc w:val="right"/>
              <w:rPr>
                <w:ins w:id="1624" w:author="Jujia Li" w:date="2025-08-25T17:15:00Z" w16du:dateUtc="2025-08-25T22:15:00Z"/>
                <w:rFonts w:ascii="Times New Roman" w:eastAsia="Times New Roman" w:hAnsi="Times New Roman" w:cs="Times New Roman"/>
                <w:color w:val="000000"/>
                <w:kern w:val="0"/>
                <w:sz w:val="18"/>
                <w:szCs w:val="18"/>
                <w14:ligatures w14:val="none"/>
              </w:rPr>
            </w:pPr>
            <w:ins w:id="1625" w:author="Jujia Li" w:date="2025-08-25T17:15:00Z" w16du:dateUtc="2025-08-25T22:15:00Z">
              <w:r w:rsidRPr="00B17B5A">
                <w:rPr>
                  <w:rFonts w:ascii="Times New Roman" w:eastAsia="Times New Roman" w:hAnsi="Times New Roman" w:cs="Times New Roman"/>
                  <w:color w:val="000000"/>
                  <w:kern w:val="0"/>
                  <w:sz w:val="18"/>
                  <w:szCs w:val="18"/>
                  <w14:ligatures w14:val="none"/>
                </w:rPr>
                <w:t>98915</w:t>
              </w:r>
            </w:ins>
          </w:p>
        </w:tc>
        <w:tc>
          <w:tcPr>
            <w:tcW w:w="800" w:type="dxa"/>
            <w:noWrap/>
            <w:vAlign w:val="bottom"/>
            <w:hideMark/>
            <w:tcPrChange w:id="1626" w:author="Jujia Li" w:date="2025-08-25T17:17:00Z" w16du:dateUtc="2025-08-25T22:17:00Z">
              <w:tcPr>
                <w:tcW w:w="800" w:type="dxa"/>
                <w:tcBorders>
                  <w:top w:val="nil"/>
                  <w:left w:val="nil"/>
                  <w:bottom w:val="nil"/>
                  <w:right w:val="nil"/>
                </w:tcBorders>
                <w:noWrap/>
                <w:vAlign w:val="bottom"/>
                <w:hideMark/>
              </w:tcPr>
            </w:tcPrChange>
          </w:tcPr>
          <w:p w14:paraId="70017088" w14:textId="77777777" w:rsidR="00586561" w:rsidRPr="00B17B5A" w:rsidRDefault="00586561" w:rsidP="00241A4A">
            <w:pPr>
              <w:spacing w:after="0" w:line="240" w:lineRule="auto"/>
              <w:jc w:val="right"/>
              <w:rPr>
                <w:ins w:id="1627" w:author="Jujia Li" w:date="2025-08-25T17:15:00Z" w16du:dateUtc="2025-08-25T22:15:00Z"/>
                <w:rFonts w:ascii="Times New Roman" w:eastAsia="Times New Roman" w:hAnsi="Times New Roman" w:cs="Times New Roman"/>
                <w:color w:val="000000"/>
                <w:kern w:val="0"/>
                <w:sz w:val="18"/>
                <w:szCs w:val="18"/>
                <w14:ligatures w14:val="none"/>
              </w:rPr>
            </w:pPr>
            <w:ins w:id="1628" w:author="Jujia Li" w:date="2025-08-25T17:15:00Z" w16du:dateUtc="2025-08-25T22:15:00Z">
              <w:r w:rsidRPr="00B17B5A">
                <w:rPr>
                  <w:rFonts w:ascii="Times New Roman" w:eastAsia="Times New Roman" w:hAnsi="Times New Roman" w:cs="Times New Roman"/>
                  <w:color w:val="000000"/>
                  <w:kern w:val="0"/>
                  <w:sz w:val="18"/>
                  <w:szCs w:val="18"/>
                  <w14:ligatures w14:val="none"/>
                </w:rPr>
                <w:t>119296</w:t>
              </w:r>
            </w:ins>
          </w:p>
        </w:tc>
        <w:tc>
          <w:tcPr>
            <w:tcW w:w="800" w:type="dxa"/>
            <w:noWrap/>
            <w:vAlign w:val="bottom"/>
            <w:hideMark/>
            <w:tcPrChange w:id="1629" w:author="Jujia Li" w:date="2025-08-25T17:17:00Z" w16du:dateUtc="2025-08-25T22:17:00Z">
              <w:tcPr>
                <w:tcW w:w="800" w:type="dxa"/>
                <w:tcBorders>
                  <w:top w:val="nil"/>
                  <w:left w:val="nil"/>
                  <w:bottom w:val="nil"/>
                  <w:right w:val="nil"/>
                </w:tcBorders>
                <w:noWrap/>
                <w:vAlign w:val="bottom"/>
                <w:hideMark/>
              </w:tcPr>
            </w:tcPrChange>
          </w:tcPr>
          <w:p w14:paraId="02470746" w14:textId="77777777" w:rsidR="00586561" w:rsidRPr="00B17B5A" w:rsidRDefault="00586561" w:rsidP="00241A4A">
            <w:pPr>
              <w:spacing w:after="0" w:line="240" w:lineRule="auto"/>
              <w:jc w:val="right"/>
              <w:rPr>
                <w:ins w:id="1630" w:author="Jujia Li" w:date="2025-08-25T17:15:00Z" w16du:dateUtc="2025-08-25T22:15:00Z"/>
                <w:rFonts w:ascii="Times New Roman" w:eastAsia="Times New Roman" w:hAnsi="Times New Roman" w:cs="Times New Roman"/>
                <w:color w:val="000000"/>
                <w:kern w:val="0"/>
                <w:sz w:val="18"/>
                <w:szCs w:val="18"/>
                <w14:ligatures w14:val="none"/>
              </w:rPr>
            </w:pPr>
            <w:ins w:id="1631" w:author="Jujia Li" w:date="2025-08-25T17:15:00Z" w16du:dateUtc="2025-08-25T22:15:00Z">
              <w:r w:rsidRPr="00B17B5A">
                <w:rPr>
                  <w:rFonts w:ascii="Times New Roman" w:eastAsia="Times New Roman" w:hAnsi="Times New Roman" w:cs="Times New Roman"/>
                  <w:color w:val="000000"/>
                  <w:kern w:val="0"/>
                  <w:sz w:val="18"/>
                  <w:szCs w:val="18"/>
                  <w14:ligatures w14:val="none"/>
                </w:rPr>
                <w:t>1.21</w:t>
              </w:r>
            </w:ins>
          </w:p>
        </w:tc>
        <w:tc>
          <w:tcPr>
            <w:tcW w:w="891" w:type="dxa"/>
            <w:noWrap/>
            <w:vAlign w:val="bottom"/>
            <w:hideMark/>
            <w:tcPrChange w:id="1632" w:author="Jujia Li" w:date="2025-08-25T17:17:00Z" w16du:dateUtc="2025-08-25T22:17:00Z">
              <w:tcPr>
                <w:tcW w:w="891" w:type="dxa"/>
                <w:tcBorders>
                  <w:top w:val="nil"/>
                  <w:left w:val="nil"/>
                  <w:bottom w:val="nil"/>
                  <w:right w:val="nil"/>
                </w:tcBorders>
                <w:noWrap/>
                <w:vAlign w:val="bottom"/>
                <w:hideMark/>
              </w:tcPr>
            </w:tcPrChange>
          </w:tcPr>
          <w:p w14:paraId="79EEB143" w14:textId="77777777" w:rsidR="00586561" w:rsidRPr="00B17B5A" w:rsidRDefault="00586561" w:rsidP="00241A4A">
            <w:pPr>
              <w:spacing w:after="0" w:line="240" w:lineRule="auto"/>
              <w:jc w:val="right"/>
              <w:rPr>
                <w:ins w:id="1633" w:author="Jujia Li" w:date="2025-08-25T17:15:00Z" w16du:dateUtc="2025-08-25T22:15:00Z"/>
                <w:rFonts w:ascii="Times New Roman" w:eastAsia="Times New Roman" w:hAnsi="Times New Roman" w:cs="Times New Roman"/>
                <w:color w:val="000000"/>
                <w:kern w:val="0"/>
                <w:sz w:val="18"/>
                <w:szCs w:val="18"/>
                <w14:ligatures w14:val="none"/>
              </w:rPr>
            </w:pPr>
            <w:ins w:id="1634" w:author="Jujia Li" w:date="2025-08-25T17:15:00Z" w16du:dateUtc="2025-08-25T22:15:00Z">
              <w:r w:rsidRPr="00B17B5A">
                <w:rPr>
                  <w:rFonts w:ascii="Times New Roman" w:eastAsia="Times New Roman" w:hAnsi="Times New Roman" w:cs="Times New Roman"/>
                  <w:color w:val="000000"/>
                  <w:kern w:val="0"/>
                  <w:sz w:val="18"/>
                  <w:szCs w:val="18"/>
                  <w14:ligatures w14:val="none"/>
                </w:rPr>
                <w:t>425279</w:t>
              </w:r>
            </w:ins>
          </w:p>
        </w:tc>
        <w:tc>
          <w:tcPr>
            <w:tcW w:w="977" w:type="dxa"/>
            <w:noWrap/>
            <w:vAlign w:val="bottom"/>
            <w:hideMark/>
            <w:tcPrChange w:id="1635" w:author="Jujia Li" w:date="2025-08-25T17:17:00Z" w16du:dateUtc="2025-08-25T22:17:00Z">
              <w:tcPr>
                <w:tcW w:w="977" w:type="dxa"/>
                <w:tcBorders>
                  <w:top w:val="nil"/>
                  <w:left w:val="nil"/>
                  <w:bottom w:val="nil"/>
                  <w:right w:val="nil"/>
                </w:tcBorders>
                <w:noWrap/>
                <w:vAlign w:val="bottom"/>
                <w:hideMark/>
              </w:tcPr>
            </w:tcPrChange>
          </w:tcPr>
          <w:p w14:paraId="55135752" w14:textId="77777777" w:rsidR="00586561" w:rsidRPr="00B17B5A" w:rsidRDefault="00586561" w:rsidP="00241A4A">
            <w:pPr>
              <w:spacing w:after="0" w:line="240" w:lineRule="auto"/>
              <w:jc w:val="right"/>
              <w:rPr>
                <w:ins w:id="1636" w:author="Jujia Li" w:date="2025-08-25T17:15:00Z" w16du:dateUtc="2025-08-25T22:15:00Z"/>
                <w:rFonts w:ascii="Times New Roman" w:eastAsia="Times New Roman" w:hAnsi="Times New Roman" w:cs="Times New Roman"/>
                <w:color w:val="000000"/>
                <w:kern w:val="0"/>
                <w:sz w:val="18"/>
                <w:szCs w:val="18"/>
                <w14:ligatures w14:val="none"/>
              </w:rPr>
            </w:pPr>
            <w:ins w:id="1637" w:author="Jujia Li" w:date="2025-08-25T17:15:00Z" w16du:dateUtc="2025-08-25T22:15:00Z">
              <w:r w:rsidRPr="00B17B5A">
                <w:rPr>
                  <w:rFonts w:ascii="Times New Roman" w:eastAsia="Times New Roman" w:hAnsi="Times New Roman" w:cs="Times New Roman"/>
                  <w:color w:val="000000"/>
                  <w:kern w:val="0"/>
                  <w:sz w:val="18"/>
                  <w:szCs w:val="18"/>
                  <w14:ligatures w14:val="none"/>
                </w:rPr>
                <w:t>1.11</w:t>
              </w:r>
            </w:ins>
          </w:p>
        </w:tc>
      </w:tr>
      <w:tr w:rsidR="00586561" w:rsidRPr="00D80767" w14:paraId="32E8BA05" w14:textId="77777777" w:rsidTr="0083524D">
        <w:trPr>
          <w:trHeight w:val="300"/>
          <w:ins w:id="1638" w:author="Jujia Li" w:date="2025-08-25T17:15:00Z"/>
          <w:trPrChange w:id="1639" w:author="Jujia Li" w:date="2025-08-25T17:17:00Z" w16du:dateUtc="2025-08-25T22:17:00Z">
            <w:trPr>
              <w:trHeight w:val="300"/>
            </w:trPr>
          </w:trPrChange>
        </w:trPr>
        <w:tc>
          <w:tcPr>
            <w:tcW w:w="1608" w:type="dxa"/>
            <w:noWrap/>
            <w:vAlign w:val="bottom"/>
            <w:hideMark/>
            <w:tcPrChange w:id="1640" w:author="Jujia Li" w:date="2025-08-25T17:17:00Z" w16du:dateUtc="2025-08-25T22:17:00Z">
              <w:tcPr>
                <w:tcW w:w="1608" w:type="dxa"/>
                <w:tcBorders>
                  <w:top w:val="nil"/>
                  <w:left w:val="nil"/>
                  <w:bottom w:val="nil"/>
                  <w:right w:val="nil"/>
                </w:tcBorders>
                <w:noWrap/>
                <w:vAlign w:val="bottom"/>
                <w:hideMark/>
              </w:tcPr>
            </w:tcPrChange>
          </w:tcPr>
          <w:p w14:paraId="29FD0282" w14:textId="77777777" w:rsidR="00586561" w:rsidRPr="00B17B5A" w:rsidRDefault="00586561" w:rsidP="00241A4A">
            <w:pPr>
              <w:spacing w:after="0" w:line="240" w:lineRule="auto"/>
              <w:rPr>
                <w:ins w:id="1641" w:author="Jujia Li" w:date="2025-08-25T17:15:00Z" w16du:dateUtc="2025-08-25T22:15:00Z"/>
                <w:rFonts w:ascii="Times New Roman" w:eastAsia="Times New Roman" w:hAnsi="Times New Roman" w:cs="Times New Roman"/>
                <w:color w:val="000000"/>
                <w:kern w:val="0"/>
                <w:sz w:val="20"/>
                <w:szCs w:val="20"/>
                <w14:ligatures w14:val="none"/>
              </w:rPr>
            </w:pPr>
            <w:ins w:id="1642" w:author="Jujia Li" w:date="2025-08-25T17:15:00Z" w16du:dateUtc="2025-08-25T22:15:00Z">
              <w:r w:rsidRPr="00B17B5A">
                <w:rPr>
                  <w:rFonts w:ascii="Times New Roman" w:eastAsia="Times New Roman" w:hAnsi="Times New Roman" w:cs="Times New Roman"/>
                  <w:color w:val="000000"/>
                  <w:kern w:val="0"/>
                  <w:sz w:val="20"/>
                  <w:szCs w:val="20"/>
                  <w14:ligatures w14:val="none"/>
                </w:rPr>
                <w:t>MADISON</w:t>
              </w:r>
            </w:ins>
          </w:p>
        </w:tc>
        <w:tc>
          <w:tcPr>
            <w:tcW w:w="799" w:type="dxa"/>
            <w:noWrap/>
            <w:vAlign w:val="bottom"/>
            <w:hideMark/>
            <w:tcPrChange w:id="1643" w:author="Jujia Li" w:date="2025-08-25T17:17:00Z" w16du:dateUtc="2025-08-25T22:17:00Z">
              <w:tcPr>
                <w:tcW w:w="799" w:type="dxa"/>
                <w:tcBorders>
                  <w:top w:val="nil"/>
                  <w:left w:val="nil"/>
                  <w:bottom w:val="nil"/>
                  <w:right w:val="nil"/>
                </w:tcBorders>
                <w:noWrap/>
                <w:vAlign w:val="bottom"/>
                <w:hideMark/>
              </w:tcPr>
            </w:tcPrChange>
          </w:tcPr>
          <w:p w14:paraId="6A55FF07" w14:textId="77777777" w:rsidR="00586561" w:rsidRPr="00B17B5A" w:rsidRDefault="00586561" w:rsidP="00241A4A">
            <w:pPr>
              <w:spacing w:after="0" w:line="240" w:lineRule="auto"/>
              <w:jc w:val="right"/>
              <w:rPr>
                <w:ins w:id="1644" w:author="Jujia Li" w:date="2025-08-25T17:15:00Z" w16du:dateUtc="2025-08-25T22:15:00Z"/>
                <w:rFonts w:ascii="Times New Roman" w:eastAsia="Times New Roman" w:hAnsi="Times New Roman" w:cs="Times New Roman"/>
                <w:color w:val="000000"/>
                <w:kern w:val="0"/>
                <w:sz w:val="18"/>
                <w:szCs w:val="18"/>
                <w14:ligatures w14:val="none"/>
              </w:rPr>
            </w:pPr>
            <w:ins w:id="1645" w:author="Jujia Li" w:date="2025-08-25T17:15:00Z" w16du:dateUtc="2025-08-25T22:15:00Z">
              <w:r w:rsidRPr="00B17B5A">
                <w:rPr>
                  <w:rFonts w:ascii="Times New Roman" w:eastAsia="Times New Roman" w:hAnsi="Times New Roman" w:cs="Times New Roman"/>
                  <w:color w:val="000000"/>
                  <w:kern w:val="0"/>
                  <w:sz w:val="18"/>
                  <w:szCs w:val="18"/>
                  <w14:ligatures w14:val="none"/>
                </w:rPr>
                <w:t>356729</w:t>
              </w:r>
            </w:ins>
          </w:p>
        </w:tc>
        <w:tc>
          <w:tcPr>
            <w:tcW w:w="799" w:type="dxa"/>
            <w:noWrap/>
            <w:vAlign w:val="bottom"/>
            <w:hideMark/>
            <w:tcPrChange w:id="1646" w:author="Jujia Li" w:date="2025-08-25T17:17:00Z" w16du:dateUtc="2025-08-25T22:17:00Z">
              <w:tcPr>
                <w:tcW w:w="799" w:type="dxa"/>
                <w:tcBorders>
                  <w:top w:val="nil"/>
                  <w:left w:val="nil"/>
                  <w:bottom w:val="nil"/>
                  <w:right w:val="nil"/>
                </w:tcBorders>
                <w:noWrap/>
                <w:vAlign w:val="bottom"/>
                <w:hideMark/>
              </w:tcPr>
            </w:tcPrChange>
          </w:tcPr>
          <w:p w14:paraId="0025AC87" w14:textId="77777777" w:rsidR="00586561" w:rsidRPr="00B17B5A" w:rsidRDefault="00586561" w:rsidP="00241A4A">
            <w:pPr>
              <w:spacing w:after="0" w:line="240" w:lineRule="auto"/>
              <w:jc w:val="right"/>
              <w:rPr>
                <w:ins w:id="1647" w:author="Jujia Li" w:date="2025-08-25T17:15:00Z" w16du:dateUtc="2025-08-25T22:15:00Z"/>
                <w:rFonts w:ascii="Times New Roman" w:eastAsia="Times New Roman" w:hAnsi="Times New Roman" w:cs="Times New Roman"/>
                <w:color w:val="000000"/>
                <w:kern w:val="0"/>
                <w:sz w:val="18"/>
                <w:szCs w:val="18"/>
                <w14:ligatures w14:val="none"/>
              </w:rPr>
            </w:pPr>
            <w:ins w:id="1648" w:author="Jujia Li" w:date="2025-08-25T17:15:00Z" w16du:dateUtc="2025-08-25T22:15:00Z">
              <w:r w:rsidRPr="00B17B5A">
                <w:rPr>
                  <w:rFonts w:ascii="Times New Roman" w:eastAsia="Times New Roman" w:hAnsi="Times New Roman" w:cs="Times New Roman"/>
                  <w:color w:val="000000"/>
                  <w:kern w:val="0"/>
                  <w:sz w:val="18"/>
                  <w:szCs w:val="18"/>
                  <w14:ligatures w14:val="none"/>
                </w:rPr>
                <w:t>191812</w:t>
              </w:r>
            </w:ins>
          </w:p>
        </w:tc>
        <w:tc>
          <w:tcPr>
            <w:tcW w:w="688" w:type="dxa"/>
            <w:noWrap/>
            <w:vAlign w:val="bottom"/>
            <w:hideMark/>
            <w:tcPrChange w:id="1649" w:author="Jujia Li" w:date="2025-08-25T17:17:00Z" w16du:dateUtc="2025-08-25T22:17:00Z">
              <w:tcPr>
                <w:tcW w:w="688" w:type="dxa"/>
                <w:tcBorders>
                  <w:top w:val="nil"/>
                  <w:left w:val="nil"/>
                  <w:bottom w:val="nil"/>
                  <w:right w:val="nil"/>
                </w:tcBorders>
                <w:noWrap/>
                <w:vAlign w:val="bottom"/>
                <w:hideMark/>
              </w:tcPr>
            </w:tcPrChange>
          </w:tcPr>
          <w:p w14:paraId="4058699F" w14:textId="77777777" w:rsidR="00586561" w:rsidRPr="00B17B5A" w:rsidRDefault="00586561" w:rsidP="00241A4A">
            <w:pPr>
              <w:spacing w:after="0" w:line="240" w:lineRule="auto"/>
              <w:jc w:val="right"/>
              <w:rPr>
                <w:ins w:id="1650" w:author="Jujia Li" w:date="2025-08-25T17:15:00Z" w16du:dateUtc="2025-08-25T22:15:00Z"/>
                <w:rFonts w:ascii="Times New Roman" w:eastAsia="Times New Roman" w:hAnsi="Times New Roman" w:cs="Times New Roman"/>
                <w:color w:val="000000"/>
                <w:kern w:val="0"/>
                <w:sz w:val="18"/>
                <w:szCs w:val="18"/>
                <w14:ligatures w14:val="none"/>
              </w:rPr>
            </w:pPr>
            <w:ins w:id="1651" w:author="Jujia Li" w:date="2025-08-25T17:15:00Z" w16du:dateUtc="2025-08-25T22:15:00Z">
              <w:r w:rsidRPr="00B17B5A">
                <w:rPr>
                  <w:rFonts w:ascii="Times New Roman" w:eastAsia="Times New Roman" w:hAnsi="Times New Roman" w:cs="Times New Roman"/>
                  <w:color w:val="000000"/>
                  <w:kern w:val="0"/>
                  <w:sz w:val="18"/>
                  <w:szCs w:val="18"/>
                  <w14:ligatures w14:val="none"/>
                </w:rPr>
                <w:t>0.54</w:t>
              </w:r>
            </w:ins>
          </w:p>
        </w:tc>
        <w:tc>
          <w:tcPr>
            <w:tcW w:w="799" w:type="dxa"/>
            <w:noWrap/>
            <w:vAlign w:val="bottom"/>
            <w:hideMark/>
            <w:tcPrChange w:id="1652" w:author="Jujia Li" w:date="2025-08-25T17:17:00Z" w16du:dateUtc="2025-08-25T22:17:00Z">
              <w:tcPr>
                <w:tcW w:w="799" w:type="dxa"/>
                <w:tcBorders>
                  <w:top w:val="nil"/>
                  <w:left w:val="nil"/>
                  <w:bottom w:val="nil"/>
                  <w:right w:val="nil"/>
                </w:tcBorders>
                <w:noWrap/>
                <w:vAlign w:val="bottom"/>
                <w:hideMark/>
              </w:tcPr>
            </w:tcPrChange>
          </w:tcPr>
          <w:p w14:paraId="1AD8C38B" w14:textId="77777777" w:rsidR="00586561" w:rsidRPr="00B17B5A" w:rsidRDefault="00586561" w:rsidP="00241A4A">
            <w:pPr>
              <w:spacing w:after="0" w:line="240" w:lineRule="auto"/>
              <w:jc w:val="right"/>
              <w:rPr>
                <w:ins w:id="1653" w:author="Jujia Li" w:date="2025-08-25T17:15:00Z" w16du:dateUtc="2025-08-25T22:15:00Z"/>
                <w:rFonts w:ascii="Times New Roman" w:eastAsia="Times New Roman" w:hAnsi="Times New Roman" w:cs="Times New Roman"/>
                <w:color w:val="000000"/>
                <w:kern w:val="0"/>
                <w:sz w:val="18"/>
                <w:szCs w:val="18"/>
                <w14:ligatures w14:val="none"/>
              </w:rPr>
            </w:pPr>
            <w:ins w:id="1654" w:author="Jujia Li" w:date="2025-08-25T17:15:00Z" w16du:dateUtc="2025-08-25T22:15:00Z">
              <w:r w:rsidRPr="00B17B5A">
                <w:rPr>
                  <w:rFonts w:ascii="Times New Roman" w:eastAsia="Times New Roman" w:hAnsi="Times New Roman" w:cs="Times New Roman"/>
                  <w:color w:val="000000"/>
                  <w:kern w:val="0"/>
                  <w:sz w:val="18"/>
                  <w:szCs w:val="18"/>
                  <w14:ligatures w14:val="none"/>
                </w:rPr>
                <w:t>361762</w:t>
              </w:r>
            </w:ins>
          </w:p>
        </w:tc>
        <w:tc>
          <w:tcPr>
            <w:tcW w:w="799" w:type="dxa"/>
            <w:noWrap/>
            <w:vAlign w:val="bottom"/>
            <w:hideMark/>
            <w:tcPrChange w:id="1655" w:author="Jujia Li" w:date="2025-08-25T17:17:00Z" w16du:dateUtc="2025-08-25T22:17:00Z">
              <w:tcPr>
                <w:tcW w:w="799" w:type="dxa"/>
                <w:tcBorders>
                  <w:top w:val="nil"/>
                  <w:left w:val="nil"/>
                  <w:bottom w:val="nil"/>
                  <w:right w:val="nil"/>
                </w:tcBorders>
                <w:noWrap/>
                <w:vAlign w:val="bottom"/>
                <w:hideMark/>
              </w:tcPr>
            </w:tcPrChange>
          </w:tcPr>
          <w:p w14:paraId="08D27800" w14:textId="77777777" w:rsidR="00586561" w:rsidRPr="00B17B5A" w:rsidRDefault="00586561" w:rsidP="00241A4A">
            <w:pPr>
              <w:spacing w:after="0" w:line="240" w:lineRule="auto"/>
              <w:jc w:val="right"/>
              <w:rPr>
                <w:ins w:id="1656" w:author="Jujia Li" w:date="2025-08-25T17:15:00Z" w16du:dateUtc="2025-08-25T22:15:00Z"/>
                <w:rFonts w:ascii="Times New Roman" w:eastAsia="Times New Roman" w:hAnsi="Times New Roman" w:cs="Times New Roman"/>
                <w:color w:val="000000"/>
                <w:kern w:val="0"/>
                <w:sz w:val="18"/>
                <w:szCs w:val="18"/>
                <w14:ligatures w14:val="none"/>
              </w:rPr>
            </w:pPr>
            <w:ins w:id="1657" w:author="Jujia Li" w:date="2025-08-25T17:15:00Z" w16du:dateUtc="2025-08-25T22:15:00Z">
              <w:r w:rsidRPr="00B17B5A">
                <w:rPr>
                  <w:rFonts w:ascii="Times New Roman" w:eastAsia="Times New Roman" w:hAnsi="Times New Roman" w:cs="Times New Roman"/>
                  <w:color w:val="000000"/>
                  <w:kern w:val="0"/>
                  <w:sz w:val="18"/>
                  <w:szCs w:val="18"/>
                  <w14:ligatures w14:val="none"/>
                </w:rPr>
                <w:t>212388</w:t>
              </w:r>
            </w:ins>
          </w:p>
        </w:tc>
        <w:tc>
          <w:tcPr>
            <w:tcW w:w="800" w:type="dxa"/>
            <w:noWrap/>
            <w:vAlign w:val="bottom"/>
            <w:hideMark/>
            <w:tcPrChange w:id="1658" w:author="Jujia Li" w:date="2025-08-25T17:17:00Z" w16du:dateUtc="2025-08-25T22:17:00Z">
              <w:tcPr>
                <w:tcW w:w="800" w:type="dxa"/>
                <w:tcBorders>
                  <w:top w:val="nil"/>
                  <w:left w:val="nil"/>
                  <w:bottom w:val="nil"/>
                  <w:right w:val="nil"/>
                </w:tcBorders>
                <w:noWrap/>
                <w:vAlign w:val="bottom"/>
                <w:hideMark/>
              </w:tcPr>
            </w:tcPrChange>
          </w:tcPr>
          <w:p w14:paraId="0D525CF0" w14:textId="77777777" w:rsidR="00586561" w:rsidRPr="00B17B5A" w:rsidRDefault="00586561" w:rsidP="00241A4A">
            <w:pPr>
              <w:spacing w:after="0" w:line="240" w:lineRule="auto"/>
              <w:jc w:val="right"/>
              <w:rPr>
                <w:ins w:id="1659" w:author="Jujia Li" w:date="2025-08-25T17:15:00Z" w16du:dateUtc="2025-08-25T22:15:00Z"/>
                <w:rFonts w:ascii="Times New Roman" w:eastAsia="Times New Roman" w:hAnsi="Times New Roman" w:cs="Times New Roman"/>
                <w:color w:val="000000"/>
                <w:kern w:val="0"/>
                <w:sz w:val="18"/>
                <w:szCs w:val="18"/>
                <w14:ligatures w14:val="none"/>
              </w:rPr>
            </w:pPr>
            <w:ins w:id="1660" w:author="Jujia Li" w:date="2025-08-25T17:15:00Z" w16du:dateUtc="2025-08-25T22:15:00Z">
              <w:r w:rsidRPr="00B17B5A">
                <w:rPr>
                  <w:rFonts w:ascii="Times New Roman" w:eastAsia="Times New Roman" w:hAnsi="Times New Roman" w:cs="Times New Roman"/>
                  <w:color w:val="000000"/>
                  <w:kern w:val="0"/>
                  <w:sz w:val="18"/>
                  <w:szCs w:val="18"/>
                  <w14:ligatures w14:val="none"/>
                </w:rPr>
                <w:t>0.59</w:t>
              </w:r>
            </w:ins>
          </w:p>
        </w:tc>
        <w:tc>
          <w:tcPr>
            <w:tcW w:w="800" w:type="dxa"/>
            <w:noWrap/>
            <w:vAlign w:val="bottom"/>
            <w:hideMark/>
            <w:tcPrChange w:id="1661" w:author="Jujia Li" w:date="2025-08-25T17:17:00Z" w16du:dateUtc="2025-08-25T22:17:00Z">
              <w:tcPr>
                <w:tcW w:w="800" w:type="dxa"/>
                <w:tcBorders>
                  <w:top w:val="nil"/>
                  <w:left w:val="nil"/>
                  <w:bottom w:val="nil"/>
                  <w:right w:val="nil"/>
                </w:tcBorders>
                <w:noWrap/>
                <w:vAlign w:val="bottom"/>
                <w:hideMark/>
              </w:tcPr>
            </w:tcPrChange>
          </w:tcPr>
          <w:p w14:paraId="2BC41ADC" w14:textId="77777777" w:rsidR="00586561" w:rsidRPr="00B17B5A" w:rsidRDefault="00586561" w:rsidP="00241A4A">
            <w:pPr>
              <w:spacing w:after="0" w:line="240" w:lineRule="auto"/>
              <w:jc w:val="right"/>
              <w:rPr>
                <w:ins w:id="1662" w:author="Jujia Li" w:date="2025-08-25T17:15:00Z" w16du:dateUtc="2025-08-25T22:15:00Z"/>
                <w:rFonts w:ascii="Times New Roman" w:eastAsia="Times New Roman" w:hAnsi="Times New Roman" w:cs="Times New Roman"/>
                <w:color w:val="000000"/>
                <w:kern w:val="0"/>
                <w:sz w:val="18"/>
                <w:szCs w:val="18"/>
                <w14:ligatures w14:val="none"/>
              </w:rPr>
            </w:pPr>
            <w:ins w:id="1663" w:author="Jujia Li" w:date="2025-08-25T17:15:00Z" w16du:dateUtc="2025-08-25T22:15:00Z">
              <w:r w:rsidRPr="00B17B5A">
                <w:rPr>
                  <w:rFonts w:ascii="Times New Roman" w:eastAsia="Times New Roman" w:hAnsi="Times New Roman" w:cs="Times New Roman"/>
                  <w:color w:val="000000"/>
                  <w:kern w:val="0"/>
                  <w:sz w:val="18"/>
                  <w:szCs w:val="18"/>
                  <w14:ligatures w14:val="none"/>
                </w:rPr>
                <w:t>367004</w:t>
              </w:r>
            </w:ins>
          </w:p>
        </w:tc>
        <w:tc>
          <w:tcPr>
            <w:tcW w:w="800" w:type="dxa"/>
            <w:noWrap/>
            <w:vAlign w:val="bottom"/>
            <w:hideMark/>
            <w:tcPrChange w:id="1664" w:author="Jujia Li" w:date="2025-08-25T17:17:00Z" w16du:dateUtc="2025-08-25T22:17:00Z">
              <w:tcPr>
                <w:tcW w:w="800" w:type="dxa"/>
                <w:tcBorders>
                  <w:top w:val="nil"/>
                  <w:left w:val="nil"/>
                  <w:bottom w:val="nil"/>
                  <w:right w:val="nil"/>
                </w:tcBorders>
                <w:noWrap/>
                <w:vAlign w:val="bottom"/>
                <w:hideMark/>
              </w:tcPr>
            </w:tcPrChange>
          </w:tcPr>
          <w:p w14:paraId="1D474231" w14:textId="77777777" w:rsidR="00586561" w:rsidRPr="00B17B5A" w:rsidRDefault="00586561" w:rsidP="00241A4A">
            <w:pPr>
              <w:spacing w:after="0" w:line="240" w:lineRule="auto"/>
              <w:jc w:val="right"/>
              <w:rPr>
                <w:ins w:id="1665" w:author="Jujia Li" w:date="2025-08-25T17:15:00Z" w16du:dateUtc="2025-08-25T22:15:00Z"/>
                <w:rFonts w:ascii="Times New Roman" w:eastAsia="Times New Roman" w:hAnsi="Times New Roman" w:cs="Times New Roman"/>
                <w:color w:val="000000"/>
                <w:kern w:val="0"/>
                <w:sz w:val="18"/>
                <w:szCs w:val="18"/>
                <w14:ligatures w14:val="none"/>
              </w:rPr>
            </w:pPr>
            <w:ins w:id="1666" w:author="Jujia Li" w:date="2025-08-25T17:15:00Z" w16du:dateUtc="2025-08-25T22:15:00Z">
              <w:r w:rsidRPr="00B17B5A">
                <w:rPr>
                  <w:rFonts w:ascii="Times New Roman" w:eastAsia="Times New Roman" w:hAnsi="Times New Roman" w:cs="Times New Roman"/>
                  <w:color w:val="000000"/>
                  <w:kern w:val="0"/>
                  <w:sz w:val="18"/>
                  <w:szCs w:val="18"/>
                  <w14:ligatures w14:val="none"/>
                </w:rPr>
                <w:t>237907</w:t>
              </w:r>
            </w:ins>
          </w:p>
        </w:tc>
        <w:tc>
          <w:tcPr>
            <w:tcW w:w="800" w:type="dxa"/>
            <w:noWrap/>
            <w:vAlign w:val="bottom"/>
            <w:hideMark/>
            <w:tcPrChange w:id="1667" w:author="Jujia Li" w:date="2025-08-25T17:17:00Z" w16du:dateUtc="2025-08-25T22:17:00Z">
              <w:tcPr>
                <w:tcW w:w="800" w:type="dxa"/>
                <w:tcBorders>
                  <w:top w:val="nil"/>
                  <w:left w:val="nil"/>
                  <w:bottom w:val="nil"/>
                  <w:right w:val="nil"/>
                </w:tcBorders>
                <w:noWrap/>
                <w:vAlign w:val="bottom"/>
                <w:hideMark/>
              </w:tcPr>
            </w:tcPrChange>
          </w:tcPr>
          <w:p w14:paraId="51C3043A" w14:textId="77777777" w:rsidR="00586561" w:rsidRPr="00B17B5A" w:rsidRDefault="00586561" w:rsidP="00241A4A">
            <w:pPr>
              <w:spacing w:after="0" w:line="240" w:lineRule="auto"/>
              <w:jc w:val="right"/>
              <w:rPr>
                <w:ins w:id="1668" w:author="Jujia Li" w:date="2025-08-25T17:15:00Z" w16du:dateUtc="2025-08-25T22:15:00Z"/>
                <w:rFonts w:ascii="Times New Roman" w:eastAsia="Times New Roman" w:hAnsi="Times New Roman" w:cs="Times New Roman"/>
                <w:color w:val="000000"/>
                <w:kern w:val="0"/>
                <w:sz w:val="18"/>
                <w:szCs w:val="18"/>
                <w14:ligatures w14:val="none"/>
              </w:rPr>
            </w:pPr>
            <w:ins w:id="1669" w:author="Jujia Li" w:date="2025-08-25T17:15:00Z" w16du:dateUtc="2025-08-25T22:15:00Z">
              <w:r w:rsidRPr="00B17B5A">
                <w:rPr>
                  <w:rFonts w:ascii="Times New Roman" w:eastAsia="Times New Roman" w:hAnsi="Times New Roman" w:cs="Times New Roman"/>
                  <w:color w:val="000000"/>
                  <w:kern w:val="0"/>
                  <w:sz w:val="18"/>
                  <w:szCs w:val="18"/>
                  <w14:ligatures w14:val="none"/>
                </w:rPr>
                <w:t>0.65</w:t>
              </w:r>
            </w:ins>
          </w:p>
        </w:tc>
        <w:tc>
          <w:tcPr>
            <w:tcW w:w="800" w:type="dxa"/>
            <w:noWrap/>
            <w:vAlign w:val="bottom"/>
            <w:hideMark/>
            <w:tcPrChange w:id="1670" w:author="Jujia Li" w:date="2025-08-25T17:17:00Z" w16du:dateUtc="2025-08-25T22:17:00Z">
              <w:tcPr>
                <w:tcW w:w="800" w:type="dxa"/>
                <w:tcBorders>
                  <w:top w:val="nil"/>
                  <w:left w:val="nil"/>
                  <w:bottom w:val="nil"/>
                  <w:right w:val="nil"/>
                </w:tcBorders>
                <w:noWrap/>
                <w:vAlign w:val="bottom"/>
                <w:hideMark/>
              </w:tcPr>
            </w:tcPrChange>
          </w:tcPr>
          <w:p w14:paraId="41860847" w14:textId="77777777" w:rsidR="00586561" w:rsidRPr="00B17B5A" w:rsidRDefault="00586561" w:rsidP="00241A4A">
            <w:pPr>
              <w:spacing w:after="0" w:line="240" w:lineRule="auto"/>
              <w:jc w:val="right"/>
              <w:rPr>
                <w:ins w:id="1671" w:author="Jujia Li" w:date="2025-08-25T17:15:00Z" w16du:dateUtc="2025-08-25T22:15:00Z"/>
                <w:rFonts w:ascii="Times New Roman" w:eastAsia="Times New Roman" w:hAnsi="Times New Roman" w:cs="Times New Roman"/>
                <w:color w:val="000000"/>
                <w:kern w:val="0"/>
                <w:sz w:val="18"/>
                <w:szCs w:val="18"/>
                <w14:ligatures w14:val="none"/>
              </w:rPr>
            </w:pPr>
            <w:ins w:id="1672" w:author="Jujia Li" w:date="2025-08-25T17:15:00Z" w16du:dateUtc="2025-08-25T22:15:00Z">
              <w:r w:rsidRPr="00B17B5A">
                <w:rPr>
                  <w:rFonts w:ascii="Times New Roman" w:eastAsia="Times New Roman" w:hAnsi="Times New Roman" w:cs="Times New Roman"/>
                  <w:color w:val="000000"/>
                  <w:kern w:val="0"/>
                  <w:sz w:val="18"/>
                  <w:szCs w:val="18"/>
                  <w14:ligatures w14:val="none"/>
                </w:rPr>
                <w:t>372909</w:t>
              </w:r>
            </w:ins>
          </w:p>
        </w:tc>
        <w:tc>
          <w:tcPr>
            <w:tcW w:w="800" w:type="dxa"/>
            <w:noWrap/>
            <w:vAlign w:val="bottom"/>
            <w:hideMark/>
            <w:tcPrChange w:id="1673" w:author="Jujia Li" w:date="2025-08-25T17:17:00Z" w16du:dateUtc="2025-08-25T22:17:00Z">
              <w:tcPr>
                <w:tcW w:w="800" w:type="dxa"/>
                <w:tcBorders>
                  <w:top w:val="nil"/>
                  <w:left w:val="nil"/>
                  <w:bottom w:val="nil"/>
                  <w:right w:val="nil"/>
                </w:tcBorders>
                <w:noWrap/>
                <w:vAlign w:val="bottom"/>
                <w:hideMark/>
              </w:tcPr>
            </w:tcPrChange>
          </w:tcPr>
          <w:p w14:paraId="4DF85226" w14:textId="77777777" w:rsidR="00586561" w:rsidRPr="00B17B5A" w:rsidRDefault="00586561" w:rsidP="00241A4A">
            <w:pPr>
              <w:spacing w:after="0" w:line="240" w:lineRule="auto"/>
              <w:jc w:val="right"/>
              <w:rPr>
                <w:ins w:id="1674" w:author="Jujia Li" w:date="2025-08-25T17:15:00Z" w16du:dateUtc="2025-08-25T22:15:00Z"/>
                <w:rFonts w:ascii="Times New Roman" w:eastAsia="Times New Roman" w:hAnsi="Times New Roman" w:cs="Times New Roman"/>
                <w:color w:val="000000"/>
                <w:kern w:val="0"/>
                <w:sz w:val="18"/>
                <w:szCs w:val="18"/>
                <w14:ligatures w14:val="none"/>
              </w:rPr>
            </w:pPr>
            <w:ins w:id="1675" w:author="Jujia Li" w:date="2025-08-25T17:15:00Z" w16du:dateUtc="2025-08-25T22:15:00Z">
              <w:r w:rsidRPr="00B17B5A">
                <w:rPr>
                  <w:rFonts w:ascii="Times New Roman" w:eastAsia="Times New Roman" w:hAnsi="Times New Roman" w:cs="Times New Roman"/>
                  <w:color w:val="000000"/>
                  <w:kern w:val="0"/>
                  <w:sz w:val="18"/>
                  <w:szCs w:val="18"/>
                  <w14:ligatures w14:val="none"/>
                </w:rPr>
                <w:t>257626</w:t>
              </w:r>
            </w:ins>
          </w:p>
        </w:tc>
        <w:tc>
          <w:tcPr>
            <w:tcW w:w="800" w:type="dxa"/>
            <w:noWrap/>
            <w:vAlign w:val="bottom"/>
            <w:hideMark/>
            <w:tcPrChange w:id="1676" w:author="Jujia Li" w:date="2025-08-25T17:17:00Z" w16du:dateUtc="2025-08-25T22:17:00Z">
              <w:tcPr>
                <w:tcW w:w="800" w:type="dxa"/>
                <w:tcBorders>
                  <w:top w:val="nil"/>
                  <w:left w:val="nil"/>
                  <w:bottom w:val="nil"/>
                  <w:right w:val="nil"/>
                </w:tcBorders>
                <w:noWrap/>
                <w:vAlign w:val="bottom"/>
                <w:hideMark/>
              </w:tcPr>
            </w:tcPrChange>
          </w:tcPr>
          <w:p w14:paraId="4A746B26" w14:textId="77777777" w:rsidR="00586561" w:rsidRPr="00B17B5A" w:rsidRDefault="00586561" w:rsidP="00241A4A">
            <w:pPr>
              <w:spacing w:after="0" w:line="240" w:lineRule="auto"/>
              <w:jc w:val="right"/>
              <w:rPr>
                <w:ins w:id="1677" w:author="Jujia Li" w:date="2025-08-25T17:15:00Z" w16du:dateUtc="2025-08-25T22:15:00Z"/>
                <w:rFonts w:ascii="Times New Roman" w:eastAsia="Times New Roman" w:hAnsi="Times New Roman" w:cs="Times New Roman"/>
                <w:color w:val="000000"/>
                <w:kern w:val="0"/>
                <w:sz w:val="18"/>
                <w:szCs w:val="18"/>
                <w14:ligatures w14:val="none"/>
              </w:rPr>
            </w:pPr>
            <w:ins w:id="1678" w:author="Jujia Li" w:date="2025-08-25T17:15:00Z" w16du:dateUtc="2025-08-25T22:15:00Z">
              <w:r w:rsidRPr="00B17B5A">
                <w:rPr>
                  <w:rFonts w:ascii="Times New Roman" w:eastAsia="Times New Roman" w:hAnsi="Times New Roman" w:cs="Times New Roman"/>
                  <w:color w:val="000000"/>
                  <w:kern w:val="0"/>
                  <w:sz w:val="18"/>
                  <w:szCs w:val="18"/>
                  <w14:ligatures w14:val="none"/>
                </w:rPr>
                <w:t>0.69</w:t>
              </w:r>
            </w:ins>
          </w:p>
        </w:tc>
        <w:tc>
          <w:tcPr>
            <w:tcW w:w="891" w:type="dxa"/>
            <w:noWrap/>
            <w:vAlign w:val="bottom"/>
            <w:hideMark/>
            <w:tcPrChange w:id="1679" w:author="Jujia Li" w:date="2025-08-25T17:17:00Z" w16du:dateUtc="2025-08-25T22:17:00Z">
              <w:tcPr>
                <w:tcW w:w="891" w:type="dxa"/>
                <w:tcBorders>
                  <w:top w:val="nil"/>
                  <w:left w:val="nil"/>
                  <w:bottom w:val="nil"/>
                  <w:right w:val="nil"/>
                </w:tcBorders>
                <w:noWrap/>
                <w:vAlign w:val="bottom"/>
                <w:hideMark/>
              </w:tcPr>
            </w:tcPrChange>
          </w:tcPr>
          <w:p w14:paraId="6F3F677F" w14:textId="77777777" w:rsidR="00586561" w:rsidRPr="00B17B5A" w:rsidRDefault="00586561" w:rsidP="00241A4A">
            <w:pPr>
              <w:spacing w:after="0" w:line="240" w:lineRule="auto"/>
              <w:jc w:val="right"/>
              <w:rPr>
                <w:ins w:id="1680" w:author="Jujia Li" w:date="2025-08-25T17:15:00Z" w16du:dateUtc="2025-08-25T22:15:00Z"/>
                <w:rFonts w:ascii="Times New Roman" w:eastAsia="Times New Roman" w:hAnsi="Times New Roman" w:cs="Times New Roman"/>
                <w:color w:val="000000"/>
                <w:kern w:val="0"/>
                <w:sz w:val="18"/>
                <w:szCs w:val="18"/>
                <w14:ligatures w14:val="none"/>
              </w:rPr>
            </w:pPr>
            <w:ins w:id="1681" w:author="Jujia Li" w:date="2025-08-25T17:15:00Z" w16du:dateUtc="2025-08-25T22:15:00Z">
              <w:r w:rsidRPr="00B17B5A">
                <w:rPr>
                  <w:rFonts w:ascii="Times New Roman" w:eastAsia="Times New Roman" w:hAnsi="Times New Roman" w:cs="Times New Roman"/>
                  <w:color w:val="000000"/>
                  <w:kern w:val="0"/>
                  <w:sz w:val="18"/>
                  <w:szCs w:val="18"/>
                  <w14:ligatures w14:val="none"/>
                </w:rPr>
                <w:t>899733</w:t>
              </w:r>
            </w:ins>
          </w:p>
        </w:tc>
        <w:tc>
          <w:tcPr>
            <w:tcW w:w="977" w:type="dxa"/>
            <w:noWrap/>
            <w:vAlign w:val="bottom"/>
            <w:hideMark/>
            <w:tcPrChange w:id="1682" w:author="Jujia Li" w:date="2025-08-25T17:17:00Z" w16du:dateUtc="2025-08-25T22:17:00Z">
              <w:tcPr>
                <w:tcW w:w="977" w:type="dxa"/>
                <w:tcBorders>
                  <w:top w:val="nil"/>
                  <w:left w:val="nil"/>
                  <w:bottom w:val="nil"/>
                  <w:right w:val="nil"/>
                </w:tcBorders>
                <w:noWrap/>
                <w:vAlign w:val="bottom"/>
                <w:hideMark/>
              </w:tcPr>
            </w:tcPrChange>
          </w:tcPr>
          <w:p w14:paraId="6E72530B" w14:textId="77777777" w:rsidR="00586561" w:rsidRPr="00B17B5A" w:rsidRDefault="00586561" w:rsidP="00241A4A">
            <w:pPr>
              <w:spacing w:after="0" w:line="240" w:lineRule="auto"/>
              <w:jc w:val="right"/>
              <w:rPr>
                <w:ins w:id="1683" w:author="Jujia Li" w:date="2025-08-25T17:15:00Z" w16du:dateUtc="2025-08-25T22:15:00Z"/>
                <w:rFonts w:ascii="Times New Roman" w:eastAsia="Times New Roman" w:hAnsi="Times New Roman" w:cs="Times New Roman"/>
                <w:color w:val="000000"/>
                <w:kern w:val="0"/>
                <w:sz w:val="18"/>
                <w:szCs w:val="18"/>
                <w14:ligatures w14:val="none"/>
              </w:rPr>
            </w:pPr>
            <w:ins w:id="1684" w:author="Jujia Li" w:date="2025-08-25T17:15:00Z" w16du:dateUtc="2025-08-25T22:15:00Z">
              <w:r w:rsidRPr="00B17B5A">
                <w:rPr>
                  <w:rFonts w:ascii="Times New Roman" w:eastAsia="Times New Roman" w:hAnsi="Times New Roman" w:cs="Times New Roman"/>
                  <w:color w:val="000000"/>
                  <w:kern w:val="0"/>
                  <w:sz w:val="18"/>
                  <w:szCs w:val="18"/>
                  <w14:ligatures w14:val="none"/>
                </w:rPr>
                <w:t>0.62</w:t>
              </w:r>
            </w:ins>
          </w:p>
        </w:tc>
      </w:tr>
      <w:tr w:rsidR="00586561" w:rsidRPr="00D80767" w14:paraId="33F45136" w14:textId="77777777" w:rsidTr="0083524D">
        <w:trPr>
          <w:trHeight w:val="300"/>
          <w:ins w:id="1685" w:author="Jujia Li" w:date="2025-08-25T17:15:00Z"/>
          <w:trPrChange w:id="1686" w:author="Jujia Li" w:date="2025-08-25T17:17:00Z" w16du:dateUtc="2025-08-25T22:17:00Z">
            <w:trPr>
              <w:trHeight w:val="300"/>
            </w:trPr>
          </w:trPrChange>
        </w:trPr>
        <w:tc>
          <w:tcPr>
            <w:tcW w:w="1608" w:type="dxa"/>
            <w:noWrap/>
            <w:vAlign w:val="bottom"/>
            <w:hideMark/>
            <w:tcPrChange w:id="1687" w:author="Jujia Li" w:date="2025-08-25T17:17:00Z" w16du:dateUtc="2025-08-25T22:17:00Z">
              <w:tcPr>
                <w:tcW w:w="1608" w:type="dxa"/>
                <w:tcBorders>
                  <w:top w:val="nil"/>
                  <w:left w:val="nil"/>
                  <w:bottom w:val="nil"/>
                  <w:right w:val="nil"/>
                </w:tcBorders>
                <w:noWrap/>
                <w:vAlign w:val="bottom"/>
                <w:hideMark/>
              </w:tcPr>
            </w:tcPrChange>
          </w:tcPr>
          <w:p w14:paraId="25351062" w14:textId="77777777" w:rsidR="00586561" w:rsidRPr="00B17B5A" w:rsidRDefault="00586561" w:rsidP="00241A4A">
            <w:pPr>
              <w:spacing w:after="0" w:line="240" w:lineRule="auto"/>
              <w:rPr>
                <w:ins w:id="1688" w:author="Jujia Li" w:date="2025-08-25T17:15:00Z" w16du:dateUtc="2025-08-25T22:15:00Z"/>
                <w:rFonts w:ascii="Times New Roman" w:eastAsia="Times New Roman" w:hAnsi="Times New Roman" w:cs="Times New Roman"/>
                <w:color w:val="000000"/>
                <w:kern w:val="0"/>
                <w:sz w:val="20"/>
                <w:szCs w:val="20"/>
                <w14:ligatures w14:val="none"/>
              </w:rPr>
            </w:pPr>
            <w:ins w:id="1689" w:author="Jujia Li" w:date="2025-08-25T17:15:00Z" w16du:dateUtc="2025-08-25T22:15:00Z">
              <w:r w:rsidRPr="00B17B5A">
                <w:rPr>
                  <w:rFonts w:ascii="Times New Roman" w:eastAsia="Times New Roman" w:hAnsi="Times New Roman" w:cs="Times New Roman"/>
                  <w:color w:val="000000"/>
                  <w:kern w:val="0"/>
                  <w:sz w:val="20"/>
                  <w:szCs w:val="20"/>
                  <w14:ligatures w14:val="none"/>
                </w:rPr>
                <w:t>MARION</w:t>
              </w:r>
            </w:ins>
          </w:p>
        </w:tc>
        <w:tc>
          <w:tcPr>
            <w:tcW w:w="799" w:type="dxa"/>
            <w:noWrap/>
            <w:vAlign w:val="bottom"/>
            <w:hideMark/>
            <w:tcPrChange w:id="1690" w:author="Jujia Li" w:date="2025-08-25T17:17:00Z" w16du:dateUtc="2025-08-25T22:17:00Z">
              <w:tcPr>
                <w:tcW w:w="799" w:type="dxa"/>
                <w:tcBorders>
                  <w:top w:val="nil"/>
                  <w:left w:val="nil"/>
                  <w:bottom w:val="nil"/>
                  <w:right w:val="nil"/>
                </w:tcBorders>
                <w:noWrap/>
                <w:vAlign w:val="bottom"/>
                <w:hideMark/>
              </w:tcPr>
            </w:tcPrChange>
          </w:tcPr>
          <w:p w14:paraId="7FC24CC6" w14:textId="77777777" w:rsidR="00586561" w:rsidRPr="00B17B5A" w:rsidRDefault="00586561" w:rsidP="00241A4A">
            <w:pPr>
              <w:spacing w:after="0" w:line="240" w:lineRule="auto"/>
              <w:jc w:val="right"/>
              <w:rPr>
                <w:ins w:id="1691" w:author="Jujia Li" w:date="2025-08-25T17:15:00Z" w16du:dateUtc="2025-08-25T22:15:00Z"/>
                <w:rFonts w:ascii="Times New Roman" w:eastAsia="Times New Roman" w:hAnsi="Times New Roman" w:cs="Times New Roman"/>
                <w:color w:val="000000"/>
                <w:kern w:val="0"/>
                <w:sz w:val="18"/>
                <w:szCs w:val="18"/>
                <w14:ligatures w14:val="none"/>
              </w:rPr>
            </w:pPr>
            <w:ins w:id="1692" w:author="Jujia Li" w:date="2025-08-25T17:15:00Z" w16du:dateUtc="2025-08-25T22:15:00Z">
              <w:r w:rsidRPr="00B17B5A">
                <w:rPr>
                  <w:rFonts w:ascii="Times New Roman" w:eastAsia="Times New Roman" w:hAnsi="Times New Roman" w:cs="Times New Roman"/>
                  <w:color w:val="000000"/>
                  <w:kern w:val="0"/>
                  <w:sz w:val="18"/>
                  <w:szCs w:val="18"/>
                  <w14:ligatures w14:val="none"/>
                </w:rPr>
                <w:t>29960</w:t>
              </w:r>
            </w:ins>
          </w:p>
        </w:tc>
        <w:tc>
          <w:tcPr>
            <w:tcW w:w="799" w:type="dxa"/>
            <w:noWrap/>
            <w:vAlign w:val="bottom"/>
            <w:hideMark/>
            <w:tcPrChange w:id="1693" w:author="Jujia Li" w:date="2025-08-25T17:17:00Z" w16du:dateUtc="2025-08-25T22:17:00Z">
              <w:tcPr>
                <w:tcW w:w="799" w:type="dxa"/>
                <w:tcBorders>
                  <w:top w:val="nil"/>
                  <w:left w:val="nil"/>
                  <w:bottom w:val="nil"/>
                  <w:right w:val="nil"/>
                </w:tcBorders>
                <w:noWrap/>
                <w:vAlign w:val="bottom"/>
                <w:hideMark/>
              </w:tcPr>
            </w:tcPrChange>
          </w:tcPr>
          <w:p w14:paraId="5C084B94" w14:textId="77777777" w:rsidR="00586561" w:rsidRPr="00B17B5A" w:rsidRDefault="00586561" w:rsidP="00241A4A">
            <w:pPr>
              <w:spacing w:after="0" w:line="240" w:lineRule="auto"/>
              <w:jc w:val="right"/>
              <w:rPr>
                <w:ins w:id="1694" w:author="Jujia Li" w:date="2025-08-25T17:15:00Z" w16du:dateUtc="2025-08-25T22:15:00Z"/>
                <w:rFonts w:ascii="Times New Roman" w:eastAsia="Times New Roman" w:hAnsi="Times New Roman" w:cs="Times New Roman"/>
                <w:color w:val="000000"/>
                <w:kern w:val="0"/>
                <w:sz w:val="18"/>
                <w:szCs w:val="18"/>
                <w14:ligatures w14:val="none"/>
              </w:rPr>
            </w:pPr>
            <w:ins w:id="1695" w:author="Jujia Li" w:date="2025-08-25T17:15:00Z" w16du:dateUtc="2025-08-25T22:15:00Z">
              <w:r w:rsidRPr="00B17B5A">
                <w:rPr>
                  <w:rFonts w:ascii="Times New Roman" w:eastAsia="Times New Roman" w:hAnsi="Times New Roman" w:cs="Times New Roman"/>
                  <w:color w:val="000000"/>
                  <w:kern w:val="0"/>
                  <w:sz w:val="18"/>
                  <w:szCs w:val="18"/>
                  <w14:ligatures w14:val="none"/>
                </w:rPr>
                <w:t>49063</w:t>
              </w:r>
            </w:ins>
          </w:p>
        </w:tc>
        <w:tc>
          <w:tcPr>
            <w:tcW w:w="688" w:type="dxa"/>
            <w:noWrap/>
            <w:vAlign w:val="bottom"/>
            <w:hideMark/>
            <w:tcPrChange w:id="1696" w:author="Jujia Li" w:date="2025-08-25T17:17:00Z" w16du:dateUtc="2025-08-25T22:17:00Z">
              <w:tcPr>
                <w:tcW w:w="688" w:type="dxa"/>
                <w:tcBorders>
                  <w:top w:val="nil"/>
                  <w:left w:val="nil"/>
                  <w:bottom w:val="nil"/>
                  <w:right w:val="nil"/>
                </w:tcBorders>
                <w:noWrap/>
                <w:vAlign w:val="bottom"/>
                <w:hideMark/>
              </w:tcPr>
            </w:tcPrChange>
          </w:tcPr>
          <w:p w14:paraId="45484C26" w14:textId="77777777" w:rsidR="00586561" w:rsidRPr="00B17B5A" w:rsidRDefault="00586561" w:rsidP="00241A4A">
            <w:pPr>
              <w:spacing w:after="0" w:line="240" w:lineRule="auto"/>
              <w:jc w:val="right"/>
              <w:rPr>
                <w:ins w:id="1697" w:author="Jujia Li" w:date="2025-08-25T17:15:00Z" w16du:dateUtc="2025-08-25T22:15:00Z"/>
                <w:rFonts w:ascii="Times New Roman" w:eastAsia="Times New Roman" w:hAnsi="Times New Roman" w:cs="Times New Roman"/>
                <w:color w:val="000000"/>
                <w:kern w:val="0"/>
                <w:sz w:val="18"/>
                <w:szCs w:val="18"/>
                <w14:ligatures w14:val="none"/>
              </w:rPr>
            </w:pPr>
            <w:ins w:id="1698" w:author="Jujia Li" w:date="2025-08-25T17:15:00Z" w16du:dateUtc="2025-08-25T22:15:00Z">
              <w:r w:rsidRPr="00B17B5A">
                <w:rPr>
                  <w:rFonts w:ascii="Times New Roman" w:eastAsia="Times New Roman" w:hAnsi="Times New Roman" w:cs="Times New Roman"/>
                  <w:color w:val="000000"/>
                  <w:kern w:val="0"/>
                  <w:sz w:val="18"/>
                  <w:szCs w:val="18"/>
                  <w14:ligatures w14:val="none"/>
                </w:rPr>
                <w:t>1.64</w:t>
              </w:r>
            </w:ins>
          </w:p>
        </w:tc>
        <w:tc>
          <w:tcPr>
            <w:tcW w:w="799" w:type="dxa"/>
            <w:noWrap/>
            <w:vAlign w:val="bottom"/>
            <w:hideMark/>
            <w:tcPrChange w:id="1699" w:author="Jujia Li" w:date="2025-08-25T17:17:00Z" w16du:dateUtc="2025-08-25T22:17:00Z">
              <w:tcPr>
                <w:tcW w:w="799" w:type="dxa"/>
                <w:tcBorders>
                  <w:top w:val="nil"/>
                  <w:left w:val="nil"/>
                  <w:bottom w:val="nil"/>
                  <w:right w:val="nil"/>
                </w:tcBorders>
                <w:noWrap/>
                <w:vAlign w:val="bottom"/>
                <w:hideMark/>
              </w:tcPr>
            </w:tcPrChange>
          </w:tcPr>
          <w:p w14:paraId="019E306A" w14:textId="77777777" w:rsidR="00586561" w:rsidRPr="00B17B5A" w:rsidRDefault="00586561" w:rsidP="00241A4A">
            <w:pPr>
              <w:spacing w:after="0" w:line="240" w:lineRule="auto"/>
              <w:jc w:val="right"/>
              <w:rPr>
                <w:ins w:id="1700" w:author="Jujia Li" w:date="2025-08-25T17:15:00Z" w16du:dateUtc="2025-08-25T22:15:00Z"/>
                <w:rFonts w:ascii="Times New Roman" w:eastAsia="Times New Roman" w:hAnsi="Times New Roman" w:cs="Times New Roman"/>
                <w:color w:val="000000"/>
                <w:kern w:val="0"/>
                <w:sz w:val="18"/>
                <w:szCs w:val="18"/>
                <w14:ligatures w14:val="none"/>
              </w:rPr>
            </w:pPr>
            <w:ins w:id="1701" w:author="Jujia Li" w:date="2025-08-25T17:15:00Z" w16du:dateUtc="2025-08-25T22:15:00Z">
              <w:r w:rsidRPr="00B17B5A">
                <w:rPr>
                  <w:rFonts w:ascii="Times New Roman" w:eastAsia="Times New Roman" w:hAnsi="Times New Roman" w:cs="Times New Roman"/>
                  <w:color w:val="000000"/>
                  <w:kern w:val="0"/>
                  <w:sz w:val="18"/>
                  <w:szCs w:val="18"/>
                  <w14:ligatures w14:val="none"/>
                </w:rPr>
                <w:t>29792</w:t>
              </w:r>
            </w:ins>
          </w:p>
        </w:tc>
        <w:tc>
          <w:tcPr>
            <w:tcW w:w="799" w:type="dxa"/>
            <w:noWrap/>
            <w:vAlign w:val="bottom"/>
            <w:hideMark/>
            <w:tcPrChange w:id="1702" w:author="Jujia Li" w:date="2025-08-25T17:17:00Z" w16du:dateUtc="2025-08-25T22:17:00Z">
              <w:tcPr>
                <w:tcW w:w="799" w:type="dxa"/>
                <w:tcBorders>
                  <w:top w:val="nil"/>
                  <w:left w:val="nil"/>
                  <w:bottom w:val="nil"/>
                  <w:right w:val="nil"/>
                </w:tcBorders>
                <w:noWrap/>
                <w:vAlign w:val="bottom"/>
                <w:hideMark/>
              </w:tcPr>
            </w:tcPrChange>
          </w:tcPr>
          <w:p w14:paraId="2CB4077C" w14:textId="77777777" w:rsidR="00586561" w:rsidRPr="00B17B5A" w:rsidRDefault="00586561" w:rsidP="00241A4A">
            <w:pPr>
              <w:spacing w:after="0" w:line="240" w:lineRule="auto"/>
              <w:jc w:val="right"/>
              <w:rPr>
                <w:ins w:id="1703" w:author="Jujia Li" w:date="2025-08-25T17:15:00Z" w16du:dateUtc="2025-08-25T22:15:00Z"/>
                <w:rFonts w:ascii="Times New Roman" w:eastAsia="Times New Roman" w:hAnsi="Times New Roman" w:cs="Times New Roman"/>
                <w:color w:val="000000"/>
                <w:kern w:val="0"/>
                <w:sz w:val="18"/>
                <w:szCs w:val="18"/>
                <w14:ligatures w14:val="none"/>
              </w:rPr>
            </w:pPr>
            <w:ins w:id="1704" w:author="Jujia Li" w:date="2025-08-25T17:15:00Z" w16du:dateUtc="2025-08-25T22:15:00Z">
              <w:r w:rsidRPr="00B17B5A">
                <w:rPr>
                  <w:rFonts w:ascii="Times New Roman" w:eastAsia="Times New Roman" w:hAnsi="Times New Roman" w:cs="Times New Roman"/>
                  <w:color w:val="000000"/>
                  <w:kern w:val="0"/>
                  <w:sz w:val="18"/>
                  <w:szCs w:val="18"/>
                  <w14:ligatures w14:val="none"/>
                </w:rPr>
                <w:t>61106</w:t>
              </w:r>
            </w:ins>
          </w:p>
        </w:tc>
        <w:tc>
          <w:tcPr>
            <w:tcW w:w="800" w:type="dxa"/>
            <w:noWrap/>
            <w:vAlign w:val="bottom"/>
            <w:hideMark/>
            <w:tcPrChange w:id="1705" w:author="Jujia Li" w:date="2025-08-25T17:17:00Z" w16du:dateUtc="2025-08-25T22:17:00Z">
              <w:tcPr>
                <w:tcW w:w="800" w:type="dxa"/>
                <w:tcBorders>
                  <w:top w:val="nil"/>
                  <w:left w:val="nil"/>
                  <w:bottom w:val="nil"/>
                  <w:right w:val="nil"/>
                </w:tcBorders>
                <w:noWrap/>
                <w:vAlign w:val="bottom"/>
                <w:hideMark/>
              </w:tcPr>
            </w:tcPrChange>
          </w:tcPr>
          <w:p w14:paraId="118FE3A3" w14:textId="77777777" w:rsidR="00586561" w:rsidRPr="00B17B5A" w:rsidRDefault="00586561" w:rsidP="00241A4A">
            <w:pPr>
              <w:spacing w:after="0" w:line="240" w:lineRule="auto"/>
              <w:jc w:val="right"/>
              <w:rPr>
                <w:ins w:id="1706" w:author="Jujia Li" w:date="2025-08-25T17:15:00Z" w16du:dateUtc="2025-08-25T22:15:00Z"/>
                <w:rFonts w:ascii="Times New Roman" w:eastAsia="Times New Roman" w:hAnsi="Times New Roman" w:cs="Times New Roman"/>
                <w:color w:val="000000"/>
                <w:kern w:val="0"/>
                <w:sz w:val="18"/>
                <w:szCs w:val="18"/>
                <w14:ligatures w14:val="none"/>
              </w:rPr>
            </w:pPr>
            <w:ins w:id="1707" w:author="Jujia Li" w:date="2025-08-25T17:15:00Z" w16du:dateUtc="2025-08-25T22:15:00Z">
              <w:r w:rsidRPr="00B17B5A">
                <w:rPr>
                  <w:rFonts w:ascii="Times New Roman" w:eastAsia="Times New Roman" w:hAnsi="Times New Roman" w:cs="Times New Roman"/>
                  <w:color w:val="000000"/>
                  <w:kern w:val="0"/>
                  <w:sz w:val="18"/>
                  <w:szCs w:val="18"/>
                  <w14:ligatures w14:val="none"/>
                </w:rPr>
                <w:t>2.05</w:t>
              </w:r>
            </w:ins>
          </w:p>
        </w:tc>
        <w:tc>
          <w:tcPr>
            <w:tcW w:w="800" w:type="dxa"/>
            <w:noWrap/>
            <w:vAlign w:val="bottom"/>
            <w:hideMark/>
            <w:tcPrChange w:id="1708" w:author="Jujia Li" w:date="2025-08-25T17:17:00Z" w16du:dateUtc="2025-08-25T22:17:00Z">
              <w:tcPr>
                <w:tcW w:w="800" w:type="dxa"/>
                <w:tcBorders>
                  <w:top w:val="nil"/>
                  <w:left w:val="nil"/>
                  <w:bottom w:val="nil"/>
                  <w:right w:val="nil"/>
                </w:tcBorders>
                <w:noWrap/>
                <w:vAlign w:val="bottom"/>
                <w:hideMark/>
              </w:tcPr>
            </w:tcPrChange>
          </w:tcPr>
          <w:p w14:paraId="581C9D0C" w14:textId="77777777" w:rsidR="00586561" w:rsidRPr="00B17B5A" w:rsidRDefault="00586561" w:rsidP="00241A4A">
            <w:pPr>
              <w:spacing w:after="0" w:line="240" w:lineRule="auto"/>
              <w:jc w:val="right"/>
              <w:rPr>
                <w:ins w:id="1709" w:author="Jujia Li" w:date="2025-08-25T17:15:00Z" w16du:dateUtc="2025-08-25T22:15:00Z"/>
                <w:rFonts w:ascii="Times New Roman" w:eastAsia="Times New Roman" w:hAnsi="Times New Roman" w:cs="Times New Roman"/>
                <w:color w:val="000000"/>
                <w:kern w:val="0"/>
                <w:sz w:val="18"/>
                <w:szCs w:val="18"/>
                <w14:ligatures w14:val="none"/>
              </w:rPr>
            </w:pPr>
            <w:ins w:id="1710" w:author="Jujia Li" w:date="2025-08-25T17:15:00Z" w16du:dateUtc="2025-08-25T22:15:00Z">
              <w:r w:rsidRPr="00B17B5A">
                <w:rPr>
                  <w:rFonts w:ascii="Times New Roman" w:eastAsia="Times New Roman" w:hAnsi="Times New Roman" w:cs="Times New Roman"/>
                  <w:color w:val="000000"/>
                  <w:kern w:val="0"/>
                  <w:sz w:val="18"/>
                  <w:szCs w:val="18"/>
                  <w14:ligatures w14:val="none"/>
                </w:rPr>
                <w:t>29750</w:t>
              </w:r>
            </w:ins>
          </w:p>
        </w:tc>
        <w:tc>
          <w:tcPr>
            <w:tcW w:w="800" w:type="dxa"/>
            <w:noWrap/>
            <w:vAlign w:val="bottom"/>
            <w:hideMark/>
            <w:tcPrChange w:id="1711" w:author="Jujia Li" w:date="2025-08-25T17:17:00Z" w16du:dateUtc="2025-08-25T22:17:00Z">
              <w:tcPr>
                <w:tcW w:w="800" w:type="dxa"/>
                <w:tcBorders>
                  <w:top w:val="nil"/>
                  <w:left w:val="nil"/>
                  <w:bottom w:val="nil"/>
                  <w:right w:val="nil"/>
                </w:tcBorders>
                <w:noWrap/>
                <w:vAlign w:val="bottom"/>
                <w:hideMark/>
              </w:tcPr>
            </w:tcPrChange>
          </w:tcPr>
          <w:p w14:paraId="5CC1B9B9" w14:textId="77777777" w:rsidR="00586561" w:rsidRPr="00B17B5A" w:rsidRDefault="00586561" w:rsidP="00241A4A">
            <w:pPr>
              <w:spacing w:after="0" w:line="240" w:lineRule="auto"/>
              <w:jc w:val="right"/>
              <w:rPr>
                <w:ins w:id="1712" w:author="Jujia Li" w:date="2025-08-25T17:15:00Z" w16du:dateUtc="2025-08-25T22:15:00Z"/>
                <w:rFonts w:ascii="Times New Roman" w:eastAsia="Times New Roman" w:hAnsi="Times New Roman" w:cs="Times New Roman"/>
                <w:color w:val="000000"/>
                <w:kern w:val="0"/>
                <w:sz w:val="18"/>
                <w:szCs w:val="18"/>
                <w14:ligatures w14:val="none"/>
              </w:rPr>
            </w:pPr>
            <w:ins w:id="1713" w:author="Jujia Li" w:date="2025-08-25T17:15:00Z" w16du:dateUtc="2025-08-25T22:15:00Z">
              <w:r w:rsidRPr="00B17B5A">
                <w:rPr>
                  <w:rFonts w:ascii="Times New Roman" w:eastAsia="Times New Roman" w:hAnsi="Times New Roman" w:cs="Times New Roman"/>
                  <w:color w:val="000000"/>
                  <w:kern w:val="0"/>
                  <w:sz w:val="18"/>
                  <w:szCs w:val="18"/>
                  <w14:ligatures w14:val="none"/>
                </w:rPr>
                <w:t>74565</w:t>
              </w:r>
            </w:ins>
          </w:p>
        </w:tc>
        <w:tc>
          <w:tcPr>
            <w:tcW w:w="800" w:type="dxa"/>
            <w:noWrap/>
            <w:vAlign w:val="bottom"/>
            <w:hideMark/>
            <w:tcPrChange w:id="1714" w:author="Jujia Li" w:date="2025-08-25T17:17:00Z" w16du:dateUtc="2025-08-25T22:17:00Z">
              <w:tcPr>
                <w:tcW w:w="800" w:type="dxa"/>
                <w:tcBorders>
                  <w:top w:val="nil"/>
                  <w:left w:val="nil"/>
                  <w:bottom w:val="nil"/>
                  <w:right w:val="nil"/>
                </w:tcBorders>
                <w:noWrap/>
                <w:vAlign w:val="bottom"/>
                <w:hideMark/>
              </w:tcPr>
            </w:tcPrChange>
          </w:tcPr>
          <w:p w14:paraId="0EFEE6FF" w14:textId="77777777" w:rsidR="00586561" w:rsidRPr="00B17B5A" w:rsidRDefault="00586561" w:rsidP="00241A4A">
            <w:pPr>
              <w:spacing w:after="0" w:line="240" w:lineRule="auto"/>
              <w:jc w:val="right"/>
              <w:rPr>
                <w:ins w:id="1715" w:author="Jujia Li" w:date="2025-08-25T17:15:00Z" w16du:dateUtc="2025-08-25T22:15:00Z"/>
                <w:rFonts w:ascii="Times New Roman" w:eastAsia="Times New Roman" w:hAnsi="Times New Roman" w:cs="Times New Roman"/>
                <w:color w:val="000000"/>
                <w:kern w:val="0"/>
                <w:sz w:val="18"/>
                <w:szCs w:val="18"/>
                <w14:ligatures w14:val="none"/>
              </w:rPr>
            </w:pPr>
            <w:ins w:id="1716" w:author="Jujia Li" w:date="2025-08-25T17:15:00Z" w16du:dateUtc="2025-08-25T22:15:00Z">
              <w:r w:rsidRPr="00B17B5A">
                <w:rPr>
                  <w:rFonts w:ascii="Times New Roman" w:eastAsia="Times New Roman" w:hAnsi="Times New Roman" w:cs="Times New Roman"/>
                  <w:color w:val="000000"/>
                  <w:kern w:val="0"/>
                  <w:sz w:val="18"/>
                  <w:szCs w:val="18"/>
                  <w14:ligatures w14:val="none"/>
                </w:rPr>
                <w:t>2.51</w:t>
              </w:r>
            </w:ins>
          </w:p>
        </w:tc>
        <w:tc>
          <w:tcPr>
            <w:tcW w:w="800" w:type="dxa"/>
            <w:noWrap/>
            <w:vAlign w:val="bottom"/>
            <w:hideMark/>
            <w:tcPrChange w:id="1717" w:author="Jujia Li" w:date="2025-08-25T17:17:00Z" w16du:dateUtc="2025-08-25T22:17:00Z">
              <w:tcPr>
                <w:tcW w:w="800" w:type="dxa"/>
                <w:tcBorders>
                  <w:top w:val="nil"/>
                  <w:left w:val="nil"/>
                  <w:bottom w:val="nil"/>
                  <w:right w:val="nil"/>
                </w:tcBorders>
                <w:noWrap/>
                <w:vAlign w:val="bottom"/>
                <w:hideMark/>
              </w:tcPr>
            </w:tcPrChange>
          </w:tcPr>
          <w:p w14:paraId="63F0709E" w14:textId="77777777" w:rsidR="00586561" w:rsidRPr="00B17B5A" w:rsidRDefault="00586561" w:rsidP="00241A4A">
            <w:pPr>
              <w:spacing w:after="0" w:line="240" w:lineRule="auto"/>
              <w:jc w:val="right"/>
              <w:rPr>
                <w:ins w:id="1718" w:author="Jujia Li" w:date="2025-08-25T17:15:00Z" w16du:dateUtc="2025-08-25T22:15:00Z"/>
                <w:rFonts w:ascii="Times New Roman" w:eastAsia="Times New Roman" w:hAnsi="Times New Roman" w:cs="Times New Roman"/>
                <w:color w:val="000000"/>
                <w:kern w:val="0"/>
                <w:sz w:val="18"/>
                <w:szCs w:val="18"/>
                <w14:ligatures w14:val="none"/>
              </w:rPr>
            </w:pPr>
            <w:ins w:id="1719" w:author="Jujia Li" w:date="2025-08-25T17:15:00Z" w16du:dateUtc="2025-08-25T22:15:00Z">
              <w:r w:rsidRPr="00B17B5A">
                <w:rPr>
                  <w:rFonts w:ascii="Times New Roman" w:eastAsia="Times New Roman" w:hAnsi="Times New Roman" w:cs="Times New Roman"/>
                  <w:color w:val="000000"/>
                  <w:kern w:val="0"/>
                  <w:sz w:val="18"/>
                  <w:szCs w:val="18"/>
                  <w14:ligatures w14:val="none"/>
                </w:rPr>
                <w:t>29709</w:t>
              </w:r>
            </w:ins>
          </w:p>
        </w:tc>
        <w:tc>
          <w:tcPr>
            <w:tcW w:w="800" w:type="dxa"/>
            <w:noWrap/>
            <w:vAlign w:val="bottom"/>
            <w:hideMark/>
            <w:tcPrChange w:id="1720" w:author="Jujia Li" w:date="2025-08-25T17:17:00Z" w16du:dateUtc="2025-08-25T22:17:00Z">
              <w:tcPr>
                <w:tcW w:w="800" w:type="dxa"/>
                <w:tcBorders>
                  <w:top w:val="nil"/>
                  <w:left w:val="nil"/>
                  <w:bottom w:val="nil"/>
                  <w:right w:val="nil"/>
                </w:tcBorders>
                <w:noWrap/>
                <w:vAlign w:val="bottom"/>
                <w:hideMark/>
              </w:tcPr>
            </w:tcPrChange>
          </w:tcPr>
          <w:p w14:paraId="1A1D4F24" w14:textId="77777777" w:rsidR="00586561" w:rsidRPr="00B17B5A" w:rsidRDefault="00586561" w:rsidP="00241A4A">
            <w:pPr>
              <w:spacing w:after="0" w:line="240" w:lineRule="auto"/>
              <w:jc w:val="right"/>
              <w:rPr>
                <w:ins w:id="1721" w:author="Jujia Li" w:date="2025-08-25T17:15:00Z" w16du:dateUtc="2025-08-25T22:15:00Z"/>
                <w:rFonts w:ascii="Times New Roman" w:eastAsia="Times New Roman" w:hAnsi="Times New Roman" w:cs="Times New Roman"/>
                <w:color w:val="000000"/>
                <w:kern w:val="0"/>
                <w:sz w:val="18"/>
                <w:szCs w:val="18"/>
                <w14:ligatures w14:val="none"/>
              </w:rPr>
            </w:pPr>
            <w:ins w:id="1722" w:author="Jujia Li" w:date="2025-08-25T17:15:00Z" w16du:dateUtc="2025-08-25T22:15:00Z">
              <w:r w:rsidRPr="00B17B5A">
                <w:rPr>
                  <w:rFonts w:ascii="Times New Roman" w:eastAsia="Times New Roman" w:hAnsi="Times New Roman" w:cs="Times New Roman"/>
                  <w:color w:val="000000"/>
                  <w:kern w:val="0"/>
                  <w:sz w:val="18"/>
                  <w:szCs w:val="18"/>
                  <w14:ligatures w14:val="none"/>
                </w:rPr>
                <w:t>83387</w:t>
              </w:r>
            </w:ins>
          </w:p>
        </w:tc>
        <w:tc>
          <w:tcPr>
            <w:tcW w:w="800" w:type="dxa"/>
            <w:noWrap/>
            <w:vAlign w:val="bottom"/>
            <w:hideMark/>
            <w:tcPrChange w:id="1723" w:author="Jujia Li" w:date="2025-08-25T17:17:00Z" w16du:dateUtc="2025-08-25T22:17:00Z">
              <w:tcPr>
                <w:tcW w:w="800" w:type="dxa"/>
                <w:tcBorders>
                  <w:top w:val="nil"/>
                  <w:left w:val="nil"/>
                  <w:bottom w:val="nil"/>
                  <w:right w:val="nil"/>
                </w:tcBorders>
                <w:noWrap/>
                <w:vAlign w:val="bottom"/>
                <w:hideMark/>
              </w:tcPr>
            </w:tcPrChange>
          </w:tcPr>
          <w:p w14:paraId="7171E793" w14:textId="77777777" w:rsidR="00586561" w:rsidRPr="00B17B5A" w:rsidRDefault="00586561" w:rsidP="00241A4A">
            <w:pPr>
              <w:spacing w:after="0" w:line="240" w:lineRule="auto"/>
              <w:jc w:val="right"/>
              <w:rPr>
                <w:ins w:id="1724" w:author="Jujia Li" w:date="2025-08-25T17:15:00Z" w16du:dateUtc="2025-08-25T22:15:00Z"/>
                <w:rFonts w:ascii="Times New Roman" w:eastAsia="Times New Roman" w:hAnsi="Times New Roman" w:cs="Times New Roman"/>
                <w:color w:val="000000"/>
                <w:kern w:val="0"/>
                <w:sz w:val="18"/>
                <w:szCs w:val="18"/>
                <w14:ligatures w14:val="none"/>
              </w:rPr>
            </w:pPr>
            <w:ins w:id="1725" w:author="Jujia Li" w:date="2025-08-25T17:15:00Z" w16du:dateUtc="2025-08-25T22:15:00Z">
              <w:r w:rsidRPr="00B17B5A">
                <w:rPr>
                  <w:rFonts w:ascii="Times New Roman" w:eastAsia="Times New Roman" w:hAnsi="Times New Roman" w:cs="Times New Roman"/>
                  <w:color w:val="000000"/>
                  <w:kern w:val="0"/>
                  <w:sz w:val="18"/>
                  <w:szCs w:val="18"/>
                  <w14:ligatures w14:val="none"/>
                </w:rPr>
                <w:t>2.81</w:t>
              </w:r>
            </w:ins>
          </w:p>
        </w:tc>
        <w:tc>
          <w:tcPr>
            <w:tcW w:w="891" w:type="dxa"/>
            <w:noWrap/>
            <w:vAlign w:val="bottom"/>
            <w:hideMark/>
            <w:tcPrChange w:id="1726" w:author="Jujia Li" w:date="2025-08-25T17:17:00Z" w16du:dateUtc="2025-08-25T22:17:00Z">
              <w:tcPr>
                <w:tcW w:w="891" w:type="dxa"/>
                <w:tcBorders>
                  <w:top w:val="nil"/>
                  <w:left w:val="nil"/>
                  <w:bottom w:val="nil"/>
                  <w:right w:val="nil"/>
                </w:tcBorders>
                <w:noWrap/>
                <w:vAlign w:val="bottom"/>
                <w:hideMark/>
              </w:tcPr>
            </w:tcPrChange>
          </w:tcPr>
          <w:p w14:paraId="39CDE7E4" w14:textId="77777777" w:rsidR="00586561" w:rsidRPr="00B17B5A" w:rsidRDefault="00586561" w:rsidP="00241A4A">
            <w:pPr>
              <w:spacing w:after="0" w:line="240" w:lineRule="auto"/>
              <w:jc w:val="right"/>
              <w:rPr>
                <w:ins w:id="1727" w:author="Jujia Li" w:date="2025-08-25T17:15:00Z" w16du:dateUtc="2025-08-25T22:15:00Z"/>
                <w:rFonts w:ascii="Times New Roman" w:eastAsia="Times New Roman" w:hAnsi="Times New Roman" w:cs="Times New Roman"/>
                <w:color w:val="000000"/>
                <w:kern w:val="0"/>
                <w:sz w:val="18"/>
                <w:szCs w:val="18"/>
                <w14:ligatures w14:val="none"/>
              </w:rPr>
            </w:pPr>
            <w:ins w:id="1728" w:author="Jujia Li" w:date="2025-08-25T17:15:00Z" w16du:dateUtc="2025-08-25T22:15:00Z">
              <w:r w:rsidRPr="00B17B5A">
                <w:rPr>
                  <w:rFonts w:ascii="Times New Roman" w:eastAsia="Times New Roman" w:hAnsi="Times New Roman" w:cs="Times New Roman"/>
                  <w:color w:val="000000"/>
                  <w:kern w:val="0"/>
                  <w:sz w:val="18"/>
                  <w:szCs w:val="18"/>
                  <w14:ligatures w14:val="none"/>
                </w:rPr>
                <w:t>268121</w:t>
              </w:r>
            </w:ins>
          </w:p>
        </w:tc>
        <w:tc>
          <w:tcPr>
            <w:tcW w:w="977" w:type="dxa"/>
            <w:noWrap/>
            <w:vAlign w:val="bottom"/>
            <w:hideMark/>
            <w:tcPrChange w:id="1729" w:author="Jujia Li" w:date="2025-08-25T17:17:00Z" w16du:dateUtc="2025-08-25T22:17:00Z">
              <w:tcPr>
                <w:tcW w:w="977" w:type="dxa"/>
                <w:tcBorders>
                  <w:top w:val="nil"/>
                  <w:left w:val="nil"/>
                  <w:bottom w:val="nil"/>
                  <w:right w:val="nil"/>
                </w:tcBorders>
                <w:noWrap/>
                <w:vAlign w:val="bottom"/>
                <w:hideMark/>
              </w:tcPr>
            </w:tcPrChange>
          </w:tcPr>
          <w:p w14:paraId="2B45E87A" w14:textId="77777777" w:rsidR="00586561" w:rsidRPr="00B17B5A" w:rsidRDefault="00586561" w:rsidP="00241A4A">
            <w:pPr>
              <w:spacing w:after="0" w:line="240" w:lineRule="auto"/>
              <w:jc w:val="right"/>
              <w:rPr>
                <w:ins w:id="1730" w:author="Jujia Li" w:date="2025-08-25T17:15:00Z" w16du:dateUtc="2025-08-25T22:15:00Z"/>
                <w:rFonts w:ascii="Times New Roman" w:eastAsia="Times New Roman" w:hAnsi="Times New Roman" w:cs="Times New Roman"/>
                <w:color w:val="000000"/>
                <w:kern w:val="0"/>
                <w:sz w:val="18"/>
                <w:szCs w:val="18"/>
                <w14:ligatures w14:val="none"/>
              </w:rPr>
            </w:pPr>
            <w:ins w:id="1731" w:author="Jujia Li" w:date="2025-08-25T17:15:00Z" w16du:dateUtc="2025-08-25T22:15:00Z">
              <w:r w:rsidRPr="00B17B5A">
                <w:rPr>
                  <w:rFonts w:ascii="Times New Roman" w:eastAsia="Times New Roman" w:hAnsi="Times New Roman" w:cs="Times New Roman"/>
                  <w:color w:val="000000"/>
                  <w:kern w:val="0"/>
                  <w:sz w:val="18"/>
                  <w:szCs w:val="18"/>
                  <w14:ligatures w14:val="none"/>
                </w:rPr>
                <w:t>2.25</w:t>
              </w:r>
            </w:ins>
          </w:p>
        </w:tc>
      </w:tr>
      <w:tr w:rsidR="00586561" w:rsidRPr="00D80767" w14:paraId="12F01477" w14:textId="77777777" w:rsidTr="0083524D">
        <w:trPr>
          <w:trHeight w:val="300"/>
          <w:ins w:id="1732" w:author="Jujia Li" w:date="2025-08-25T17:15:00Z"/>
          <w:trPrChange w:id="1733" w:author="Jujia Li" w:date="2025-08-25T17:17:00Z" w16du:dateUtc="2025-08-25T22:17:00Z">
            <w:trPr>
              <w:trHeight w:val="300"/>
            </w:trPr>
          </w:trPrChange>
        </w:trPr>
        <w:tc>
          <w:tcPr>
            <w:tcW w:w="1608" w:type="dxa"/>
            <w:noWrap/>
            <w:vAlign w:val="bottom"/>
            <w:hideMark/>
            <w:tcPrChange w:id="1734" w:author="Jujia Li" w:date="2025-08-25T17:17:00Z" w16du:dateUtc="2025-08-25T22:17:00Z">
              <w:tcPr>
                <w:tcW w:w="1608" w:type="dxa"/>
                <w:tcBorders>
                  <w:top w:val="nil"/>
                  <w:left w:val="nil"/>
                  <w:bottom w:val="nil"/>
                  <w:right w:val="nil"/>
                </w:tcBorders>
                <w:noWrap/>
                <w:vAlign w:val="bottom"/>
                <w:hideMark/>
              </w:tcPr>
            </w:tcPrChange>
          </w:tcPr>
          <w:p w14:paraId="3EDC43A2" w14:textId="77777777" w:rsidR="00586561" w:rsidRPr="00B17B5A" w:rsidRDefault="00586561" w:rsidP="00241A4A">
            <w:pPr>
              <w:spacing w:after="0" w:line="240" w:lineRule="auto"/>
              <w:rPr>
                <w:ins w:id="1735" w:author="Jujia Li" w:date="2025-08-25T17:15:00Z" w16du:dateUtc="2025-08-25T22:15:00Z"/>
                <w:rFonts w:ascii="Times New Roman" w:eastAsia="Times New Roman" w:hAnsi="Times New Roman" w:cs="Times New Roman"/>
                <w:color w:val="000000"/>
                <w:kern w:val="0"/>
                <w:sz w:val="20"/>
                <w:szCs w:val="20"/>
                <w14:ligatures w14:val="none"/>
              </w:rPr>
            </w:pPr>
            <w:ins w:id="1736" w:author="Jujia Li" w:date="2025-08-25T17:15:00Z" w16du:dateUtc="2025-08-25T22:15:00Z">
              <w:r w:rsidRPr="00B17B5A">
                <w:rPr>
                  <w:rFonts w:ascii="Times New Roman" w:eastAsia="Times New Roman" w:hAnsi="Times New Roman" w:cs="Times New Roman"/>
                  <w:color w:val="000000"/>
                  <w:kern w:val="0"/>
                  <w:sz w:val="20"/>
                  <w:szCs w:val="20"/>
                  <w14:ligatures w14:val="none"/>
                </w:rPr>
                <w:t>MARSHALL</w:t>
              </w:r>
            </w:ins>
          </w:p>
        </w:tc>
        <w:tc>
          <w:tcPr>
            <w:tcW w:w="799" w:type="dxa"/>
            <w:noWrap/>
            <w:vAlign w:val="bottom"/>
            <w:hideMark/>
            <w:tcPrChange w:id="1737" w:author="Jujia Li" w:date="2025-08-25T17:17:00Z" w16du:dateUtc="2025-08-25T22:17:00Z">
              <w:tcPr>
                <w:tcW w:w="799" w:type="dxa"/>
                <w:tcBorders>
                  <w:top w:val="nil"/>
                  <w:left w:val="nil"/>
                  <w:bottom w:val="nil"/>
                  <w:right w:val="nil"/>
                </w:tcBorders>
                <w:noWrap/>
                <w:vAlign w:val="bottom"/>
                <w:hideMark/>
              </w:tcPr>
            </w:tcPrChange>
          </w:tcPr>
          <w:p w14:paraId="231B6E7A" w14:textId="77777777" w:rsidR="00586561" w:rsidRPr="00B17B5A" w:rsidRDefault="00586561" w:rsidP="00241A4A">
            <w:pPr>
              <w:spacing w:after="0" w:line="240" w:lineRule="auto"/>
              <w:jc w:val="right"/>
              <w:rPr>
                <w:ins w:id="1738" w:author="Jujia Li" w:date="2025-08-25T17:15:00Z" w16du:dateUtc="2025-08-25T22:15:00Z"/>
                <w:rFonts w:ascii="Times New Roman" w:eastAsia="Times New Roman" w:hAnsi="Times New Roman" w:cs="Times New Roman"/>
                <w:color w:val="000000"/>
                <w:kern w:val="0"/>
                <w:sz w:val="18"/>
                <w:szCs w:val="18"/>
                <w14:ligatures w14:val="none"/>
              </w:rPr>
            </w:pPr>
            <w:ins w:id="1739" w:author="Jujia Li" w:date="2025-08-25T17:15:00Z" w16du:dateUtc="2025-08-25T22:15:00Z">
              <w:r w:rsidRPr="00B17B5A">
                <w:rPr>
                  <w:rFonts w:ascii="Times New Roman" w:eastAsia="Times New Roman" w:hAnsi="Times New Roman" w:cs="Times New Roman"/>
                  <w:color w:val="000000"/>
                  <w:kern w:val="0"/>
                  <w:sz w:val="18"/>
                  <w:szCs w:val="18"/>
                  <w14:ligatures w14:val="none"/>
                </w:rPr>
                <w:t>95113</w:t>
              </w:r>
            </w:ins>
          </w:p>
        </w:tc>
        <w:tc>
          <w:tcPr>
            <w:tcW w:w="799" w:type="dxa"/>
            <w:noWrap/>
            <w:vAlign w:val="bottom"/>
            <w:hideMark/>
            <w:tcPrChange w:id="1740" w:author="Jujia Li" w:date="2025-08-25T17:17:00Z" w16du:dateUtc="2025-08-25T22:17:00Z">
              <w:tcPr>
                <w:tcW w:w="799" w:type="dxa"/>
                <w:tcBorders>
                  <w:top w:val="nil"/>
                  <w:left w:val="nil"/>
                  <w:bottom w:val="nil"/>
                  <w:right w:val="nil"/>
                </w:tcBorders>
                <w:noWrap/>
                <w:vAlign w:val="bottom"/>
                <w:hideMark/>
              </w:tcPr>
            </w:tcPrChange>
          </w:tcPr>
          <w:p w14:paraId="6E6A02E1" w14:textId="77777777" w:rsidR="00586561" w:rsidRPr="00B17B5A" w:rsidRDefault="00586561" w:rsidP="00241A4A">
            <w:pPr>
              <w:spacing w:after="0" w:line="240" w:lineRule="auto"/>
              <w:jc w:val="right"/>
              <w:rPr>
                <w:ins w:id="1741" w:author="Jujia Li" w:date="2025-08-25T17:15:00Z" w16du:dateUtc="2025-08-25T22:15:00Z"/>
                <w:rFonts w:ascii="Times New Roman" w:eastAsia="Times New Roman" w:hAnsi="Times New Roman" w:cs="Times New Roman"/>
                <w:color w:val="000000"/>
                <w:kern w:val="0"/>
                <w:sz w:val="18"/>
                <w:szCs w:val="18"/>
                <w14:ligatures w14:val="none"/>
              </w:rPr>
            </w:pPr>
            <w:ins w:id="1742" w:author="Jujia Li" w:date="2025-08-25T17:15:00Z" w16du:dateUtc="2025-08-25T22:15:00Z">
              <w:r w:rsidRPr="00B17B5A">
                <w:rPr>
                  <w:rFonts w:ascii="Times New Roman" w:eastAsia="Times New Roman" w:hAnsi="Times New Roman" w:cs="Times New Roman"/>
                  <w:color w:val="000000"/>
                  <w:kern w:val="0"/>
                  <w:sz w:val="18"/>
                  <w:szCs w:val="18"/>
                  <w14:ligatures w14:val="none"/>
                </w:rPr>
                <w:t>95296</w:t>
              </w:r>
            </w:ins>
          </w:p>
        </w:tc>
        <w:tc>
          <w:tcPr>
            <w:tcW w:w="688" w:type="dxa"/>
            <w:noWrap/>
            <w:vAlign w:val="bottom"/>
            <w:hideMark/>
            <w:tcPrChange w:id="1743" w:author="Jujia Li" w:date="2025-08-25T17:17:00Z" w16du:dateUtc="2025-08-25T22:17:00Z">
              <w:tcPr>
                <w:tcW w:w="688" w:type="dxa"/>
                <w:tcBorders>
                  <w:top w:val="nil"/>
                  <w:left w:val="nil"/>
                  <w:bottom w:val="nil"/>
                  <w:right w:val="nil"/>
                </w:tcBorders>
                <w:noWrap/>
                <w:vAlign w:val="bottom"/>
                <w:hideMark/>
              </w:tcPr>
            </w:tcPrChange>
          </w:tcPr>
          <w:p w14:paraId="73FD534B" w14:textId="77777777" w:rsidR="00586561" w:rsidRPr="00B17B5A" w:rsidRDefault="00586561" w:rsidP="00241A4A">
            <w:pPr>
              <w:spacing w:after="0" w:line="240" w:lineRule="auto"/>
              <w:jc w:val="right"/>
              <w:rPr>
                <w:ins w:id="1744" w:author="Jujia Li" w:date="2025-08-25T17:15:00Z" w16du:dateUtc="2025-08-25T22:15:00Z"/>
                <w:rFonts w:ascii="Times New Roman" w:eastAsia="Times New Roman" w:hAnsi="Times New Roman" w:cs="Times New Roman"/>
                <w:color w:val="000000"/>
                <w:kern w:val="0"/>
                <w:sz w:val="18"/>
                <w:szCs w:val="18"/>
                <w14:ligatures w14:val="none"/>
              </w:rPr>
            </w:pPr>
            <w:ins w:id="1745" w:author="Jujia Li" w:date="2025-08-25T17:15:00Z" w16du:dateUtc="2025-08-25T22:15:00Z">
              <w:r w:rsidRPr="00B17B5A">
                <w:rPr>
                  <w:rFonts w:ascii="Times New Roman" w:eastAsia="Times New Roman" w:hAnsi="Times New Roman" w:cs="Times New Roman"/>
                  <w:color w:val="000000"/>
                  <w:kern w:val="0"/>
                  <w:sz w:val="18"/>
                  <w:szCs w:val="18"/>
                  <w14:ligatures w14:val="none"/>
                </w:rPr>
                <w:t>1.00</w:t>
              </w:r>
            </w:ins>
          </w:p>
        </w:tc>
        <w:tc>
          <w:tcPr>
            <w:tcW w:w="799" w:type="dxa"/>
            <w:noWrap/>
            <w:vAlign w:val="bottom"/>
            <w:hideMark/>
            <w:tcPrChange w:id="1746" w:author="Jujia Li" w:date="2025-08-25T17:17:00Z" w16du:dateUtc="2025-08-25T22:17:00Z">
              <w:tcPr>
                <w:tcW w:w="799" w:type="dxa"/>
                <w:tcBorders>
                  <w:top w:val="nil"/>
                  <w:left w:val="nil"/>
                  <w:bottom w:val="nil"/>
                  <w:right w:val="nil"/>
                </w:tcBorders>
                <w:noWrap/>
                <w:vAlign w:val="bottom"/>
                <w:hideMark/>
              </w:tcPr>
            </w:tcPrChange>
          </w:tcPr>
          <w:p w14:paraId="58715144" w14:textId="77777777" w:rsidR="00586561" w:rsidRPr="00B17B5A" w:rsidRDefault="00586561" w:rsidP="00241A4A">
            <w:pPr>
              <w:spacing w:after="0" w:line="240" w:lineRule="auto"/>
              <w:jc w:val="right"/>
              <w:rPr>
                <w:ins w:id="1747" w:author="Jujia Li" w:date="2025-08-25T17:15:00Z" w16du:dateUtc="2025-08-25T22:15:00Z"/>
                <w:rFonts w:ascii="Times New Roman" w:eastAsia="Times New Roman" w:hAnsi="Times New Roman" w:cs="Times New Roman"/>
                <w:color w:val="000000"/>
                <w:kern w:val="0"/>
                <w:sz w:val="18"/>
                <w:szCs w:val="18"/>
                <w14:ligatures w14:val="none"/>
              </w:rPr>
            </w:pPr>
            <w:ins w:id="1748" w:author="Jujia Li" w:date="2025-08-25T17:15:00Z" w16du:dateUtc="2025-08-25T22:15:00Z">
              <w:r w:rsidRPr="00B17B5A">
                <w:rPr>
                  <w:rFonts w:ascii="Times New Roman" w:eastAsia="Times New Roman" w:hAnsi="Times New Roman" w:cs="Times New Roman"/>
                  <w:color w:val="000000"/>
                  <w:kern w:val="0"/>
                  <w:sz w:val="18"/>
                  <w:szCs w:val="18"/>
                  <w14:ligatures w14:val="none"/>
                </w:rPr>
                <w:t>95572</w:t>
              </w:r>
            </w:ins>
          </w:p>
        </w:tc>
        <w:tc>
          <w:tcPr>
            <w:tcW w:w="799" w:type="dxa"/>
            <w:noWrap/>
            <w:vAlign w:val="bottom"/>
            <w:hideMark/>
            <w:tcPrChange w:id="1749" w:author="Jujia Li" w:date="2025-08-25T17:17:00Z" w16du:dateUtc="2025-08-25T22:17:00Z">
              <w:tcPr>
                <w:tcW w:w="799" w:type="dxa"/>
                <w:tcBorders>
                  <w:top w:val="nil"/>
                  <w:left w:val="nil"/>
                  <w:bottom w:val="nil"/>
                  <w:right w:val="nil"/>
                </w:tcBorders>
                <w:noWrap/>
                <w:vAlign w:val="bottom"/>
                <w:hideMark/>
              </w:tcPr>
            </w:tcPrChange>
          </w:tcPr>
          <w:p w14:paraId="0E4782A3" w14:textId="77777777" w:rsidR="00586561" w:rsidRPr="00B17B5A" w:rsidRDefault="00586561" w:rsidP="00241A4A">
            <w:pPr>
              <w:spacing w:after="0" w:line="240" w:lineRule="auto"/>
              <w:jc w:val="right"/>
              <w:rPr>
                <w:ins w:id="1750" w:author="Jujia Li" w:date="2025-08-25T17:15:00Z" w16du:dateUtc="2025-08-25T22:15:00Z"/>
                <w:rFonts w:ascii="Times New Roman" w:eastAsia="Times New Roman" w:hAnsi="Times New Roman" w:cs="Times New Roman"/>
                <w:color w:val="000000"/>
                <w:kern w:val="0"/>
                <w:sz w:val="18"/>
                <w:szCs w:val="18"/>
                <w14:ligatures w14:val="none"/>
              </w:rPr>
            </w:pPr>
            <w:ins w:id="1751" w:author="Jujia Li" w:date="2025-08-25T17:15:00Z" w16du:dateUtc="2025-08-25T22:15:00Z">
              <w:r w:rsidRPr="00B17B5A">
                <w:rPr>
                  <w:rFonts w:ascii="Times New Roman" w:eastAsia="Times New Roman" w:hAnsi="Times New Roman" w:cs="Times New Roman"/>
                  <w:color w:val="000000"/>
                  <w:kern w:val="0"/>
                  <w:sz w:val="18"/>
                  <w:szCs w:val="18"/>
                  <w14:ligatures w14:val="none"/>
                </w:rPr>
                <w:t>139422</w:t>
              </w:r>
            </w:ins>
          </w:p>
        </w:tc>
        <w:tc>
          <w:tcPr>
            <w:tcW w:w="800" w:type="dxa"/>
            <w:noWrap/>
            <w:vAlign w:val="bottom"/>
            <w:hideMark/>
            <w:tcPrChange w:id="1752" w:author="Jujia Li" w:date="2025-08-25T17:17:00Z" w16du:dateUtc="2025-08-25T22:17:00Z">
              <w:tcPr>
                <w:tcW w:w="800" w:type="dxa"/>
                <w:tcBorders>
                  <w:top w:val="nil"/>
                  <w:left w:val="nil"/>
                  <w:bottom w:val="nil"/>
                  <w:right w:val="nil"/>
                </w:tcBorders>
                <w:noWrap/>
                <w:vAlign w:val="bottom"/>
                <w:hideMark/>
              </w:tcPr>
            </w:tcPrChange>
          </w:tcPr>
          <w:p w14:paraId="686B4E07" w14:textId="77777777" w:rsidR="00586561" w:rsidRPr="00B17B5A" w:rsidRDefault="00586561" w:rsidP="00241A4A">
            <w:pPr>
              <w:spacing w:after="0" w:line="240" w:lineRule="auto"/>
              <w:jc w:val="right"/>
              <w:rPr>
                <w:ins w:id="1753" w:author="Jujia Li" w:date="2025-08-25T17:15:00Z" w16du:dateUtc="2025-08-25T22:15:00Z"/>
                <w:rFonts w:ascii="Times New Roman" w:eastAsia="Times New Roman" w:hAnsi="Times New Roman" w:cs="Times New Roman"/>
                <w:color w:val="000000"/>
                <w:kern w:val="0"/>
                <w:sz w:val="18"/>
                <w:szCs w:val="18"/>
                <w14:ligatures w14:val="none"/>
              </w:rPr>
            </w:pPr>
            <w:ins w:id="1754" w:author="Jujia Li" w:date="2025-08-25T17:15:00Z" w16du:dateUtc="2025-08-25T22:15:00Z">
              <w:r w:rsidRPr="00B17B5A">
                <w:rPr>
                  <w:rFonts w:ascii="Times New Roman" w:eastAsia="Times New Roman" w:hAnsi="Times New Roman" w:cs="Times New Roman"/>
                  <w:color w:val="000000"/>
                  <w:kern w:val="0"/>
                  <w:sz w:val="18"/>
                  <w:szCs w:val="18"/>
                  <w14:ligatures w14:val="none"/>
                </w:rPr>
                <w:t>1.46</w:t>
              </w:r>
            </w:ins>
          </w:p>
        </w:tc>
        <w:tc>
          <w:tcPr>
            <w:tcW w:w="800" w:type="dxa"/>
            <w:noWrap/>
            <w:vAlign w:val="bottom"/>
            <w:hideMark/>
            <w:tcPrChange w:id="1755" w:author="Jujia Li" w:date="2025-08-25T17:17:00Z" w16du:dateUtc="2025-08-25T22:17:00Z">
              <w:tcPr>
                <w:tcW w:w="800" w:type="dxa"/>
                <w:tcBorders>
                  <w:top w:val="nil"/>
                  <w:left w:val="nil"/>
                  <w:bottom w:val="nil"/>
                  <w:right w:val="nil"/>
                </w:tcBorders>
                <w:noWrap/>
                <w:vAlign w:val="bottom"/>
                <w:hideMark/>
              </w:tcPr>
            </w:tcPrChange>
          </w:tcPr>
          <w:p w14:paraId="779D3FD3" w14:textId="77777777" w:rsidR="00586561" w:rsidRPr="00B17B5A" w:rsidRDefault="00586561" w:rsidP="00241A4A">
            <w:pPr>
              <w:spacing w:after="0" w:line="240" w:lineRule="auto"/>
              <w:jc w:val="right"/>
              <w:rPr>
                <w:ins w:id="1756" w:author="Jujia Li" w:date="2025-08-25T17:15:00Z" w16du:dateUtc="2025-08-25T22:15:00Z"/>
                <w:rFonts w:ascii="Times New Roman" w:eastAsia="Times New Roman" w:hAnsi="Times New Roman" w:cs="Times New Roman"/>
                <w:color w:val="000000"/>
                <w:kern w:val="0"/>
                <w:sz w:val="18"/>
                <w:szCs w:val="18"/>
                <w14:ligatures w14:val="none"/>
              </w:rPr>
            </w:pPr>
            <w:ins w:id="1757" w:author="Jujia Li" w:date="2025-08-25T17:15:00Z" w16du:dateUtc="2025-08-25T22:15:00Z">
              <w:r w:rsidRPr="00B17B5A">
                <w:rPr>
                  <w:rFonts w:ascii="Times New Roman" w:eastAsia="Times New Roman" w:hAnsi="Times New Roman" w:cs="Times New Roman"/>
                  <w:color w:val="000000"/>
                  <w:kern w:val="0"/>
                  <w:sz w:val="18"/>
                  <w:szCs w:val="18"/>
                  <w14:ligatures w14:val="none"/>
                </w:rPr>
                <w:t>96170</w:t>
              </w:r>
            </w:ins>
          </w:p>
        </w:tc>
        <w:tc>
          <w:tcPr>
            <w:tcW w:w="800" w:type="dxa"/>
            <w:noWrap/>
            <w:vAlign w:val="bottom"/>
            <w:hideMark/>
            <w:tcPrChange w:id="1758" w:author="Jujia Li" w:date="2025-08-25T17:17:00Z" w16du:dateUtc="2025-08-25T22:17:00Z">
              <w:tcPr>
                <w:tcW w:w="800" w:type="dxa"/>
                <w:tcBorders>
                  <w:top w:val="nil"/>
                  <w:left w:val="nil"/>
                  <w:bottom w:val="nil"/>
                  <w:right w:val="nil"/>
                </w:tcBorders>
                <w:noWrap/>
                <w:vAlign w:val="bottom"/>
                <w:hideMark/>
              </w:tcPr>
            </w:tcPrChange>
          </w:tcPr>
          <w:p w14:paraId="66A68753" w14:textId="77777777" w:rsidR="00586561" w:rsidRPr="00B17B5A" w:rsidRDefault="00586561" w:rsidP="00241A4A">
            <w:pPr>
              <w:spacing w:after="0" w:line="240" w:lineRule="auto"/>
              <w:jc w:val="right"/>
              <w:rPr>
                <w:ins w:id="1759" w:author="Jujia Li" w:date="2025-08-25T17:15:00Z" w16du:dateUtc="2025-08-25T22:15:00Z"/>
                <w:rFonts w:ascii="Times New Roman" w:eastAsia="Times New Roman" w:hAnsi="Times New Roman" w:cs="Times New Roman"/>
                <w:color w:val="000000"/>
                <w:kern w:val="0"/>
                <w:sz w:val="18"/>
                <w:szCs w:val="18"/>
                <w14:ligatures w14:val="none"/>
              </w:rPr>
            </w:pPr>
            <w:ins w:id="1760" w:author="Jujia Li" w:date="2025-08-25T17:15:00Z" w16du:dateUtc="2025-08-25T22:15:00Z">
              <w:r w:rsidRPr="00B17B5A">
                <w:rPr>
                  <w:rFonts w:ascii="Times New Roman" w:eastAsia="Times New Roman" w:hAnsi="Times New Roman" w:cs="Times New Roman"/>
                  <w:color w:val="000000"/>
                  <w:kern w:val="0"/>
                  <w:sz w:val="18"/>
                  <w:szCs w:val="18"/>
                  <w14:ligatures w14:val="none"/>
                </w:rPr>
                <w:t>165555</w:t>
              </w:r>
            </w:ins>
          </w:p>
        </w:tc>
        <w:tc>
          <w:tcPr>
            <w:tcW w:w="800" w:type="dxa"/>
            <w:noWrap/>
            <w:vAlign w:val="bottom"/>
            <w:hideMark/>
            <w:tcPrChange w:id="1761" w:author="Jujia Li" w:date="2025-08-25T17:17:00Z" w16du:dateUtc="2025-08-25T22:17:00Z">
              <w:tcPr>
                <w:tcW w:w="800" w:type="dxa"/>
                <w:tcBorders>
                  <w:top w:val="nil"/>
                  <w:left w:val="nil"/>
                  <w:bottom w:val="nil"/>
                  <w:right w:val="nil"/>
                </w:tcBorders>
                <w:noWrap/>
                <w:vAlign w:val="bottom"/>
                <w:hideMark/>
              </w:tcPr>
            </w:tcPrChange>
          </w:tcPr>
          <w:p w14:paraId="1DA256CB" w14:textId="77777777" w:rsidR="00586561" w:rsidRPr="00B17B5A" w:rsidRDefault="00586561" w:rsidP="00241A4A">
            <w:pPr>
              <w:spacing w:after="0" w:line="240" w:lineRule="auto"/>
              <w:jc w:val="right"/>
              <w:rPr>
                <w:ins w:id="1762" w:author="Jujia Li" w:date="2025-08-25T17:15:00Z" w16du:dateUtc="2025-08-25T22:15:00Z"/>
                <w:rFonts w:ascii="Times New Roman" w:eastAsia="Times New Roman" w:hAnsi="Times New Roman" w:cs="Times New Roman"/>
                <w:color w:val="000000"/>
                <w:kern w:val="0"/>
                <w:sz w:val="18"/>
                <w:szCs w:val="18"/>
                <w14:ligatures w14:val="none"/>
              </w:rPr>
            </w:pPr>
            <w:ins w:id="1763" w:author="Jujia Li" w:date="2025-08-25T17:15:00Z" w16du:dateUtc="2025-08-25T22:15:00Z">
              <w:r w:rsidRPr="00B17B5A">
                <w:rPr>
                  <w:rFonts w:ascii="Times New Roman" w:eastAsia="Times New Roman" w:hAnsi="Times New Roman" w:cs="Times New Roman"/>
                  <w:color w:val="000000"/>
                  <w:kern w:val="0"/>
                  <w:sz w:val="18"/>
                  <w:szCs w:val="18"/>
                  <w14:ligatures w14:val="none"/>
                </w:rPr>
                <w:t>1.72</w:t>
              </w:r>
            </w:ins>
          </w:p>
        </w:tc>
        <w:tc>
          <w:tcPr>
            <w:tcW w:w="800" w:type="dxa"/>
            <w:noWrap/>
            <w:vAlign w:val="bottom"/>
            <w:hideMark/>
            <w:tcPrChange w:id="1764" w:author="Jujia Li" w:date="2025-08-25T17:17:00Z" w16du:dateUtc="2025-08-25T22:17:00Z">
              <w:tcPr>
                <w:tcW w:w="800" w:type="dxa"/>
                <w:tcBorders>
                  <w:top w:val="nil"/>
                  <w:left w:val="nil"/>
                  <w:bottom w:val="nil"/>
                  <w:right w:val="nil"/>
                </w:tcBorders>
                <w:noWrap/>
                <w:vAlign w:val="bottom"/>
                <w:hideMark/>
              </w:tcPr>
            </w:tcPrChange>
          </w:tcPr>
          <w:p w14:paraId="77E862D7" w14:textId="77777777" w:rsidR="00586561" w:rsidRPr="00B17B5A" w:rsidRDefault="00586561" w:rsidP="00241A4A">
            <w:pPr>
              <w:spacing w:after="0" w:line="240" w:lineRule="auto"/>
              <w:jc w:val="right"/>
              <w:rPr>
                <w:ins w:id="1765" w:author="Jujia Li" w:date="2025-08-25T17:15:00Z" w16du:dateUtc="2025-08-25T22:15:00Z"/>
                <w:rFonts w:ascii="Times New Roman" w:eastAsia="Times New Roman" w:hAnsi="Times New Roman" w:cs="Times New Roman"/>
                <w:color w:val="000000"/>
                <w:kern w:val="0"/>
                <w:sz w:val="18"/>
                <w:szCs w:val="18"/>
                <w14:ligatures w14:val="none"/>
              </w:rPr>
            </w:pPr>
            <w:ins w:id="1766" w:author="Jujia Li" w:date="2025-08-25T17:15:00Z" w16du:dateUtc="2025-08-25T22:15:00Z">
              <w:r w:rsidRPr="00B17B5A">
                <w:rPr>
                  <w:rFonts w:ascii="Times New Roman" w:eastAsia="Times New Roman" w:hAnsi="Times New Roman" w:cs="Times New Roman"/>
                  <w:color w:val="000000"/>
                  <w:kern w:val="0"/>
                  <w:sz w:val="18"/>
                  <w:szCs w:val="18"/>
                  <w14:ligatures w14:val="none"/>
                </w:rPr>
                <w:t>96774</w:t>
              </w:r>
            </w:ins>
          </w:p>
        </w:tc>
        <w:tc>
          <w:tcPr>
            <w:tcW w:w="800" w:type="dxa"/>
            <w:noWrap/>
            <w:vAlign w:val="bottom"/>
            <w:hideMark/>
            <w:tcPrChange w:id="1767" w:author="Jujia Li" w:date="2025-08-25T17:17:00Z" w16du:dateUtc="2025-08-25T22:17:00Z">
              <w:tcPr>
                <w:tcW w:w="800" w:type="dxa"/>
                <w:tcBorders>
                  <w:top w:val="nil"/>
                  <w:left w:val="nil"/>
                  <w:bottom w:val="nil"/>
                  <w:right w:val="nil"/>
                </w:tcBorders>
                <w:noWrap/>
                <w:vAlign w:val="bottom"/>
                <w:hideMark/>
              </w:tcPr>
            </w:tcPrChange>
          </w:tcPr>
          <w:p w14:paraId="2924BBAE" w14:textId="77777777" w:rsidR="00586561" w:rsidRPr="00B17B5A" w:rsidRDefault="00586561" w:rsidP="00241A4A">
            <w:pPr>
              <w:spacing w:after="0" w:line="240" w:lineRule="auto"/>
              <w:jc w:val="right"/>
              <w:rPr>
                <w:ins w:id="1768" w:author="Jujia Li" w:date="2025-08-25T17:15:00Z" w16du:dateUtc="2025-08-25T22:15:00Z"/>
                <w:rFonts w:ascii="Times New Roman" w:eastAsia="Times New Roman" w:hAnsi="Times New Roman" w:cs="Times New Roman"/>
                <w:color w:val="000000"/>
                <w:kern w:val="0"/>
                <w:sz w:val="18"/>
                <w:szCs w:val="18"/>
                <w14:ligatures w14:val="none"/>
              </w:rPr>
            </w:pPr>
            <w:ins w:id="1769" w:author="Jujia Li" w:date="2025-08-25T17:15:00Z" w16du:dateUtc="2025-08-25T22:15:00Z">
              <w:r w:rsidRPr="00B17B5A">
                <w:rPr>
                  <w:rFonts w:ascii="Times New Roman" w:eastAsia="Times New Roman" w:hAnsi="Times New Roman" w:cs="Times New Roman"/>
                  <w:color w:val="000000"/>
                  <w:kern w:val="0"/>
                  <w:sz w:val="18"/>
                  <w:szCs w:val="18"/>
                  <w14:ligatures w14:val="none"/>
                </w:rPr>
                <w:t>187752</w:t>
              </w:r>
            </w:ins>
          </w:p>
        </w:tc>
        <w:tc>
          <w:tcPr>
            <w:tcW w:w="800" w:type="dxa"/>
            <w:noWrap/>
            <w:vAlign w:val="bottom"/>
            <w:hideMark/>
            <w:tcPrChange w:id="1770" w:author="Jujia Li" w:date="2025-08-25T17:17:00Z" w16du:dateUtc="2025-08-25T22:17:00Z">
              <w:tcPr>
                <w:tcW w:w="800" w:type="dxa"/>
                <w:tcBorders>
                  <w:top w:val="nil"/>
                  <w:left w:val="nil"/>
                  <w:bottom w:val="nil"/>
                  <w:right w:val="nil"/>
                </w:tcBorders>
                <w:noWrap/>
                <w:vAlign w:val="bottom"/>
                <w:hideMark/>
              </w:tcPr>
            </w:tcPrChange>
          </w:tcPr>
          <w:p w14:paraId="0140D982" w14:textId="77777777" w:rsidR="00586561" w:rsidRPr="00B17B5A" w:rsidRDefault="00586561" w:rsidP="00241A4A">
            <w:pPr>
              <w:spacing w:after="0" w:line="240" w:lineRule="auto"/>
              <w:jc w:val="right"/>
              <w:rPr>
                <w:ins w:id="1771" w:author="Jujia Li" w:date="2025-08-25T17:15:00Z" w16du:dateUtc="2025-08-25T22:15:00Z"/>
                <w:rFonts w:ascii="Times New Roman" w:eastAsia="Times New Roman" w:hAnsi="Times New Roman" w:cs="Times New Roman"/>
                <w:color w:val="000000"/>
                <w:kern w:val="0"/>
                <w:sz w:val="18"/>
                <w:szCs w:val="18"/>
                <w14:ligatures w14:val="none"/>
              </w:rPr>
            </w:pPr>
            <w:ins w:id="1772" w:author="Jujia Li" w:date="2025-08-25T17:15:00Z" w16du:dateUtc="2025-08-25T22:15:00Z">
              <w:r w:rsidRPr="00B17B5A">
                <w:rPr>
                  <w:rFonts w:ascii="Times New Roman" w:eastAsia="Times New Roman" w:hAnsi="Times New Roman" w:cs="Times New Roman"/>
                  <w:color w:val="000000"/>
                  <w:kern w:val="0"/>
                  <w:sz w:val="18"/>
                  <w:szCs w:val="18"/>
                  <w14:ligatures w14:val="none"/>
                </w:rPr>
                <w:t>1.94</w:t>
              </w:r>
            </w:ins>
          </w:p>
        </w:tc>
        <w:tc>
          <w:tcPr>
            <w:tcW w:w="891" w:type="dxa"/>
            <w:noWrap/>
            <w:vAlign w:val="bottom"/>
            <w:hideMark/>
            <w:tcPrChange w:id="1773" w:author="Jujia Li" w:date="2025-08-25T17:17:00Z" w16du:dateUtc="2025-08-25T22:17:00Z">
              <w:tcPr>
                <w:tcW w:w="891" w:type="dxa"/>
                <w:tcBorders>
                  <w:top w:val="nil"/>
                  <w:left w:val="nil"/>
                  <w:bottom w:val="nil"/>
                  <w:right w:val="nil"/>
                </w:tcBorders>
                <w:noWrap/>
                <w:vAlign w:val="bottom"/>
                <w:hideMark/>
              </w:tcPr>
            </w:tcPrChange>
          </w:tcPr>
          <w:p w14:paraId="2FE4F4CB" w14:textId="77777777" w:rsidR="00586561" w:rsidRPr="00B17B5A" w:rsidRDefault="00586561" w:rsidP="00241A4A">
            <w:pPr>
              <w:spacing w:after="0" w:line="240" w:lineRule="auto"/>
              <w:jc w:val="right"/>
              <w:rPr>
                <w:ins w:id="1774" w:author="Jujia Li" w:date="2025-08-25T17:15:00Z" w16du:dateUtc="2025-08-25T22:15:00Z"/>
                <w:rFonts w:ascii="Times New Roman" w:eastAsia="Times New Roman" w:hAnsi="Times New Roman" w:cs="Times New Roman"/>
                <w:color w:val="000000"/>
                <w:kern w:val="0"/>
                <w:sz w:val="18"/>
                <w:szCs w:val="18"/>
                <w14:ligatures w14:val="none"/>
              </w:rPr>
            </w:pPr>
            <w:ins w:id="1775" w:author="Jujia Li" w:date="2025-08-25T17:15:00Z" w16du:dateUtc="2025-08-25T22:15:00Z">
              <w:r w:rsidRPr="00B17B5A">
                <w:rPr>
                  <w:rFonts w:ascii="Times New Roman" w:eastAsia="Times New Roman" w:hAnsi="Times New Roman" w:cs="Times New Roman"/>
                  <w:color w:val="000000"/>
                  <w:kern w:val="0"/>
                  <w:sz w:val="18"/>
                  <w:szCs w:val="18"/>
                  <w14:ligatures w14:val="none"/>
                </w:rPr>
                <w:t>588025</w:t>
              </w:r>
            </w:ins>
          </w:p>
        </w:tc>
        <w:tc>
          <w:tcPr>
            <w:tcW w:w="977" w:type="dxa"/>
            <w:noWrap/>
            <w:vAlign w:val="bottom"/>
            <w:hideMark/>
            <w:tcPrChange w:id="1776" w:author="Jujia Li" w:date="2025-08-25T17:17:00Z" w16du:dateUtc="2025-08-25T22:17:00Z">
              <w:tcPr>
                <w:tcW w:w="977" w:type="dxa"/>
                <w:tcBorders>
                  <w:top w:val="nil"/>
                  <w:left w:val="nil"/>
                  <w:bottom w:val="nil"/>
                  <w:right w:val="nil"/>
                </w:tcBorders>
                <w:noWrap/>
                <w:vAlign w:val="bottom"/>
                <w:hideMark/>
              </w:tcPr>
            </w:tcPrChange>
          </w:tcPr>
          <w:p w14:paraId="7D8FDBCC" w14:textId="77777777" w:rsidR="00586561" w:rsidRPr="00B17B5A" w:rsidRDefault="00586561" w:rsidP="00241A4A">
            <w:pPr>
              <w:spacing w:after="0" w:line="240" w:lineRule="auto"/>
              <w:jc w:val="right"/>
              <w:rPr>
                <w:ins w:id="1777" w:author="Jujia Li" w:date="2025-08-25T17:15:00Z" w16du:dateUtc="2025-08-25T22:15:00Z"/>
                <w:rFonts w:ascii="Times New Roman" w:eastAsia="Times New Roman" w:hAnsi="Times New Roman" w:cs="Times New Roman"/>
                <w:color w:val="000000"/>
                <w:kern w:val="0"/>
                <w:sz w:val="18"/>
                <w:szCs w:val="18"/>
                <w14:ligatures w14:val="none"/>
              </w:rPr>
            </w:pPr>
            <w:ins w:id="1778" w:author="Jujia Li" w:date="2025-08-25T17:15:00Z" w16du:dateUtc="2025-08-25T22:15:00Z">
              <w:r w:rsidRPr="00B17B5A">
                <w:rPr>
                  <w:rFonts w:ascii="Times New Roman" w:eastAsia="Times New Roman" w:hAnsi="Times New Roman" w:cs="Times New Roman"/>
                  <w:color w:val="000000"/>
                  <w:kern w:val="0"/>
                  <w:sz w:val="18"/>
                  <w:szCs w:val="18"/>
                  <w14:ligatures w14:val="none"/>
                </w:rPr>
                <w:t>1.53</w:t>
              </w:r>
            </w:ins>
          </w:p>
        </w:tc>
      </w:tr>
      <w:tr w:rsidR="00586561" w:rsidRPr="00D80767" w14:paraId="364D946B" w14:textId="77777777" w:rsidTr="0083524D">
        <w:trPr>
          <w:trHeight w:val="300"/>
          <w:ins w:id="1779" w:author="Jujia Li" w:date="2025-08-25T17:15:00Z"/>
          <w:trPrChange w:id="1780" w:author="Jujia Li" w:date="2025-08-25T17:17:00Z" w16du:dateUtc="2025-08-25T22:17:00Z">
            <w:trPr>
              <w:trHeight w:val="300"/>
            </w:trPr>
          </w:trPrChange>
        </w:trPr>
        <w:tc>
          <w:tcPr>
            <w:tcW w:w="1608" w:type="dxa"/>
            <w:noWrap/>
            <w:vAlign w:val="bottom"/>
            <w:hideMark/>
            <w:tcPrChange w:id="1781" w:author="Jujia Li" w:date="2025-08-25T17:17:00Z" w16du:dateUtc="2025-08-25T22:17:00Z">
              <w:tcPr>
                <w:tcW w:w="1608" w:type="dxa"/>
                <w:tcBorders>
                  <w:top w:val="nil"/>
                  <w:left w:val="nil"/>
                  <w:bottom w:val="nil"/>
                  <w:right w:val="nil"/>
                </w:tcBorders>
                <w:noWrap/>
                <w:vAlign w:val="bottom"/>
                <w:hideMark/>
              </w:tcPr>
            </w:tcPrChange>
          </w:tcPr>
          <w:p w14:paraId="1F4DD1F4" w14:textId="77777777" w:rsidR="00586561" w:rsidRPr="00B17B5A" w:rsidRDefault="00586561" w:rsidP="00241A4A">
            <w:pPr>
              <w:spacing w:after="0" w:line="240" w:lineRule="auto"/>
              <w:rPr>
                <w:ins w:id="1782" w:author="Jujia Li" w:date="2025-08-25T17:15:00Z" w16du:dateUtc="2025-08-25T22:15:00Z"/>
                <w:rFonts w:ascii="Times New Roman" w:eastAsia="Times New Roman" w:hAnsi="Times New Roman" w:cs="Times New Roman"/>
                <w:color w:val="000000"/>
                <w:kern w:val="0"/>
                <w:sz w:val="20"/>
                <w:szCs w:val="20"/>
                <w14:ligatures w14:val="none"/>
              </w:rPr>
            </w:pPr>
            <w:ins w:id="1783" w:author="Jujia Li" w:date="2025-08-25T17:15:00Z" w16du:dateUtc="2025-08-25T22:15:00Z">
              <w:r w:rsidRPr="00B17B5A">
                <w:rPr>
                  <w:rFonts w:ascii="Times New Roman" w:eastAsia="Times New Roman" w:hAnsi="Times New Roman" w:cs="Times New Roman"/>
                  <w:color w:val="000000"/>
                  <w:kern w:val="0"/>
                  <w:sz w:val="20"/>
                  <w:szCs w:val="20"/>
                  <w14:ligatures w14:val="none"/>
                </w:rPr>
                <w:t>MORGAN</w:t>
              </w:r>
            </w:ins>
          </w:p>
        </w:tc>
        <w:tc>
          <w:tcPr>
            <w:tcW w:w="799" w:type="dxa"/>
            <w:noWrap/>
            <w:vAlign w:val="bottom"/>
            <w:hideMark/>
            <w:tcPrChange w:id="1784" w:author="Jujia Li" w:date="2025-08-25T17:17:00Z" w16du:dateUtc="2025-08-25T22:17:00Z">
              <w:tcPr>
                <w:tcW w:w="799" w:type="dxa"/>
                <w:tcBorders>
                  <w:top w:val="nil"/>
                  <w:left w:val="nil"/>
                  <w:bottom w:val="nil"/>
                  <w:right w:val="nil"/>
                </w:tcBorders>
                <w:noWrap/>
                <w:vAlign w:val="bottom"/>
                <w:hideMark/>
              </w:tcPr>
            </w:tcPrChange>
          </w:tcPr>
          <w:p w14:paraId="077C4460" w14:textId="77777777" w:rsidR="00586561" w:rsidRPr="00B17B5A" w:rsidRDefault="00586561" w:rsidP="00241A4A">
            <w:pPr>
              <w:spacing w:after="0" w:line="240" w:lineRule="auto"/>
              <w:jc w:val="right"/>
              <w:rPr>
                <w:ins w:id="1785" w:author="Jujia Li" w:date="2025-08-25T17:15:00Z" w16du:dateUtc="2025-08-25T22:15:00Z"/>
                <w:rFonts w:ascii="Times New Roman" w:eastAsia="Times New Roman" w:hAnsi="Times New Roman" w:cs="Times New Roman"/>
                <w:color w:val="000000"/>
                <w:kern w:val="0"/>
                <w:sz w:val="18"/>
                <w:szCs w:val="18"/>
                <w14:ligatures w14:val="none"/>
              </w:rPr>
            </w:pPr>
            <w:ins w:id="1786" w:author="Jujia Li" w:date="2025-08-25T17:15:00Z" w16du:dateUtc="2025-08-25T22:15:00Z">
              <w:r w:rsidRPr="00B17B5A">
                <w:rPr>
                  <w:rFonts w:ascii="Times New Roman" w:eastAsia="Times New Roman" w:hAnsi="Times New Roman" w:cs="Times New Roman"/>
                  <w:color w:val="000000"/>
                  <w:kern w:val="0"/>
                  <w:sz w:val="18"/>
                  <w:szCs w:val="18"/>
                  <w14:ligatures w14:val="none"/>
                </w:rPr>
                <w:t>119006</w:t>
              </w:r>
            </w:ins>
          </w:p>
        </w:tc>
        <w:tc>
          <w:tcPr>
            <w:tcW w:w="799" w:type="dxa"/>
            <w:noWrap/>
            <w:vAlign w:val="bottom"/>
            <w:hideMark/>
            <w:tcPrChange w:id="1787" w:author="Jujia Li" w:date="2025-08-25T17:17:00Z" w16du:dateUtc="2025-08-25T22:17:00Z">
              <w:tcPr>
                <w:tcW w:w="799" w:type="dxa"/>
                <w:tcBorders>
                  <w:top w:val="nil"/>
                  <w:left w:val="nil"/>
                  <w:bottom w:val="nil"/>
                  <w:right w:val="nil"/>
                </w:tcBorders>
                <w:noWrap/>
                <w:vAlign w:val="bottom"/>
                <w:hideMark/>
              </w:tcPr>
            </w:tcPrChange>
          </w:tcPr>
          <w:p w14:paraId="4557DC55" w14:textId="77777777" w:rsidR="00586561" w:rsidRPr="00B17B5A" w:rsidRDefault="00586561" w:rsidP="00241A4A">
            <w:pPr>
              <w:spacing w:after="0" w:line="240" w:lineRule="auto"/>
              <w:jc w:val="right"/>
              <w:rPr>
                <w:ins w:id="1788" w:author="Jujia Li" w:date="2025-08-25T17:15:00Z" w16du:dateUtc="2025-08-25T22:15:00Z"/>
                <w:rFonts w:ascii="Times New Roman" w:eastAsia="Times New Roman" w:hAnsi="Times New Roman" w:cs="Times New Roman"/>
                <w:color w:val="000000"/>
                <w:kern w:val="0"/>
                <w:sz w:val="18"/>
                <w:szCs w:val="18"/>
                <w14:ligatures w14:val="none"/>
              </w:rPr>
            </w:pPr>
            <w:ins w:id="1789" w:author="Jujia Li" w:date="2025-08-25T17:15:00Z" w16du:dateUtc="2025-08-25T22:15:00Z">
              <w:r w:rsidRPr="00B17B5A">
                <w:rPr>
                  <w:rFonts w:ascii="Times New Roman" w:eastAsia="Times New Roman" w:hAnsi="Times New Roman" w:cs="Times New Roman"/>
                  <w:color w:val="000000"/>
                  <w:kern w:val="0"/>
                  <w:sz w:val="18"/>
                  <w:szCs w:val="18"/>
                  <w14:ligatures w14:val="none"/>
                </w:rPr>
                <w:t>156032</w:t>
              </w:r>
            </w:ins>
          </w:p>
        </w:tc>
        <w:tc>
          <w:tcPr>
            <w:tcW w:w="688" w:type="dxa"/>
            <w:noWrap/>
            <w:vAlign w:val="bottom"/>
            <w:hideMark/>
            <w:tcPrChange w:id="1790" w:author="Jujia Li" w:date="2025-08-25T17:17:00Z" w16du:dateUtc="2025-08-25T22:17:00Z">
              <w:tcPr>
                <w:tcW w:w="688" w:type="dxa"/>
                <w:tcBorders>
                  <w:top w:val="nil"/>
                  <w:left w:val="nil"/>
                  <w:bottom w:val="nil"/>
                  <w:right w:val="nil"/>
                </w:tcBorders>
                <w:noWrap/>
                <w:vAlign w:val="bottom"/>
                <w:hideMark/>
              </w:tcPr>
            </w:tcPrChange>
          </w:tcPr>
          <w:p w14:paraId="56AC9154" w14:textId="77777777" w:rsidR="00586561" w:rsidRPr="00B17B5A" w:rsidRDefault="00586561" w:rsidP="00241A4A">
            <w:pPr>
              <w:spacing w:after="0" w:line="240" w:lineRule="auto"/>
              <w:jc w:val="right"/>
              <w:rPr>
                <w:ins w:id="1791" w:author="Jujia Li" w:date="2025-08-25T17:15:00Z" w16du:dateUtc="2025-08-25T22:15:00Z"/>
                <w:rFonts w:ascii="Times New Roman" w:eastAsia="Times New Roman" w:hAnsi="Times New Roman" w:cs="Times New Roman"/>
                <w:color w:val="000000"/>
                <w:kern w:val="0"/>
                <w:sz w:val="18"/>
                <w:szCs w:val="18"/>
                <w14:ligatures w14:val="none"/>
              </w:rPr>
            </w:pPr>
            <w:ins w:id="1792" w:author="Jujia Li" w:date="2025-08-25T17:15:00Z" w16du:dateUtc="2025-08-25T22:15:00Z">
              <w:r w:rsidRPr="00B17B5A">
                <w:rPr>
                  <w:rFonts w:ascii="Times New Roman" w:eastAsia="Times New Roman" w:hAnsi="Times New Roman" w:cs="Times New Roman"/>
                  <w:color w:val="000000"/>
                  <w:kern w:val="0"/>
                  <w:sz w:val="18"/>
                  <w:szCs w:val="18"/>
                  <w14:ligatures w14:val="none"/>
                </w:rPr>
                <w:t>1.31</w:t>
              </w:r>
            </w:ins>
          </w:p>
        </w:tc>
        <w:tc>
          <w:tcPr>
            <w:tcW w:w="799" w:type="dxa"/>
            <w:noWrap/>
            <w:vAlign w:val="bottom"/>
            <w:hideMark/>
            <w:tcPrChange w:id="1793" w:author="Jujia Li" w:date="2025-08-25T17:17:00Z" w16du:dateUtc="2025-08-25T22:17:00Z">
              <w:tcPr>
                <w:tcW w:w="799" w:type="dxa"/>
                <w:tcBorders>
                  <w:top w:val="nil"/>
                  <w:left w:val="nil"/>
                  <w:bottom w:val="nil"/>
                  <w:right w:val="nil"/>
                </w:tcBorders>
                <w:noWrap/>
                <w:vAlign w:val="bottom"/>
                <w:hideMark/>
              </w:tcPr>
            </w:tcPrChange>
          </w:tcPr>
          <w:p w14:paraId="3550254C" w14:textId="77777777" w:rsidR="00586561" w:rsidRPr="00B17B5A" w:rsidRDefault="00586561" w:rsidP="00241A4A">
            <w:pPr>
              <w:spacing w:after="0" w:line="240" w:lineRule="auto"/>
              <w:jc w:val="right"/>
              <w:rPr>
                <w:ins w:id="1794" w:author="Jujia Li" w:date="2025-08-25T17:15:00Z" w16du:dateUtc="2025-08-25T22:15:00Z"/>
                <w:rFonts w:ascii="Times New Roman" w:eastAsia="Times New Roman" w:hAnsi="Times New Roman" w:cs="Times New Roman"/>
                <w:color w:val="000000"/>
                <w:kern w:val="0"/>
                <w:sz w:val="18"/>
                <w:szCs w:val="18"/>
                <w14:ligatures w14:val="none"/>
              </w:rPr>
            </w:pPr>
            <w:ins w:id="1795" w:author="Jujia Li" w:date="2025-08-25T17:15:00Z" w16du:dateUtc="2025-08-25T22:15:00Z">
              <w:r w:rsidRPr="00B17B5A">
                <w:rPr>
                  <w:rFonts w:ascii="Times New Roman" w:eastAsia="Times New Roman" w:hAnsi="Times New Roman" w:cs="Times New Roman"/>
                  <w:color w:val="000000"/>
                  <w:kern w:val="0"/>
                  <w:sz w:val="18"/>
                  <w:szCs w:val="18"/>
                  <w14:ligatures w14:val="none"/>
                </w:rPr>
                <w:t>118918</w:t>
              </w:r>
            </w:ins>
          </w:p>
        </w:tc>
        <w:tc>
          <w:tcPr>
            <w:tcW w:w="799" w:type="dxa"/>
            <w:noWrap/>
            <w:vAlign w:val="bottom"/>
            <w:hideMark/>
            <w:tcPrChange w:id="1796" w:author="Jujia Li" w:date="2025-08-25T17:17:00Z" w16du:dateUtc="2025-08-25T22:17:00Z">
              <w:tcPr>
                <w:tcW w:w="799" w:type="dxa"/>
                <w:tcBorders>
                  <w:top w:val="nil"/>
                  <w:left w:val="nil"/>
                  <w:bottom w:val="nil"/>
                  <w:right w:val="nil"/>
                </w:tcBorders>
                <w:noWrap/>
                <w:vAlign w:val="bottom"/>
                <w:hideMark/>
              </w:tcPr>
            </w:tcPrChange>
          </w:tcPr>
          <w:p w14:paraId="5EB3B005" w14:textId="77777777" w:rsidR="00586561" w:rsidRPr="00B17B5A" w:rsidRDefault="00586561" w:rsidP="00241A4A">
            <w:pPr>
              <w:spacing w:after="0" w:line="240" w:lineRule="auto"/>
              <w:jc w:val="right"/>
              <w:rPr>
                <w:ins w:id="1797" w:author="Jujia Li" w:date="2025-08-25T17:15:00Z" w16du:dateUtc="2025-08-25T22:15:00Z"/>
                <w:rFonts w:ascii="Times New Roman" w:eastAsia="Times New Roman" w:hAnsi="Times New Roman" w:cs="Times New Roman"/>
                <w:color w:val="000000"/>
                <w:kern w:val="0"/>
                <w:sz w:val="18"/>
                <w:szCs w:val="18"/>
                <w14:ligatures w14:val="none"/>
              </w:rPr>
            </w:pPr>
            <w:ins w:id="1798" w:author="Jujia Li" w:date="2025-08-25T17:15:00Z" w16du:dateUtc="2025-08-25T22:15:00Z">
              <w:r w:rsidRPr="00B17B5A">
                <w:rPr>
                  <w:rFonts w:ascii="Times New Roman" w:eastAsia="Times New Roman" w:hAnsi="Times New Roman" w:cs="Times New Roman"/>
                  <w:color w:val="000000"/>
                  <w:kern w:val="0"/>
                  <w:sz w:val="18"/>
                  <w:szCs w:val="18"/>
                  <w14:ligatures w14:val="none"/>
                </w:rPr>
                <w:t>125985</w:t>
              </w:r>
            </w:ins>
          </w:p>
        </w:tc>
        <w:tc>
          <w:tcPr>
            <w:tcW w:w="800" w:type="dxa"/>
            <w:noWrap/>
            <w:vAlign w:val="bottom"/>
            <w:hideMark/>
            <w:tcPrChange w:id="1799" w:author="Jujia Li" w:date="2025-08-25T17:17:00Z" w16du:dateUtc="2025-08-25T22:17:00Z">
              <w:tcPr>
                <w:tcW w:w="800" w:type="dxa"/>
                <w:tcBorders>
                  <w:top w:val="nil"/>
                  <w:left w:val="nil"/>
                  <w:bottom w:val="nil"/>
                  <w:right w:val="nil"/>
                </w:tcBorders>
                <w:noWrap/>
                <w:vAlign w:val="bottom"/>
                <w:hideMark/>
              </w:tcPr>
            </w:tcPrChange>
          </w:tcPr>
          <w:p w14:paraId="2E74A0BC" w14:textId="77777777" w:rsidR="00586561" w:rsidRPr="00B17B5A" w:rsidRDefault="00586561" w:rsidP="00241A4A">
            <w:pPr>
              <w:spacing w:after="0" w:line="240" w:lineRule="auto"/>
              <w:jc w:val="right"/>
              <w:rPr>
                <w:ins w:id="1800" w:author="Jujia Li" w:date="2025-08-25T17:15:00Z" w16du:dateUtc="2025-08-25T22:15:00Z"/>
                <w:rFonts w:ascii="Times New Roman" w:eastAsia="Times New Roman" w:hAnsi="Times New Roman" w:cs="Times New Roman"/>
                <w:color w:val="000000"/>
                <w:kern w:val="0"/>
                <w:sz w:val="18"/>
                <w:szCs w:val="18"/>
                <w14:ligatures w14:val="none"/>
              </w:rPr>
            </w:pPr>
            <w:ins w:id="1801" w:author="Jujia Li" w:date="2025-08-25T17:15:00Z" w16du:dateUtc="2025-08-25T22:15:00Z">
              <w:r w:rsidRPr="00B17B5A">
                <w:rPr>
                  <w:rFonts w:ascii="Times New Roman" w:eastAsia="Times New Roman" w:hAnsi="Times New Roman" w:cs="Times New Roman"/>
                  <w:color w:val="000000"/>
                  <w:kern w:val="0"/>
                  <w:sz w:val="18"/>
                  <w:szCs w:val="18"/>
                  <w14:ligatures w14:val="none"/>
                </w:rPr>
                <w:t>1.06</w:t>
              </w:r>
            </w:ins>
          </w:p>
        </w:tc>
        <w:tc>
          <w:tcPr>
            <w:tcW w:w="800" w:type="dxa"/>
            <w:noWrap/>
            <w:vAlign w:val="bottom"/>
            <w:hideMark/>
            <w:tcPrChange w:id="1802" w:author="Jujia Li" w:date="2025-08-25T17:17:00Z" w16du:dateUtc="2025-08-25T22:17:00Z">
              <w:tcPr>
                <w:tcW w:w="800" w:type="dxa"/>
                <w:tcBorders>
                  <w:top w:val="nil"/>
                  <w:left w:val="nil"/>
                  <w:bottom w:val="nil"/>
                  <w:right w:val="nil"/>
                </w:tcBorders>
                <w:noWrap/>
                <w:vAlign w:val="bottom"/>
                <w:hideMark/>
              </w:tcPr>
            </w:tcPrChange>
          </w:tcPr>
          <w:p w14:paraId="4B471BDF" w14:textId="77777777" w:rsidR="00586561" w:rsidRPr="00B17B5A" w:rsidRDefault="00586561" w:rsidP="00241A4A">
            <w:pPr>
              <w:spacing w:after="0" w:line="240" w:lineRule="auto"/>
              <w:jc w:val="right"/>
              <w:rPr>
                <w:ins w:id="1803" w:author="Jujia Li" w:date="2025-08-25T17:15:00Z" w16du:dateUtc="2025-08-25T22:15:00Z"/>
                <w:rFonts w:ascii="Times New Roman" w:eastAsia="Times New Roman" w:hAnsi="Times New Roman" w:cs="Times New Roman"/>
                <w:color w:val="000000"/>
                <w:kern w:val="0"/>
                <w:sz w:val="18"/>
                <w:szCs w:val="18"/>
                <w14:ligatures w14:val="none"/>
              </w:rPr>
            </w:pPr>
            <w:ins w:id="1804" w:author="Jujia Li" w:date="2025-08-25T17:15:00Z" w16du:dateUtc="2025-08-25T22:15:00Z">
              <w:r w:rsidRPr="00B17B5A">
                <w:rPr>
                  <w:rFonts w:ascii="Times New Roman" w:eastAsia="Times New Roman" w:hAnsi="Times New Roman" w:cs="Times New Roman"/>
                  <w:color w:val="000000"/>
                  <w:kern w:val="0"/>
                  <w:sz w:val="18"/>
                  <w:szCs w:val="18"/>
                  <w14:ligatures w14:val="none"/>
                </w:rPr>
                <w:t>119203</w:t>
              </w:r>
            </w:ins>
          </w:p>
        </w:tc>
        <w:tc>
          <w:tcPr>
            <w:tcW w:w="800" w:type="dxa"/>
            <w:noWrap/>
            <w:vAlign w:val="bottom"/>
            <w:hideMark/>
            <w:tcPrChange w:id="1805" w:author="Jujia Li" w:date="2025-08-25T17:17:00Z" w16du:dateUtc="2025-08-25T22:17:00Z">
              <w:tcPr>
                <w:tcW w:w="800" w:type="dxa"/>
                <w:tcBorders>
                  <w:top w:val="nil"/>
                  <w:left w:val="nil"/>
                  <w:bottom w:val="nil"/>
                  <w:right w:val="nil"/>
                </w:tcBorders>
                <w:noWrap/>
                <w:vAlign w:val="bottom"/>
                <w:hideMark/>
              </w:tcPr>
            </w:tcPrChange>
          </w:tcPr>
          <w:p w14:paraId="0205101C" w14:textId="77777777" w:rsidR="00586561" w:rsidRPr="00B17B5A" w:rsidRDefault="00586561" w:rsidP="00241A4A">
            <w:pPr>
              <w:spacing w:after="0" w:line="240" w:lineRule="auto"/>
              <w:jc w:val="right"/>
              <w:rPr>
                <w:ins w:id="1806" w:author="Jujia Li" w:date="2025-08-25T17:15:00Z" w16du:dateUtc="2025-08-25T22:15:00Z"/>
                <w:rFonts w:ascii="Times New Roman" w:eastAsia="Times New Roman" w:hAnsi="Times New Roman" w:cs="Times New Roman"/>
                <w:color w:val="000000"/>
                <w:kern w:val="0"/>
                <w:sz w:val="18"/>
                <w:szCs w:val="18"/>
                <w14:ligatures w14:val="none"/>
              </w:rPr>
            </w:pPr>
            <w:ins w:id="1807" w:author="Jujia Li" w:date="2025-08-25T17:15:00Z" w16du:dateUtc="2025-08-25T22:15:00Z">
              <w:r w:rsidRPr="00B17B5A">
                <w:rPr>
                  <w:rFonts w:ascii="Times New Roman" w:eastAsia="Times New Roman" w:hAnsi="Times New Roman" w:cs="Times New Roman"/>
                  <w:color w:val="000000"/>
                  <w:kern w:val="0"/>
                  <w:sz w:val="18"/>
                  <w:szCs w:val="18"/>
                  <w14:ligatures w14:val="none"/>
                </w:rPr>
                <w:t>144972</w:t>
              </w:r>
            </w:ins>
          </w:p>
        </w:tc>
        <w:tc>
          <w:tcPr>
            <w:tcW w:w="800" w:type="dxa"/>
            <w:noWrap/>
            <w:vAlign w:val="bottom"/>
            <w:hideMark/>
            <w:tcPrChange w:id="1808" w:author="Jujia Li" w:date="2025-08-25T17:17:00Z" w16du:dateUtc="2025-08-25T22:17:00Z">
              <w:tcPr>
                <w:tcW w:w="800" w:type="dxa"/>
                <w:tcBorders>
                  <w:top w:val="nil"/>
                  <w:left w:val="nil"/>
                  <w:bottom w:val="nil"/>
                  <w:right w:val="nil"/>
                </w:tcBorders>
                <w:noWrap/>
                <w:vAlign w:val="bottom"/>
                <w:hideMark/>
              </w:tcPr>
            </w:tcPrChange>
          </w:tcPr>
          <w:p w14:paraId="1747AA56" w14:textId="77777777" w:rsidR="00586561" w:rsidRPr="00B17B5A" w:rsidRDefault="00586561" w:rsidP="00241A4A">
            <w:pPr>
              <w:spacing w:after="0" w:line="240" w:lineRule="auto"/>
              <w:jc w:val="right"/>
              <w:rPr>
                <w:ins w:id="1809" w:author="Jujia Li" w:date="2025-08-25T17:15:00Z" w16du:dateUtc="2025-08-25T22:15:00Z"/>
                <w:rFonts w:ascii="Times New Roman" w:eastAsia="Times New Roman" w:hAnsi="Times New Roman" w:cs="Times New Roman"/>
                <w:color w:val="000000"/>
                <w:kern w:val="0"/>
                <w:sz w:val="18"/>
                <w:szCs w:val="18"/>
                <w14:ligatures w14:val="none"/>
              </w:rPr>
            </w:pPr>
            <w:ins w:id="1810" w:author="Jujia Li" w:date="2025-08-25T17:15:00Z" w16du:dateUtc="2025-08-25T22:15:00Z">
              <w:r w:rsidRPr="00B17B5A">
                <w:rPr>
                  <w:rFonts w:ascii="Times New Roman" w:eastAsia="Times New Roman" w:hAnsi="Times New Roman" w:cs="Times New Roman"/>
                  <w:color w:val="000000"/>
                  <w:kern w:val="0"/>
                  <w:sz w:val="18"/>
                  <w:szCs w:val="18"/>
                  <w14:ligatures w14:val="none"/>
                </w:rPr>
                <w:t>1.22</w:t>
              </w:r>
            </w:ins>
          </w:p>
        </w:tc>
        <w:tc>
          <w:tcPr>
            <w:tcW w:w="800" w:type="dxa"/>
            <w:noWrap/>
            <w:vAlign w:val="bottom"/>
            <w:hideMark/>
            <w:tcPrChange w:id="1811" w:author="Jujia Li" w:date="2025-08-25T17:17:00Z" w16du:dateUtc="2025-08-25T22:17:00Z">
              <w:tcPr>
                <w:tcW w:w="800" w:type="dxa"/>
                <w:tcBorders>
                  <w:top w:val="nil"/>
                  <w:left w:val="nil"/>
                  <w:bottom w:val="nil"/>
                  <w:right w:val="nil"/>
                </w:tcBorders>
                <w:noWrap/>
                <w:vAlign w:val="bottom"/>
                <w:hideMark/>
              </w:tcPr>
            </w:tcPrChange>
          </w:tcPr>
          <w:p w14:paraId="335E6682" w14:textId="77777777" w:rsidR="00586561" w:rsidRPr="00B17B5A" w:rsidRDefault="00586561" w:rsidP="00241A4A">
            <w:pPr>
              <w:spacing w:after="0" w:line="240" w:lineRule="auto"/>
              <w:jc w:val="right"/>
              <w:rPr>
                <w:ins w:id="1812" w:author="Jujia Li" w:date="2025-08-25T17:15:00Z" w16du:dateUtc="2025-08-25T22:15:00Z"/>
                <w:rFonts w:ascii="Times New Roman" w:eastAsia="Times New Roman" w:hAnsi="Times New Roman" w:cs="Times New Roman"/>
                <w:color w:val="000000"/>
                <w:kern w:val="0"/>
                <w:sz w:val="18"/>
                <w:szCs w:val="18"/>
                <w14:ligatures w14:val="none"/>
              </w:rPr>
            </w:pPr>
            <w:ins w:id="1813" w:author="Jujia Li" w:date="2025-08-25T17:15:00Z" w16du:dateUtc="2025-08-25T22:15:00Z">
              <w:r w:rsidRPr="00B17B5A">
                <w:rPr>
                  <w:rFonts w:ascii="Times New Roman" w:eastAsia="Times New Roman" w:hAnsi="Times New Roman" w:cs="Times New Roman"/>
                  <w:color w:val="000000"/>
                  <w:kern w:val="0"/>
                  <w:sz w:val="18"/>
                  <w:szCs w:val="18"/>
                  <w14:ligatures w14:val="none"/>
                </w:rPr>
                <w:t>119679</w:t>
              </w:r>
            </w:ins>
          </w:p>
        </w:tc>
        <w:tc>
          <w:tcPr>
            <w:tcW w:w="800" w:type="dxa"/>
            <w:noWrap/>
            <w:vAlign w:val="bottom"/>
            <w:hideMark/>
            <w:tcPrChange w:id="1814" w:author="Jujia Li" w:date="2025-08-25T17:17:00Z" w16du:dateUtc="2025-08-25T22:17:00Z">
              <w:tcPr>
                <w:tcW w:w="800" w:type="dxa"/>
                <w:tcBorders>
                  <w:top w:val="nil"/>
                  <w:left w:val="nil"/>
                  <w:bottom w:val="nil"/>
                  <w:right w:val="nil"/>
                </w:tcBorders>
                <w:noWrap/>
                <w:vAlign w:val="bottom"/>
                <w:hideMark/>
              </w:tcPr>
            </w:tcPrChange>
          </w:tcPr>
          <w:p w14:paraId="478F5BB9" w14:textId="77777777" w:rsidR="00586561" w:rsidRPr="00B17B5A" w:rsidRDefault="00586561" w:rsidP="00241A4A">
            <w:pPr>
              <w:spacing w:after="0" w:line="240" w:lineRule="auto"/>
              <w:jc w:val="right"/>
              <w:rPr>
                <w:ins w:id="1815" w:author="Jujia Li" w:date="2025-08-25T17:15:00Z" w16du:dateUtc="2025-08-25T22:15:00Z"/>
                <w:rFonts w:ascii="Times New Roman" w:eastAsia="Times New Roman" w:hAnsi="Times New Roman" w:cs="Times New Roman"/>
                <w:color w:val="000000"/>
                <w:kern w:val="0"/>
                <w:sz w:val="18"/>
                <w:szCs w:val="18"/>
                <w14:ligatures w14:val="none"/>
              </w:rPr>
            </w:pPr>
            <w:ins w:id="1816" w:author="Jujia Li" w:date="2025-08-25T17:15:00Z" w16du:dateUtc="2025-08-25T22:15:00Z">
              <w:r w:rsidRPr="00B17B5A">
                <w:rPr>
                  <w:rFonts w:ascii="Times New Roman" w:eastAsia="Times New Roman" w:hAnsi="Times New Roman" w:cs="Times New Roman"/>
                  <w:color w:val="000000"/>
                  <w:kern w:val="0"/>
                  <w:sz w:val="18"/>
                  <w:szCs w:val="18"/>
                  <w14:ligatures w14:val="none"/>
                </w:rPr>
                <w:t>190193</w:t>
              </w:r>
            </w:ins>
          </w:p>
        </w:tc>
        <w:tc>
          <w:tcPr>
            <w:tcW w:w="800" w:type="dxa"/>
            <w:noWrap/>
            <w:vAlign w:val="bottom"/>
            <w:hideMark/>
            <w:tcPrChange w:id="1817" w:author="Jujia Li" w:date="2025-08-25T17:17:00Z" w16du:dateUtc="2025-08-25T22:17:00Z">
              <w:tcPr>
                <w:tcW w:w="800" w:type="dxa"/>
                <w:tcBorders>
                  <w:top w:val="nil"/>
                  <w:left w:val="nil"/>
                  <w:bottom w:val="nil"/>
                  <w:right w:val="nil"/>
                </w:tcBorders>
                <w:noWrap/>
                <w:vAlign w:val="bottom"/>
                <w:hideMark/>
              </w:tcPr>
            </w:tcPrChange>
          </w:tcPr>
          <w:p w14:paraId="61BEA185" w14:textId="77777777" w:rsidR="00586561" w:rsidRPr="00B17B5A" w:rsidRDefault="00586561" w:rsidP="00241A4A">
            <w:pPr>
              <w:spacing w:after="0" w:line="240" w:lineRule="auto"/>
              <w:jc w:val="right"/>
              <w:rPr>
                <w:ins w:id="1818" w:author="Jujia Li" w:date="2025-08-25T17:15:00Z" w16du:dateUtc="2025-08-25T22:15:00Z"/>
                <w:rFonts w:ascii="Times New Roman" w:eastAsia="Times New Roman" w:hAnsi="Times New Roman" w:cs="Times New Roman"/>
                <w:color w:val="000000"/>
                <w:kern w:val="0"/>
                <w:sz w:val="18"/>
                <w:szCs w:val="18"/>
                <w14:ligatures w14:val="none"/>
              </w:rPr>
            </w:pPr>
            <w:ins w:id="1819" w:author="Jujia Li" w:date="2025-08-25T17:15:00Z" w16du:dateUtc="2025-08-25T22:15:00Z">
              <w:r w:rsidRPr="00B17B5A">
                <w:rPr>
                  <w:rFonts w:ascii="Times New Roman" w:eastAsia="Times New Roman" w:hAnsi="Times New Roman" w:cs="Times New Roman"/>
                  <w:color w:val="000000"/>
                  <w:kern w:val="0"/>
                  <w:sz w:val="18"/>
                  <w:szCs w:val="18"/>
                  <w14:ligatures w14:val="none"/>
                </w:rPr>
                <w:t>1.59</w:t>
              </w:r>
            </w:ins>
          </w:p>
        </w:tc>
        <w:tc>
          <w:tcPr>
            <w:tcW w:w="891" w:type="dxa"/>
            <w:noWrap/>
            <w:vAlign w:val="bottom"/>
            <w:hideMark/>
            <w:tcPrChange w:id="1820" w:author="Jujia Li" w:date="2025-08-25T17:17:00Z" w16du:dateUtc="2025-08-25T22:17:00Z">
              <w:tcPr>
                <w:tcW w:w="891" w:type="dxa"/>
                <w:tcBorders>
                  <w:top w:val="nil"/>
                  <w:left w:val="nil"/>
                  <w:bottom w:val="nil"/>
                  <w:right w:val="nil"/>
                </w:tcBorders>
                <w:noWrap/>
                <w:vAlign w:val="bottom"/>
                <w:hideMark/>
              </w:tcPr>
            </w:tcPrChange>
          </w:tcPr>
          <w:p w14:paraId="694758EF" w14:textId="77777777" w:rsidR="00586561" w:rsidRPr="00B17B5A" w:rsidRDefault="00586561" w:rsidP="00241A4A">
            <w:pPr>
              <w:spacing w:after="0" w:line="240" w:lineRule="auto"/>
              <w:jc w:val="right"/>
              <w:rPr>
                <w:ins w:id="1821" w:author="Jujia Li" w:date="2025-08-25T17:15:00Z" w16du:dateUtc="2025-08-25T22:15:00Z"/>
                <w:rFonts w:ascii="Times New Roman" w:eastAsia="Times New Roman" w:hAnsi="Times New Roman" w:cs="Times New Roman"/>
                <w:color w:val="000000"/>
                <w:kern w:val="0"/>
                <w:sz w:val="18"/>
                <w:szCs w:val="18"/>
                <w14:ligatures w14:val="none"/>
              </w:rPr>
            </w:pPr>
            <w:ins w:id="1822" w:author="Jujia Li" w:date="2025-08-25T17:15:00Z" w16du:dateUtc="2025-08-25T22:15:00Z">
              <w:r w:rsidRPr="00B17B5A">
                <w:rPr>
                  <w:rFonts w:ascii="Times New Roman" w:eastAsia="Times New Roman" w:hAnsi="Times New Roman" w:cs="Times New Roman"/>
                  <w:color w:val="000000"/>
                  <w:kern w:val="0"/>
                  <w:sz w:val="18"/>
                  <w:szCs w:val="18"/>
                  <w14:ligatures w14:val="none"/>
                </w:rPr>
                <w:t>617182</w:t>
              </w:r>
            </w:ins>
          </w:p>
        </w:tc>
        <w:tc>
          <w:tcPr>
            <w:tcW w:w="977" w:type="dxa"/>
            <w:noWrap/>
            <w:vAlign w:val="bottom"/>
            <w:hideMark/>
            <w:tcPrChange w:id="1823" w:author="Jujia Li" w:date="2025-08-25T17:17:00Z" w16du:dateUtc="2025-08-25T22:17:00Z">
              <w:tcPr>
                <w:tcW w:w="977" w:type="dxa"/>
                <w:tcBorders>
                  <w:top w:val="nil"/>
                  <w:left w:val="nil"/>
                  <w:bottom w:val="nil"/>
                  <w:right w:val="nil"/>
                </w:tcBorders>
                <w:noWrap/>
                <w:vAlign w:val="bottom"/>
                <w:hideMark/>
              </w:tcPr>
            </w:tcPrChange>
          </w:tcPr>
          <w:p w14:paraId="712BBF0F" w14:textId="77777777" w:rsidR="00586561" w:rsidRPr="00B17B5A" w:rsidRDefault="00586561" w:rsidP="00241A4A">
            <w:pPr>
              <w:spacing w:after="0" w:line="240" w:lineRule="auto"/>
              <w:jc w:val="right"/>
              <w:rPr>
                <w:ins w:id="1824" w:author="Jujia Li" w:date="2025-08-25T17:15:00Z" w16du:dateUtc="2025-08-25T22:15:00Z"/>
                <w:rFonts w:ascii="Times New Roman" w:eastAsia="Times New Roman" w:hAnsi="Times New Roman" w:cs="Times New Roman"/>
                <w:color w:val="000000"/>
                <w:kern w:val="0"/>
                <w:sz w:val="18"/>
                <w:szCs w:val="18"/>
                <w14:ligatures w14:val="none"/>
              </w:rPr>
            </w:pPr>
            <w:ins w:id="1825" w:author="Jujia Li" w:date="2025-08-25T17:15:00Z" w16du:dateUtc="2025-08-25T22:15:00Z">
              <w:r w:rsidRPr="00B17B5A">
                <w:rPr>
                  <w:rFonts w:ascii="Times New Roman" w:eastAsia="Times New Roman" w:hAnsi="Times New Roman" w:cs="Times New Roman"/>
                  <w:color w:val="000000"/>
                  <w:kern w:val="0"/>
                  <w:sz w:val="18"/>
                  <w:szCs w:val="18"/>
                  <w14:ligatures w14:val="none"/>
                </w:rPr>
                <w:t>1.29</w:t>
              </w:r>
            </w:ins>
          </w:p>
        </w:tc>
      </w:tr>
      <w:tr w:rsidR="00586561" w:rsidRPr="00D80767" w14:paraId="3B5B2C6A" w14:textId="77777777" w:rsidTr="0083524D">
        <w:trPr>
          <w:trHeight w:val="300"/>
          <w:ins w:id="1826" w:author="Jujia Li" w:date="2025-08-25T17:15:00Z"/>
          <w:trPrChange w:id="1827" w:author="Jujia Li" w:date="2025-08-25T17:17:00Z" w16du:dateUtc="2025-08-25T22:17:00Z">
            <w:trPr>
              <w:trHeight w:val="300"/>
            </w:trPr>
          </w:trPrChange>
        </w:trPr>
        <w:tc>
          <w:tcPr>
            <w:tcW w:w="1608" w:type="dxa"/>
            <w:noWrap/>
            <w:vAlign w:val="bottom"/>
            <w:hideMark/>
            <w:tcPrChange w:id="1828" w:author="Jujia Li" w:date="2025-08-25T17:17:00Z" w16du:dateUtc="2025-08-25T22:17:00Z">
              <w:tcPr>
                <w:tcW w:w="1608" w:type="dxa"/>
                <w:tcBorders>
                  <w:top w:val="nil"/>
                  <w:left w:val="nil"/>
                  <w:bottom w:val="nil"/>
                  <w:right w:val="nil"/>
                </w:tcBorders>
                <w:noWrap/>
                <w:vAlign w:val="bottom"/>
                <w:hideMark/>
              </w:tcPr>
            </w:tcPrChange>
          </w:tcPr>
          <w:p w14:paraId="59438AFC" w14:textId="77777777" w:rsidR="00586561" w:rsidRPr="00B17B5A" w:rsidRDefault="00586561" w:rsidP="00241A4A">
            <w:pPr>
              <w:spacing w:after="0" w:line="240" w:lineRule="auto"/>
              <w:rPr>
                <w:ins w:id="1829" w:author="Jujia Li" w:date="2025-08-25T17:15:00Z" w16du:dateUtc="2025-08-25T22:15:00Z"/>
                <w:rFonts w:ascii="Times New Roman" w:eastAsia="Times New Roman" w:hAnsi="Times New Roman" w:cs="Times New Roman"/>
                <w:color w:val="000000"/>
                <w:kern w:val="0"/>
                <w:sz w:val="20"/>
                <w:szCs w:val="20"/>
                <w14:ligatures w14:val="none"/>
              </w:rPr>
            </w:pPr>
            <w:ins w:id="1830" w:author="Jujia Li" w:date="2025-08-25T17:15:00Z" w16du:dateUtc="2025-08-25T22:15:00Z">
              <w:r w:rsidRPr="00B17B5A">
                <w:rPr>
                  <w:rFonts w:ascii="Times New Roman" w:eastAsia="Times New Roman" w:hAnsi="Times New Roman" w:cs="Times New Roman"/>
                  <w:color w:val="000000"/>
                  <w:kern w:val="0"/>
                  <w:sz w:val="20"/>
                  <w:szCs w:val="20"/>
                  <w14:ligatures w14:val="none"/>
                </w:rPr>
                <w:t>PICKENS</w:t>
              </w:r>
            </w:ins>
          </w:p>
        </w:tc>
        <w:tc>
          <w:tcPr>
            <w:tcW w:w="799" w:type="dxa"/>
            <w:noWrap/>
            <w:vAlign w:val="bottom"/>
            <w:hideMark/>
            <w:tcPrChange w:id="1831" w:author="Jujia Li" w:date="2025-08-25T17:17:00Z" w16du:dateUtc="2025-08-25T22:17:00Z">
              <w:tcPr>
                <w:tcW w:w="799" w:type="dxa"/>
                <w:tcBorders>
                  <w:top w:val="nil"/>
                  <w:left w:val="nil"/>
                  <w:bottom w:val="nil"/>
                  <w:right w:val="nil"/>
                </w:tcBorders>
                <w:noWrap/>
                <w:vAlign w:val="bottom"/>
                <w:hideMark/>
              </w:tcPr>
            </w:tcPrChange>
          </w:tcPr>
          <w:p w14:paraId="0F37D5A5" w14:textId="77777777" w:rsidR="00586561" w:rsidRPr="00B17B5A" w:rsidRDefault="00586561" w:rsidP="00241A4A">
            <w:pPr>
              <w:spacing w:after="0" w:line="240" w:lineRule="auto"/>
              <w:jc w:val="right"/>
              <w:rPr>
                <w:ins w:id="1832" w:author="Jujia Li" w:date="2025-08-25T17:15:00Z" w16du:dateUtc="2025-08-25T22:15:00Z"/>
                <w:rFonts w:ascii="Times New Roman" w:eastAsia="Times New Roman" w:hAnsi="Times New Roman" w:cs="Times New Roman"/>
                <w:color w:val="000000"/>
                <w:kern w:val="0"/>
                <w:sz w:val="18"/>
                <w:szCs w:val="18"/>
                <w14:ligatures w14:val="none"/>
              </w:rPr>
            </w:pPr>
            <w:ins w:id="1833" w:author="Jujia Li" w:date="2025-08-25T17:15:00Z" w16du:dateUtc="2025-08-25T22:15:00Z">
              <w:r w:rsidRPr="00B17B5A">
                <w:rPr>
                  <w:rFonts w:ascii="Times New Roman" w:eastAsia="Times New Roman" w:hAnsi="Times New Roman" w:cs="Times New Roman"/>
                  <w:color w:val="000000"/>
                  <w:kern w:val="0"/>
                  <w:sz w:val="18"/>
                  <w:szCs w:val="18"/>
                  <w14:ligatures w14:val="none"/>
                </w:rPr>
                <w:t>20325</w:t>
              </w:r>
            </w:ins>
          </w:p>
        </w:tc>
        <w:tc>
          <w:tcPr>
            <w:tcW w:w="799" w:type="dxa"/>
            <w:noWrap/>
            <w:vAlign w:val="bottom"/>
            <w:hideMark/>
            <w:tcPrChange w:id="1834" w:author="Jujia Li" w:date="2025-08-25T17:17:00Z" w16du:dateUtc="2025-08-25T22:17:00Z">
              <w:tcPr>
                <w:tcW w:w="799" w:type="dxa"/>
                <w:tcBorders>
                  <w:top w:val="nil"/>
                  <w:left w:val="nil"/>
                  <w:bottom w:val="nil"/>
                  <w:right w:val="nil"/>
                </w:tcBorders>
                <w:noWrap/>
                <w:vAlign w:val="bottom"/>
                <w:hideMark/>
              </w:tcPr>
            </w:tcPrChange>
          </w:tcPr>
          <w:p w14:paraId="6C0BC439" w14:textId="77777777" w:rsidR="00586561" w:rsidRPr="00B17B5A" w:rsidRDefault="00586561" w:rsidP="00241A4A">
            <w:pPr>
              <w:spacing w:after="0" w:line="240" w:lineRule="auto"/>
              <w:jc w:val="right"/>
              <w:rPr>
                <w:ins w:id="1835" w:author="Jujia Li" w:date="2025-08-25T17:15:00Z" w16du:dateUtc="2025-08-25T22:15:00Z"/>
                <w:rFonts w:ascii="Times New Roman" w:eastAsia="Times New Roman" w:hAnsi="Times New Roman" w:cs="Times New Roman"/>
                <w:color w:val="000000"/>
                <w:kern w:val="0"/>
                <w:sz w:val="18"/>
                <w:szCs w:val="18"/>
                <w14:ligatures w14:val="none"/>
              </w:rPr>
            </w:pPr>
            <w:ins w:id="1836" w:author="Jujia Li" w:date="2025-08-25T17:15:00Z" w16du:dateUtc="2025-08-25T22:15:00Z">
              <w:r w:rsidRPr="00B17B5A">
                <w:rPr>
                  <w:rFonts w:ascii="Times New Roman" w:eastAsia="Times New Roman" w:hAnsi="Times New Roman" w:cs="Times New Roman"/>
                  <w:color w:val="000000"/>
                  <w:kern w:val="0"/>
                  <w:sz w:val="18"/>
                  <w:szCs w:val="18"/>
                  <w14:ligatures w14:val="none"/>
                </w:rPr>
                <w:t>2353</w:t>
              </w:r>
            </w:ins>
          </w:p>
        </w:tc>
        <w:tc>
          <w:tcPr>
            <w:tcW w:w="688" w:type="dxa"/>
            <w:noWrap/>
            <w:vAlign w:val="bottom"/>
            <w:hideMark/>
            <w:tcPrChange w:id="1837" w:author="Jujia Li" w:date="2025-08-25T17:17:00Z" w16du:dateUtc="2025-08-25T22:17:00Z">
              <w:tcPr>
                <w:tcW w:w="688" w:type="dxa"/>
                <w:tcBorders>
                  <w:top w:val="nil"/>
                  <w:left w:val="nil"/>
                  <w:bottom w:val="nil"/>
                  <w:right w:val="nil"/>
                </w:tcBorders>
                <w:noWrap/>
                <w:vAlign w:val="bottom"/>
                <w:hideMark/>
              </w:tcPr>
            </w:tcPrChange>
          </w:tcPr>
          <w:p w14:paraId="1A73C222" w14:textId="77777777" w:rsidR="00586561" w:rsidRPr="00B17B5A" w:rsidRDefault="00586561" w:rsidP="00241A4A">
            <w:pPr>
              <w:spacing w:after="0" w:line="240" w:lineRule="auto"/>
              <w:jc w:val="right"/>
              <w:rPr>
                <w:ins w:id="1838" w:author="Jujia Li" w:date="2025-08-25T17:15:00Z" w16du:dateUtc="2025-08-25T22:15:00Z"/>
                <w:rFonts w:ascii="Times New Roman" w:eastAsia="Times New Roman" w:hAnsi="Times New Roman" w:cs="Times New Roman"/>
                <w:color w:val="000000"/>
                <w:kern w:val="0"/>
                <w:sz w:val="18"/>
                <w:szCs w:val="18"/>
                <w14:ligatures w14:val="none"/>
              </w:rPr>
            </w:pPr>
            <w:ins w:id="1839" w:author="Jujia Li" w:date="2025-08-25T17:15:00Z" w16du:dateUtc="2025-08-25T22:15:00Z">
              <w:r w:rsidRPr="00B17B5A">
                <w:rPr>
                  <w:rFonts w:ascii="Times New Roman" w:eastAsia="Times New Roman" w:hAnsi="Times New Roman" w:cs="Times New Roman"/>
                  <w:color w:val="000000"/>
                  <w:kern w:val="0"/>
                  <w:sz w:val="18"/>
                  <w:szCs w:val="18"/>
                  <w14:ligatures w14:val="none"/>
                </w:rPr>
                <w:t>0.12</w:t>
              </w:r>
            </w:ins>
          </w:p>
        </w:tc>
        <w:tc>
          <w:tcPr>
            <w:tcW w:w="799" w:type="dxa"/>
            <w:noWrap/>
            <w:vAlign w:val="bottom"/>
            <w:hideMark/>
            <w:tcPrChange w:id="1840" w:author="Jujia Li" w:date="2025-08-25T17:17:00Z" w16du:dateUtc="2025-08-25T22:17:00Z">
              <w:tcPr>
                <w:tcW w:w="799" w:type="dxa"/>
                <w:tcBorders>
                  <w:top w:val="nil"/>
                  <w:left w:val="nil"/>
                  <w:bottom w:val="nil"/>
                  <w:right w:val="nil"/>
                </w:tcBorders>
                <w:noWrap/>
                <w:vAlign w:val="bottom"/>
                <w:hideMark/>
              </w:tcPr>
            </w:tcPrChange>
          </w:tcPr>
          <w:p w14:paraId="65EB5CE7" w14:textId="77777777" w:rsidR="00586561" w:rsidRPr="00B17B5A" w:rsidRDefault="00586561" w:rsidP="00241A4A">
            <w:pPr>
              <w:spacing w:after="0" w:line="240" w:lineRule="auto"/>
              <w:jc w:val="right"/>
              <w:rPr>
                <w:ins w:id="1841" w:author="Jujia Li" w:date="2025-08-25T17:15:00Z" w16du:dateUtc="2025-08-25T22:15:00Z"/>
                <w:rFonts w:ascii="Times New Roman" w:eastAsia="Times New Roman" w:hAnsi="Times New Roman" w:cs="Times New Roman"/>
                <w:color w:val="000000"/>
                <w:kern w:val="0"/>
                <w:sz w:val="18"/>
                <w:szCs w:val="18"/>
                <w14:ligatures w14:val="none"/>
              </w:rPr>
            </w:pPr>
            <w:ins w:id="1842" w:author="Jujia Li" w:date="2025-08-25T17:15:00Z" w16du:dateUtc="2025-08-25T22:15:00Z">
              <w:r w:rsidRPr="00B17B5A">
                <w:rPr>
                  <w:rFonts w:ascii="Times New Roman" w:eastAsia="Times New Roman" w:hAnsi="Times New Roman" w:cs="Times New Roman"/>
                  <w:color w:val="000000"/>
                  <w:kern w:val="0"/>
                  <w:sz w:val="18"/>
                  <w:szCs w:val="18"/>
                  <w14:ligatures w14:val="none"/>
                </w:rPr>
                <w:t>20204</w:t>
              </w:r>
            </w:ins>
          </w:p>
        </w:tc>
        <w:tc>
          <w:tcPr>
            <w:tcW w:w="799" w:type="dxa"/>
            <w:noWrap/>
            <w:vAlign w:val="bottom"/>
            <w:hideMark/>
            <w:tcPrChange w:id="1843" w:author="Jujia Li" w:date="2025-08-25T17:17:00Z" w16du:dateUtc="2025-08-25T22:17:00Z">
              <w:tcPr>
                <w:tcW w:w="799" w:type="dxa"/>
                <w:tcBorders>
                  <w:top w:val="nil"/>
                  <w:left w:val="nil"/>
                  <w:bottom w:val="nil"/>
                  <w:right w:val="nil"/>
                </w:tcBorders>
                <w:noWrap/>
                <w:vAlign w:val="bottom"/>
                <w:hideMark/>
              </w:tcPr>
            </w:tcPrChange>
          </w:tcPr>
          <w:p w14:paraId="1157FFDC" w14:textId="77777777" w:rsidR="00586561" w:rsidRPr="00B17B5A" w:rsidRDefault="00586561" w:rsidP="00241A4A">
            <w:pPr>
              <w:spacing w:after="0" w:line="240" w:lineRule="auto"/>
              <w:jc w:val="right"/>
              <w:rPr>
                <w:ins w:id="1844" w:author="Jujia Li" w:date="2025-08-25T17:15:00Z" w16du:dateUtc="2025-08-25T22:15:00Z"/>
                <w:rFonts w:ascii="Times New Roman" w:eastAsia="Times New Roman" w:hAnsi="Times New Roman" w:cs="Times New Roman"/>
                <w:color w:val="000000"/>
                <w:kern w:val="0"/>
                <w:sz w:val="18"/>
                <w:szCs w:val="18"/>
                <w14:ligatures w14:val="none"/>
              </w:rPr>
            </w:pPr>
            <w:ins w:id="1845" w:author="Jujia Li" w:date="2025-08-25T17:15:00Z" w16du:dateUtc="2025-08-25T22:15:00Z">
              <w:r w:rsidRPr="00B17B5A">
                <w:rPr>
                  <w:rFonts w:ascii="Times New Roman" w:eastAsia="Times New Roman" w:hAnsi="Times New Roman" w:cs="Times New Roman"/>
                  <w:color w:val="000000"/>
                  <w:kern w:val="0"/>
                  <w:sz w:val="18"/>
                  <w:szCs w:val="18"/>
                  <w14:ligatures w14:val="none"/>
                </w:rPr>
                <w:t>2083</w:t>
              </w:r>
            </w:ins>
          </w:p>
        </w:tc>
        <w:tc>
          <w:tcPr>
            <w:tcW w:w="800" w:type="dxa"/>
            <w:noWrap/>
            <w:vAlign w:val="bottom"/>
            <w:hideMark/>
            <w:tcPrChange w:id="1846" w:author="Jujia Li" w:date="2025-08-25T17:17:00Z" w16du:dateUtc="2025-08-25T22:17:00Z">
              <w:tcPr>
                <w:tcW w:w="800" w:type="dxa"/>
                <w:tcBorders>
                  <w:top w:val="nil"/>
                  <w:left w:val="nil"/>
                  <w:bottom w:val="nil"/>
                  <w:right w:val="nil"/>
                </w:tcBorders>
                <w:noWrap/>
                <w:vAlign w:val="bottom"/>
                <w:hideMark/>
              </w:tcPr>
            </w:tcPrChange>
          </w:tcPr>
          <w:p w14:paraId="77FF4AA6" w14:textId="77777777" w:rsidR="00586561" w:rsidRPr="00B17B5A" w:rsidRDefault="00586561" w:rsidP="00241A4A">
            <w:pPr>
              <w:spacing w:after="0" w:line="240" w:lineRule="auto"/>
              <w:jc w:val="right"/>
              <w:rPr>
                <w:ins w:id="1847" w:author="Jujia Li" w:date="2025-08-25T17:15:00Z" w16du:dateUtc="2025-08-25T22:15:00Z"/>
                <w:rFonts w:ascii="Times New Roman" w:eastAsia="Times New Roman" w:hAnsi="Times New Roman" w:cs="Times New Roman"/>
                <w:color w:val="000000"/>
                <w:kern w:val="0"/>
                <w:sz w:val="18"/>
                <w:szCs w:val="18"/>
                <w14:ligatures w14:val="none"/>
              </w:rPr>
            </w:pPr>
            <w:ins w:id="1848" w:author="Jujia Li" w:date="2025-08-25T17:15:00Z" w16du:dateUtc="2025-08-25T22:15:00Z">
              <w:r w:rsidRPr="00B17B5A">
                <w:rPr>
                  <w:rFonts w:ascii="Times New Roman" w:eastAsia="Times New Roman" w:hAnsi="Times New Roman" w:cs="Times New Roman"/>
                  <w:color w:val="000000"/>
                  <w:kern w:val="0"/>
                  <w:sz w:val="18"/>
                  <w:szCs w:val="18"/>
                  <w14:ligatures w14:val="none"/>
                </w:rPr>
                <w:t>0.10</w:t>
              </w:r>
            </w:ins>
          </w:p>
        </w:tc>
        <w:tc>
          <w:tcPr>
            <w:tcW w:w="800" w:type="dxa"/>
            <w:noWrap/>
            <w:vAlign w:val="bottom"/>
            <w:hideMark/>
            <w:tcPrChange w:id="1849" w:author="Jujia Li" w:date="2025-08-25T17:17:00Z" w16du:dateUtc="2025-08-25T22:17:00Z">
              <w:tcPr>
                <w:tcW w:w="800" w:type="dxa"/>
                <w:tcBorders>
                  <w:top w:val="nil"/>
                  <w:left w:val="nil"/>
                  <w:bottom w:val="nil"/>
                  <w:right w:val="nil"/>
                </w:tcBorders>
                <w:noWrap/>
                <w:vAlign w:val="bottom"/>
                <w:hideMark/>
              </w:tcPr>
            </w:tcPrChange>
          </w:tcPr>
          <w:p w14:paraId="17DFB732" w14:textId="77777777" w:rsidR="00586561" w:rsidRPr="00B17B5A" w:rsidRDefault="00586561" w:rsidP="00241A4A">
            <w:pPr>
              <w:spacing w:after="0" w:line="240" w:lineRule="auto"/>
              <w:jc w:val="right"/>
              <w:rPr>
                <w:ins w:id="1850" w:author="Jujia Li" w:date="2025-08-25T17:15:00Z" w16du:dateUtc="2025-08-25T22:15:00Z"/>
                <w:rFonts w:ascii="Times New Roman" w:eastAsia="Times New Roman" w:hAnsi="Times New Roman" w:cs="Times New Roman"/>
                <w:color w:val="000000"/>
                <w:kern w:val="0"/>
                <w:sz w:val="18"/>
                <w:szCs w:val="18"/>
                <w14:ligatures w14:val="none"/>
              </w:rPr>
            </w:pPr>
            <w:ins w:id="1851" w:author="Jujia Li" w:date="2025-08-25T17:15:00Z" w16du:dateUtc="2025-08-25T22:15:00Z">
              <w:r w:rsidRPr="00B17B5A">
                <w:rPr>
                  <w:rFonts w:ascii="Times New Roman" w:eastAsia="Times New Roman" w:hAnsi="Times New Roman" w:cs="Times New Roman"/>
                  <w:color w:val="000000"/>
                  <w:kern w:val="0"/>
                  <w:sz w:val="18"/>
                  <w:szCs w:val="18"/>
                  <w14:ligatures w14:val="none"/>
                </w:rPr>
                <w:t>19980</w:t>
              </w:r>
            </w:ins>
          </w:p>
        </w:tc>
        <w:tc>
          <w:tcPr>
            <w:tcW w:w="800" w:type="dxa"/>
            <w:noWrap/>
            <w:vAlign w:val="bottom"/>
            <w:hideMark/>
            <w:tcPrChange w:id="1852" w:author="Jujia Li" w:date="2025-08-25T17:17:00Z" w16du:dateUtc="2025-08-25T22:17:00Z">
              <w:tcPr>
                <w:tcW w:w="800" w:type="dxa"/>
                <w:tcBorders>
                  <w:top w:val="nil"/>
                  <w:left w:val="nil"/>
                  <w:bottom w:val="nil"/>
                  <w:right w:val="nil"/>
                </w:tcBorders>
                <w:noWrap/>
                <w:vAlign w:val="bottom"/>
                <w:hideMark/>
              </w:tcPr>
            </w:tcPrChange>
          </w:tcPr>
          <w:p w14:paraId="7C83BA6C" w14:textId="77777777" w:rsidR="00586561" w:rsidRPr="00B17B5A" w:rsidRDefault="00586561" w:rsidP="00241A4A">
            <w:pPr>
              <w:spacing w:after="0" w:line="240" w:lineRule="auto"/>
              <w:jc w:val="right"/>
              <w:rPr>
                <w:ins w:id="1853" w:author="Jujia Li" w:date="2025-08-25T17:15:00Z" w16du:dateUtc="2025-08-25T22:15:00Z"/>
                <w:rFonts w:ascii="Times New Roman" w:eastAsia="Times New Roman" w:hAnsi="Times New Roman" w:cs="Times New Roman"/>
                <w:color w:val="000000"/>
                <w:kern w:val="0"/>
                <w:sz w:val="18"/>
                <w:szCs w:val="18"/>
                <w14:ligatures w14:val="none"/>
              </w:rPr>
            </w:pPr>
            <w:ins w:id="1854" w:author="Jujia Li" w:date="2025-08-25T17:15:00Z" w16du:dateUtc="2025-08-25T22:15:00Z">
              <w:r w:rsidRPr="00B17B5A">
                <w:rPr>
                  <w:rFonts w:ascii="Times New Roman" w:eastAsia="Times New Roman" w:hAnsi="Times New Roman" w:cs="Times New Roman"/>
                  <w:color w:val="000000"/>
                  <w:kern w:val="0"/>
                  <w:sz w:val="18"/>
                  <w:szCs w:val="18"/>
                  <w14:ligatures w14:val="none"/>
                </w:rPr>
                <w:t>2562</w:t>
              </w:r>
            </w:ins>
          </w:p>
        </w:tc>
        <w:tc>
          <w:tcPr>
            <w:tcW w:w="800" w:type="dxa"/>
            <w:noWrap/>
            <w:vAlign w:val="bottom"/>
            <w:hideMark/>
            <w:tcPrChange w:id="1855" w:author="Jujia Li" w:date="2025-08-25T17:17:00Z" w16du:dateUtc="2025-08-25T22:17:00Z">
              <w:tcPr>
                <w:tcW w:w="800" w:type="dxa"/>
                <w:tcBorders>
                  <w:top w:val="nil"/>
                  <w:left w:val="nil"/>
                  <w:bottom w:val="nil"/>
                  <w:right w:val="nil"/>
                </w:tcBorders>
                <w:noWrap/>
                <w:vAlign w:val="bottom"/>
                <w:hideMark/>
              </w:tcPr>
            </w:tcPrChange>
          </w:tcPr>
          <w:p w14:paraId="6493C974" w14:textId="77777777" w:rsidR="00586561" w:rsidRPr="00B17B5A" w:rsidRDefault="00586561" w:rsidP="00241A4A">
            <w:pPr>
              <w:spacing w:after="0" w:line="240" w:lineRule="auto"/>
              <w:jc w:val="right"/>
              <w:rPr>
                <w:ins w:id="1856" w:author="Jujia Li" w:date="2025-08-25T17:15:00Z" w16du:dateUtc="2025-08-25T22:15:00Z"/>
                <w:rFonts w:ascii="Times New Roman" w:eastAsia="Times New Roman" w:hAnsi="Times New Roman" w:cs="Times New Roman"/>
                <w:color w:val="000000"/>
                <w:kern w:val="0"/>
                <w:sz w:val="18"/>
                <w:szCs w:val="18"/>
                <w14:ligatures w14:val="none"/>
              </w:rPr>
            </w:pPr>
            <w:ins w:id="1857" w:author="Jujia Li" w:date="2025-08-25T17:15:00Z" w16du:dateUtc="2025-08-25T22:15:00Z">
              <w:r w:rsidRPr="00B17B5A">
                <w:rPr>
                  <w:rFonts w:ascii="Times New Roman" w:eastAsia="Times New Roman" w:hAnsi="Times New Roman" w:cs="Times New Roman"/>
                  <w:color w:val="000000"/>
                  <w:kern w:val="0"/>
                  <w:sz w:val="18"/>
                  <w:szCs w:val="18"/>
                  <w14:ligatures w14:val="none"/>
                </w:rPr>
                <w:t>0.13</w:t>
              </w:r>
            </w:ins>
          </w:p>
        </w:tc>
        <w:tc>
          <w:tcPr>
            <w:tcW w:w="800" w:type="dxa"/>
            <w:noWrap/>
            <w:vAlign w:val="bottom"/>
            <w:hideMark/>
            <w:tcPrChange w:id="1858" w:author="Jujia Li" w:date="2025-08-25T17:17:00Z" w16du:dateUtc="2025-08-25T22:17:00Z">
              <w:tcPr>
                <w:tcW w:w="800" w:type="dxa"/>
                <w:tcBorders>
                  <w:top w:val="nil"/>
                  <w:left w:val="nil"/>
                  <w:bottom w:val="nil"/>
                  <w:right w:val="nil"/>
                </w:tcBorders>
                <w:noWrap/>
                <w:vAlign w:val="bottom"/>
                <w:hideMark/>
              </w:tcPr>
            </w:tcPrChange>
          </w:tcPr>
          <w:p w14:paraId="14A449AD" w14:textId="77777777" w:rsidR="00586561" w:rsidRPr="00B17B5A" w:rsidRDefault="00586561" w:rsidP="00241A4A">
            <w:pPr>
              <w:spacing w:after="0" w:line="240" w:lineRule="auto"/>
              <w:jc w:val="right"/>
              <w:rPr>
                <w:ins w:id="1859" w:author="Jujia Li" w:date="2025-08-25T17:15:00Z" w16du:dateUtc="2025-08-25T22:15:00Z"/>
                <w:rFonts w:ascii="Times New Roman" w:eastAsia="Times New Roman" w:hAnsi="Times New Roman" w:cs="Times New Roman"/>
                <w:color w:val="000000"/>
                <w:kern w:val="0"/>
                <w:sz w:val="18"/>
                <w:szCs w:val="18"/>
                <w14:ligatures w14:val="none"/>
              </w:rPr>
            </w:pPr>
            <w:ins w:id="1860" w:author="Jujia Li" w:date="2025-08-25T17:15:00Z" w16du:dateUtc="2025-08-25T22:15:00Z">
              <w:r w:rsidRPr="00B17B5A">
                <w:rPr>
                  <w:rFonts w:ascii="Times New Roman" w:eastAsia="Times New Roman" w:hAnsi="Times New Roman" w:cs="Times New Roman"/>
                  <w:color w:val="000000"/>
                  <w:kern w:val="0"/>
                  <w:sz w:val="18"/>
                  <w:szCs w:val="18"/>
                  <w14:ligatures w14:val="none"/>
                </w:rPr>
                <w:t>19930</w:t>
              </w:r>
            </w:ins>
          </w:p>
        </w:tc>
        <w:tc>
          <w:tcPr>
            <w:tcW w:w="800" w:type="dxa"/>
            <w:noWrap/>
            <w:vAlign w:val="bottom"/>
            <w:hideMark/>
            <w:tcPrChange w:id="1861" w:author="Jujia Li" w:date="2025-08-25T17:17:00Z" w16du:dateUtc="2025-08-25T22:17:00Z">
              <w:tcPr>
                <w:tcW w:w="800" w:type="dxa"/>
                <w:tcBorders>
                  <w:top w:val="nil"/>
                  <w:left w:val="nil"/>
                  <w:bottom w:val="nil"/>
                  <w:right w:val="nil"/>
                </w:tcBorders>
                <w:noWrap/>
                <w:vAlign w:val="bottom"/>
                <w:hideMark/>
              </w:tcPr>
            </w:tcPrChange>
          </w:tcPr>
          <w:p w14:paraId="7DAB1FDA" w14:textId="77777777" w:rsidR="00586561" w:rsidRPr="00B17B5A" w:rsidRDefault="00586561" w:rsidP="00241A4A">
            <w:pPr>
              <w:spacing w:after="0" w:line="240" w:lineRule="auto"/>
              <w:jc w:val="right"/>
              <w:rPr>
                <w:ins w:id="1862" w:author="Jujia Li" w:date="2025-08-25T17:15:00Z" w16du:dateUtc="2025-08-25T22:15:00Z"/>
                <w:rFonts w:ascii="Times New Roman" w:eastAsia="Times New Roman" w:hAnsi="Times New Roman" w:cs="Times New Roman"/>
                <w:color w:val="000000"/>
                <w:kern w:val="0"/>
                <w:sz w:val="18"/>
                <w:szCs w:val="18"/>
                <w14:ligatures w14:val="none"/>
              </w:rPr>
            </w:pPr>
            <w:ins w:id="1863" w:author="Jujia Li" w:date="2025-08-25T17:15:00Z" w16du:dateUtc="2025-08-25T22:15:00Z">
              <w:r w:rsidRPr="00B17B5A">
                <w:rPr>
                  <w:rFonts w:ascii="Times New Roman" w:eastAsia="Times New Roman" w:hAnsi="Times New Roman" w:cs="Times New Roman"/>
                  <w:color w:val="000000"/>
                  <w:kern w:val="0"/>
                  <w:sz w:val="18"/>
                  <w:szCs w:val="18"/>
                  <w14:ligatures w14:val="none"/>
                </w:rPr>
                <w:t>4924</w:t>
              </w:r>
            </w:ins>
          </w:p>
        </w:tc>
        <w:tc>
          <w:tcPr>
            <w:tcW w:w="800" w:type="dxa"/>
            <w:noWrap/>
            <w:vAlign w:val="bottom"/>
            <w:hideMark/>
            <w:tcPrChange w:id="1864" w:author="Jujia Li" w:date="2025-08-25T17:17:00Z" w16du:dateUtc="2025-08-25T22:17:00Z">
              <w:tcPr>
                <w:tcW w:w="800" w:type="dxa"/>
                <w:tcBorders>
                  <w:top w:val="nil"/>
                  <w:left w:val="nil"/>
                  <w:bottom w:val="nil"/>
                  <w:right w:val="nil"/>
                </w:tcBorders>
                <w:noWrap/>
                <w:vAlign w:val="bottom"/>
                <w:hideMark/>
              </w:tcPr>
            </w:tcPrChange>
          </w:tcPr>
          <w:p w14:paraId="28F1DC44" w14:textId="77777777" w:rsidR="00586561" w:rsidRPr="00B17B5A" w:rsidRDefault="00586561" w:rsidP="00241A4A">
            <w:pPr>
              <w:spacing w:after="0" w:line="240" w:lineRule="auto"/>
              <w:jc w:val="right"/>
              <w:rPr>
                <w:ins w:id="1865" w:author="Jujia Li" w:date="2025-08-25T17:15:00Z" w16du:dateUtc="2025-08-25T22:15:00Z"/>
                <w:rFonts w:ascii="Times New Roman" w:eastAsia="Times New Roman" w:hAnsi="Times New Roman" w:cs="Times New Roman"/>
                <w:color w:val="000000"/>
                <w:kern w:val="0"/>
                <w:sz w:val="18"/>
                <w:szCs w:val="18"/>
                <w14:ligatures w14:val="none"/>
              </w:rPr>
            </w:pPr>
            <w:ins w:id="1866" w:author="Jujia Li" w:date="2025-08-25T17:15:00Z" w16du:dateUtc="2025-08-25T22:15:00Z">
              <w:r w:rsidRPr="00B17B5A">
                <w:rPr>
                  <w:rFonts w:ascii="Times New Roman" w:eastAsia="Times New Roman" w:hAnsi="Times New Roman" w:cs="Times New Roman"/>
                  <w:color w:val="000000"/>
                  <w:kern w:val="0"/>
                  <w:sz w:val="18"/>
                  <w:szCs w:val="18"/>
                  <w14:ligatures w14:val="none"/>
                </w:rPr>
                <w:t>0.25</w:t>
              </w:r>
            </w:ins>
          </w:p>
        </w:tc>
        <w:tc>
          <w:tcPr>
            <w:tcW w:w="891" w:type="dxa"/>
            <w:noWrap/>
            <w:vAlign w:val="bottom"/>
            <w:hideMark/>
            <w:tcPrChange w:id="1867" w:author="Jujia Li" w:date="2025-08-25T17:17:00Z" w16du:dateUtc="2025-08-25T22:17:00Z">
              <w:tcPr>
                <w:tcW w:w="891" w:type="dxa"/>
                <w:tcBorders>
                  <w:top w:val="nil"/>
                  <w:left w:val="nil"/>
                  <w:bottom w:val="nil"/>
                  <w:right w:val="nil"/>
                </w:tcBorders>
                <w:noWrap/>
                <w:vAlign w:val="bottom"/>
                <w:hideMark/>
              </w:tcPr>
            </w:tcPrChange>
          </w:tcPr>
          <w:p w14:paraId="619BF019" w14:textId="77777777" w:rsidR="00586561" w:rsidRPr="00B17B5A" w:rsidRDefault="00586561" w:rsidP="00241A4A">
            <w:pPr>
              <w:spacing w:after="0" w:line="240" w:lineRule="auto"/>
              <w:jc w:val="right"/>
              <w:rPr>
                <w:ins w:id="1868" w:author="Jujia Li" w:date="2025-08-25T17:15:00Z" w16du:dateUtc="2025-08-25T22:15:00Z"/>
                <w:rFonts w:ascii="Times New Roman" w:eastAsia="Times New Roman" w:hAnsi="Times New Roman" w:cs="Times New Roman"/>
                <w:color w:val="000000"/>
                <w:kern w:val="0"/>
                <w:sz w:val="18"/>
                <w:szCs w:val="18"/>
                <w14:ligatures w14:val="none"/>
              </w:rPr>
            </w:pPr>
            <w:ins w:id="1869" w:author="Jujia Li" w:date="2025-08-25T17:15:00Z" w16du:dateUtc="2025-08-25T22:15:00Z">
              <w:r w:rsidRPr="00B17B5A">
                <w:rPr>
                  <w:rFonts w:ascii="Times New Roman" w:eastAsia="Times New Roman" w:hAnsi="Times New Roman" w:cs="Times New Roman"/>
                  <w:color w:val="000000"/>
                  <w:kern w:val="0"/>
                  <w:sz w:val="18"/>
                  <w:szCs w:val="18"/>
                  <w14:ligatures w14:val="none"/>
                </w:rPr>
                <w:t>11922</w:t>
              </w:r>
            </w:ins>
          </w:p>
        </w:tc>
        <w:tc>
          <w:tcPr>
            <w:tcW w:w="977" w:type="dxa"/>
            <w:noWrap/>
            <w:vAlign w:val="bottom"/>
            <w:hideMark/>
            <w:tcPrChange w:id="1870" w:author="Jujia Li" w:date="2025-08-25T17:17:00Z" w16du:dateUtc="2025-08-25T22:17:00Z">
              <w:tcPr>
                <w:tcW w:w="977" w:type="dxa"/>
                <w:tcBorders>
                  <w:top w:val="nil"/>
                  <w:left w:val="nil"/>
                  <w:bottom w:val="nil"/>
                  <w:right w:val="nil"/>
                </w:tcBorders>
                <w:noWrap/>
                <w:vAlign w:val="bottom"/>
                <w:hideMark/>
              </w:tcPr>
            </w:tcPrChange>
          </w:tcPr>
          <w:p w14:paraId="3656CF4A" w14:textId="77777777" w:rsidR="00586561" w:rsidRPr="00B17B5A" w:rsidRDefault="00586561" w:rsidP="00241A4A">
            <w:pPr>
              <w:spacing w:after="0" w:line="240" w:lineRule="auto"/>
              <w:jc w:val="right"/>
              <w:rPr>
                <w:ins w:id="1871" w:author="Jujia Li" w:date="2025-08-25T17:15:00Z" w16du:dateUtc="2025-08-25T22:15:00Z"/>
                <w:rFonts w:ascii="Times New Roman" w:eastAsia="Times New Roman" w:hAnsi="Times New Roman" w:cs="Times New Roman"/>
                <w:color w:val="000000"/>
                <w:kern w:val="0"/>
                <w:sz w:val="18"/>
                <w:szCs w:val="18"/>
                <w14:ligatures w14:val="none"/>
              </w:rPr>
            </w:pPr>
            <w:ins w:id="1872" w:author="Jujia Li" w:date="2025-08-25T17:15:00Z" w16du:dateUtc="2025-08-25T22:15:00Z">
              <w:r w:rsidRPr="00B17B5A">
                <w:rPr>
                  <w:rFonts w:ascii="Times New Roman" w:eastAsia="Times New Roman" w:hAnsi="Times New Roman" w:cs="Times New Roman"/>
                  <w:color w:val="000000"/>
                  <w:kern w:val="0"/>
                  <w:sz w:val="18"/>
                  <w:szCs w:val="18"/>
                  <w14:ligatures w14:val="none"/>
                </w:rPr>
                <w:t>0.15</w:t>
              </w:r>
            </w:ins>
          </w:p>
        </w:tc>
      </w:tr>
      <w:tr w:rsidR="00586561" w:rsidRPr="00D80767" w14:paraId="01D3D2E8" w14:textId="77777777" w:rsidTr="0083524D">
        <w:trPr>
          <w:trHeight w:val="300"/>
          <w:ins w:id="1873" w:author="Jujia Li" w:date="2025-08-25T17:15:00Z"/>
          <w:trPrChange w:id="1874" w:author="Jujia Li" w:date="2025-08-25T17:17:00Z" w16du:dateUtc="2025-08-25T22:17:00Z">
            <w:trPr>
              <w:trHeight w:val="300"/>
            </w:trPr>
          </w:trPrChange>
        </w:trPr>
        <w:tc>
          <w:tcPr>
            <w:tcW w:w="1608" w:type="dxa"/>
            <w:noWrap/>
            <w:vAlign w:val="bottom"/>
            <w:hideMark/>
            <w:tcPrChange w:id="1875" w:author="Jujia Li" w:date="2025-08-25T17:17:00Z" w16du:dateUtc="2025-08-25T22:17:00Z">
              <w:tcPr>
                <w:tcW w:w="1608" w:type="dxa"/>
                <w:tcBorders>
                  <w:top w:val="nil"/>
                  <w:left w:val="nil"/>
                  <w:bottom w:val="nil"/>
                  <w:right w:val="nil"/>
                </w:tcBorders>
                <w:noWrap/>
                <w:vAlign w:val="bottom"/>
                <w:hideMark/>
              </w:tcPr>
            </w:tcPrChange>
          </w:tcPr>
          <w:p w14:paraId="33C3B2E1" w14:textId="77777777" w:rsidR="00586561" w:rsidRPr="00B17B5A" w:rsidRDefault="00586561" w:rsidP="00241A4A">
            <w:pPr>
              <w:spacing w:after="0" w:line="240" w:lineRule="auto"/>
              <w:rPr>
                <w:ins w:id="1876" w:author="Jujia Li" w:date="2025-08-25T17:15:00Z" w16du:dateUtc="2025-08-25T22:15:00Z"/>
                <w:rFonts w:ascii="Times New Roman" w:eastAsia="Times New Roman" w:hAnsi="Times New Roman" w:cs="Times New Roman"/>
                <w:color w:val="000000"/>
                <w:kern w:val="0"/>
                <w:sz w:val="20"/>
                <w:szCs w:val="20"/>
                <w14:ligatures w14:val="none"/>
              </w:rPr>
            </w:pPr>
            <w:ins w:id="1877" w:author="Jujia Li" w:date="2025-08-25T17:15:00Z" w16du:dateUtc="2025-08-25T22:15:00Z">
              <w:r w:rsidRPr="00B17B5A">
                <w:rPr>
                  <w:rFonts w:ascii="Times New Roman" w:eastAsia="Times New Roman" w:hAnsi="Times New Roman" w:cs="Times New Roman"/>
                  <w:color w:val="000000"/>
                  <w:kern w:val="0"/>
                  <w:sz w:val="20"/>
                  <w:szCs w:val="20"/>
                  <w14:ligatures w14:val="none"/>
                </w:rPr>
                <w:t>SHELBY</w:t>
              </w:r>
            </w:ins>
          </w:p>
        </w:tc>
        <w:tc>
          <w:tcPr>
            <w:tcW w:w="799" w:type="dxa"/>
            <w:noWrap/>
            <w:vAlign w:val="bottom"/>
            <w:hideMark/>
            <w:tcPrChange w:id="1878" w:author="Jujia Li" w:date="2025-08-25T17:17:00Z" w16du:dateUtc="2025-08-25T22:17:00Z">
              <w:tcPr>
                <w:tcW w:w="799" w:type="dxa"/>
                <w:tcBorders>
                  <w:top w:val="nil"/>
                  <w:left w:val="nil"/>
                  <w:bottom w:val="nil"/>
                  <w:right w:val="nil"/>
                </w:tcBorders>
                <w:noWrap/>
                <w:vAlign w:val="bottom"/>
                <w:hideMark/>
              </w:tcPr>
            </w:tcPrChange>
          </w:tcPr>
          <w:p w14:paraId="75B22971" w14:textId="77777777" w:rsidR="00586561" w:rsidRPr="00B17B5A" w:rsidRDefault="00586561" w:rsidP="00241A4A">
            <w:pPr>
              <w:spacing w:after="0" w:line="240" w:lineRule="auto"/>
              <w:jc w:val="right"/>
              <w:rPr>
                <w:ins w:id="1879" w:author="Jujia Li" w:date="2025-08-25T17:15:00Z" w16du:dateUtc="2025-08-25T22:15:00Z"/>
                <w:rFonts w:ascii="Times New Roman" w:eastAsia="Times New Roman" w:hAnsi="Times New Roman" w:cs="Times New Roman"/>
                <w:color w:val="000000"/>
                <w:kern w:val="0"/>
                <w:sz w:val="18"/>
                <w:szCs w:val="18"/>
                <w14:ligatures w14:val="none"/>
              </w:rPr>
            </w:pPr>
            <w:ins w:id="1880" w:author="Jujia Li" w:date="2025-08-25T17:15:00Z" w16du:dateUtc="2025-08-25T22:15:00Z">
              <w:r w:rsidRPr="00B17B5A">
                <w:rPr>
                  <w:rFonts w:ascii="Times New Roman" w:eastAsia="Times New Roman" w:hAnsi="Times New Roman" w:cs="Times New Roman"/>
                  <w:color w:val="000000"/>
                  <w:kern w:val="0"/>
                  <w:sz w:val="18"/>
                  <w:szCs w:val="18"/>
                  <w14:ligatures w14:val="none"/>
                </w:rPr>
                <w:t>211282</w:t>
              </w:r>
            </w:ins>
          </w:p>
        </w:tc>
        <w:tc>
          <w:tcPr>
            <w:tcW w:w="799" w:type="dxa"/>
            <w:noWrap/>
            <w:vAlign w:val="bottom"/>
            <w:hideMark/>
            <w:tcPrChange w:id="1881" w:author="Jujia Li" w:date="2025-08-25T17:17:00Z" w16du:dateUtc="2025-08-25T22:17:00Z">
              <w:tcPr>
                <w:tcW w:w="799" w:type="dxa"/>
                <w:tcBorders>
                  <w:top w:val="nil"/>
                  <w:left w:val="nil"/>
                  <w:bottom w:val="nil"/>
                  <w:right w:val="nil"/>
                </w:tcBorders>
                <w:noWrap/>
                <w:vAlign w:val="bottom"/>
                <w:hideMark/>
              </w:tcPr>
            </w:tcPrChange>
          </w:tcPr>
          <w:p w14:paraId="4EECCDBC" w14:textId="77777777" w:rsidR="00586561" w:rsidRPr="00B17B5A" w:rsidRDefault="00586561" w:rsidP="00241A4A">
            <w:pPr>
              <w:spacing w:after="0" w:line="240" w:lineRule="auto"/>
              <w:jc w:val="right"/>
              <w:rPr>
                <w:ins w:id="1882" w:author="Jujia Li" w:date="2025-08-25T17:15:00Z" w16du:dateUtc="2025-08-25T22:15:00Z"/>
                <w:rFonts w:ascii="Times New Roman" w:eastAsia="Times New Roman" w:hAnsi="Times New Roman" w:cs="Times New Roman"/>
                <w:color w:val="000000"/>
                <w:kern w:val="0"/>
                <w:sz w:val="18"/>
                <w:szCs w:val="18"/>
                <w14:ligatures w14:val="none"/>
              </w:rPr>
            </w:pPr>
            <w:ins w:id="1883" w:author="Jujia Li" w:date="2025-08-25T17:15:00Z" w16du:dateUtc="2025-08-25T22:15:00Z">
              <w:r w:rsidRPr="00B17B5A">
                <w:rPr>
                  <w:rFonts w:ascii="Times New Roman" w:eastAsia="Times New Roman" w:hAnsi="Times New Roman" w:cs="Times New Roman"/>
                  <w:color w:val="000000"/>
                  <w:kern w:val="0"/>
                  <w:sz w:val="18"/>
                  <w:szCs w:val="18"/>
                  <w14:ligatures w14:val="none"/>
                </w:rPr>
                <w:t>142500</w:t>
              </w:r>
            </w:ins>
          </w:p>
        </w:tc>
        <w:tc>
          <w:tcPr>
            <w:tcW w:w="688" w:type="dxa"/>
            <w:noWrap/>
            <w:vAlign w:val="bottom"/>
            <w:hideMark/>
            <w:tcPrChange w:id="1884" w:author="Jujia Li" w:date="2025-08-25T17:17:00Z" w16du:dateUtc="2025-08-25T22:17:00Z">
              <w:tcPr>
                <w:tcW w:w="688" w:type="dxa"/>
                <w:tcBorders>
                  <w:top w:val="nil"/>
                  <w:left w:val="nil"/>
                  <w:bottom w:val="nil"/>
                  <w:right w:val="nil"/>
                </w:tcBorders>
                <w:noWrap/>
                <w:vAlign w:val="bottom"/>
                <w:hideMark/>
              </w:tcPr>
            </w:tcPrChange>
          </w:tcPr>
          <w:p w14:paraId="6D9D7E89" w14:textId="77777777" w:rsidR="00586561" w:rsidRPr="00B17B5A" w:rsidRDefault="00586561" w:rsidP="00241A4A">
            <w:pPr>
              <w:spacing w:after="0" w:line="240" w:lineRule="auto"/>
              <w:jc w:val="right"/>
              <w:rPr>
                <w:ins w:id="1885" w:author="Jujia Li" w:date="2025-08-25T17:15:00Z" w16du:dateUtc="2025-08-25T22:15:00Z"/>
                <w:rFonts w:ascii="Times New Roman" w:eastAsia="Times New Roman" w:hAnsi="Times New Roman" w:cs="Times New Roman"/>
                <w:color w:val="000000"/>
                <w:kern w:val="0"/>
                <w:sz w:val="18"/>
                <w:szCs w:val="18"/>
                <w14:ligatures w14:val="none"/>
              </w:rPr>
            </w:pPr>
            <w:ins w:id="1886" w:author="Jujia Li" w:date="2025-08-25T17:15:00Z" w16du:dateUtc="2025-08-25T22:15:00Z">
              <w:r w:rsidRPr="00B17B5A">
                <w:rPr>
                  <w:rFonts w:ascii="Times New Roman" w:eastAsia="Times New Roman" w:hAnsi="Times New Roman" w:cs="Times New Roman"/>
                  <w:color w:val="000000"/>
                  <w:kern w:val="0"/>
                  <w:sz w:val="18"/>
                  <w:szCs w:val="18"/>
                  <w14:ligatures w14:val="none"/>
                </w:rPr>
                <w:t>0.67</w:t>
              </w:r>
            </w:ins>
          </w:p>
        </w:tc>
        <w:tc>
          <w:tcPr>
            <w:tcW w:w="799" w:type="dxa"/>
            <w:noWrap/>
            <w:vAlign w:val="bottom"/>
            <w:hideMark/>
            <w:tcPrChange w:id="1887" w:author="Jujia Li" w:date="2025-08-25T17:17:00Z" w16du:dateUtc="2025-08-25T22:17:00Z">
              <w:tcPr>
                <w:tcW w:w="799" w:type="dxa"/>
                <w:tcBorders>
                  <w:top w:val="nil"/>
                  <w:left w:val="nil"/>
                  <w:bottom w:val="nil"/>
                  <w:right w:val="nil"/>
                </w:tcBorders>
                <w:noWrap/>
                <w:vAlign w:val="bottom"/>
                <w:hideMark/>
              </w:tcPr>
            </w:tcPrChange>
          </w:tcPr>
          <w:p w14:paraId="4E0C346C" w14:textId="77777777" w:rsidR="00586561" w:rsidRPr="00B17B5A" w:rsidRDefault="00586561" w:rsidP="00241A4A">
            <w:pPr>
              <w:spacing w:after="0" w:line="240" w:lineRule="auto"/>
              <w:jc w:val="right"/>
              <w:rPr>
                <w:ins w:id="1888" w:author="Jujia Li" w:date="2025-08-25T17:15:00Z" w16du:dateUtc="2025-08-25T22:15:00Z"/>
                <w:rFonts w:ascii="Times New Roman" w:eastAsia="Times New Roman" w:hAnsi="Times New Roman" w:cs="Times New Roman"/>
                <w:color w:val="000000"/>
                <w:kern w:val="0"/>
                <w:sz w:val="18"/>
                <w:szCs w:val="18"/>
                <w14:ligatures w14:val="none"/>
              </w:rPr>
            </w:pPr>
            <w:ins w:id="1889" w:author="Jujia Li" w:date="2025-08-25T17:15:00Z" w16du:dateUtc="2025-08-25T22:15:00Z">
              <w:r w:rsidRPr="00B17B5A">
                <w:rPr>
                  <w:rFonts w:ascii="Times New Roman" w:eastAsia="Times New Roman" w:hAnsi="Times New Roman" w:cs="Times New Roman"/>
                  <w:color w:val="000000"/>
                  <w:kern w:val="0"/>
                  <w:sz w:val="18"/>
                  <w:szCs w:val="18"/>
                  <w14:ligatures w14:val="none"/>
                </w:rPr>
                <w:t>213633</w:t>
              </w:r>
            </w:ins>
          </w:p>
        </w:tc>
        <w:tc>
          <w:tcPr>
            <w:tcW w:w="799" w:type="dxa"/>
            <w:noWrap/>
            <w:vAlign w:val="bottom"/>
            <w:hideMark/>
            <w:tcPrChange w:id="1890" w:author="Jujia Li" w:date="2025-08-25T17:17:00Z" w16du:dateUtc="2025-08-25T22:17:00Z">
              <w:tcPr>
                <w:tcW w:w="799" w:type="dxa"/>
                <w:tcBorders>
                  <w:top w:val="nil"/>
                  <w:left w:val="nil"/>
                  <w:bottom w:val="nil"/>
                  <w:right w:val="nil"/>
                </w:tcBorders>
                <w:noWrap/>
                <w:vAlign w:val="bottom"/>
                <w:hideMark/>
              </w:tcPr>
            </w:tcPrChange>
          </w:tcPr>
          <w:p w14:paraId="4543E761" w14:textId="77777777" w:rsidR="00586561" w:rsidRPr="00B17B5A" w:rsidRDefault="00586561" w:rsidP="00241A4A">
            <w:pPr>
              <w:spacing w:after="0" w:line="240" w:lineRule="auto"/>
              <w:jc w:val="right"/>
              <w:rPr>
                <w:ins w:id="1891" w:author="Jujia Li" w:date="2025-08-25T17:15:00Z" w16du:dateUtc="2025-08-25T22:15:00Z"/>
                <w:rFonts w:ascii="Times New Roman" w:eastAsia="Times New Roman" w:hAnsi="Times New Roman" w:cs="Times New Roman"/>
                <w:color w:val="000000"/>
                <w:kern w:val="0"/>
                <w:sz w:val="18"/>
                <w:szCs w:val="18"/>
                <w14:ligatures w14:val="none"/>
              </w:rPr>
            </w:pPr>
            <w:ins w:id="1892" w:author="Jujia Li" w:date="2025-08-25T17:15:00Z" w16du:dateUtc="2025-08-25T22:15:00Z">
              <w:r w:rsidRPr="00B17B5A">
                <w:rPr>
                  <w:rFonts w:ascii="Times New Roman" w:eastAsia="Times New Roman" w:hAnsi="Times New Roman" w:cs="Times New Roman"/>
                  <w:color w:val="000000"/>
                  <w:kern w:val="0"/>
                  <w:sz w:val="18"/>
                  <w:szCs w:val="18"/>
                  <w14:ligatures w14:val="none"/>
                </w:rPr>
                <w:t>157709</w:t>
              </w:r>
            </w:ins>
          </w:p>
        </w:tc>
        <w:tc>
          <w:tcPr>
            <w:tcW w:w="800" w:type="dxa"/>
            <w:noWrap/>
            <w:vAlign w:val="bottom"/>
            <w:hideMark/>
            <w:tcPrChange w:id="1893" w:author="Jujia Li" w:date="2025-08-25T17:17:00Z" w16du:dateUtc="2025-08-25T22:17:00Z">
              <w:tcPr>
                <w:tcW w:w="800" w:type="dxa"/>
                <w:tcBorders>
                  <w:top w:val="nil"/>
                  <w:left w:val="nil"/>
                  <w:bottom w:val="nil"/>
                  <w:right w:val="nil"/>
                </w:tcBorders>
                <w:noWrap/>
                <w:vAlign w:val="bottom"/>
                <w:hideMark/>
              </w:tcPr>
            </w:tcPrChange>
          </w:tcPr>
          <w:p w14:paraId="59104D67" w14:textId="77777777" w:rsidR="00586561" w:rsidRPr="00B17B5A" w:rsidRDefault="00586561" w:rsidP="00241A4A">
            <w:pPr>
              <w:spacing w:after="0" w:line="240" w:lineRule="auto"/>
              <w:jc w:val="right"/>
              <w:rPr>
                <w:ins w:id="1894" w:author="Jujia Li" w:date="2025-08-25T17:15:00Z" w16du:dateUtc="2025-08-25T22:15:00Z"/>
                <w:rFonts w:ascii="Times New Roman" w:eastAsia="Times New Roman" w:hAnsi="Times New Roman" w:cs="Times New Roman"/>
                <w:color w:val="000000"/>
                <w:kern w:val="0"/>
                <w:sz w:val="18"/>
                <w:szCs w:val="18"/>
                <w14:ligatures w14:val="none"/>
              </w:rPr>
            </w:pPr>
            <w:ins w:id="1895" w:author="Jujia Li" w:date="2025-08-25T17:15:00Z" w16du:dateUtc="2025-08-25T22:15:00Z">
              <w:r w:rsidRPr="00B17B5A">
                <w:rPr>
                  <w:rFonts w:ascii="Times New Roman" w:eastAsia="Times New Roman" w:hAnsi="Times New Roman" w:cs="Times New Roman"/>
                  <w:color w:val="000000"/>
                  <w:kern w:val="0"/>
                  <w:sz w:val="18"/>
                  <w:szCs w:val="18"/>
                  <w14:ligatures w14:val="none"/>
                </w:rPr>
                <w:t>0.74</w:t>
              </w:r>
            </w:ins>
          </w:p>
        </w:tc>
        <w:tc>
          <w:tcPr>
            <w:tcW w:w="800" w:type="dxa"/>
            <w:noWrap/>
            <w:vAlign w:val="bottom"/>
            <w:hideMark/>
            <w:tcPrChange w:id="1896" w:author="Jujia Li" w:date="2025-08-25T17:17:00Z" w16du:dateUtc="2025-08-25T22:17:00Z">
              <w:tcPr>
                <w:tcW w:w="800" w:type="dxa"/>
                <w:tcBorders>
                  <w:top w:val="nil"/>
                  <w:left w:val="nil"/>
                  <w:bottom w:val="nil"/>
                  <w:right w:val="nil"/>
                </w:tcBorders>
                <w:noWrap/>
                <w:vAlign w:val="bottom"/>
                <w:hideMark/>
              </w:tcPr>
            </w:tcPrChange>
          </w:tcPr>
          <w:p w14:paraId="6176481A" w14:textId="77777777" w:rsidR="00586561" w:rsidRPr="00B17B5A" w:rsidRDefault="00586561" w:rsidP="00241A4A">
            <w:pPr>
              <w:spacing w:after="0" w:line="240" w:lineRule="auto"/>
              <w:jc w:val="right"/>
              <w:rPr>
                <w:ins w:id="1897" w:author="Jujia Li" w:date="2025-08-25T17:15:00Z" w16du:dateUtc="2025-08-25T22:15:00Z"/>
                <w:rFonts w:ascii="Times New Roman" w:eastAsia="Times New Roman" w:hAnsi="Times New Roman" w:cs="Times New Roman"/>
                <w:color w:val="000000"/>
                <w:kern w:val="0"/>
                <w:sz w:val="18"/>
                <w:szCs w:val="18"/>
                <w14:ligatures w14:val="none"/>
              </w:rPr>
            </w:pPr>
            <w:ins w:id="1898" w:author="Jujia Li" w:date="2025-08-25T17:15:00Z" w16du:dateUtc="2025-08-25T22:15:00Z">
              <w:r w:rsidRPr="00B17B5A">
                <w:rPr>
                  <w:rFonts w:ascii="Times New Roman" w:eastAsia="Times New Roman" w:hAnsi="Times New Roman" w:cs="Times New Roman"/>
                  <w:color w:val="000000"/>
                  <w:kern w:val="0"/>
                  <w:sz w:val="18"/>
                  <w:szCs w:val="18"/>
                  <w14:ligatures w14:val="none"/>
                </w:rPr>
                <w:t>215583</w:t>
              </w:r>
            </w:ins>
          </w:p>
        </w:tc>
        <w:tc>
          <w:tcPr>
            <w:tcW w:w="800" w:type="dxa"/>
            <w:noWrap/>
            <w:vAlign w:val="bottom"/>
            <w:hideMark/>
            <w:tcPrChange w:id="1899" w:author="Jujia Li" w:date="2025-08-25T17:17:00Z" w16du:dateUtc="2025-08-25T22:17:00Z">
              <w:tcPr>
                <w:tcW w:w="800" w:type="dxa"/>
                <w:tcBorders>
                  <w:top w:val="nil"/>
                  <w:left w:val="nil"/>
                  <w:bottom w:val="nil"/>
                  <w:right w:val="nil"/>
                </w:tcBorders>
                <w:noWrap/>
                <w:vAlign w:val="bottom"/>
                <w:hideMark/>
              </w:tcPr>
            </w:tcPrChange>
          </w:tcPr>
          <w:p w14:paraId="11B8E590" w14:textId="77777777" w:rsidR="00586561" w:rsidRPr="00B17B5A" w:rsidRDefault="00586561" w:rsidP="00241A4A">
            <w:pPr>
              <w:spacing w:after="0" w:line="240" w:lineRule="auto"/>
              <w:jc w:val="right"/>
              <w:rPr>
                <w:ins w:id="1900" w:author="Jujia Li" w:date="2025-08-25T17:15:00Z" w16du:dateUtc="2025-08-25T22:15:00Z"/>
                <w:rFonts w:ascii="Times New Roman" w:eastAsia="Times New Roman" w:hAnsi="Times New Roman" w:cs="Times New Roman"/>
                <w:color w:val="000000"/>
                <w:kern w:val="0"/>
                <w:sz w:val="18"/>
                <w:szCs w:val="18"/>
                <w14:ligatures w14:val="none"/>
              </w:rPr>
            </w:pPr>
            <w:ins w:id="1901" w:author="Jujia Li" w:date="2025-08-25T17:15:00Z" w16du:dateUtc="2025-08-25T22:15:00Z">
              <w:r w:rsidRPr="00B17B5A">
                <w:rPr>
                  <w:rFonts w:ascii="Times New Roman" w:eastAsia="Times New Roman" w:hAnsi="Times New Roman" w:cs="Times New Roman"/>
                  <w:color w:val="000000"/>
                  <w:kern w:val="0"/>
                  <w:sz w:val="18"/>
                  <w:szCs w:val="18"/>
                  <w14:ligatures w14:val="none"/>
                </w:rPr>
                <w:t>170082</w:t>
              </w:r>
            </w:ins>
          </w:p>
        </w:tc>
        <w:tc>
          <w:tcPr>
            <w:tcW w:w="800" w:type="dxa"/>
            <w:noWrap/>
            <w:vAlign w:val="bottom"/>
            <w:hideMark/>
            <w:tcPrChange w:id="1902" w:author="Jujia Li" w:date="2025-08-25T17:17:00Z" w16du:dateUtc="2025-08-25T22:17:00Z">
              <w:tcPr>
                <w:tcW w:w="800" w:type="dxa"/>
                <w:tcBorders>
                  <w:top w:val="nil"/>
                  <w:left w:val="nil"/>
                  <w:bottom w:val="nil"/>
                  <w:right w:val="nil"/>
                </w:tcBorders>
                <w:noWrap/>
                <w:vAlign w:val="bottom"/>
                <w:hideMark/>
              </w:tcPr>
            </w:tcPrChange>
          </w:tcPr>
          <w:p w14:paraId="7D4B902A" w14:textId="77777777" w:rsidR="00586561" w:rsidRPr="00B17B5A" w:rsidRDefault="00586561" w:rsidP="00241A4A">
            <w:pPr>
              <w:spacing w:after="0" w:line="240" w:lineRule="auto"/>
              <w:jc w:val="right"/>
              <w:rPr>
                <w:ins w:id="1903" w:author="Jujia Li" w:date="2025-08-25T17:15:00Z" w16du:dateUtc="2025-08-25T22:15:00Z"/>
                <w:rFonts w:ascii="Times New Roman" w:eastAsia="Times New Roman" w:hAnsi="Times New Roman" w:cs="Times New Roman"/>
                <w:color w:val="000000"/>
                <w:kern w:val="0"/>
                <w:sz w:val="18"/>
                <w:szCs w:val="18"/>
                <w14:ligatures w14:val="none"/>
              </w:rPr>
            </w:pPr>
            <w:ins w:id="1904" w:author="Jujia Li" w:date="2025-08-25T17:15:00Z" w16du:dateUtc="2025-08-25T22:15:00Z">
              <w:r w:rsidRPr="00B17B5A">
                <w:rPr>
                  <w:rFonts w:ascii="Times New Roman" w:eastAsia="Times New Roman" w:hAnsi="Times New Roman" w:cs="Times New Roman"/>
                  <w:color w:val="000000"/>
                  <w:kern w:val="0"/>
                  <w:sz w:val="18"/>
                  <w:szCs w:val="18"/>
                  <w14:ligatures w14:val="none"/>
                </w:rPr>
                <w:t>0.79</w:t>
              </w:r>
            </w:ins>
          </w:p>
        </w:tc>
        <w:tc>
          <w:tcPr>
            <w:tcW w:w="800" w:type="dxa"/>
            <w:noWrap/>
            <w:vAlign w:val="bottom"/>
            <w:hideMark/>
            <w:tcPrChange w:id="1905" w:author="Jujia Li" w:date="2025-08-25T17:17:00Z" w16du:dateUtc="2025-08-25T22:17:00Z">
              <w:tcPr>
                <w:tcW w:w="800" w:type="dxa"/>
                <w:tcBorders>
                  <w:top w:val="nil"/>
                  <w:left w:val="nil"/>
                  <w:bottom w:val="nil"/>
                  <w:right w:val="nil"/>
                </w:tcBorders>
                <w:noWrap/>
                <w:vAlign w:val="bottom"/>
                <w:hideMark/>
              </w:tcPr>
            </w:tcPrChange>
          </w:tcPr>
          <w:p w14:paraId="56E686B4" w14:textId="77777777" w:rsidR="00586561" w:rsidRPr="00B17B5A" w:rsidRDefault="00586561" w:rsidP="00241A4A">
            <w:pPr>
              <w:spacing w:after="0" w:line="240" w:lineRule="auto"/>
              <w:jc w:val="right"/>
              <w:rPr>
                <w:ins w:id="1906" w:author="Jujia Li" w:date="2025-08-25T17:15:00Z" w16du:dateUtc="2025-08-25T22:15:00Z"/>
                <w:rFonts w:ascii="Times New Roman" w:eastAsia="Times New Roman" w:hAnsi="Times New Roman" w:cs="Times New Roman"/>
                <w:color w:val="000000"/>
                <w:kern w:val="0"/>
                <w:sz w:val="18"/>
                <w:szCs w:val="18"/>
                <w14:ligatures w14:val="none"/>
              </w:rPr>
            </w:pPr>
            <w:ins w:id="1907" w:author="Jujia Li" w:date="2025-08-25T17:15:00Z" w16du:dateUtc="2025-08-25T22:15:00Z">
              <w:r w:rsidRPr="00B17B5A">
                <w:rPr>
                  <w:rFonts w:ascii="Times New Roman" w:eastAsia="Times New Roman" w:hAnsi="Times New Roman" w:cs="Times New Roman"/>
                  <w:color w:val="000000"/>
                  <w:kern w:val="0"/>
                  <w:sz w:val="18"/>
                  <w:szCs w:val="18"/>
                  <w14:ligatures w14:val="none"/>
                </w:rPr>
                <w:t>217702</w:t>
              </w:r>
            </w:ins>
          </w:p>
        </w:tc>
        <w:tc>
          <w:tcPr>
            <w:tcW w:w="800" w:type="dxa"/>
            <w:noWrap/>
            <w:vAlign w:val="bottom"/>
            <w:hideMark/>
            <w:tcPrChange w:id="1908" w:author="Jujia Li" w:date="2025-08-25T17:17:00Z" w16du:dateUtc="2025-08-25T22:17:00Z">
              <w:tcPr>
                <w:tcW w:w="800" w:type="dxa"/>
                <w:tcBorders>
                  <w:top w:val="nil"/>
                  <w:left w:val="nil"/>
                  <w:bottom w:val="nil"/>
                  <w:right w:val="nil"/>
                </w:tcBorders>
                <w:noWrap/>
                <w:vAlign w:val="bottom"/>
                <w:hideMark/>
              </w:tcPr>
            </w:tcPrChange>
          </w:tcPr>
          <w:p w14:paraId="64CA9383" w14:textId="77777777" w:rsidR="00586561" w:rsidRPr="00B17B5A" w:rsidRDefault="00586561" w:rsidP="00241A4A">
            <w:pPr>
              <w:spacing w:after="0" w:line="240" w:lineRule="auto"/>
              <w:jc w:val="right"/>
              <w:rPr>
                <w:ins w:id="1909" w:author="Jujia Li" w:date="2025-08-25T17:15:00Z" w16du:dateUtc="2025-08-25T22:15:00Z"/>
                <w:rFonts w:ascii="Times New Roman" w:eastAsia="Times New Roman" w:hAnsi="Times New Roman" w:cs="Times New Roman"/>
                <w:color w:val="000000"/>
                <w:kern w:val="0"/>
                <w:sz w:val="18"/>
                <w:szCs w:val="18"/>
                <w14:ligatures w14:val="none"/>
              </w:rPr>
            </w:pPr>
            <w:ins w:id="1910" w:author="Jujia Li" w:date="2025-08-25T17:15:00Z" w16du:dateUtc="2025-08-25T22:15:00Z">
              <w:r w:rsidRPr="00B17B5A">
                <w:rPr>
                  <w:rFonts w:ascii="Times New Roman" w:eastAsia="Times New Roman" w:hAnsi="Times New Roman" w:cs="Times New Roman"/>
                  <w:color w:val="000000"/>
                  <w:kern w:val="0"/>
                  <w:sz w:val="18"/>
                  <w:szCs w:val="18"/>
                  <w14:ligatures w14:val="none"/>
                </w:rPr>
                <w:t>172529</w:t>
              </w:r>
            </w:ins>
          </w:p>
        </w:tc>
        <w:tc>
          <w:tcPr>
            <w:tcW w:w="800" w:type="dxa"/>
            <w:noWrap/>
            <w:vAlign w:val="bottom"/>
            <w:hideMark/>
            <w:tcPrChange w:id="1911" w:author="Jujia Li" w:date="2025-08-25T17:17:00Z" w16du:dateUtc="2025-08-25T22:17:00Z">
              <w:tcPr>
                <w:tcW w:w="800" w:type="dxa"/>
                <w:tcBorders>
                  <w:top w:val="nil"/>
                  <w:left w:val="nil"/>
                  <w:bottom w:val="nil"/>
                  <w:right w:val="nil"/>
                </w:tcBorders>
                <w:noWrap/>
                <w:vAlign w:val="bottom"/>
                <w:hideMark/>
              </w:tcPr>
            </w:tcPrChange>
          </w:tcPr>
          <w:p w14:paraId="4A89E68D" w14:textId="77777777" w:rsidR="00586561" w:rsidRPr="00B17B5A" w:rsidRDefault="00586561" w:rsidP="00241A4A">
            <w:pPr>
              <w:spacing w:after="0" w:line="240" w:lineRule="auto"/>
              <w:jc w:val="right"/>
              <w:rPr>
                <w:ins w:id="1912" w:author="Jujia Li" w:date="2025-08-25T17:15:00Z" w16du:dateUtc="2025-08-25T22:15:00Z"/>
                <w:rFonts w:ascii="Times New Roman" w:eastAsia="Times New Roman" w:hAnsi="Times New Roman" w:cs="Times New Roman"/>
                <w:color w:val="000000"/>
                <w:kern w:val="0"/>
                <w:sz w:val="18"/>
                <w:szCs w:val="18"/>
                <w14:ligatures w14:val="none"/>
              </w:rPr>
            </w:pPr>
            <w:ins w:id="1913" w:author="Jujia Li" w:date="2025-08-25T17:15:00Z" w16du:dateUtc="2025-08-25T22:15:00Z">
              <w:r w:rsidRPr="00B17B5A">
                <w:rPr>
                  <w:rFonts w:ascii="Times New Roman" w:eastAsia="Times New Roman" w:hAnsi="Times New Roman" w:cs="Times New Roman"/>
                  <w:color w:val="000000"/>
                  <w:kern w:val="0"/>
                  <w:sz w:val="18"/>
                  <w:szCs w:val="18"/>
                  <w14:ligatures w14:val="none"/>
                </w:rPr>
                <w:t>0.79</w:t>
              </w:r>
            </w:ins>
          </w:p>
        </w:tc>
        <w:tc>
          <w:tcPr>
            <w:tcW w:w="891" w:type="dxa"/>
            <w:noWrap/>
            <w:vAlign w:val="bottom"/>
            <w:hideMark/>
            <w:tcPrChange w:id="1914" w:author="Jujia Li" w:date="2025-08-25T17:17:00Z" w16du:dateUtc="2025-08-25T22:17:00Z">
              <w:tcPr>
                <w:tcW w:w="891" w:type="dxa"/>
                <w:tcBorders>
                  <w:top w:val="nil"/>
                  <w:left w:val="nil"/>
                  <w:bottom w:val="nil"/>
                  <w:right w:val="nil"/>
                </w:tcBorders>
                <w:noWrap/>
                <w:vAlign w:val="bottom"/>
                <w:hideMark/>
              </w:tcPr>
            </w:tcPrChange>
          </w:tcPr>
          <w:p w14:paraId="275E8086" w14:textId="77777777" w:rsidR="00586561" w:rsidRPr="00B17B5A" w:rsidRDefault="00586561" w:rsidP="00241A4A">
            <w:pPr>
              <w:spacing w:after="0" w:line="240" w:lineRule="auto"/>
              <w:jc w:val="right"/>
              <w:rPr>
                <w:ins w:id="1915" w:author="Jujia Li" w:date="2025-08-25T17:15:00Z" w16du:dateUtc="2025-08-25T22:15:00Z"/>
                <w:rFonts w:ascii="Times New Roman" w:eastAsia="Times New Roman" w:hAnsi="Times New Roman" w:cs="Times New Roman"/>
                <w:color w:val="000000"/>
                <w:kern w:val="0"/>
                <w:sz w:val="18"/>
                <w:szCs w:val="18"/>
                <w14:ligatures w14:val="none"/>
              </w:rPr>
            </w:pPr>
            <w:ins w:id="1916" w:author="Jujia Li" w:date="2025-08-25T17:15:00Z" w16du:dateUtc="2025-08-25T22:15:00Z">
              <w:r w:rsidRPr="00B17B5A">
                <w:rPr>
                  <w:rFonts w:ascii="Times New Roman" w:eastAsia="Times New Roman" w:hAnsi="Times New Roman" w:cs="Times New Roman"/>
                  <w:color w:val="000000"/>
                  <w:kern w:val="0"/>
                  <w:sz w:val="18"/>
                  <w:szCs w:val="18"/>
                  <w14:ligatures w14:val="none"/>
                </w:rPr>
                <w:t>642820</w:t>
              </w:r>
            </w:ins>
          </w:p>
        </w:tc>
        <w:tc>
          <w:tcPr>
            <w:tcW w:w="977" w:type="dxa"/>
            <w:noWrap/>
            <w:vAlign w:val="bottom"/>
            <w:hideMark/>
            <w:tcPrChange w:id="1917" w:author="Jujia Li" w:date="2025-08-25T17:17:00Z" w16du:dateUtc="2025-08-25T22:17:00Z">
              <w:tcPr>
                <w:tcW w:w="977" w:type="dxa"/>
                <w:tcBorders>
                  <w:top w:val="nil"/>
                  <w:left w:val="nil"/>
                  <w:bottom w:val="nil"/>
                  <w:right w:val="nil"/>
                </w:tcBorders>
                <w:noWrap/>
                <w:vAlign w:val="bottom"/>
                <w:hideMark/>
              </w:tcPr>
            </w:tcPrChange>
          </w:tcPr>
          <w:p w14:paraId="6F754B3A" w14:textId="77777777" w:rsidR="00586561" w:rsidRPr="00B17B5A" w:rsidRDefault="00586561" w:rsidP="00241A4A">
            <w:pPr>
              <w:spacing w:after="0" w:line="240" w:lineRule="auto"/>
              <w:jc w:val="right"/>
              <w:rPr>
                <w:ins w:id="1918" w:author="Jujia Li" w:date="2025-08-25T17:15:00Z" w16du:dateUtc="2025-08-25T22:15:00Z"/>
                <w:rFonts w:ascii="Times New Roman" w:eastAsia="Times New Roman" w:hAnsi="Times New Roman" w:cs="Times New Roman"/>
                <w:color w:val="000000"/>
                <w:kern w:val="0"/>
                <w:sz w:val="18"/>
                <w:szCs w:val="18"/>
                <w14:ligatures w14:val="none"/>
              </w:rPr>
            </w:pPr>
            <w:ins w:id="1919" w:author="Jujia Li" w:date="2025-08-25T17:15:00Z" w16du:dateUtc="2025-08-25T22:15:00Z">
              <w:r w:rsidRPr="00B17B5A">
                <w:rPr>
                  <w:rFonts w:ascii="Times New Roman" w:eastAsia="Times New Roman" w:hAnsi="Times New Roman" w:cs="Times New Roman"/>
                  <w:color w:val="000000"/>
                  <w:kern w:val="0"/>
                  <w:sz w:val="18"/>
                  <w:szCs w:val="18"/>
                  <w14:ligatures w14:val="none"/>
                </w:rPr>
                <w:t>0.75</w:t>
              </w:r>
            </w:ins>
          </w:p>
        </w:tc>
      </w:tr>
      <w:tr w:rsidR="00586561" w:rsidRPr="00D80767" w14:paraId="30285370" w14:textId="77777777" w:rsidTr="0083524D">
        <w:trPr>
          <w:trHeight w:val="300"/>
          <w:ins w:id="1920" w:author="Jujia Li" w:date="2025-08-25T17:15:00Z"/>
          <w:trPrChange w:id="1921" w:author="Jujia Li" w:date="2025-08-25T17:17:00Z" w16du:dateUtc="2025-08-25T22:17:00Z">
            <w:trPr>
              <w:trHeight w:val="300"/>
            </w:trPr>
          </w:trPrChange>
        </w:trPr>
        <w:tc>
          <w:tcPr>
            <w:tcW w:w="1608" w:type="dxa"/>
            <w:noWrap/>
            <w:vAlign w:val="bottom"/>
            <w:hideMark/>
            <w:tcPrChange w:id="1922" w:author="Jujia Li" w:date="2025-08-25T17:17:00Z" w16du:dateUtc="2025-08-25T22:17:00Z">
              <w:tcPr>
                <w:tcW w:w="1608" w:type="dxa"/>
                <w:tcBorders>
                  <w:top w:val="nil"/>
                  <w:left w:val="nil"/>
                  <w:bottom w:val="nil"/>
                  <w:right w:val="nil"/>
                </w:tcBorders>
                <w:noWrap/>
                <w:vAlign w:val="bottom"/>
                <w:hideMark/>
              </w:tcPr>
            </w:tcPrChange>
          </w:tcPr>
          <w:p w14:paraId="364EB1E0" w14:textId="77777777" w:rsidR="00586561" w:rsidRPr="00B17B5A" w:rsidRDefault="00586561" w:rsidP="00241A4A">
            <w:pPr>
              <w:spacing w:after="0" w:line="240" w:lineRule="auto"/>
              <w:rPr>
                <w:ins w:id="1923" w:author="Jujia Li" w:date="2025-08-25T17:15:00Z" w16du:dateUtc="2025-08-25T22:15:00Z"/>
                <w:rFonts w:ascii="Times New Roman" w:eastAsia="Times New Roman" w:hAnsi="Times New Roman" w:cs="Times New Roman"/>
                <w:color w:val="000000"/>
                <w:kern w:val="0"/>
                <w:sz w:val="20"/>
                <w:szCs w:val="20"/>
                <w14:ligatures w14:val="none"/>
              </w:rPr>
            </w:pPr>
            <w:ins w:id="1924" w:author="Jujia Li" w:date="2025-08-25T17:15:00Z" w16du:dateUtc="2025-08-25T22:15:00Z">
              <w:r w:rsidRPr="00B17B5A">
                <w:rPr>
                  <w:rFonts w:ascii="Times New Roman" w:eastAsia="Times New Roman" w:hAnsi="Times New Roman" w:cs="Times New Roman"/>
                  <w:color w:val="000000"/>
                  <w:kern w:val="0"/>
                  <w:sz w:val="20"/>
                  <w:szCs w:val="20"/>
                  <w14:ligatures w14:val="none"/>
                </w:rPr>
                <w:t>TUSCALOOSA</w:t>
              </w:r>
            </w:ins>
          </w:p>
        </w:tc>
        <w:tc>
          <w:tcPr>
            <w:tcW w:w="799" w:type="dxa"/>
            <w:noWrap/>
            <w:vAlign w:val="bottom"/>
            <w:hideMark/>
            <w:tcPrChange w:id="1925" w:author="Jujia Li" w:date="2025-08-25T17:17:00Z" w16du:dateUtc="2025-08-25T22:17:00Z">
              <w:tcPr>
                <w:tcW w:w="799" w:type="dxa"/>
                <w:tcBorders>
                  <w:top w:val="nil"/>
                  <w:left w:val="nil"/>
                  <w:bottom w:val="nil"/>
                  <w:right w:val="nil"/>
                </w:tcBorders>
                <w:noWrap/>
                <w:vAlign w:val="bottom"/>
                <w:hideMark/>
              </w:tcPr>
            </w:tcPrChange>
          </w:tcPr>
          <w:p w14:paraId="040A9C92" w14:textId="77777777" w:rsidR="00586561" w:rsidRPr="00B17B5A" w:rsidRDefault="00586561" w:rsidP="00241A4A">
            <w:pPr>
              <w:spacing w:after="0" w:line="240" w:lineRule="auto"/>
              <w:jc w:val="right"/>
              <w:rPr>
                <w:ins w:id="1926" w:author="Jujia Li" w:date="2025-08-25T17:15:00Z" w16du:dateUtc="2025-08-25T22:15:00Z"/>
                <w:rFonts w:ascii="Times New Roman" w:eastAsia="Times New Roman" w:hAnsi="Times New Roman" w:cs="Times New Roman"/>
                <w:color w:val="000000"/>
                <w:kern w:val="0"/>
                <w:sz w:val="18"/>
                <w:szCs w:val="18"/>
                <w14:ligatures w14:val="none"/>
              </w:rPr>
            </w:pPr>
            <w:ins w:id="1927" w:author="Jujia Li" w:date="2025-08-25T17:15:00Z" w16du:dateUtc="2025-08-25T22:15:00Z">
              <w:r w:rsidRPr="00B17B5A">
                <w:rPr>
                  <w:rFonts w:ascii="Times New Roman" w:eastAsia="Times New Roman" w:hAnsi="Times New Roman" w:cs="Times New Roman"/>
                  <w:color w:val="000000"/>
                  <w:kern w:val="0"/>
                  <w:sz w:val="18"/>
                  <w:szCs w:val="18"/>
                  <w14:ligatures w14:val="none"/>
                </w:rPr>
                <w:t>206464</w:t>
              </w:r>
            </w:ins>
          </w:p>
        </w:tc>
        <w:tc>
          <w:tcPr>
            <w:tcW w:w="799" w:type="dxa"/>
            <w:noWrap/>
            <w:vAlign w:val="bottom"/>
            <w:hideMark/>
            <w:tcPrChange w:id="1928" w:author="Jujia Li" w:date="2025-08-25T17:17:00Z" w16du:dateUtc="2025-08-25T22:17:00Z">
              <w:tcPr>
                <w:tcW w:w="799" w:type="dxa"/>
                <w:tcBorders>
                  <w:top w:val="nil"/>
                  <w:left w:val="nil"/>
                  <w:bottom w:val="nil"/>
                  <w:right w:val="nil"/>
                </w:tcBorders>
                <w:noWrap/>
                <w:vAlign w:val="bottom"/>
                <w:hideMark/>
              </w:tcPr>
            </w:tcPrChange>
          </w:tcPr>
          <w:p w14:paraId="26254E61" w14:textId="77777777" w:rsidR="00586561" w:rsidRPr="00B17B5A" w:rsidRDefault="00586561" w:rsidP="00241A4A">
            <w:pPr>
              <w:spacing w:after="0" w:line="240" w:lineRule="auto"/>
              <w:jc w:val="right"/>
              <w:rPr>
                <w:ins w:id="1929" w:author="Jujia Li" w:date="2025-08-25T17:15:00Z" w16du:dateUtc="2025-08-25T22:15:00Z"/>
                <w:rFonts w:ascii="Times New Roman" w:eastAsia="Times New Roman" w:hAnsi="Times New Roman" w:cs="Times New Roman"/>
                <w:color w:val="000000"/>
                <w:kern w:val="0"/>
                <w:sz w:val="18"/>
                <w:szCs w:val="18"/>
                <w14:ligatures w14:val="none"/>
              </w:rPr>
            </w:pPr>
            <w:ins w:id="1930" w:author="Jujia Li" w:date="2025-08-25T17:15:00Z" w16du:dateUtc="2025-08-25T22:15:00Z">
              <w:r w:rsidRPr="00B17B5A">
                <w:rPr>
                  <w:rFonts w:ascii="Times New Roman" w:eastAsia="Times New Roman" w:hAnsi="Times New Roman" w:cs="Times New Roman"/>
                  <w:color w:val="000000"/>
                  <w:kern w:val="0"/>
                  <w:sz w:val="18"/>
                  <w:szCs w:val="18"/>
                  <w14:ligatures w14:val="none"/>
                </w:rPr>
                <w:t>39402</w:t>
              </w:r>
            </w:ins>
          </w:p>
        </w:tc>
        <w:tc>
          <w:tcPr>
            <w:tcW w:w="688" w:type="dxa"/>
            <w:noWrap/>
            <w:vAlign w:val="bottom"/>
            <w:hideMark/>
            <w:tcPrChange w:id="1931" w:author="Jujia Li" w:date="2025-08-25T17:17:00Z" w16du:dateUtc="2025-08-25T22:17:00Z">
              <w:tcPr>
                <w:tcW w:w="688" w:type="dxa"/>
                <w:tcBorders>
                  <w:top w:val="nil"/>
                  <w:left w:val="nil"/>
                  <w:bottom w:val="nil"/>
                  <w:right w:val="nil"/>
                </w:tcBorders>
                <w:noWrap/>
                <w:vAlign w:val="bottom"/>
                <w:hideMark/>
              </w:tcPr>
            </w:tcPrChange>
          </w:tcPr>
          <w:p w14:paraId="003CA1B4" w14:textId="77777777" w:rsidR="00586561" w:rsidRPr="00B17B5A" w:rsidRDefault="00586561" w:rsidP="00241A4A">
            <w:pPr>
              <w:spacing w:after="0" w:line="240" w:lineRule="auto"/>
              <w:jc w:val="right"/>
              <w:rPr>
                <w:ins w:id="1932" w:author="Jujia Li" w:date="2025-08-25T17:15:00Z" w16du:dateUtc="2025-08-25T22:15:00Z"/>
                <w:rFonts w:ascii="Times New Roman" w:eastAsia="Times New Roman" w:hAnsi="Times New Roman" w:cs="Times New Roman"/>
                <w:color w:val="000000"/>
                <w:kern w:val="0"/>
                <w:sz w:val="18"/>
                <w:szCs w:val="18"/>
                <w14:ligatures w14:val="none"/>
              </w:rPr>
            </w:pPr>
            <w:ins w:id="1933" w:author="Jujia Li" w:date="2025-08-25T17:15:00Z" w16du:dateUtc="2025-08-25T22:15:00Z">
              <w:r w:rsidRPr="00B17B5A">
                <w:rPr>
                  <w:rFonts w:ascii="Times New Roman" w:eastAsia="Times New Roman" w:hAnsi="Times New Roman" w:cs="Times New Roman"/>
                  <w:color w:val="000000"/>
                  <w:kern w:val="0"/>
                  <w:sz w:val="18"/>
                  <w:szCs w:val="18"/>
                  <w14:ligatures w14:val="none"/>
                </w:rPr>
                <w:t>0.19</w:t>
              </w:r>
            </w:ins>
          </w:p>
        </w:tc>
        <w:tc>
          <w:tcPr>
            <w:tcW w:w="799" w:type="dxa"/>
            <w:noWrap/>
            <w:vAlign w:val="bottom"/>
            <w:hideMark/>
            <w:tcPrChange w:id="1934" w:author="Jujia Li" w:date="2025-08-25T17:17:00Z" w16du:dateUtc="2025-08-25T22:17:00Z">
              <w:tcPr>
                <w:tcW w:w="799" w:type="dxa"/>
                <w:tcBorders>
                  <w:top w:val="nil"/>
                  <w:left w:val="nil"/>
                  <w:bottom w:val="nil"/>
                  <w:right w:val="nil"/>
                </w:tcBorders>
                <w:noWrap/>
                <w:vAlign w:val="bottom"/>
                <w:hideMark/>
              </w:tcPr>
            </w:tcPrChange>
          </w:tcPr>
          <w:p w14:paraId="31142E4A" w14:textId="77777777" w:rsidR="00586561" w:rsidRPr="00B17B5A" w:rsidRDefault="00586561" w:rsidP="00241A4A">
            <w:pPr>
              <w:spacing w:after="0" w:line="240" w:lineRule="auto"/>
              <w:jc w:val="right"/>
              <w:rPr>
                <w:ins w:id="1935" w:author="Jujia Li" w:date="2025-08-25T17:15:00Z" w16du:dateUtc="2025-08-25T22:15:00Z"/>
                <w:rFonts w:ascii="Times New Roman" w:eastAsia="Times New Roman" w:hAnsi="Times New Roman" w:cs="Times New Roman"/>
                <w:color w:val="000000"/>
                <w:kern w:val="0"/>
                <w:sz w:val="18"/>
                <w:szCs w:val="18"/>
                <w14:ligatures w14:val="none"/>
              </w:rPr>
            </w:pPr>
            <w:ins w:id="1936" w:author="Jujia Li" w:date="2025-08-25T17:15:00Z" w16du:dateUtc="2025-08-25T22:15:00Z">
              <w:r w:rsidRPr="00B17B5A">
                <w:rPr>
                  <w:rFonts w:ascii="Times New Roman" w:eastAsia="Times New Roman" w:hAnsi="Times New Roman" w:cs="Times New Roman"/>
                  <w:color w:val="000000"/>
                  <w:kern w:val="0"/>
                  <w:sz w:val="18"/>
                  <w:szCs w:val="18"/>
                  <w14:ligatures w14:val="none"/>
                </w:rPr>
                <w:t>207618</w:t>
              </w:r>
            </w:ins>
          </w:p>
        </w:tc>
        <w:tc>
          <w:tcPr>
            <w:tcW w:w="799" w:type="dxa"/>
            <w:noWrap/>
            <w:vAlign w:val="bottom"/>
            <w:hideMark/>
            <w:tcPrChange w:id="1937" w:author="Jujia Li" w:date="2025-08-25T17:17:00Z" w16du:dateUtc="2025-08-25T22:17:00Z">
              <w:tcPr>
                <w:tcW w:w="799" w:type="dxa"/>
                <w:tcBorders>
                  <w:top w:val="nil"/>
                  <w:left w:val="nil"/>
                  <w:bottom w:val="nil"/>
                  <w:right w:val="nil"/>
                </w:tcBorders>
                <w:noWrap/>
                <w:vAlign w:val="bottom"/>
                <w:hideMark/>
              </w:tcPr>
            </w:tcPrChange>
          </w:tcPr>
          <w:p w14:paraId="6E4093B0" w14:textId="77777777" w:rsidR="00586561" w:rsidRPr="00B17B5A" w:rsidRDefault="00586561" w:rsidP="00241A4A">
            <w:pPr>
              <w:spacing w:after="0" w:line="240" w:lineRule="auto"/>
              <w:jc w:val="right"/>
              <w:rPr>
                <w:ins w:id="1938" w:author="Jujia Li" w:date="2025-08-25T17:15:00Z" w16du:dateUtc="2025-08-25T22:15:00Z"/>
                <w:rFonts w:ascii="Times New Roman" w:eastAsia="Times New Roman" w:hAnsi="Times New Roman" w:cs="Times New Roman"/>
                <w:color w:val="000000"/>
                <w:kern w:val="0"/>
                <w:sz w:val="18"/>
                <w:szCs w:val="18"/>
                <w14:ligatures w14:val="none"/>
              </w:rPr>
            </w:pPr>
            <w:ins w:id="1939" w:author="Jujia Li" w:date="2025-08-25T17:15:00Z" w16du:dateUtc="2025-08-25T22:15:00Z">
              <w:r w:rsidRPr="00B17B5A">
                <w:rPr>
                  <w:rFonts w:ascii="Times New Roman" w:eastAsia="Times New Roman" w:hAnsi="Times New Roman" w:cs="Times New Roman"/>
                  <w:color w:val="000000"/>
                  <w:kern w:val="0"/>
                  <w:sz w:val="18"/>
                  <w:szCs w:val="18"/>
                  <w14:ligatures w14:val="none"/>
                </w:rPr>
                <w:t>44540</w:t>
              </w:r>
            </w:ins>
          </w:p>
        </w:tc>
        <w:tc>
          <w:tcPr>
            <w:tcW w:w="800" w:type="dxa"/>
            <w:noWrap/>
            <w:vAlign w:val="bottom"/>
            <w:hideMark/>
            <w:tcPrChange w:id="1940" w:author="Jujia Li" w:date="2025-08-25T17:17:00Z" w16du:dateUtc="2025-08-25T22:17:00Z">
              <w:tcPr>
                <w:tcW w:w="800" w:type="dxa"/>
                <w:tcBorders>
                  <w:top w:val="nil"/>
                  <w:left w:val="nil"/>
                  <w:bottom w:val="nil"/>
                  <w:right w:val="nil"/>
                </w:tcBorders>
                <w:noWrap/>
                <w:vAlign w:val="bottom"/>
                <w:hideMark/>
              </w:tcPr>
            </w:tcPrChange>
          </w:tcPr>
          <w:p w14:paraId="3E6EC81D" w14:textId="77777777" w:rsidR="00586561" w:rsidRPr="00B17B5A" w:rsidRDefault="00586561" w:rsidP="00241A4A">
            <w:pPr>
              <w:spacing w:after="0" w:line="240" w:lineRule="auto"/>
              <w:jc w:val="right"/>
              <w:rPr>
                <w:ins w:id="1941" w:author="Jujia Li" w:date="2025-08-25T17:15:00Z" w16du:dateUtc="2025-08-25T22:15:00Z"/>
                <w:rFonts w:ascii="Times New Roman" w:eastAsia="Times New Roman" w:hAnsi="Times New Roman" w:cs="Times New Roman"/>
                <w:color w:val="000000"/>
                <w:kern w:val="0"/>
                <w:sz w:val="18"/>
                <w:szCs w:val="18"/>
                <w14:ligatures w14:val="none"/>
              </w:rPr>
            </w:pPr>
            <w:ins w:id="1942" w:author="Jujia Li" w:date="2025-08-25T17:15:00Z" w16du:dateUtc="2025-08-25T22:15:00Z">
              <w:r w:rsidRPr="00B17B5A">
                <w:rPr>
                  <w:rFonts w:ascii="Times New Roman" w:eastAsia="Times New Roman" w:hAnsi="Times New Roman" w:cs="Times New Roman"/>
                  <w:color w:val="000000"/>
                  <w:kern w:val="0"/>
                  <w:sz w:val="18"/>
                  <w:szCs w:val="18"/>
                  <w14:ligatures w14:val="none"/>
                </w:rPr>
                <w:t>0.21</w:t>
              </w:r>
            </w:ins>
          </w:p>
        </w:tc>
        <w:tc>
          <w:tcPr>
            <w:tcW w:w="800" w:type="dxa"/>
            <w:noWrap/>
            <w:vAlign w:val="bottom"/>
            <w:hideMark/>
            <w:tcPrChange w:id="1943" w:author="Jujia Li" w:date="2025-08-25T17:17:00Z" w16du:dateUtc="2025-08-25T22:17:00Z">
              <w:tcPr>
                <w:tcW w:w="800" w:type="dxa"/>
                <w:tcBorders>
                  <w:top w:val="nil"/>
                  <w:left w:val="nil"/>
                  <w:bottom w:val="nil"/>
                  <w:right w:val="nil"/>
                </w:tcBorders>
                <w:noWrap/>
                <w:vAlign w:val="bottom"/>
                <w:hideMark/>
              </w:tcPr>
            </w:tcPrChange>
          </w:tcPr>
          <w:p w14:paraId="3AFFE012" w14:textId="77777777" w:rsidR="00586561" w:rsidRPr="00B17B5A" w:rsidRDefault="00586561" w:rsidP="00241A4A">
            <w:pPr>
              <w:spacing w:after="0" w:line="240" w:lineRule="auto"/>
              <w:jc w:val="right"/>
              <w:rPr>
                <w:ins w:id="1944" w:author="Jujia Li" w:date="2025-08-25T17:15:00Z" w16du:dateUtc="2025-08-25T22:15:00Z"/>
                <w:rFonts w:ascii="Times New Roman" w:eastAsia="Times New Roman" w:hAnsi="Times New Roman" w:cs="Times New Roman"/>
                <w:color w:val="000000"/>
                <w:kern w:val="0"/>
                <w:sz w:val="18"/>
                <w:szCs w:val="18"/>
                <w14:ligatures w14:val="none"/>
              </w:rPr>
            </w:pPr>
            <w:ins w:id="1945" w:author="Jujia Li" w:date="2025-08-25T17:15:00Z" w16du:dateUtc="2025-08-25T22:15:00Z">
              <w:r w:rsidRPr="00B17B5A">
                <w:rPr>
                  <w:rFonts w:ascii="Times New Roman" w:eastAsia="Times New Roman" w:hAnsi="Times New Roman" w:cs="Times New Roman"/>
                  <w:color w:val="000000"/>
                  <w:kern w:val="0"/>
                  <w:sz w:val="18"/>
                  <w:szCs w:val="18"/>
                  <w14:ligatures w14:val="none"/>
                </w:rPr>
                <w:t>208319</w:t>
              </w:r>
            </w:ins>
          </w:p>
        </w:tc>
        <w:tc>
          <w:tcPr>
            <w:tcW w:w="800" w:type="dxa"/>
            <w:noWrap/>
            <w:vAlign w:val="bottom"/>
            <w:hideMark/>
            <w:tcPrChange w:id="1946" w:author="Jujia Li" w:date="2025-08-25T17:17:00Z" w16du:dateUtc="2025-08-25T22:17:00Z">
              <w:tcPr>
                <w:tcW w:w="800" w:type="dxa"/>
                <w:tcBorders>
                  <w:top w:val="nil"/>
                  <w:left w:val="nil"/>
                  <w:bottom w:val="nil"/>
                  <w:right w:val="nil"/>
                </w:tcBorders>
                <w:noWrap/>
                <w:vAlign w:val="bottom"/>
                <w:hideMark/>
              </w:tcPr>
            </w:tcPrChange>
          </w:tcPr>
          <w:p w14:paraId="0543DCB9" w14:textId="77777777" w:rsidR="00586561" w:rsidRPr="00B17B5A" w:rsidRDefault="00586561" w:rsidP="00241A4A">
            <w:pPr>
              <w:spacing w:after="0" w:line="240" w:lineRule="auto"/>
              <w:jc w:val="right"/>
              <w:rPr>
                <w:ins w:id="1947" w:author="Jujia Li" w:date="2025-08-25T17:15:00Z" w16du:dateUtc="2025-08-25T22:15:00Z"/>
                <w:rFonts w:ascii="Times New Roman" w:eastAsia="Times New Roman" w:hAnsi="Times New Roman" w:cs="Times New Roman"/>
                <w:color w:val="000000"/>
                <w:kern w:val="0"/>
                <w:sz w:val="18"/>
                <w:szCs w:val="18"/>
                <w14:ligatures w14:val="none"/>
              </w:rPr>
            </w:pPr>
            <w:ins w:id="1948" w:author="Jujia Li" w:date="2025-08-25T17:15:00Z" w16du:dateUtc="2025-08-25T22:15:00Z">
              <w:r w:rsidRPr="00B17B5A">
                <w:rPr>
                  <w:rFonts w:ascii="Times New Roman" w:eastAsia="Times New Roman" w:hAnsi="Times New Roman" w:cs="Times New Roman"/>
                  <w:color w:val="000000"/>
                  <w:kern w:val="0"/>
                  <w:sz w:val="18"/>
                  <w:szCs w:val="18"/>
                  <w14:ligatures w14:val="none"/>
                </w:rPr>
                <w:t>55405</w:t>
              </w:r>
            </w:ins>
          </w:p>
        </w:tc>
        <w:tc>
          <w:tcPr>
            <w:tcW w:w="800" w:type="dxa"/>
            <w:noWrap/>
            <w:vAlign w:val="bottom"/>
            <w:hideMark/>
            <w:tcPrChange w:id="1949" w:author="Jujia Li" w:date="2025-08-25T17:17:00Z" w16du:dateUtc="2025-08-25T22:17:00Z">
              <w:tcPr>
                <w:tcW w:w="800" w:type="dxa"/>
                <w:tcBorders>
                  <w:top w:val="nil"/>
                  <w:left w:val="nil"/>
                  <w:bottom w:val="nil"/>
                  <w:right w:val="nil"/>
                </w:tcBorders>
                <w:noWrap/>
                <w:vAlign w:val="bottom"/>
                <w:hideMark/>
              </w:tcPr>
            </w:tcPrChange>
          </w:tcPr>
          <w:p w14:paraId="177751F1" w14:textId="77777777" w:rsidR="00586561" w:rsidRPr="00B17B5A" w:rsidRDefault="00586561" w:rsidP="00241A4A">
            <w:pPr>
              <w:spacing w:after="0" w:line="240" w:lineRule="auto"/>
              <w:jc w:val="right"/>
              <w:rPr>
                <w:ins w:id="1950" w:author="Jujia Li" w:date="2025-08-25T17:15:00Z" w16du:dateUtc="2025-08-25T22:15:00Z"/>
                <w:rFonts w:ascii="Times New Roman" w:eastAsia="Times New Roman" w:hAnsi="Times New Roman" w:cs="Times New Roman"/>
                <w:color w:val="000000"/>
                <w:kern w:val="0"/>
                <w:sz w:val="18"/>
                <w:szCs w:val="18"/>
                <w14:ligatures w14:val="none"/>
              </w:rPr>
            </w:pPr>
            <w:ins w:id="1951" w:author="Jujia Li" w:date="2025-08-25T17:15:00Z" w16du:dateUtc="2025-08-25T22:15:00Z">
              <w:r w:rsidRPr="00B17B5A">
                <w:rPr>
                  <w:rFonts w:ascii="Times New Roman" w:eastAsia="Times New Roman" w:hAnsi="Times New Roman" w:cs="Times New Roman"/>
                  <w:color w:val="000000"/>
                  <w:kern w:val="0"/>
                  <w:sz w:val="18"/>
                  <w:szCs w:val="18"/>
                  <w14:ligatures w14:val="none"/>
                </w:rPr>
                <w:t>0.27</w:t>
              </w:r>
            </w:ins>
          </w:p>
        </w:tc>
        <w:tc>
          <w:tcPr>
            <w:tcW w:w="800" w:type="dxa"/>
            <w:noWrap/>
            <w:vAlign w:val="bottom"/>
            <w:hideMark/>
            <w:tcPrChange w:id="1952" w:author="Jujia Li" w:date="2025-08-25T17:17:00Z" w16du:dateUtc="2025-08-25T22:17:00Z">
              <w:tcPr>
                <w:tcW w:w="800" w:type="dxa"/>
                <w:tcBorders>
                  <w:top w:val="nil"/>
                  <w:left w:val="nil"/>
                  <w:bottom w:val="nil"/>
                  <w:right w:val="nil"/>
                </w:tcBorders>
                <w:noWrap/>
                <w:vAlign w:val="bottom"/>
                <w:hideMark/>
              </w:tcPr>
            </w:tcPrChange>
          </w:tcPr>
          <w:p w14:paraId="578F4EE2" w14:textId="77777777" w:rsidR="00586561" w:rsidRPr="00B17B5A" w:rsidRDefault="00586561" w:rsidP="00241A4A">
            <w:pPr>
              <w:spacing w:after="0" w:line="240" w:lineRule="auto"/>
              <w:jc w:val="right"/>
              <w:rPr>
                <w:ins w:id="1953" w:author="Jujia Li" w:date="2025-08-25T17:15:00Z" w16du:dateUtc="2025-08-25T22:15:00Z"/>
                <w:rFonts w:ascii="Times New Roman" w:eastAsia="Times New Roman" w:hAnsi="Times New Roman" w:cs="Times New Roman"/>
                <w:color w:val="000000"/>
                <w:kern w:val="0"/>
                <w:sz w:val="18"/>
                <w:szCs w:val="18"/>
                <w14:ligatures w14:val="none"/>
              </w:rPr>
            </w:pPr>
            <w:ins w:id="1954" w:author="Jujia Li" w:date="2025-08-25T17:15:00Z" w16du:dateUtc="2025-08-25T22:15:00Z">
              <w:r w:rsidRPr="00B17B5A">
                <w:rPr>
                  <w:rFonts w:ascii="Times New Roman" w:eastAsia="Times New Roman" w:hAnsi="Times New Roman" w:cs="Times New Roman"/>
                  <w:color w:val="000000"/>
                  <w:kern w:val="0"/>
                  <w:sz w:val="18"/>
                  <w:szCs w:val="18"/>
                  <w14:ligatures w14:val="none"/>
                </w:rPr>
                <w:t>209355</w:t>
              </w:r>
            </w:ins>
          </w:p>
        </w:tc>
        <w:tc>
          <w:tcPr>
            <w:tcW w:w="800" w:type="dxa"/>
            <w:noWrap/>
            <w:vAlign w:val="bottom"/>
            <w:hideMark/>
            <w:tcPrChange w:id="1955" w:author="Jujia Li" w:date="2025-08-25T17:17:00Z" w16du:dateUtc="2025-08-25T22:17:00Z">
              <w:tcPr>
                <w:tcW w:w="800" w:type="dxa"/>
                <w:tcBorders>
                  <w:top w:val="nil"/>
                  <w:left w:val="nil"/>
                  <w:bottom w:val="nil"/>
                  <w:right w:val="nil"/>
                </w:tcBorders>
                <w:noWrap/>
                <w:vAlign w:val="bottom"/>
                <w:hideMark/>
              </w:tcPr>
            </w:tcPrChange>
          </w:tcPr>
          <w:p w14:paraId="2FD2271E" w14:textId="77777777" w:rsidR="00586561" w:rsidRPr="00B17B5A" w:rsidRDefault="00586561" w:rsidP="00241A4A">
            <w:pPr>
              <w:spacing w:after="0" w:line="240" w:lineRule="auto"/>
              <w:jc w:val="right"/>
              <w:rPr>
                <w:ins w:id="1956" w:author="Jujia Li" w:date="2025-08-25T17:15:00Z" w16du:dateUtc="2025-08-25T22:15:00Z"/>
                <w:rFonts w:ascii="Times New Roman" w:eastAsia="Times New Roman" w:hAnsi="Times New Roman" w:cs="Times New Roman"/>
                <w:color w:val="000000"/>
                <w:kern w:val="0"/>
                <w:sz w:val="18"/>
                <w:szCs w:val="18"/>
                <w14:ligatures w14:val="none"/>
              </w:rPr>
            </w:pPr>
            <w:ins w:id="1957" w:author="Jujia Li" w:date="2025-08-25T17:15:00Z" w16du:dateUtc="2025-08-25T22:15:00Z">
              <w:r w:rsidRPr="00B17B5A">
                <w:rPr>
                  <w:rFonts w:ascii="Times New Roman" w:eastAsia="Times New Roman" w:hAnsi="Times New Roman" w:cs="Times New Roman"/>
                  <w:color w:val="000000"/>
                  <w:kern w:val="0"/>
                  <w:sz w:val="18"/>
                  <w:szCs w:val="18"/>
                  <w14:ligatures w14:val="none"/>
                </w:rPr>
                <w:t>71680</w:t>
              </w:r>
            </w:ins>
          </w:p>
        </w:tc>
        <w:tc>
          <w:tcPr>
            <w:tcW w:w="800" w:type="dxa"/>
            <w:noWrap/>
            <w:vAlign w:val="bottom"/>
            <w:hideMark/>
            <w:tcPrChange w:id="1958" w:author="Jujia Li" w:date="2025-08-25T17:17:00Z" w16du:dateUtc="2025-08-25T22:17:00Z">
              <w:tcPr>
                <w:tcW w:w="800" w:type="dxa"/>
                <w:tcBorders>
                  <w:top w:val="nil"/>
                  <w:left w:val="nil"/>
                  <w:bottom w:val="nil"/>
                  <w:right w:val="nil"/>
                </w:tcBorders>
                <w:noWrap/>
                <w:vAlign w:val="bottom"/>
                <w:hideMark/>
              </w:tcPr>
            </w:tcPrChange>
          </w:tcPr>
          <w:p w14:paraId="2C337CC5" w14:textId="77777777" w:rsidR="00586561" w:rsidRPr="00B17B5A" w:rsidRDefault="00586561" w:rsidP="00241A4A">
            <w:pPr>
              <w:spacing w:after="0" w:line="240" w:lineRule="auto"/>
              <w:jc w:val="right"/>
              <w:rPr>
                <w:ins w:id="1959" w:author="Jujia Li" w:date="2025-08-25T17:15:00Z" w16du:dateUtc="2025-08-25T22:15:00Z"/>
                <w:rFonts w:ascii="Times New Roman" w:eastAsia="Times New Roman" w:hAnsi="Times New Roman" w:cs="Times New Roman"/>
                <w:color w:val="000000"/>
                <w:kern w:val="0"/>
                <w:sz w:val="18"/>
                <w:szCs w:val="18"/>
                <w14:ligatures w14:val="none"/>
              </w:rPr>
            </w:pPr>
            <w:ins w:id="1960" w:author="Jujia Li" w:date="2025-08-25T17:15:00Z" w16du:dateUtc="2025-08-25T22:15:00Z">
              <w:r w:rsidRPr="00B17B5A">
                <w:rPr>
                  <w:rFonts w:ascii="Times New Roman" w:eastAsia="Times New Roman" w:hAnsi="Times New Roman" w:cs="Times New Roman"/>
                  <w:color w:val="000000"/>
                  <w:kern w:val="0"/>
                  <w:sz w:val="18"/>
                  <w:szCs w:val="18"/>
                  <w14:ligatures w14:val="none"/>
                </w:rPr>
                <w:t>0.34</w:t>
              </w:r>
            </w:ins>
          </w:p>
        </w:tc>
        <w:tc>
          <w:tcPr>
            <w:tcW w:w="891" w:type="dxa"/>
            <w:noWrap/>
            <w:vAlign w:val="bottom"/>
            <w:hideMark/>
            <w:tcPrChange w:id="1961" w:author="Jujia Li" w:date="2025-08-25T17:17:00Z" w16du:dateUtc="2025-08-25T22:17:00Z">
              <w:tcPr>
                <w:tcW w:w="891" w:type="dxa"/>
                <w:tcBorders>
                  <w:top w:val="nil"/>
                  <w:left w:val="nil"/>
                  <w:bottom w:val="nil"/>
                  <w:right w:val="nil"/>
                </w:tcBorders>
                <w:noWrap/>
                <w:vAlign w:val="bottom"/>
                <w:hideMark/>
              </w:tcPr>
            </w:tcPrChange>
          </w:tcPr>
          <w:p w14:paraId="4E46675C" w14:textId="77777777" w:rsidR="00586561" w:rsidRPr="00B17B5A" w:rsidRDefault="00586561" w:rsidP="00241A4A">
            <w:pPr>
              <w:spacing w:after="0" w:line="240" w:lineRule="auto"/>
              <w:jc w:val="right"/>
              <w:rPr>
                <w:ins w:id="1962" w:author="Jujia Li" w:date="2025-08-25T17:15:00Z" w16du:dateUtc="2025-08-25T22:15:00Z"/>
                <w:rFonts w:ascii="Times New Roman" w:eastAsia="Times New Roman" w:hAnsi="Times New Roman" w:cs="Times New Roman"/>
                <w:color w:val="000000"/>
                <w:kern w:val="0"/>
                <w:sz w:val="18"/>
                <w:szCs w:val="18"/>
                <w14:ligatures w14:val="none"/>
              </w:rPr>
            </w:pPr>
            <w:ins w:id="1963" w:author="Jujia Li" w:date="2025-08-25T17:15:00Z" w16du:dateUtc="2025-08-25T22:15:00Z">
              <w:r w:rsidRPr="00B17B5A">
                <w:rPr>
                  <w:rFonts w:ascii="Times New Roman" w:eastAsia="Times New Roman" w:hAnsi="Times New Roman" w:cs="Times New Roman"/>
                  <w:color w:val="000000"/>
                  <w:kern w:val="0"/>
                  <w:sz w:val="18"/>
                  <w:szCs w:val="18"/>
                  <w14:ligatures w14:val="none"/>
                </w:rPr>
                <w:t>211027</w:t>
              </w:r>
            </w:ins>
          </w:p>
        </w:tc>
        <w:tc>
          <w:tcPr>
            <w:tcW w:w="977" w:type="dxa"/>
            <w:noWrap/>
            <w:vAlign w:val="bottom"/>
            <w:hideMark/>
            <w:tcPrChange w:id="1964" w:author="Jujia Li" w:date="2025-08-25T17:17:00Z" w16du:dateUtc="2025-08-25T22:17:00Z">
              <w:tcPr>
                <w:tcW w:w="977" w:type="dxa"/>
                <w:tcBorders>
                  <w:top w:val="nil"/>
                  <w:left w:val="nil"/>
                  <w:bottom w:val="nil"/>
                  <w:right w:val="nil"/>
                </w:tcBorders>
                <w:noWrap/>
                <w:vAlign w:val="bottom"/>
                <w:hideMark/>
              </w:tcPr>
            </w:tcPrChange>
          </w:tcPr>
          <w:p w14:paraId="7DF80D6F" w14:textId="77777777" w:rsidR="00586561" w:rsidRPr="00B17B5A" w:rsidRDefault="00586561" w:rsidP="00241A4A">
            <w:pPr>
              <w:spacing w:after="0" w:line="240" w:lineRule="auto"/>
              <w:jc w:val="right"/>
              <w:rPr>
                <w:ins w:id="1965" w:author="Jujia Li" w:date="2025-08-25T17:15:00Z" w16du:dateUtc="2025-08-25T22:15:00Z"/>
                <w:rFonts w:ascii="Times New Roman" w:eastAsia="Times New Roman" w:hAnsi="Times New Roman" w:cs="Times New Roman"/>
                <w:color w:val="000000"/>
                <w:kern w:val="0"/>
                <w:sz w:val="18"/>
                <w:szCs w:val="18"/>
                <w14:ligatures w14:val="none"/>
              </w:rPr>
            </w:pPr>
            <w:ins w:id="1966" w:author="Jujia Li" w:date="2025-08-25T17:15:00Z" w16du:dateUtc="2025-08-25T22:15:00Z">
              <w:r w:rsidRPr="00B17B5A">
                <w:rPr>
                  <w:rFonts w:ascii="Times New Roman" w:eastAsia="Times New Roman" w:hAnsi="Times New Roman" w:cs="Times New Roman"/>
                  <w:color w:val="000000"/>
                  <w:kern w:val="0"/>
                  <w:sz w:val="18"/>
                  <w:szCs w:val="18"/>
                  <w14:ligatures w14:val="none"/>
                </w:rPr>
                <w:t>0.25</w:t>
              </w:r>
            </w:ins>
          </w:p>
        </w:tc>
      </w:tr>
      <w:tr w:rsidR="00586561" w:rsidRPr="00D80767" w14:paraId="3626AB21" w14:textId="77777777" w:rsidTr="0083524D">
        <w:trPr>
          <w:trHeight w:val="300"/>
          <w:ins w:id="1967" w:author="Jujia Li" w:date="2025-08-25T17:15:00Z"/>
          <w:trPrChange w:id="1968" w:author="Jujia Li" w:date="2025-08-25T17:17:00Z" w16du:dateUtc="2025-08-25T22:17:00Z">
            <w:trPr>
              <w:trHeight w:val="300"/>
            </w:trPr>
          </w:trPrChange>
        </w:trPr>
        <w:tc>
          <w:tcPr>
            <w:tcW w:w="1608" w:type="dxa"/>
            <w:noWrap/>
            <w:vAlign w:val="bottom"/>
            <w:hideMark/>
            <w:tcPrChange w:id="1969" w:author="Jujia Li" w:date="2025-08-25T17:17:00Z" w16du:dateUtc="2025-08-25T22:17:00Z">
              <w:tcPr>
                <w:tcW w:w="1608" w:type="dxa"/>
                <w:tcBorders>
                  <w:top w:val="nil"/>
                  <w:left w:val="nil"/>
                  <w:bottom w:val="nil"/>
                  <w:right w:val="nil"/>
                </w:tcBorders>
                <w:noWrap/>
                <w:vAlign w:val="bottom"/>
                <w:hideMark/>
              </w:tcPr>
            </w:tcPrChange>
          </w:tcPr>
          <w:p w14:paraId="1615A9C3" w14:textId="77777777" w:rsidR="00586561" w:rsidRPr="00B17B5A" w:rsidRDefault="00586561" w:rsidP="00241A4A">
            <w:pPr>
              <w:spacing w:after="0" w:line="240" w:lineRule="auto"/>
              <w:rPr>
                <w:ins w:id="1970" w:author="Jujia Li" w:date="2025-08-25T17:15:00Z" w16du:dateUtc="2025-08-25T22:15:00Z"/>
                <w:rFonts w:ascii="Times New Roman" w:eastAsia="Times New Roman" w:hAnsi="Times New Roman" w:cs="Times New Roman"/>
                <w:color w:val="000000"/>
                <w:kern w:val="0"/>
                <w:sz w:val="20"/>
                <w:szCs w:val="20"/>
                <w14:ligatures w14:val="none"/>
              </w:rPr>
            </w:pPr>
            <w:ins w:id="1971" w:author="Jujia Li" w:date="2025-08-25T17:15:00Z" w16du:dateUtc="2025-08-25T22:15:00Z">
              <w:r w:rsidRPr="00B17B5A">
                <w:rPr>
                  <w:rFonts w:ascii="Times New Roman" w:eastAsia="Times New Roman" w:hAnsi="Times New Roman" w:cs="Times New Roman"/>
                  <w:color w:val="000000"/>
                  <w:kern w:val="0"/>
                  <w:sz w:val="20"/>
                  <w:szCs w:val="20"/>
                  <w14:ligatures w14:val="none"/>
                </w:rPr>
                <w:t>WALKER</w:t>
              </w:r>
            </w:ins>
          </w:p>
        </w:tc>
        <w:tc>
          <w:tcPr>
            <w:tcW w:w="799" w:type="dxa"/>
            <w:noWrap/>
            <w:vAlign w:val="bottom"/>
            <w:hideMark/>
            <w:tcPrChange w:id="1972" w:author="Jujia Li" w:date="2025-08-25T17:17:00Z" w16du:dateUtc="2025-08-25T22:17:00Z">
              <w:tcPr>
                <w:tcW w:w="799" w:type="dxa"/>
                <w:tcBorders>
                  <w:top w:val="nil"/>
                  <w:left w:val="nil"/>
                  <w:bottom w:val="nil"/>
                  <w:right w:val="nil"/>
                </w:tcBorders>
                <w:noWrap/>
                <w:vAlign w:val="bottom"/>
                <w:hideMark/>
              </w:tcPr>
            </w:tcPrChange>
          </w:tcPr>
          <w:p w14:paraId="581E488C" w14:textId="77777777" w:rsidR="00586561" w:rsidRPr="00B17B5A" w:rsidRDefault="00586561" w:rsidP="00241A4A">
            <w:pPr>
              <w:spacing w:after="0" w:line="240" w:lineRule="auto"/>
              <w:jc w:val="right"/>
              <w:rPr>
                <w:ins w:id="1973" w:author="Jujia Li" w:date="2025-08-25T17:15:00Z" w16du:dateUtc="2025-08-25T22:15:00Z"/>
                <w:rFonts w:ascii="Times New Roman" w:eastAsia="Times New Roman" w:hAnsi="Times New Roman" w:cs="Times New Roman"/>
                <w:color w:val="000000"/>
                <w:kern w:val="0"/>
                <w:sz w:val="18"/>
                <w:szCs w:val="18"/>
                <w14:ligatures w14:val="none"/>
              </w:rPr>
            </w:pPr>
            <w:ins w:id="1974" w:author="Jujia Li" w:date="2025-08-25T17:15:00Z" w16du:dateUtc="2025-08-25T22:15:00Z">
              <w:r w:rsidRPr="00B17B5A">
                <w:rPr>
                  <w:rFonts w:ascii="Times New Roman" w:eastAsia="Times New Roman" w:hAnsi="Times New Roman" w:cs="Times New Roman"/>
                  <w:color w:val="000000"/>
                  <w:kern w:val="0"/>
                  <w:sz w:val="18"/>
                  <w:szCs w:val="18"/>
                  <w14:ligatures w14:val="none"/>
                </w:rPr>
                <w:t>64533</w:t>
              </w:r>
            </w:ins>
          </w:p>
        </w:tc>
        <w:tc>
          <w:tcPr>
            <w:tcW w:w="799" w:type="dxa"/>
            <w:noWrap/>
            <w:vAlign w:val="bottom"/>
            <w:hideMark/>
            <w:tcPrChange w:id="1975" w:author="Jujia Li" w:date="2025-08-25T17:17:00Z" w16du:dateUtc="2025-08-25T22:17:00Z">
              <w:tcPr>
                <w:tcW w:w="799" w:type="dxa"/>
                <w:tcBorders>
                  <w:top w:val="nil"/>
                  <w:left w:val="nil"/>
                  <w:bottom w:val="nil"/>
                  <w:right w:val="nil"/>
                </w:tcBorders>
                <w:noWrap/>
                <w:vAlign w:val="bottom"/>
                <w:hideMark/>
              </w:tcPr>
            </w:tcPrChange>
          </w:tcPr>
          <w:p w14:paraId="1CD2113B" w14:textId="77777777" w:rsidR="00586561" w:rsidRPr="00B17B5A" w:rsidRDefault="00586561" w:rsidP="00241A4A">
            <w:pPr>
              <w:spacing w:after="0" w:line="240" w:lineRule="auto"/>
              <w:jc w:val="right"/>
              <w:rPr>
                <w:ins w:id="1976" w:author="Jujia Li" w:date="2025-08-25T17:15:00Z" w16du:dateUtc="2025-08-25T22:15:00Z"/>
                <w:rFonts w:ascii="Times New Roman" w:eastAsia="Times New Roman" w:hAnsi="Times New Roman" w:cs="Times New Roman"/>
                <w:color w:val="000000"/>
                <w:kern w:val="0"/>
                <w:sz w:val="18"/>
                <w:szCs w:val="18"/>
                <w14:ligatures w14:val="none"/>
              </w:rPr>
            </w:pPr>
            <w:ins w:id="1977" w:author="Jujia Li" w:date="2025-08-25T17:15:00Z" w16du:dateUtc="2025-08-25T22:15:00Z">
              <w:r w:rsidRPr="00B17B5A">
                <w:rPr>
                  <w:rFonts w:ascii="Times New Roman" w:eastAsia="Times New Roman" w:hAnsi="Times New Roman" w:cs="Times New Roman"/>
                  <w:color w:val="000000"/>
                  <w:kern w:val="0"/>
                  <w:sz w:val="18"/>
                  <w:szCs w:val="18"/>
                  <w14:ligatures w14:val="none"/>
                </w:rPr>
                <w:t>95430</w:t>
              </w:r>
            </w:ins>
          </w:p>
        </w:tc>
        <w:tc>
          <w:tcPr>
            <w:tcW w:w="688" w:type="dxa"/>
            <w:noWrap/>
            <w:vAlign w:val="bottom"/>
            <w:hideMark/>
            <w:tcPrChange w:id="1978" w:author="Jujia Li" w:date="2025-08-25T17:17:00Z" w16du:dateUtc="2025-08-25T22:17:00Z">
              <w:tcPr>
                <w:tcW w:w="688" w:type="dxa"/>
                <w:tcBorders>
                  <w:top w:val="nil"/>
                  <w:left w:val="nil"/>
                  <w:bottom w:val="nil"/>
                  <w:right w:val="nil"/>
                </w:tcBorders>
                <w:noWrap/>
                <w:vAlign w:val="bottom"/>
                <w:hideMark/>
              </w:tcPr>
            </w:tcPrChange>
          </w:tcPr>
          <w:p w14:paraId="41EBCD44" w14:textId="77777777" w:rsidR="00586561" w:rsidRPr="00B17B5A" w:rsidRDefault="00586561" w:rsidP="00241A4A">
            <w:pPr>
              <w:spacing w:after="0" w:line="240" w:lineRule="auto"/>
              <w:jc w:val="right"/>
              <w:rPr>
                <w:ins w:id="1979" w:author="Jujia Li" w:date="2025-08-25T17:15:00Z" w16du:dateUtc="2025-08-25T22:15:00Z"/>
                <w:rFonts w:ascii="Times New Roman" w:eastAsia="Times New Roman" w:hAnsi="Times New Roman" w:cs="Times New Roman"/>
                <w:color w:val="000000"/>
                <w:kern w:val="0"/>
                <w:sz w:val="18"/>
                <w:szCs w:val="18"/>
                <w14:ligatures w14:val="none"/>
              </w:rPr>
            </w:pPr>
            <w:ins w:id="1980" w:author="Jujia Li" w:date="2025-08-25T17:15:00Z" w16du:dateUtc="2025-08-25T22:15:00Z">
              <w:r w:rsidRPr="00B17B5A">
                <w:rPr>
                  <w:rFonts w:ascii="Times New Roman" w:eastAsia="Times New Roman" w:hAnsi="Times New Roman" w:cs="Times New Roman"/>
                  <w:color w:val="000000"/>
                  <w:kern w:val="0"/>
                  <w:sz w:val="18"/>
                  <w:szCs w:val="18"/>
                  <w14:ligatures w14:val="none"/>
                </w:rPr>
                <w:t>1.48</w:t>
              </w:r>
            </w:ins>
          </w:p>
        </w:tc>
        <w:tc>
          <w:tcPr>
            <w:tcW w:w="799" w:type="dxa"/>
            <w:noWrap/>
            <w:vAlign w:val="bottom"/>
            <w:hideMark/>
            <w:tcPrChange w:id="1981" w:author="Jujia Li" w:date="2025-08-25T17:17:00Z" w16du:dateUtc="2025-08-25T22:17:00Z">
              <w:tcPr>
                <w:tcW w:w="799" w:type="dxa"/>
                <w:tcBorders>
                  <w:top w:val="nil"/>
                  <w:left w:val="nil"/>
                  <w:bottom w:val="nil"/>
                  <w:right w:val="nil"/>
                </w:tcBorders>
                <w:noWrap/>
                <w:vAlign w:val="bottom"/>
                <w:hideMark/>
              </w:tcPr>
            </w:tcPrChange>
          </w:tcPr>
          <w:p w14:paraId="0E2E7276" w14:textId="77777777" w:rsidR="00586561" w:rsidRPr="00B17B5A" w:rsidRDefault="00586561" w:rsidP="00241A4A">
            <w:pPr>
              <w:spacing w:after="0" w:line="240" w:lineRule="auto"/>
              <w:jc w:val="right"/>
              <w:rPr>
                <w:ins w:id="1982" w:author="Jujia Li" w:date="2025-08-25T17:15:00Z" w16du:dateUtc="2025-08-25T22:15:00Z"/>
                <w:rFonts w:ascii="Times New Roman" w:eastAsia="Times New Roman" w:hAnsi="Times New Roman" w:cs="Times New Roman"/>
                <w:color w:val="000000"/>
                <w:kern w:val="0"/>
                <w:sz w:val="18"/>
                <w:szCs w:val="18"/>
                <w14:ligatures w14:val="none"/>
              </w:rPr>
            </w:pPr>
            <w:ins w:id="1983" w:author="Jujia Li" w:date="2025-08-25T17:15:00Z" w16du:dateUtc="2025-08-25T22:15:00Z">
              <w:r w:rsidRPr="00B17B5A">
                <w:rPr>
                  <w:rFonts w:ascii="Times New Roman" w:eastAsia="Times New Roman" w:hAnsi="Times New Roman" w:cs="Times New Roman"/>
                  <w:color w:val="000000"/>
                  <w:kern w:val="0"/>
                  <w:sz w:val="18"/>
                  <w:szCs w:val="18"/>
                  <w14:ligatures w14:val="none"/>
                </w:rPr>
                <w:t>63895</w:t>
              </w:r>
            </w:ins>
          </w:p>
        </w:tc>
        <w:tc>
          <w:tcPr>
            <w:tcW w:w="799" w:type="dxa"/>
            <w:noWrap/>
            <w:vAlign w:val="bottom"/>
            <w:hideMark/>
            <w:tcPrChange w:id="1984" w:author="Jujia Li" w:date="2025-08-25T17:17:00Z" w16du:dateUtc="2025-08-25T22:17:00Z">
              <w:tcPr>
                <w:tcW w:w="799" w:type="dxa"/>
                <w:tcBorders>
                  <w:top w:val="nil"/>
                  <w:left w:val="nil"/>
                  <w:bottom w:val="nil"/>
                  <w:right w:val="nil"/>
                </w:tcBorders>
                <w:noWrap/>
                <w:vAlign w:val="bottom"/>
                <w:hideMark/>
              </w:tcPr>
            </w:tcPrChange>
          </w:tcPr>
          <w:p w14:paraId="26E9DAA8" w14:textId="77777777" w:rsidR="00586561" w:rsidRPr="00B17B5A" w:rsidRDefault="00586561" w:rsidP="00241A4A">
            <w:pPr>
              <w:spacing w:after="0" w:line="240" w:lineRule="auto"/>
              <w:jc w:val="right"/>
              <w:rPr>
                <w:ins w:id="1985" w:author="Jujia Li" w:date="2025-08-25T17:15:00Z" w16du:dateUtc="2025-08-25T22:15:00Z"/>
                <w:rFonts w:ascii="Times New Roman" w:eastAsia="Times New Roman" w:hAnsi="Times New Roman" w:cs="Times New Roman"/>
                <w:color w:val="000000"/>
                <w:kern w:val="0"/>
                <w:sz w:val="18"/>
                <w:szCs w:val="18"/>
                <w14:ligatures w14:val="none"/>
              </w:rPr>
            </w:pPr>
            <w:ins w:id="1986" w:author="Jujia Li" w:date="2025-08-25T17:15:00Z" w16du:dateUtc="2025-08-25T22:15:00Z">
              <w:r w:rsidRPr="00B17B5A">
                <w:rPr>
                  <w:rFonts w:ascii="Times New Roman" w:eastAsia="Times New Roman" w:hAnsi="Times New Roman" w:cs="Times New Roman"/>
                  <w:color w:val="000000"/>
                  <w:kern w:val="0"/>
                  <w:sz w:val="18"/>
                  <w:szCs w:val="18"/>
                  <w14:ligatures w14:val="none"/>
                </w:rPr>
                <w:t>118203</w:t>
              </w:r>
            </w:ins>
          </w:p>
        </w:tc>
        <w:tc>
          <w:tcPr>
            <w:tcW w:w="800" w:type="dxa"/>
            <w:noWrap/>
            <w:vAlign w:val="bottom"/>
            <w:hideMark/>
            <w:tcPrChange w:id="1987" w:author="Jujia Li" w:date="2025-08-25T17:17:00Z" w16du:dateUtc="2025-08-25T22:17:00Z">
              <w:tcPr>
                <w:tcW w:w="800" w:type="dxa"/>
                <w:tcBorders>
                  <w:top w:val="nil"/>
                  <w:left w:val="nil"/>
                  <w:bottom w:val="nil"/>
                  <w:right w:val="nil"/>
                </w:tcBorders>
                <w:noWrap/>
                <w:vAlign w:val="bottom"/>
                <w:hideMark/>
              </w:tcPr>
            </w:tcPrChange>
          </w:tcPr>
          <w:p w14:paraId="747624F0" w14:textId="77777777" w:rsidR="00586561" w:rsidRPr="00B17B5A" w:rsidRDefault="00586561" w:rsidP="00241A4A">
            <w:pPr>
              <w:spacing w:after="0" w:line="240" w:lineRule="auto"/>
              <w:jc w:val="right"/>
              <w:rPr>
                <w:ins w:id="1988" w:author="Jujia Li" w:date="2025-08-25T17:15:00Z" w16du:dateUtc="2025-08-25T22:15:00Z"/>
                <w:rFonts w:ascii="Times New Roman" w:eastAsia="Times New Roman" w:hAnsi="Times New Roman" w:cs="Times New Roman"/>
                <w:color w:val="000000"/>
                <w:kern w:val="0"/>
                <w:sz w:val="18"/>
                <w:szCs w:val="18"/>
                <w14:ligatures w14:val="none"/>
              </w:rPr>
            </w:pPr>
            <w:ins w:id="1989" w:author="Jujia Li" w:date="2025-08-25T17:15:00Z" w16du:dateUtc="2025-08-25T22:15:00Z">
              <w:r w:rsidRPr="00B17B5A">
                <w:rPr>
                  <w:rFonts w:ascii="Times New Roman" w:eastAsia="Times New Roman" w:hAnsi="Times New Roman" w:cs="Times New Roman"/>
                  <w:color w:val="000000"/>
                  <w:kern w:val="0"/>
                  <w:sz w:val="18"/>
                  <w:szCs w:val="18"/>
                  <w14:ligatures w14:val="none"/>
                </w:rPr>
                <w:t>1.85</w:t>
              </w:r>
            </w:ins>
          </w:p>
        </w:tc>
        <w:tc>
          <w:tcPr>
            <w:tcW w:w="800" w:type="dxa"/>
            <w:noWrap/>
            <w:vAlign w:val="bottom"/>
            <w:hideMark/>
            <w:tcPrChange w:id="1990" w:author="Jujia Li" w:date="2025-08-25T17:17:00Z" w16du:dateUtc="2025-08-25T22:17:00Z">
              <w:tcPr>
                <w:tcW w:w="800" w:type="dxa"/>
                <w:tcBorders>
                  <w:top w:val="nil"/>
                  <w:left w:val="nil"/>
                  <w:bottom w:val="nil"/>
                  <w:right w:val="nil"/>
                </w:tcBorders>
                <w:noWrap/>
                <w:vAlign w:val="bottom"/>
                <w:hideMark/>
              </w:tcPr>
            </w:tcPrChange>
          </w:tcPr>
          <w:p w14:paraId="7373F715" w14:textId="77777777" w:rsidR="00586561" w:rsidRPr="00B17B5A" w:rsidRDefault="00586561" w:rsidP="00241A4A">
            <w:pPr>
              <w:spacing w:after="0" w:line="240" w:lineRule="auto"/>
              <w:jc w:val="right"/>
              <w:rPr>
                <w:ins w:id="1991" w:author="Jujia Li" w:date="2025-08-25T17:15:00Z" w16du:dateUtc="2025-08-25T22:15:00Z"/>
                <w:rFonts w:ascii="Times New Roman" w:eastAsia="Times New Roman" w:hAnsi="Times New Roman" w:cs="Times New Roman"/>
                <w:color w:val="000000"/>
                <w:kern w:val="0"/>
                <w:sz w:val="18"/>
                <w:szCs w:val="18"/>
                <w14:ligatures w14:val="none"/>
              </w:rPr>
            </w:pPr>
            <w:ins w:id="1992" w:author="Jujia Li" w:date="2025-08-25T17:15:00Z" w16du:dateUtc="2025-08-25T22:15:00Z">
              <w:r w:rsidRPr="00B17B5A">
                <w:rPr>
                  <w:rFonts w:ascii="Times New Roman" w:eastAsia="Times New Roman" w:hAnsi="Times New Roman" w:cs="Times New Roman"/>
                  <w:color w:val="000000"/>
                  <w:kern w:val="0"/>
                  <w:sz w:val="18"/>
                  <w:szCs w:val="18"/>
                  <w14:ligatures w14:val="none"/>
                </w:rPr>
                <w:t>63669</w:t>
              </w:r>
            </w:ins>
          </w:p>
        </w:tc>
        <w:tc>
          <w:tcPr>
            <w:tcW w:w="800" w:type="dxa"/>
            <w:noWrap/>
            <w:vAlign w:val="bottom"/>
            <w:hideMark/>
            <w:tcPrChange w:id="1993" w:author="Jujia Li" w:date="2025-08-25T17:17:00Z" w16du:dateUtc="2025-08-25T22:17:00Z">
              <w:tcPr>
                <w:tcW w:w="800" w:type="dxa"/>
                <w:tcBorders>
                  <w:top w:val="nil"/>
                  <w:left w:val="nil"/>
                  <w:bottom w:val="nil"/>
                  <w:right w:val="nil"/>
                </w:tcBorders>
                <w:noWrap/>
                <w:vAlign w:val="bottom"/>
                <w:hideMark/>
              </w:tcPr>
            </w:tcPrChange>
          </w:tcPr>
          <w:p w14:paraId="42DAD00C" w14:textId="77777777" w:rsidR="00586561" w:rsidRPr="00B17B5A" w:rsidRDefault="00586561" w:rsidP="00241A4A">
            <w:pPr>
              <w:spacing w:after="0" w:line="240" w:lineRule="auto"/>
              <w:jc w:val="right"/>
              <w:rPr>
                <w:ins w:id="1994" w:author="Jujia Li" w:date="2025-08-25T17:15:00Z" w16du:dateUtc="2025-08-25T22:15:00Z"/>
                <w:rFonts w:ascii="Times New Roman" w:eastAsia="Times New Roman" w:hAnsi="Times New Roman" w:cs="Times New Roman"/>
                <w:color w:val="000000"/>
                <w:kern w:val="0"/>
                <w:sz w:val="18"/>
                <w:szCs w:val="18"/>
                <w14:ligatures w14:val="none"/>
              </w:rPr>
            </w:pPr>
            <w:ins w:id="1995" w:author="Jujia Li" w:date="2025-08-25T17:15:00Z" w16du:dateUtc="2025-08-25T22:15:00Z">
              <w:r w:rsidRPr="00B17B5A">
                <w:rPr>
                  <w:rFonts w:ascii="Times New Roman" w:eastAsia="Times New Roman" w:hAnsi="Times New Roman" w:cs="Times New Roman"/>
                  <w:color w:val="000000"/>
                  <w:kern w:val="0"/>
                  <w:sz w:val="18"/>
                  <w:szCs w:val="18"/>
                  <w14:ligatures w14:val="none"/>
                </w:rPr>
                <w:t>152011</w:t>
              </w:r>
            </w:ins>
          </w:p>
        </w:tc>
        <w:tc>
          <w:tcPr>
            <w:tcW w:w="800" w:type="dxa"/>
            <w:noWrap/>
            <w:vAlign w:val="bottom"/>
            <w:hideMark/>
            <w:tcPrChange w:id="1996" w:author="Jujia Li" w:date="2025-08-25T17:17:00Z" w16du:dateUtc="2025-08-25T22:17:00Z">
              <w:tcPr>
                <w:tcW w:w="800" w:type="dxa"/>
                <w:tcBorders>
                  <w:top w:val="nil"/>
                  <w:left w:val="nil"/>
                  <w:bottom w:val="nil"/>
                  <w:right w:val="nil"/>
                </w:tcBorders>
                <w:noWrap/>
                <w:vAlign w:val="bottom"/>
                <w:hideMark/>
              </w:tcPr>
            </w:tcPrChange>
          </w:tcPr>
          <w:p w14:paraId="5F6C3A18" w14:textId="77777777" w:rsidR="00586561" w:rsidRPr="00B17B5A" w:rsidRDefault="00586561" w:rsidP="00241A4A">
            <w:pPr>
              <w:spacing w:after="0" w:line="240" w:lineRule="auto"/>
              <w:jc w:val="right"/>
              <w:rPr>
                <w:ins w:id="1997" w:author="Jujia Li" w:date="2025-08-25T17:15:00Z" w16du:dateUtc="2025-08-25T22:15:00Z"/>
                <w:rFonts w:ascii="Times New Roman" w:eastAsia="Times New Roman" w:hAnsi="Times New Roman" w:cs="Times New Roman"/>
                <w:color w:val="000000"/>
                <w:kern w:val="0"/>
                <w:sz w:val="18"/>
                <w:szCs w:val="18"/>
                <w14:ligatures w14:val="none"/>
              </w:rPr>
            </w:pPr>
            <w:ins w:id="1998" w:author="Jujia Li" w:date="2025-08-25T17:15:00Z" w16du:dateUtc="2025-08-25T22:15:00Z">
              <w:r w:rsidRPr="00B17B5A">
                <w:rPr>
                  <w:rFonts w:ascii="Times New Roman" w:eastAsia="Times New Roman" w:hAnsi="Times New Roman" w:cs="Times New Roman"/>
                  <w:color w:val="000000"/>
                  <w:kern w:val="0"/>
                  <w:sz w:val="18"/>
                  <w:szCs w:val="18"/>
                  <w14:ligatures w14:val="none"/>
                </w:rPr>
                <w:t>2.39</w:t>
              </w:r>
            </w:ins>
          </w:p>
        </w:tc>
        <w:tc>
          <w:tcPr>
            <w:tcW w:w="800" w:type="dxa"/>
            <w:noWrap/>
            <w:vAlign w:val="bottom"/>
            <w:hideMark/>
            <w:tcPrChange w:id="1999" w:author="Jujia Li" w:date="2025-08-25T17:17:00Z" w16du:dateUtc="2025-08-25T22:17:00Z">
              <w:tcPr>
                <w:tcW w:w="800" w:type="dxa"/>
                <w:tcBorders>
                  <w:top w:val="nil"/>
                  <w:left w:val="nil"/>
                  <w:bottom w:val="nil"/>
                  <w:right w:val="nil"/>
                </w:tcBorders>
                <w:noWrap/>
                <w:vAlign w:val="bottom"/>
                <w:hideMark/>
              </w:tcPr>
            </w:tcPrChange>
          </w:tcPr>
          <w:p w14:paraId="55FD8D79" w14:textId="77777777" w:rsidR="00586561" w:rsidRPr="00B17B5A" w:rsidRDefault="00586561" w:rsidP="00241A4A">
            <w:pPr>
              <w:spacing w:after="0" w:line="240" w:lineRule="auto"/>
              <w:jc w:val="right"/>
              <w:rPr>
                <w:ins w:id="2000" w:author="Jujia Li" w:date="2025-08-25T17:15:00Z" w16du:dateUtc="2025-08-25T22:15:00Z"/>
                <w:rFonts w:ascii="Times New Roman" w:eastAsia="Times New Roman" w:hAnsi="Times New Roman" w:cs="Times New Roman"/>
                <w:color w:val="000000"/>
                <w:kern w:val="0"/>
                <w:sz w:val="18"/>
                <w:szCs w:val="18"/>
                <w14:ligatures w14:val="none"/>
              </w:rPr>
            </w:pPr>
            <w:ins w:id="2001" w:author="Jujia Li" w:date="2025-08-25T17:15:00Z" w16du:dateUtc="2025-08-25T22:15:00Z">
              <w:r w:rsidRPr="00B17B5A">
                <w:rPr>
                  <w:rFonts w:ascii="Times New Roman" w:eastAsia="Times New Roman" w:hAnsi="Times New Roman" w:cs="Times New Roman"/>
                  <w:color w:val="000000"/>
                  <w:kern w:val="0"/>
                  <w:sz w:val="18"/>
                  <w:szCs w:val="18"/>
                  <w14:ligatures w14:val="none"/>
                </w:rPr>
                <w:t>63521</w:t>
              </w:r>
            </w:ins>
          </w:p>
        </w:tc>
        <w:tc>
          <w:tcPr>
            <w:tcW w:w="800" w:type="dxa"/>
            <w:noWrap/>
            <w:vAlign w:val="bottom"/>
            <w:hideMark/>
            <w:tcPrChange w:id="2002" w:author="Jujia Li" w:date="2025-08-25T17:17:00Z" w16du:dateUtc="2025-08-25T22:17:00Z">
              <w:tcPr>
                <w:tcW w:w="800" w:type="dxa"/>
                <w:tcBorders>
                  <w:top w:val="nil"/>
                  <w:left w:val="nil"/>
                  <w:bottom w:val="nil"/>
                  <w:right w:val="nil"/>
                </w:tcBorders>
                <w:noWrap/>
                <w:vAlign w:val="bottom"/>
                <w:hideMark/>
              </w:tcPr>
            </w:tcPrChange>
          </w:tcPr>
          <w:p w14:paraId="7B29443A" w14:textId="77777777" w:rsidR="00586561" w:rsidRPr="00B17B5A" w:rsidRDefault="00586561" w:rsidP="00241A4A">
            <w:pPr>
              <w:spacing w:after="0" w:line="240" w:lineRule="auto"/>
              <w:jc w:val="right"/>
              <w:rPr>
                <w:ins w:id="2003" w:author="Jujia Li" w:date="2025-08-25T17:15:00Z" w16du:dateUtc="2025-08-25T22:15:00Z"/>
                <w:rFonts w:ascii="Times New Roman" w:eastAsia="Times New Roman" w:hAnsi="Times New Roman" w:cs="Times New Roman"/>
                <w:color w:val="000000"/>
                <w:kern w:val="0"/>
                <w:sz w:val="18"/>
                <w:szCs w:val="18"/>
                <w14:ligatures w14:val="none"/>
              </w:rPr>
            </w:pPr>
            <w:ins w:id="2004" w:author="Jujia Li" w:date="2025-08-25T17:15:00Z" w16du:dateUtc="2025-08-25T22:15:00Z">
              <w:r w:rsidRPr="00B17B5A">
                <w:rPr>
                  <w:rFonts w:ascii="Times New Roman" w:eastAsia="Times New Roman" w:hAnsi="Times New Roman" w:cs="Times New Roman"/>
                  <w:color w:val="000000"/>
                  <w:kern w:val="0"/>
                  <w:sz w:val="18"/>
                  <w:szCs w:val="18"/>
                  <w14:ligatures w14:val="none"/>
                </w:rPr>
                <w:t>168750</w:t>
              </w:r>
            </w:ins>
          </w:p>
        </w:tc>
        <w:tc>
          <w:tcPr>
            <w:tcW w:w="800" w:type="dxa"/>
            <w:noWrap/>
            <w:vAlign w:val="bottom"/>
            <w:hideMark/>
            <w:tcPrChange w:id="2005" w:author="Jujia Li" w:date="2025-08-25T17:17:00Z" w16du:dateUtc="2025-08-25T22:17:00Z">
              <w:tcPr>
                <w:tcW w:w="800" w:type="dxa"/>
                <w:tcBorders>
                  <w:top w:val="nil"/>
                  <w:left w:val="nil"/>
                  <w:bottom w:val="nil"/>
                  <w:right w:val="nil"/>
                </w:tcBorders>
                <w:noWrap/>
                <w:vAlign w:val="bottom"/>
                <w:hideMark/>
              </w:tcPr>
            </w:tcPrChange>
          </w:tcPr>
          <w:p w14:paraId="792B6D23" w14:textId="77777777" w:rsidR="00586561" w:rsidRPr="00B17B5A" w:rsidRDefault="00586561" w:rsidP="00241A4A">
            <w:pPr>
              <w:spacing w:after="0" w:line="240" w:lineRule="auto"/>
              <w:jc w:val="right"/>
              <w:rPr>
                <w:ins w:id="2006" w:author="Jujia Li" w:date="2025-08-25T17:15:00Z" w16du:dateUtc="2025-08-25T22:15:00Z"/>
                <w:rFonts w:ascii="Times New Roman" w:eastAsia="Times New Roman" w:hAnsi="Times New Roman" w:cs="Times New Roman"/>
                <w:color w:val="000000"/>
                <w:kern w:val="0"/>
                <w:sz w:val="18"/>
                <w:szCs w:val="18"/>
                <w14:ligatures w14:val="none"/>
              </w:rPr>
            </w:pPr>
            <w:ins w:id="2007" w:author="Jujia Li" w:date="2025-08-25T17:15:00Z" w16du:dateUtc="2025-08-25T22:15:00Z">
              <w:r w:rsidRPr="00B17B5A">
                <w:rPr>
                  <w:rFonts w:ascii="Times New Roman" w:eastAsia="Times New Roman" w:hAnsi="Times New Roman" w:cs="Times New Roman"/>
                  <w:color w:val="000000"/>
                  <w:kern w:val="0"/>
                  <w:sz w:val="18"/>
                  <w:szCs w:val="18"/>
                  <w14:ligatures w14:val="none"/>
                </w:rPr>
                <w:t>2.66</w:t>
              </w:r>
            </w:ins>
          </w:p>
        </w:tc>
        <w:tc>
          <w:tcPr>
            <w:tcW w:w="891" w:type="dxa"/>
            <w:noWrap/>
            <w:vAlign w:val="bottom"/>
            <w:hideMark/>
            <w:tcPrChange w:id="2008" w:author="Jujia Li" w:date="2025-08-25T17:17:00Z" w16du:dateUtc="2025-08-25T22:17:00Z">
              <w:tcPr>
                <w:tcW w:w="891" w:type="dxa"/>
                <w:tcBorders>
                  <w:top w:val="nil"/>
                  <w:left w:val="nil"/>
                  <w:bottom w:val="nil"/>
                  <w:right w:val="nil"/>
                </w:tcBorders>
                <w:noWrap/>
                <w:vAlign w:val="bottom"/>
                <w:hideMark/>
              </w:tcPr>
            </w:tcPrChange>
          </w:tcPr>
          <w:p w14:paraId="1206D287" w14:textId="77777777" w:rsidR="00586561" w:rsidRPr="00B17B5A" w:rsidRDefault="00586561" w:rsidP="00241A4A">
            <w:pPr>
              <w:spacing w:after="0" w:line="240" w:lineRule="auto"/>
              <w:jc w:val="right"/>
              <w:rPr>
                <w:ins w:id="2009" w:author="Jujia Li" w:date="2025-08-25T17:15:00Z" w16du:dateUtc="2025-08-25T22:15:00Z"/>
                <w:rFonts w:ascii="Times New Roman" w:eastAsia="Times New Roman" w:hAnsi="Times New Roman" w:cs="Times New Roman"/>
                <w:color w:val="000000"/>
                <w:kern w:val="0"/>
                <w:sz w:val="18"/>
                <w:szCs w:val="18"/>
                <w14:ligatures w14:val="none"/>
              </w:rPr>
            </w:pPr>
            <w:ins w:id="2010" w:author="Jujia Li" w:date="2025-08-25T17:15:00Z" w16du:dateUtc="2025-08-25T22:15:00Z">
              <w:r w:rsidRPr="00B17B5A">
                <w:rPr>
                  <w:rFonts w:ascii="Times New Roman" w:eastAsia="Times New Roman" w:hAnsi="Times New Roman" w:cs="Times New Roman"/>
                  <w:color w:val="000000"/>
                  <w:kern w:val="0"/>
                  <w:sz w:val="18"/>
                  <w:szCs w:val="18"/>
                  <w14:ligatures w14:val="none"/>
                </w:rPr>
                <w:t>534394</w:t>
              </w:r>
            </w:ins>
          </w:p>
        </w:tc>
        <w:tc>
          <w:tcPr>
            <w:tcW w:w="977" w:type="dxa"/>
            <w:noWrap/>
            <w:vAlign w:val="bottom"/>
            <w:hideMark/>
            <w:tcPrChange w:id="2011" w:author="Jujia Li" w:date="2025-08-25T17:17:00Z" w16du:dateUtc="2025-08-25T22:17:00Z">
              <w:tcPr>
                <w:tcW w:w="977" w:type="dxa"/>
                <w:tcBorders>
                  <w:top w:val="nil"/>
                  <w:left w:val="nil"/>
                  <w:bottom w:val="nil"/>
                  <w:right w:val="nil"/>
                </w:tcBorders>
                <w:noWrap/>
                <w:vAlign w:val="bottom"/>
                <w:hideMark/>
              </w:tcPr>
            </w:tcPrChange>
          </w:tcPr>
          <w:p w14:paraId="2AC72D6E" w14:textId="77777777" w:rsidR="00586561" w:rsidRPr="00B17B5A" w:rsidRDefault="00586561" w:rsidP="00241A4A">
            <w:pPr>
              <w:spacing w:after="0" w:line="240" w:lineRule="auto"/>
              <w:jc w:val="right"/>
              <w:rPr>
                <w:ins w:id="2012" w:author="Jujia Li" w:date="2025-08-25T17:15:00Z" w16du:dateUtc="2025-08-25T22:15:00Z"/>
                <w:rFonts w:ascii="Times New Roman" w:eastAsia="Times New Roman" w:hAnsi="Times New Roman" w:cs="Times New Roman"/>
                <w:color w:val="000000"/>
                <w:kern w:val="0"/>
                <w:sz w:val="18"/>
                <w:szCs w:val="18"/>
                <w14:ligatures w14:val="none"/>
              </w:rPr>
            </w:pPr>
            <w:ins w:id="2013" w:author="Jujia Li" w:date="2025-08-25T17:15:00Z" w16du:dateUtc="2025-08-25T22:15:00Z">
              <w:r w:rsidRPr="00B17B5A">
                <w:rPr>
                  <w:rFonts w:ascii="Times New Roman" w:eastAsia="Times New Roman" w:hAnsi="Times New Roman" w:cs="Times New Roman"/>
                  <w:color w:val="000000"/>
                  <w:kern w:val="0"/>
                  <w:sz w:val="18"/>
                  <w:szCs w:val="18"/>
                  <w14:ligatures w14:val="none"/>
                </w:rPr>
                <w:t>2.10</w:t>
              </w:r>
            </w:ins>
          </w:p>
        </w:tc>
      </w:tr>
      <w:tr w:rsidR="00586561" w:rsidRPr="00D80767" w14:paraId="5E826276" w14:textId="77777777" w:rsidTr="0083524D">
        <w:trPr>
          <w:trHeight w:val="300"/>
          <w:ins w:id="2014" w:author="Jujia Li" w:date="2025-08-25T17:15:00Z"/>
          <w:trPrChange w:id="2015" w:author="Jujia Li" w:date="2025-08-25T17:17:00Z" w16du:dateUtc="2025-08-25T22:17:00Z">
            <w:trPr>
              <w:trHeight w:val="300"/>
            </w:trPr>
          </w:trPrChange>
        </w:trPr>
        <w:tc>
          <w:tcPr>
            <w:tcW w:w="1608" w:type="dxa"/>
            <w:noWrap/>
            <w:vAlign w:val="bottom"/>
            <w:hideMark/>
            <w:tcPrChange w:id="2016" w:author="Jujia Li" w:date="2025-08-25T17:17:00Z" w16du:dateUtc="2025-08-25T22:17:00Z">
              <w:tcPr>
                <w:tcW w:w="1608" w:type="dxa"/>
                <w:tcBorders>
                  <w:top w:val="nil"/>
                  <w:left w:val="nil"/>
                  <w:bottom w:val="nil"/>
                  <w:right w:val="nil"/>
                </w:tcBorders>
                <w:noWrap/>
                <w:vAlign w:val="bottom"/>
                <w:hideMark/>
              </w:tcPr>
            </w:tcPrChange>
          </w:tcPr>
          <w:p w14:paraId="047FE67C" w14:textId="77777777" w:rsidR="00586561" w:rsidRPr="00B17B5A" w:rsidRDefault="00586561" w:rsidP="00241A4A">
            <w:pPr>
              <w:spacing w:after="0" w:line="240" w:lineRule="auto"/>
              <w:rPr>
                <w:ins w:id="2017" w:author="Jujia Li" w:date="2025-08-25T17:15:00Z" w16du:dateUtc="2025-08-25T22:15:00Z"/>
                <w:rFonts w:ascii="Times New Roman" w:eastAsia="Times New Roman" w:hAnsi="Times New Roman" w:cs="Times New Roman"/>
                <w:color w:val="000000"/>
                <w:kern w:val="0"/>
                <w:sz w:val="20"/>
                <w:szCs w:val="20"/>
                <w14:ligatures w14:val="none"/>
              </w:rPr>
            </w:pPr>
            <w:ins w:id="2018" w:author="Jujia Li" w:date="2025-08-25T17:15:00Z" w16du:dateUtc="2025-08-25T22:15:00Z">
              <w:r w:rsidRPr="00B17B5A">
                <w:rPr>
                  <w:rFonts w:ascii="Times New Roman" w:eastAsia="Times New Roman" w:hAnsi="Times New Roman" w:cs="Times New Roman"/>
                  <w:color w:val="000000"/>
                  <w:kern w:val="0"/>
                  <w:sz w:val="20"/>
                  <w:szCs w:val="20"/>
                  <w14:ligatures w14:val="none"/>
                </w:rPr>
                <w:t>WINSTON</w:t>
              </w:r>
            </w:ins>
          </w:p>
        </w:tc>
        <w:tc>
          <w:tcPr>
            <w:tcW w:w="799" w:type="dxa"/>
            <w:noWrap/>
            <w:vAlign w:val="bottom"/>
            <w:hideMark/>
            <w:tcPrChange w:id="2019" w:author="Jujia Li" w:date="2025-08-25T17:17:00Z" w16du:dateUtc="2025-08-25T22:17:00Z">
              <w:tcPr>
                <w:tcW w:w="799" w:type="dxa"/>
                <w:tcBorders>
                  <w:top w:val="nil"/>
                  <w:left w:val="nil"/>
                  <w:bottom w:val="nil"/>
                  <w:right w:val="nil"/>
                </w:tcBorders>
                <w:noWrap/>
                <w:vAlign w:val="bottom"/>
                <w:hideMark/>
              </w:tcPr>
            </w:tcPrChange>
          </w:tcPr>
          <w:p w14:paraId="39B9E030" w14:textId="77777777" w:rsidR="00586561" w:rsidRPr="00B17B5A" w:rsidRDefault="00586561" w:rsidP="00241A4A">
            <w:pPr>
              <w:spacing w:after="0" w:line="240" w:lineRule="auto"/>
              <w:jc w:val="right"/>
              <w:rPr>
                <w:ins w:id="2020" w:author="Jujia Li" w:date="2025-08-25T17:15:00Z" w16du:dateUtc="2025-08-25T22:15:00Z"/>
                <w:rFonts w:ascii="Times New Roman" w:eastAsia="Times New Roman" w:hAnsi="Times New Roman" w:cs="Times New Roman"/>
                <w:color w:val="000000"/>
                <w:kern w:val="0"/>
                <w:sz w:val="18"/>
                <w:szCs w:val="18"/>
                <w14:ligatures w14:val="none"/>
              </w:rPr>
            </w:pPr>
            <w:ins w:id="2021" w:author="Jujia Li" w:date="2025-08-25T17:15:00Z" w16du:dateUtc="2025-08-25T22:15:00Z">
              <w:r w:rsidRPr="00B17B5A">
                <w:rPr>
                  <w:rFonts w:ascii="Times New Roman" w:eastAsia="Times New Roman" w:hAnsi="Times New Roman" w:cs="Times New Roman"/>
                  <w:color w:val="000000"/>
                  <w:kern w:val="0"/>
                  <w:sz w:val="18"/>
                  <w:szCs w:val="18"/>
                  <w14:ligatures w14:val="none"/>
                </w:rPr>
                <w:t>23907</w:t>
              </w:r>
            </w:ins>
          </w:p>
        </w:tc>
        <w:tc>
          <w:tcPr>
            <w:tcW w:w="799" w:type="dxa"/>
            <w:noWrap/>
            <w:vAlign w:val="bottom"/>
            <w:hideMark/>
            <w:tcPrChange w:id="2022" w:author="Jujia Li" w:date="2025-08-25T17:17:00Z" w16du:dateUtc="2025-08-25T22:17:00Z">
              <w:tcPr>
                <w:tcW w:w="799" w:type="dxa"/>
                <w:tcBorders>
                  <w:top w:val="nil"/>
                  <w:left w:val="nil"/>
                  <w:bottom w:val="nil"/>
                  <w:right w:val="nil"/>
                </w:tcBorders>
                <w:noWrap/>
                <w:vAlign w:val="bottom"/>
                <w:hideMark/>
              </w:tcPr>
            </w:tcPrChange>
          </w:tcPr>
          <w:p w14:paraId="2ADA73AC" w14:textId="77777777" w:rsidR="00586561" w:rsidRPr="00B17B5A" w:rsidRDefault="00586561" w:rsidP="00241A4A">
            <w:pPr>
              <w:spacing w:after="0" w:line="240" w:lineRule="auto"/>
              <w:jc w:val="right"/>
              <w:rPr>
                <w:ins w:id="2023" w:author="Jujia Li" w:date="2025-08-25T17:15:00Z" w16du:dateUtc="2025-08-25T22:15:00Z"/>
                <w:rFonts w:ascii="Times New Roman" w:eastAsia="Times New Roman" w:hAnsi="Times New Roman" w:cs="Times New Roman"/>
                <w:color w:val="000000"/>
                <w:kern w:val="0"/>
                <w:sz w:val="18"/>
                <w:szCs w:val="18"/>
                <w14:ligatures w14:val="none"/>
              </w:rPr>
            </w:pPr>
            <w:ins w:id="2024" w:author="Jujia Li" w:date="2025-08-25T17:15:00Z" w16du:dateUtc="2025-08-25T22:15:00Z">
              <w:r w:rsidRPr="00B17B5A">
                <w:rPr>
                  <w:rFonts w:ascii="Times New Roman" w:eastAsia="Times New Roman" w:hAnsi="Times New Roman" w:cs="Times New Roman"/>
                  <w:color w:val="000000"/>
                  <w:kern w:val="0"/>
                  <w:sz w:val="18"/>
                  <w:szCs w:val="18"/>
                  <w14:ligatures w14:val="none"/>
                </w:rPr>
                <w:t>29300</w:t>
              </w:r>
            </w:ins>
          </w:p>
        </w:tc>
        <w:tc>
          <w:tcPr>
            <w:tcW w:w="688" w:type="dxa"/>
            <w:noWrap/>
            <w:vAlign w:val="bottom"/>
            <w:hideMark/>
            <w:tcPrChange w:id="2025" w:author="Jujia Li" w:date="2025-08-25T17:17:00Z" w16du:dateUtc="2025-08-25T22:17:00Z">
              <w:tcPr>
                <w:tcW w:w="688" w:type="dxa"/>
                <w:tcBorders>
                  <w:top w:val="nil"/>
                  <w:left w:val="nil"/>
                  <w:bottom w:val="nil"/>
                  <w:right w:val="nil"/>
                </w:tcBorders>
                <w:noWrap/>
                <w:vAlign w:val="bottom"/>
                <w:hideMark/>
              </w:tcPr>
            </w:tcPrChange>
          </w:tcPr>
          <w:p w14:paraId="199445FC" w14:textId="77777777" w:rsidR="00586561" w:rsidRPr="00B17B5A" w:rsidRDefault="00586561" w:rsidP="00241A4A">
            <w:pPr>
              <w:spacing w:after="0" w:line="240" w:lineRule="auto"/>
              <w:jc w:val="right"/>
              <w:rPr>
                <w:ins w:id="2026" w:author="Jujia Li" w:date="2025-08-25T17:15:00Z" w16du:dateUtc="2025-08-25T22:15:00Z"/>
                <w:rFonts w:ascii="Times New Roman" w:eastAsia="Times New Roman" w:hAnsi="Times New Roman" w:cs="Times New Roman"/>
                <w:color w:val="000000"/>
                <w:kern w:val="0"/>
                <w:sz w:val="18"/>
                <w:szCs w:val="18"/>
                <w14:ligatures w14:val="none"/>
              </w:rPr>
            </w:pPr>
            <w:ins w:id="2027" w:author="Jujia Li" w:date="2025-08-25T17:15:00Z" w16du:dateUtc="2025-08-25T22:15:00Z">
              <w:r w:rsidRPr="00B17B5A">
                <w:rPr>
                  <w:rFonts w:ascii="Times New Roman" w:eastAsia="Times New Roman" w:hAnsi="Times New Roman" w:cs="Times New Roman"/>
                  <w:color w:val="000000"/>
                  <w:kern w:val="0"/>
                  <w:sz w:val="18"/>
                  <w:szCs w:val="18"/>
                  <w14:ligatures w14:val="none"/>
                </w:rPr>
                <w:t>1.23</w:t>
              </w:r>
            </w:ins>
          </w:p>
        </w:tc>
        <w:tc>
          <w:tcPr>
            <w:tcW w:w="799" w:type="dxa"/>
            <w:noWrap/>
            <w:vAlign w:val="bottom"/>
            <w:hideMark/>
            <w:tcPrChange w:id="2028" w:author="Jujia Li" w:date="2025-08-25T17:17:00Z" w16du:dateUtc="2025-08-25T22:17:00Z">
              <w:tcPr>
                <w:tcW w:w="799" w:type="dxa"/>
                <w:tcBorders>
                  <w:top w:val="nil"/>
                  <w:left w:val="nil"/>
                  <w:bottom w:val="nil"/>
                  <w:right w:val="nil"/>
                </w:tcBorders>
                <w:noWrap/>
                <w:vAlign w:val="bottom"/>
                <w:hideMark/>
              </w:tcPr>
            </w:tcPrChange>
          </w:tcPr>
          <w:p w14:paraId="684D865F" w14:textId="77777777" w:rsidR="00586561" w:rsidRPr="00B17B5A" w:rsidRDefault="00586561" w:rsidP="00241A4A">
            <w:pPr>
              <w:spacing w:after="0" w:line="240" w:lineRule="auto"/>
              <w:jc w:val="right"/>
              <w:rPr>
                <w:ins w:id="2029" w:author="Jujia Li" w:date="2025-08-25T17:15:00Z" w16du:dateUtc="2025-08-25T22:15:00Z"/>
                <w:rFonts w:ascii="Times New Roman" w:eastAsia="Times New Roman" w:hAnsi="Times New Roman" w:cs="Times New Roman"/>
                <w:color w:val="000000"/>
                <w:kern w:val="0"/>
                <w:sz w:val="18"/>
                <w:szCs w:val="18"/>
                <w14:ligatures w14:val="none"/>
              </w:rPr>
            </w:pPr>
            <w:ins w:id="2030" w:author="Jujia Li" w:date="2025-08-25T17:15:00Z" w16du:dateUtc="2025-08-25T22:15:00Z">
              <w:r w:rsidRPr="00B17B5A">
                <w:rPr>
                  <w:rFonts w:ascii="Times New Roman" w:eastAsia="Times New Roman" w:hAnsi="Times New Roman" w:cs="Times New Roman"/>
                  <w:color w:val="000000"/>
                  <w:kern w:val="0"/>
                  <w:sz w:val="18"/>
                  <w:szCs w:val="18"/>
                  <w14:ligatures w14:val="none"/>
                </w:rPr>
                <w:t>23760</w:t>
              </w:r>
            </w:ins>
          </w:p>
        </w:tc>
        <w:tc>
          <w:tcPr>
            <w:tcW w:w="799" w:type="dxa"/>
            <w:noWrap/>
            <w:vAlign w:val="bottom"/>
            <w:hideMark/>
            <w:tcPrChange w:id="2031" w:author="Jujia Li" w:date="2025-08-25T17:17:00Z" w16du:dateUtc="2025-08-25T22:17:00Z">
              <w:tcPr>
                <w:tcW w:w="799" w:type="dxa"/>
                <w:tcBorders>
                  <w:top w:val="nil"/>
                  <w:left w:val="nil"/>
                  <w:bottom w:val="nil"/>
                  <w:right w:val="nil"/>
                </w:tcBorders>
                <w:noWrap/>
                <w:vAlign w:val="bottom"/>
                <w:hideMark/>
              </w:tcPr>
            </w:tcPrChange>
          </w:tcPr>
          <w:p w14:paraId="0128E2B3" w14:textId="77777777" w:rsidR="00586561" w:rsidRPr="00B17B5A" w:rsidRDefault="00586561" w:rsidP="00241A4A">
            <w:pPr>
              <w:spacing w:after="0" w:line="240" w:lineRule="auto"/>
              <w:jc w:val="right"/>
              <w:rPr>
                <w:ins w:id="2032" w:author="Jujia Li" w:date="2025-08-25T17:15:00Z" w16du:dateUtc="2025-08-25T22:15:00Z"/>
                <w:rFonts w:ascii="Times New Roman" w:eastAsia="Times New Roman" w:hAnsi="Times New Roman" w:cs="Times New Roman"/>
                <w:color w:val="000000"/>
                <w:kern w:val="0"/>
                <w:sz w:val="18"/>
                <w:szCs w:val="18"/>
                <w14:ligatures w14:val="none"/>
              </w:rPr>
            </w:pPr>
            <w:ins w:id="2033" w:author="Jujia Li" w:date="2025-08-25T17:15:00Z" w16du:dateUtc="2025-08-25T22:15:00Z">
              <w:r w:rsidRPr="00B17B5A">
                <w:rPr>
                  <w:rFonts w:ascii="Times New Roman" w:eastAsia="Times New Roman" w:hAnsi="Times New Roman" w:cs="Times New Roman"/>
                  <w:color w:val="000000"/>
                  <w:kern w:val="0"/>
                  <w:sz w:val="18"/>
                  <w:szCs w:val="18"/>
                  <w14:ligatures w14:val="none"/>
                </w:rPr>
                <w:t>35728</w:t>
              </w:r>
            </w:ins>
          </w:p>
        </w:tc>
        <w:tc>
          <w:tcPr>
            <w:tcW w:w="800" w:type="dxa"/>
            <w:noWrap/>
            <w:vAlign w:val="bottom"/>
            <w:hideMark/>
            <w:tcPrChange w:id="2034" w:author="Jujia Li" w:date="2025-08-25T17:17:00Z" w16du:dateUtc="2025-08-25T22:17:00Z">
              <w:tcPr>
                <w:tcW w:w="800" w:type="dxa"/>
                <w:tcBorders>
                  <w:top w:val="nil"/>
                  <w:left w:val="nil"/>
                  <w:bottom w:val="nil"/>
                  <w:right w:val="nil"/>
                </w:tcBorders>
                <w:noWrap/>
                <w:vAlign w:val="bottom"/>
                <w:hideMark/>
              </w:tcPr>
            </w:tcPrChange>
          </w:tcPr>
          <w:p w14:paraId="188DADFE" w14:textId="77777777" w:rsidR="00586561" w:rsidRPr="00B17B5A" w:rsidRDefault="00586561" w:rsidP="00241A4A">
            <w:pPr>
              <w:spacing w:after="0" w:line="240" w:lineRule="auto"/>
              <w:jc w:val="right"/>
              <w:rPr>
                <w:ins w:id="2035" w:author="Jujia Li" w:date="2025-08-25T17:15:00Z" w16du:dateUtc="2025-08-25T22:15:00Z"/>
                <w:rFonts w:ascii="Times New Roman" w:eastAsia="Times New Roman" w:hAnsi="Times New Roman" w:cs="Times New Roman"/>
                <w:color w:val="000000"/>
                <w:kern w:val="0"/>
                <w:sz w:val="18"/>
                <w:szCs w:val="18"/>
                <w14:ligatures w14:val="none"/>
              </w:rPr>
            </w:pPr>
            <w:ins w:id="2036" w:author="Jujia Li" w:date="2025-08-25T17:15:00Z" w16du:dateUtc="2025-08-25T22:15:00Z">
              <w:r w:rsidRPr="00B17B5A">
                <w:rPr>
                  <w:rFonts w:ascii="Times New Roman" w:eastAsia="Times New Roman" w:hAnsi="Times New Roman" w:cs="Times New Roman"/>
                  <w:color w:val="000000"/>
                  <w:kern w:val="0"/>
                  <w:sz w:val="18"/>
                  <w:szCs w:val="18"/>
                  <w14:ligatures w14:val="none"/>
                </w:rPr>
                <w:t>1.50</w:t>
              </w:r>
            </w:ins>
          </w:p>
        </w:tc>
        <w:tc>
          <w:tcPr>
            <w:tcW w:w="800" w:type="dxa"/>
            <w:noWrap/>
            <w:vAlign w:val="bottom"/>
            <w:hideMark/>
            <w:tcPrChange w:id="2037" w:author="Jujia Li" w:date="2025-08-25T17:17:00Z" w16du:dateUtc="2025-08-25T22:17:00Z">
              <w:tcPr>
                <w:tcW w:w="800" w:type="dxa"/>
                <w:tcBorders>
                  <w:top w:val="nil"/>
                  <w:left w:val="nil"/>
                  <w:bottom w:val="nil"/>
                  <w:right w:val="nil"/>
                </w:tcBorders>
                <w:noWrap/>
                <w:vAlign w:val="bottom"/>
                <w:hideMark/>
              </w:tcPr>
            </w:tcPrChange>
          </w:tcPr>
          <w:p w14:paraId="0E58AF43" w14:textId="77777777" w:rsidR="00586561" w:rsidRPr="00B17B5A" w:rsidRDefault="00586561" w:rsidP="00241A4A">
            <w:pPr>
              <w:spacing w:after="0" w:line="240" w:lineRule="auto"/>
              <w:jc w:val="right"/>
              <w:rPr>
                <w:ins w:id="2038" w:author="Jujia Li" w:date="2025-08-25T17:15:00Z" w16du:dateUtc="2025-08-25T22:15:00Z"/>
                <w:rFonts w:ascii="Times New Roman" w:eastAsia="Times New Roman" w:hAnsi="Times New Roman" w:cs="Times New Roman"/>
                <w:color w:val="000000"/>
                <w:kern w:val="0"/>
                <w:sz w:val="18"/>
                <w:szCs w:val="18"/>
                <w14:ligatures w14:val="none"/>
              </w:rPr>
            </w:pPr>
            <w:ins w:id="2039" w:author="Jujia Li" w:date="2025-08-25T17:15:00Z" w16du:dateUtc="2025-08-25T22:15:00Z">
              <w:r w:rsidRPr="00B17B5A">
                <w:rPr>
                  <w:rFonts w:ascii="Times New Roman" w:eastAsia="Times New Roman" w:hAnsi="Times New Roman" w:cs="Times New Roman"/>
                  <w:color w:val="000000"/>
                  <w:kern w:val="0"/>
                  <w:sz w:val="18"/>
                  <w:szCs w:val="18"/>
                  <w14:ligatures w14:val="none"/>
                </w:rPr>
                <w:t>23693</w:t>
              </w:r>
            </w:ins>
          </w:p>
        </w:tc>
        <w:tc>
          <w:tcPr>
            <w:tcW w:w="800" w:type="dxa"/>
            <w:noWrap/>
            <w:vAlign w:val="bottom"/>
            <w:hideMark/>
            <w:tcPrChange w:id="2040" w:author="Jujia Li" w:date="2025-08-25T17:17:00Z" w16du:dateUtc="2025-08-25T22:17:00Z">
              <w:tcPr>
                <w:tcW w:w="800" w:type="dxa"/>
                <w:tcBorders>
                  <w:top w:val="nil"/>
                  <w:left w:val="nil"/>
                  <w:bottom w:val="nil"/>
                  <w:right w:val="nil"/>
                </w:tcBorders>
                <w:noWrap/>
                <w:vAlign w:val="bottom"/>
                <w:hideMark/>
              </w:tcPr>
            </w:tcPrChange>
          </w:tcPr>
          <w:p w14:paraId="7B484EFA" w14:textId="77777777" w:rsidR="00586561" w:rsidRPr="00B17B5A" w:rsidRDefault="00586561" w:rsidP="00241A4A">
            <w:pPr>
              <w:spacing w:after="0" w:line="240" w:lineRule="auto"/>
              <w:jc w:val="right"/>
              <w:rPr>
                <w:ins w:id="2041" w:author="Jujia Li" w:date="2025-08-25T17:15:00Z" w16du:dateUtc="2025-08-25T22:15:00Z"/>
                <w:rFonts w:ascii="Times New Roman" w:eastAsia="Times New Roman" w:hAnsi="Times New Roman" w:cs="Times New Roman"/>
                <w:color w:val="000000"/>
                <w:kern w:val="0"/>
                <w:sz w:val="18"/>
                <w:szCs w:val="18"/>
                <w14:ligatures w14:val="none"/>
              </w:rPr>
            </w:pPr>
            <w:ins w:id="2042" w:author="Jujia Li" w:date="2025-08-25T17:15:00Z" w16du:dateUtc="2025-08-25T22:15:00Z">
              <w:r w:rsidRPr="00B17B5A">
                <w:rPr>
                  <w:rFonts w:ascii="Times New Roman" w:eastAsia="Times New Roman" w:hAnsi="Times New Roman" w:cs="Times New Roman"/>
                  <w:color w:val="000000"/>
                  <w:kern w:val="0"/>
                  <w:sz w:val="18"/>
                  <w:szCs w:val="18"/>
                  <w14:ligatures w14:val="none"/>
                </w:rPr>
                <w:t>47545</w:t>
              </w:r>
            </w:ins>
          </w:p>
        </w:tc>
        <w:tc>
          <w:tcPr>
            <w:tcW w:w="800" w:type="dxa"/>
            <w:noWrap/>
            <w:vAlign w:val="bottom"/>
            <w:hideMark/>
            <w:tcPrChange w:id="2043" w:author="Jujia Li" w:date="2025-08-25T17:17:00Z" w16du:dateUtc="2025-08-25T22:17:00Z">
              <w:tcPr>
                <w:tcW w:w="800" w:type="dxa"/>
                <w:tcBorders>
                  <w:top w:val="nil"/>
                  <w:left w:val="nil"/>
                  <w:bottom w:val="nil"/>
                  <w:right w:val="nil"/>
                </w:tcBorders>
                <w:noWrap/>
                <w:vAlign w:val="bottom"/>
                <w:hideMark/>
              </w:tcPr>
            </w:tcPrChange>
          </w:tcPr>
          <w:p w14:paraId="200AC6C5" w14:textId="77777777" w:rsidR="00586561" w:rsidRPr="00B17B5A" w:rsidRDefault="00586561" w:rsidP="00241A4A">
            <w:pPr>
              <w:spacing w:after="0" w:line="240" w:lineRule="auto"/>
              <w:jc w:val="right"/>
              <w:rPr>
                <w:ins w:id="2044" w:author="Jujia Li" w:date="2025-08-25T17:15:00Z" w16du:dateUtc="2025-08-25T22:15:00Z"/>
                <w:rFonts w:ascii="Times New Roman" w:eastAsia="Times New Roman" w:hAnsi="Times New Roman" w:cs="Times New Roman"/>
                <w:color w:val="000000"/>
                <w:kern w:val="0"/>
                <w:sz w:val="18"/>
                <w:szCs w:val="18"/>
                <w14:ligatures w14:val="none"/>
              </w:rPr>
            </w:pPr>
            <w:ins w:id="2045" w:author="Jujia Li" w:date="2025-08-25T17:15:00Z" w16du:dateUtc="2025-08-25T22:15:00Z">
              <w:r w:rsidRPr="00B17B5A">
                <w:rPr>
                  <w:rFonts w:ascii="Times New Roman" w:eastAsia="Times New Roman" w:hAnsi="Times New Roman" w:cs="Times New Roman"/>
                  <w:color w:val="000000"/>
                  <w:kern w:val="0"/>
                  <w:sz w:val="18"/>
                  <w:szCs w:val="18"/>
                  <w14:ligatures w14:val="none"/>
                </w:rPr>
                <w:t>2.01</w:t>
              </w:r>
            </w:ins>
          </w:p>
        </w:tc>
        <w:tc>
          <w:tcPr>
            <w:tcW w:w="800" w:type="dxa"/>
            <w:noWrap/>
            <w:vAlign w:val="bottom"/>
            <w:hideMark/>
            <w:tcPrChange w:id="2046" w:author="Jujia Li" w:date="2025-08-25T17:17:00Z" w16du:dateUtc="2025-08-25T22:17:00Z">
              <w:tcPr>
                <w:tcW w:w="800" w:type="dxa"/>
                <w:tcBorders>
                  <w:top w:val="nil"/>
                  <w:left w:val="nil"/>
                  <w:bottom w:val="nil"/>
                  <w:right w:val="nil"/>
                </w:tcBorders>
                <w:noWrap/>
                <w:vAlign w:val="bottom"/>
                <w:hideMark/>
              </w:tcPr>
            </w:tcPrChange>
          </w:tcPr>
          <w:p w14:paraId="58782BB0" w14:textId="77777777" w:rsidR="00586561" w:rsidRPr="00B17B5A" w:rsidRDefault="00586561" w:rsidP="00241A4A">
            <w:pPr>
              <w:spacing w:after="0" w:line="240" w:lineRule="auto"/>
              <w:jc w:val="right"/>
              <w:rPr>
                <w:ins w:id="2047" w:author="Jujia Li" w:date="2025-08-25T17:15:00Z" w16du:dateUtc="2025-08-25T22:15:00Z"/>
                <w:rFonts w:ascii="Times New Roman" w:eastAsia="Times New Roman" w:hAnsi="Times New Roman" w:cs="Times New Roman"/>
                <w:color w:val="000000"/>
                <w:kern w:val="0"/>
                <w:sz w:val="18"/>
                <w:szCs w:val="18"/>
                <w14:ligatures w14:val="none"/>
              </w:rPr>
            </w:pPr>
            <w:ins w:id="2048" w:author="Jujia Li" w:date="2025-08-25T17:15:00Z" w16du:dateUtc="2025-08-25T22:15:00Z">
              <w:r w:rsidRPr="00B17B5A">
                <w:rPr>
                  <w:rFonts w:ascii="Times New Roman" w:eastAsia="Times New Roman" w:hAnsi="Times New Roman" w:cs="Times New Roman"/>
                  <w:color w:val="000000"/>
                  <w:kern w:val="0"/>
                  <w:sz w:val="18"/>
                  <w:szCs w:val="18"/>
                  <w14:ligatures w14:val="none"/>
                </w:rPr>
                <w:t>23629</w:t>
              </w:r>
            </w:ins>
          </w:p>
        </w:tc>
        <w:tc>
          <w:tcPr>
            <w:tcW w:w="800" w:type="dxa"/>
            <w:noWrap/>
            <w:vAlign w:val="bottom"/>
            <w:hideMark/>
            <w:tcPrChange w:id="2049" w:author="Jujia Li" w:date="2025-08-25T17:17:00Z" w16du:dateUtc="2025-08-25T22:17:00Z">
              <w:tcPr>
                <w:tcW w:w="800" w:type="dxa"/>
                <w:tcBorders>
                  <w:top w:val="nil"/>
                  <w:left w:val="nil"/>
                  <w:bottom w:val="nil"/>
                  <w:right w:val="nil"/>
                </w:tcBorders>
                <w:noWrap/>
                <w:vAlign w:val="bottom"/>
                <w:hideMark/>
              </w:tcPr>
            </w:tcPrChange>
          </w:tcPr>
          <w:p w14:paraId="1530DAA7" w14:textId="77777777" w:rsidR="00586561" w:rsidRPr="00B17B5A" w:rsidRDefault="00586561" w:rsidP="00241A4A">
            <w:pPr>
              <w:spacing w:after="0" w:line="240" w:lineRule="auto"/>
              <w:jc w:val="right"/>
              <w:rPr>
                <w:ins w:id="2050" w:author="Jujia Li" w:date="2025-08-25T17:15:00Z" w16du:dateUtc="2025-08-25T22:15:00Z"/>
                <w:rFonts w:ascii="Times New Roman" w:eastAsia="Times New Roman" w:hAnsi="Times New Roman" w:cs="Times New Roman"/>
                <w:color w:val="000000"/>
                <w:kern w:val="0"/>
                <w:sz w:val="18"/>
                <w:szCs w:val="18"/>
                <w14:ligatures w14:val="none"/>
              </w:rPr>
            </w:pPr>
            <w:ins w:id="2051" w:author="Jujia Li" w:date="2025-08-25T17:15:00Z" w16du:dateUtc="2025-08-25T22:15:00Z">
              <w:r w:rsidRPr="00B17B5A">
                <w:rPr>
                  <w:rFonts w:ascii="Times New Roman" w:eastAsia="Times New Roman" w:hAnsi="Times New Roman" w:cs="Times New Roman"/>
                  <w:color w:val="000000"/>
                  <w:kern w:val="0"/>
                  <w:sz w:val="18"/>
                  <w:szCs w:val="18"/>
                  <w14:ligatures w14:val="none"/>
                </w:rPr>
                <w:t>47740</w:t>
              </w:r>
            </w:ins>
          </w:p>
        </w:tc>
        <w:tc>
          <w:tcPr>
            <w:tcW w:w="800" w:type="dxa"/>
            <w:noWrap/>
            <w:vAlign w:val="bottom"/>
            <w:hideMark/>
            <w:tcPrChange w:id="2052" w:author="Jujia Li" w:date="2025-08-25T17:17:00Z" w16du:dateUtc="2025-08-25T22:17:00Z">
              <w:tcPr>
                <w:tcW w:w="800" w:type="dxa"/>
                <w:tcBorders>
                  <w:top w:val="nil"/>
                  <w:left w:val="nil"/>
                  <w:bottom w:val="nil"/>
                  <w:right w:val="nil"/>
                </w:tcBorders>
                <w:noWrap/>
                <w:vAlign w:val="bottom"/>
                <w:hideMark/>
              </w:tcPr>
            </w:tcPrChange>
          </w:tcPr>
          <w:p w14:paraId="0E40F8BC" w14:textId="77777777" w:rsidR="00586561" w:rsidRPr="00B17B5A" w:rsidRDefault="00586561" w:rsidP="00241A4A">
            <w:pPr>
              <w:spacing w:after="0" w:line="240" w:lineRule="auto"/>
              <w:jc w:val="right"/>
              <w:rPr>
                <w:ins w:id="2053" w:author="Jujia Li" w:date="2025-08-25T17:15:00Z" w16du:dateUtc="2025-08-25T22:15:00Z"/>
                <w:rFonts w:ascii="Times New Roman" w:eastAsia="Times New Roman" w:hAnsi="Times New Roman" w:cs="Times New Roman"/>
                <w:color w:val="000000"/>
                <w:kern w:val="0"/>
                <w:sz w:val="18"/>
                <w:szCs w:val="18"/>
                <w14:ligatures w14:val="none"/>
              </w:rPr>
            </w:pPr>
            <w:ins w:id="2054" w:author="Jujia Li" w:date="2025-08-25T17:15:00Z" w16du:dateUtc="2025-08-25T22:15:00Z">
              <w:r w:rsidRPr="00B17B5A">
                <w:rPr>
                  <w:rFonts w:ascii="Times New Roman" w:eastAsia="Times New Roman" w:hAnsi="Times New Roman" w:cs="Times New Roman"/>
                  <w:color w:val="000000"/>
                  <w:kern w:val="0"/>
                  <w:sz w:val="18"/>
                  <w:szCs w:val="18"/>
                  <w14:ligatures w14:val="none"/>
                </w:rPr>
                <w:t>2.02</w:t>
              </w:r>
            </w:ins>
          </w:p>
        </w:tc>
        <w:tc>
          <w:tcPr>
            <w:tcW w:w="891" w:type="dxa"/>
            <w:noWrap/>
            <w:vAlign w:val="bottom"/>
            <w:hideMark/>
            <w:tcPrChange w:id="2055" w:author="Jujia Li" w:date="2025-08-25T17:17:00Z" w16du:dateUtc="2025-08-25T22:17:00Z">
              <w:tcPr>
                <w:tcW w:w="891" w:type="dxa"/>
                <w:tcBorders>
                  <w:top w:val="nil"/>
                  <w:left w:val="nil"/>
                  <w:bottom w:val="nil"/>
                  <w:right w:val="nil"/>
                </w:tcBorders>
                <w:noWrap/>
                <w:vAlign w:val="bottom"/>
                <w:hideMark/>
              </w:tcPr>
            </w:tcPrChange>
          </w:tcPr>
          <w:p w14:paraId="6D930362" w14:textId="77777777" w:rsidR="00586561" w:rsidRPr="00B17B5A" w:rsidRDefault="00586561" w:rsidP="00241A4A">
            <w:pPr>
              <w:spacing w:after="0" w:line="240" w:lineRule="auto"/>
              <w:jc w:val="right"/>
              <w:rPr>
                <w:ins w:id="2056" w:author="Jujia Li" w:date="2025-08-25T17:15:00Z" w16du:dateUtc="2025-08-25T22:15:00Z"/>
                <w:rFonts w:ascii="Times New Roman" w:eastAsia="Times New Roman" w:hAnsi="Times New Roman" w:cs="Times New Roman"/>
                <w:color w:val="000000"/>
                <w:kern w:val="0"/>
                <w:sz w:val="18"/>
                <w:szCs w:val="18"/>
                <w14:ligatures w14:val="none"/>
              </w:rPr>
            </w:pPr>
            <w:ins w:id="2057" w:author="Jujia Li" w:date="2025-08-25T17:15:00Z" w16du:dateUtc="2025-08-25T22:15:00Z">
              <w:r w:rsidRPr="00B17B5A">
                <w:rPr>
                  <w:rFonts w:ascii="Times New Roman" w:eastAsia="Times New Roman" w:hAnsi="Times New Roman" w:cs="Times New Roman"/>
                  <w:color w:val="000000"/>
                  <w:kern w:val="0"/>
                  <w:sz w:val="18"/>
                  <w:szCs w:val="18"/>
                  <w14:ligatures w14:val="none"/>
                </w:rPr>
                <w:t>160313</w:t>
              </w:r>
            </w:ins>
          </w:p>
        </w:tc>
        <w:tc>
          <w:tcPr>
            <w:tcW w:w="977" w:type="dxa"/>
            <w:noWrap/>
            <w:vAlign w:val="bottom"/>
            <w:hideMark/>
            <w:tcPrChange w:id="2058" w:author="Jujia Li" w:date="2025-08-25T17:17:00Z" w16du:dateUtc="2025-08-25T22:17:00Z">
              <w:tcPr>
                <w:tcW w:w="977" w:type="dxa"/>
                <w:tcBorders>
                  <w:top w:val="nil"/>
                  <w:left w:val="nil"/>
                  <w:bottom w:val="nil"/>
                  <w:right w:val="nil"/>
                </w:tcBorders>
                <w:noWrap/>
                <w:vAlign w:val="bottom"/>
                <w:hideMark/>
              </w:tcPr>
            </w:tcPrChange>
          </w:tcPr>
          <w:p w14:paraId="3BF5C48E" w14:textId="77777777" w:rsidR="00586561" w:rsidRPr="00B17B5A" w:rsidRDefault="00586561" w:rsidP="00241A4A">
            <w:pPr>
              <w:spacing w:after="0" w:line="240" w:lineRule="auto"/>
              <w:jc w:val="right"/>
              <w:rPr>
                <w:ins w:id="2059" w:author="Jujia Li" w:date="2025-08-25T17:15:00Z" w16du:dateUtc="2025-08-25T22:15:00Z"/>
                <w:rFonts w:ascii="Times New Roman" w:eastAsia="Times New Roman" w:hAnsi="Times New Roman" w:cs="Times New Roman"/>
                <w:color w:val="000000"/>
                <w:kern w:val="0"/>
                <w:sz w:val="18"/>
                <w:szCs w:val="18"/>
                <w14:ligatures w14:val="none"/>
              </w:rPr>
            </w:pPr>
            <w:ins w:id="2060" w:author="Jujia Li" w:date="2025-08-25T17:15:00Z" w16du:dateUtc="2025-08-25T22:15:00Z">
              <w:r w:rsidRPr="00B17B5A">
                <w:rPr>
                  <w:rFonts w:ascii="Times New Roman" w:eastAsia="Times New Roman" w:hAnsi="Times New Roman" w:cs="Times New Roman"/>
                  <w:color w:val="000000"/>
                  <w:kern w:val="0"/>
                  <w:sz w:val="18"/>
                  <w:szCs w:val="18"/>
                  <w14:ligatures w14:val="none"/>
                </w:rPr>
                <w:t>1.69</w:t>
              </w:r>
            </w:ins>
          </w:p>
        </w:tc>
      </w:tr>
    </w:tbl>
    <w:p w14:paraId="71263B7A" w14:textId="147B844F" w:rsidR="00DD7902" w:rsidRDefault="00DD7902" w:rsidP="00DD7902">
      <w:pPr>
        <w:spacing w:after="120" w:line="360" w:lineRule="auto"/>
        <w:contextualSpacing/>
        <w:rPr>
          <w:ins w:id="2061" w:author="Jujia Li" w:date="2025-08-25T17:34:00Z" w16du:dateUtc="2025-08-25T22:34:00Z"/>
          <w:rFonts w:ascii="Times New Roman" w:hAnsi="Times New Roman" w:cs="Times New Roman"/>
        </w:rPr>
      </w:pPr>
      <w:ins w:id="2062"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ins>
      <w:ins w:id="2063" w:author="Jujia Li" w:date="2025-08-25T17:30:00Z" w16du:dateUtc="2025-08-25T22:30:00Z">
        <w:r w:rsidR="00B669CB">
          <w:rPr>
            <w:rFonts w:ascii="Times New Roman" w:hAnsi="Times New Roman" w:cs="Times New Roman"/>
          </w:rPr>
          <w:t xml:space="preserve">Pop = population; </w:t>
        </w:r>
      </w:ins>
      <w:ins w:id="2064" w:author="Microsoft Word" w:date="2025-08-11T16:30:00Z" w16du:dateUtc="2025-08-11T21:30:00Z">
        <w:r w:rsidRPr="00DD7902">
          <w:rPr>
            <w:rFonts w:ascii="Times New Roman" w:hAnsi="Times New Roman" w:cs="Times New Roman"/>
          </w:rPr>
          <w:t xml:space="preserve">MME = morphine milligram equivalents; </w:t>
        </w:r>
        <w:del w:id="2065" w:author="Jujia Li" w:date="2025-08-26T15:44:00Z" w16du:dateUtc="2025-08-26T20:44:00Z">
          <w:r w:rsidRPr="00DD7902" w:rsidDel="004F20DC">
            <w:rPr>
              <w:rFonts w:ascii="Times New Roman" w:hAnsi="Times New Roman" w:cs="Times New Roman"/>
            </w:rPr>
            <w:delText>values are standardized to a population of 1,000</w:delText>
          </w:r>
        </w:del>
        <w:del w:id="2066" w:author="Jujia Li" w:date="2025-08-25T17:17:00Z" w16du:dateUtc="2025-08-25T22:17:00Z">
          <w:r w:rsidRPr="00DD7902" w:rsidDel="00B908F3">
            <w:rPr>
              <w:rFonts w:ascii="Times New Roman" w:hAnsi="Times New Roman" w:cs="Times New Roman"/>
            </w:rPr>
            <w:delText>,000</w:delText>
          </w:r>
        </w:del>
        <w:del w:id="2067" w:author="Jujia Li" w:date="2025-08-26T15:44:00Z" w16du:dateUtc="2025-08-26T20:44:00Z">
          <w:r w:rsidRPr="00DD7902" w:rsidDel="004F20DC">
            <w:rPr>
              <w:rFonts w:ascii="Times New Roman" w:hAnsi="Times New Roman" w:cs="Times New Roman"/>
            </w:rPr>
            <w:delText xml:space="preserve"> to facilitate comparison across counties</w:delText>
          </w:r>
          <w:r w:rsidDel="004F20DC">
            <w:rPr>
              <w:rFonts w:ascii="Times New Roman" w:hAnsi="Times New Roman" w:cs="Times New Roman"/>
            </w:rPr>
            <w:delText>;</w:delText>
          </w:r>
          <w:r w:rsidRPr="007D1368" w:rsidDel="004F20DC">
            <w:rPr>
              <w:rFonts w:ascii="Times New Roman" w:hAnsi="Times New Roman" w:cs="Times New Roman"/>
            </w:rPr>
            <w:delText xml:space="preserve"> </w:delText>
          </w:r>
        </w:del>
        <w:del w:id="2068" w:author="Jujia Li" w:date="2025-08-25T17:30:00Z" w16du:dateUtc="2025-08-25T22:30:00Z">
          <w:r w:rsidRPr="00DD7902" w:rsidDel="00B669CB">
            <w:rPr>
              <w:rFonts w:ascii="Times New Roman" w:hAnsi="Times New Roman" w:cs="Times New Roman"/>
            </w:rPr>
            <w:delText>PC</w:delText>
          </w:r>
        </w:del>
      </w:ins>
      <w:ins w:id="2069" w:author="Jujia Li" w:date="2025-08-25T17:30:00Z" w16du:dateUtc="2025-08-25T22:30:00Z">
        <w:r w:rsidR="00B669CB">
          <w:rPr>
            <w:rFonts w:ascii="Times New Roman" w:hAnsi="Times New Roman" w:cs="Times New Roman"/>
          </w:rPr>
          <w:t>Rate</w:t>
        </w:r>
      </w:ins>
      <w:ins w:id="2070" w:author="Microsoft Word" w:date="2025-08-11T16:30:00Z" w16du:dateUtc="2025-08-11T21:30:00Z">
        <w:r w:rsidRPr="00DD7902">
          <w:rPr>
            <w:rFonts w:ascii="Times New Roman" w:hAnsi="Times New Roman" w:cs="Times New Roman"/>
          </w:rPr>
          <w:t xml:space="preserve"> = </w:t>
        </w:r>
        <w:del w:id="2071" w:author="Jujia Li" w:date="2025-08-25T17:30:00Z" w16du:dateUtc="2025-08-25T22:30:00Z">
          <w:r w:rsidRPr="00DD7902" w:rsidDel="00B669CB">
            <w:rPr>
              <w:rFonts w:ascii="Times New Roman" w:hAnsi="Times New Roman" w:cs="Times New Roman"/>
            </w:rPr>
            <w:delText>per capita (</w:delText>
          </w:r>
        </w:del>
        <w:r w:rsidRPr="00DD7902">
          <w:rPr>
            <w:rFonts w:ascii="Times New Roman" w:hAnsi="Times New Roman" w:cs="Times New Roman"/>
          </w:rPr>
          <w:t xml:space="preserve">MME per </w:t>
        </w:r>
      </w:ins>
      <w:ins w:id="2072" w:author="Jujia Li" w:date="2025-08-25T17:30:00Z" w16du:dateUtc="2025-08-25T22:30:00Z">
        <w:r w:rsidR="00B669CB">
          <w:rPr>
            <w:rFonts w:ascii="Times New Roman" w:hAnsi="Times New Roman" w:cs="Times New Roman"/>
          </w:rPr>
          <w:t xml:space="preserve">1,000 </w:t>
        </w:r>
      </w:ins>
      <w:ins w:id="2073" w:author="Microsoft Word" w:date="2025-08-11T16:30:00Z" w16du:dateUtc="2025-08-11T21:30:00Z">
        <w:del w:id="2074" w:author="Jujia Li" w:date="2025-08-25T17:31:00Z" w16du:dateUtc="2025-08-25T22:31:00Z">
          <w:r w:rsidRPr="00DD7902" w:rsidDel="00B669CB">
            <w:rPr>
              <w:rFonts w:ascii="Times New Roman" w:hAnsi="Times New Roman" w:cs="Times New Roman"/>
            </w:rPr>
            <w:delText>person</w:delText>
          </w:r>
        </w:del>
      </w:ins>
      <w:ins w:id="2075" w:author="Jujia Li" w:date="2025-08-25T17:31:00Z" w16du:dateUtc="2025-08-25T22:31:00Z">
        <w:r w:rsidR="00B669CB">
          <w:rPr>
            <w:rFonts w:ascii="Times New Roman" w:hAnsi="Times New Roman" w:cs="Times New Roman"/>
          </w:rPr>
          <w:t>residents</w:t>
        </w:r>
      </w:ins>
      <w:ins w:id="2076" w:author="Microsoft Word" w:date="2025-08-11T16:30:00Z" w16du:dateUtc="2025-08-11T21:30:00Z">
        <w:r w:rsidRPr="00DD7902">
          <w:rPr>
            <w:rFonts w:ascii="Times New Roman" w:hAnsi="Times New Roman" w:cs="Times New Roman"/>
          </w:rPr>
          <w:t xml:space="preserve">); “Total MME” is the sum over the study period, and “Avg </w:t>
        </w:r>
        <w:del w:id="2077" w:author="Jujia Li" w:date="2025-08-25T17:18:00Z" w16du:dateUtc="2025-08-25T22:18:00Z">
          <w:r w:rsidRPr="00DD7902" w:rsidDel="003A2112">
            <w:rPr>
              <w:rFonts w:ascii="Times New Roman" w:hAnsi="Times New Roman" w:cs="Times New Roman"/>
            </w:rPr>
            <w:delText>PC</w:delText>
          </w:r>
        </w:del>
      </w:ins>
      <w:ins w:id="2078" w:author="Jujia Li" w:date="2025-08-25T17:18:00Z" w16du:dateUtc="2025-08-25T22:18:00Z">
        <w:r w:rsidR="003A2112">
          <w:rPr>
            <w:rFonts w:ascii="Times New Roman" w:hAnsi="Times New Roman" w:cs="Times New Roman"/>
          </w:rPr>
          <w:t>Rate</w:t>
        </w:r>
      </w:ins>
      <w:ins w:id="2079" w:author="Microsoft Word" w:date="2025-08-11T16:30:00Z" w16du:dateUtc="2025-08-11T21:30:00Z">
        <w:r w:rsidRPr="00DD7902">
          <w:rPr>
            <w:rFonts w:ascii="Times New Roman" w:hAnsi="Times New Roman" w:cs="Times New Roman"/>
          </w:rPr>
          <w:t>” is the average per capita MME across years.</w:t>
        </w:r>
      </w:ins>
    </w:p>
    <w:p w14:paraId="1190A446" w14:textId="12DFEAF8" w:rsidR="00933402" w:rsidRPr="00933402" w:rsidRDefault="00933402" w:rsidP="00933402">
      <w:pPr>
        <w:spacing w:after="120" w:line="360" w:lineRule="auto"/>
        <w:contextualSpacing/>
        <w:rPr>
          <w:ins w:id="2080" w:author="Jujia Li" w:date="2025-08-25T17:34:00Z" w16du:dateUtc="2025-08-25T22:34:00Z"/>
          <w:rFonts w:ascii="Times New Roman" w:hAnsi="Times New Roman" w:cs="Times New Roman"/>
          <w:b/>
          <w:bCs/>
          <w:rPrChange w:id="2081" w:author="Jujia Li" w:date="2025-08-25T17:35:00Z" w16du:dateUtc="2025-08-25T22:35:00Z">
            <w:rPr>
              <w:ins w:id="2082" w:author="Jujia Li" w:date="2025-08-25T17:34:00Z" w16du:dateUtc="2025-08-25T22:34:00Z"/>
              <w:rFonts w:ascii="Times New Roman" w:hAnsi="Times New Roman" w:cs="Times New Roman"/>
            </w:rPr>
          </w:rPrChange>
        </w:rPr>
      </w:pPr>
      <w:ins w:id="2083" w:author="Jujia Li" w:date="2025-08-25T17:34:00Z" w16du:dateUtc="2025-08-25T22:34:00Z">
        <w:r w:rsidRPr="00933402">
          <w:rPr>
            <w:rFonts w:ascii="Times New Roman" w:hAnsi="Times New Roman" w:cs="Times New Roman"/>
            <w:b/>
            <w:bCs/>
            <w:rPrChange w:id="2084" w:author="Jujia Li" w:date="2025-08-25T17:35:00Z" w16du:dateUtc="2025-08-25T22:35:00Z">
              <w:rPr>
                <w:rFonts w:ascii="Times New Roman" w:hAnsi="Times New Roman" w:cs="Times New Roman"/>
              </w:rPr>
            </w:rPrChange>
          </w:rPr>
          <w:t xml:space="preserve">Table </w:t>
        </w:r>
      </w:ins>
      <w:ins w:id="2085" w:author="Jujia Li" w:date="2025-08-25T17:35:00Z" w16du:dateUtc="2025-08-25T22:35:00Z">
        <w:r w:rsidRPr="00933402">
          <w:rPr>
            <w:rFonts w:ascii="Times New Roman" w:hAnsi="Times New Roman" w:cs="Times New Roman"/>
            <w:b/>
            <w:bCs/>
            <w:rPrChange w:id="2086" w:author="Jujia Li" w:date="2025-08-25T17:35:00Z" w16du:dateUtc="2025-08-25T22:35:00Z">
              <w:rPr>
                <w:rFonts w:ascii="Times New Roman" w:hAnsi="Times New Roman" w:cs="Times New Roman"/>
              </w:rPr>
            </w:rPrChange>
          </w:rPr>
          <w:t>3</w:t>
        </w:r>
      </w:ins>
      <w:ins w:id="2087" w:author="Jujia Li" w:date="2025-08-25T17:34:00Z" w16du:dateUtc="2025-08-25T22:34:00Z">
        <w:r w:rsidRPr="00933402">
          <w:rPr>
            <w:rFonts w:ascii="Times New Roman" w:hAnsi="Times New Roman" w:cs="Times New Roman"/>
            <w:b/>
            <w:bCs/>
            <w:rPrChange w:id="2088" w:author="Jujia Li" w:date="2025-08-25T17:35:00Z" w16du:dateUtc="2025-08-25T22:35:00Z">
              <w:rPr>
                <w:rFonts w:ascii="Times New Roman" w:hAnsi="Times New Roman" w:cs="Times New Roman"/>
              </w:rPr>
            </w:rPrChange>
          </w:rPr>
          <w:t>.</w:t>
        </w:r>
      </w:ins>
    </w:p>
    <w:p w14:paraId="74FAC14E" w14:textId="37AC16D8" w:rsidR="00933402" w:rsidRPr="005E344C" w:rsidRDefault="00933402" w:rsidP="00933402">
      <w:pPr>
        <w:spacing w:after="120" w:line="360" w:lineRule="auto"/>
        <w:contextualSpacing/>
        <w:rPr>
          <w:ins w:id="2089" w:author="Jujia Li" w:date="2025-08-25T17:34:00Z" w16du:dateUtc="2025-08-25T22:34:00Z"/>
          <w:rFonts w:ascii="Times New Roman" w:hAnsi="Times New Roman" w:cs="Times New Roman"/>
        </w:rPr>
      </w:pPr>
      <w:ins w:id="2090" w:author="Jujia Li" w:date="2025-08-25T17:34:00Z" w16du:dateUtc="2025-08-25T22:34:00Z">
        <w:r w:rsidRPr="005E344C">
          <w:rPr>
            <w:rFonts w:ascii="Times New Roman" w:hAnsi="Times New Roman" w:cs="Times New Roman"/>
          </w:rPr>
          <w:lastRenderedPageBreak/>
          <w:t xml:space="preserve">Summary </w:t>
        </w:r>
        <w:r w:rsidRPr="00933402">
          <w:rPr>
            <w:rFonts w:ascii="Times New Roman" w:hAnsi="Times New Roman" w:cs="Times New Roman"/>
          </w:rPr>
          <w:t xml:space="preserve">of </w:t>
        </w:r>
      </w:ins>
      <w:ins w:id="2091" w:author="Jujia Li" w:date="2025-08-25T17:35:00Z" w16du:dateUtc="2025-08-25T22:35:00Z">
        <w:r w:rsidRPr="00933402">
          <w:rPr>
            <w:rFonts w:ascii="Times New Roman" w:hAnsi="Times New Roman" w:cs="Times New Roman"/>
            <w:rPrChange w:id="2092" w:author="Jujia Li" w:date="2025-08-25T17:35:00Z" w16du:dateUtc="2025-08-25T22:35:00Z">
              <w:rPr>
                <w:rFonts w:ascii="Times New Roman" w:hAnsi="Times New Roman" w:cs="Times New Roman"/>
                <w:i/>
                <w:iCs/>
              </w:rPr>
            </w:rPrChange>
          </w:rPr>
          <w:t>Hydrocodone</w:t>
        </w:r>
      </w:ins>
      <w:ins w:id="2093" w:author="Jujia Li" w:date="2025-08-25T17:34:00Z" w16du:dateUtc="2025-08-25T22:34:00Z">
        <w:r w:rsidRPr="00933402">
          <w:rPr>
            <w:rFonts w:ascii="Times New Roman" w:hAnsi="Times New Roman" w:cs="Times New Roman"/>
            <w:rPrChange w:id="2094" w:author="Jujia Li" w:date="2025-08-25T17:35:00Z" w16du:dateUtc="2025-08-25T22:35:00Z">
              <w:rPr>
                <w:rFonts w:ascii="Times New Roman" w:hAnsi="Times New Roman" w:cs="Times New Roman"/>
                <w:i/>
                <w:iCs/>
              </w:rPr>
            </w:rPrChange>
          </w:rPr>
          <w:t xml:space="preserve"> Consumption</w:t>
        </w:r>
        <w:r w:rsidRPr="00933402">
          <w:rPr>
            <w:rFonts w:ascii="Times New Roman" w:hAnsi="Times New Roman" w:cs="Times New Roman"/>
          </w:rPr>
          <w:t xml:space="preserve"> (Counts and Rates</w:t>
        </w:r>
        <w:r w:rsidRPr="00241A4A">
          <w:rPr>
            <w:rFonts w:ascii="Times New Roman" w:hAnsi="Times New Roman" w:cs="Times New Roman"/>
          </w:rPr>
          <w:t xml:space="preserve"> per 1</w:t>
        </w:r>
        <w:r>
          <w:rPr>
            <w:rFonts w:ascii="Times New Roman" w:hAnsi="Times New Roman" w:cs="Times New Roman"/>
          </w:rPr>
          <w:t>,0</w:t>
        </w:r>
        <w:r w:rsidRPr="00241A4A">
          <w:rPr>
            <w:rFonts w:ascii="Times New Roman" w:hAnsi="Times New Roman" w:cs="Times New Roman"/>
          </w:rPr>
          <w:t xml:space="preserve">00 Residents) </w:t>
        </w:r>
        <w:r w:rsidRPr="005E344C">
          <w:rPr>
            <w:rFonts w:ascii="Times New Roman" w:hAnsi="Times New Roman" w:cs="Times New Roman"/>
          </w:rPr>
          <w:t>by County and Year (2016–2019)</w:t>
        </w:r>
      </w:ins>
    </w:p>
    <w:tbl>
      <w:tblPr>
        <w:tblW w:w="0" w:type="auto"/>
        <w:tblBorders>
          <w:top w:val="single" w:sz="4" w:space="0" w:color="auto"/>
          <w:bottom w:val="single" w:sz="4" w:space="0" w:color="auto"/>
        </w:tblBorders>
        <w:tblLayout w:type="fixed"/>
        <w:tblLook w:val="04A0" w:firstRow="1" w:lastRow="0" w:firstColumn="1" w:lastColumn="0" w:noHBand="0" w:noVBand="1"/>
      </w:tblPr>
      <w:tblGrid>
        <w:gridCol w:w="1608"/>
        <w:gridCol w:w="799"/>
        <w:gridCol w:w="799"/>
        <w:gridCol w:w="688"/>
        <w:gridCol w:w="799"/>
        <w:gridCol w:w="799"/>
        <w:gridCol w:w="800"/>
        <w:gridCol w:w="800"/>
        <w:gridCol w:w="800"/>
        <w:gridCol w:w="800"/>
        <w:gridCol w:w="800"/>
        <w:gridCol w:w="800"/>
        <w:gridCol w:w="800"/>
        <w:gridCol w:w="891"/>
        <w:gridCol w:w="977"/>
      </w:tblGrid>
      <w:tr w:rsidR="00933402" w:rsidRPr="00D80767" w14:paraId="6629D693" w14:textId="77777777" w:rsidTr="00241A4A">
        <w:trPr>
          <w:trHeight w:val="300"/>
          <w:ins w:id="2095" w:author="Jujia Li" w:date="2025-08-25T17:34:00Z"/>
        </w:trPr>
        <w:tc>
          <w:tcPr>
            <w:tcW w:w="1608" w:type="dxa"/>
            <w:vMerge w:val="restart"/>
            <w:tcBorders>
              <w:top w:val="single" w:sz="4" w:space="0" w:color="auto"/>
              <w:bottom w:val="single" w:sz="4" w:space="0" w:color="auto"/>
            </w:tcBorders>
            <w:noWrap/>
            <w:vAlign w:val="center"/>
            <w:hideMark/>
          </w:tcPr>
          <w:p w14:paraId="52D6D029" w14:textId="77777777" w:rsidR="00933402" w:rsidRPr="00B17B5A" w:rsidRDefault="00933402" w:rsidP="00241A4A">
            <w:pPr>
              <w:spacing w:after="0" w:line="240" w:lineRule="auto"/>
              <w:jc w:val="center"/>
              <w:rPr>
                <w:ins w:id="2096" w:author="Jujia Li" w:date="2025-08-25T17:34:00Z" w16du:dateUtc="2025-08-25T22:34:00Z"/>
                <w:rFonts w:ascii="Times New Roman" w:eastAsia="Times New Roman" w:hAnsi="Times New Roman" w:cs="Times New Roman"/>
                <w:kern w:val="0"/>
                <w:sz w:val="20"/>
                <w:szCs w:val="20"/>
                <w14:ligatures w14:val="none"/>
              </w:rPr>
            </w:pPr>
            <w:ins w:id="2097" w:author="Jujia Li" w:date="2025-08-25T17:34:00Z" w16du:dateUtc="2025-08-25T22:34:00Z">
              <w:r w:rsidRPr="00B17B5A">
                <w:rPr>
                  <w:rFonts w:ascii="Times New Roman" w:eastAsia="Times New Roman" w:hAnsi="Times New Roman" w:cs="Times New Roman"/>
                  <w:color w:val="000000"/>
                  <w:kern w:val="0"/>
                  <w:sz w:val="20"/>
                  <w:szCs w:val="20"/>
                  <w14:ligatures w14:val="none"/>
                </w:rPr>
                <w:t>County</w:t>
              </w:r>
            </w:ins>
          </w:p>
        </w:tc>
        <w:tc>
          <w:tcPr>
            <w:tcW w:w="799" w:type="dxa"/>
            <w:tcBorders>
              <w:top w:val="single" w:sz="4" w:space="0" w:color="auto"/>
              <w:bottom w:val="single" w:sz="4" w:space="0" w:color="auto"/>
            </w:tcBorders>
            <w:noWrap/>
            <w:vAlign w:val="center"/>
            <w:hideMark/>
          </w:tcPr>
          <w:p w14:paraId="15FC946E" w14:textId="77777777" w:rsidR="00933402" w:rsidRPr="00B17B5A" w:rsidRDefault="00933402" w:rsidP="00241A4A">
            <w:pPr>
              <w:spacing w:after="0" w:line="240" w:lineRule="auto"/>
              <w:jc w:val="center"/>
              <w:rPr>
                <w:ins w:id="2098" w:author="Jujia Li" w:date="2025-08-25T17:34:00Z" w16du:dateUtc="2025-08-25T22:34: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15D70A25" w14:textId="77777777" w:rsidR="00933402" w:rsidRPr="00B17B5A" w:rsidRDefault="00933402" w:rsidP="00241A4A">
            <w:pPr>
              <w:spacing w:after="0" w:line="240" w:lineRule="auto"/>
              <w:jc w:val="center"/>
              <w:rPr>
                <w:ins w:id="2099" w:author="Jujia Li" w:date="2025-08-25T17:34:00Z" w16du:dateUtc="2025-08-25T22:34:00Z"/>
                <w:rFonts w:ascii="Times New Roman" w:eastAsia="Times New Roman" w:hAnsi="Times New Roman" w:cs="Times New Roman"/>
                <w:color w:val="000000"/>
                <w:kern w:val="0"/>
                <w:sz w:val="20"/>
                <w:szCs w:val="20"/>
                <w14:ligatures w14:val="none"/>
              </w:rPr>
            </w:pPr>
            <w:ins w:id="2100" w:author="Jujia Li" w:date="2025-08-25T17:34:00Z" w16du:dateUtc="2025-08-25T22:34:00Z">
              <w:r w:rsidRPr="00B17B5A">
                <w:rPr>
                  <w:rFonts w:ascii="Times New Roman" w:eastAsia="Times New Roman" w:hAnsi="Times New Roman" w:cs="Times New Roman"/>
                  <w:color w:val="000000"/>
                  <w:kern w:val="0"/>
                  <w:sz w:val="20"/>
                  <w:szCs w:val="20"/>
                  <w14:ligatures w14:val="none"/>
                </w:rPr>
                <w:t>2016</w:t>
              </w:r>
            </w:ins>
          </w:p>
        </w:tc>
        <w:tc>
          <w:tcPr>
            <w:tcW w:w="688" w:type="dxa"/>
            <w:tcBorders>
              <w:top w:val="single" w:sz="4" w:space="0" w:color="auto"/>
              <w:bottom w:val="single" w:sz="4" w:space="0" w:color="auto"/>
            </w:tcBorders>
            <w:noWrap/>
            <w:vAlign w:val="center"/>
            <w:hideMark/>
          </w:tcPr>
          <w:p w14:paraId="75ACDA2C" w14:textId="77777777" w:rsidR="00933402" w:rsidRPr="00B17B5A" w:rsidRDefault="00933402" w:rsidP="00241A4A">
            <w:pPr>
              <w:spacing w:after="0" w:line="240" w:lineRule="auto"/>
              <w:jc w:val="center"/>
              <w:rPr>
                <w:ins w:id="2101" w:author="Jujia Li" w:date="2025-08-25T17:34:00Z" w16du:dateUtc="2025-08-25T22:34: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033AB4B0" w14:textId="77777777" w:rsidR="00933402" w:rsidRPr="00B17B5A" w:rsidRDefault="00933402" w:rsidP="00241A4A">
            <w:pPr>
              <w:spacing w:after="0" w:line="240" w:lineRule="auto"/>
              <w:jc w:val="center"/>
              <w:rPr>
                <w:ins w:id="2102" w:author="Jujia Li" w:date="2025-08-25T17:34:00Z" w16du:dateUtc="2025-08-25T22:34: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7E326A39" w14:textId="77777777" w:rsidR="00933402" w:rsidRPr="00B17B5A" w:rsidRDefault="00933402" w:rsidP="00241A4A">
            <w:pPr>
              <w:spacing w:after="0" w:line="240" w:lineRule="auto"/>
              <w:jc w:val="center"/>
              <w:rPr>
                <w:ins w:id="2103" w:author="Jujia Li" w:date="2025-08-25T17:34:00Z" w16du:dateUtc="2025-08-25T22:34:00Z"/>
                <w:rFonts w:ascii="Times New Roman" w:eastAsia="Times New Roman" w:hAnsi="Times New Roman" w:cs="Times New Roman"/>
                <w:color w:val="000000"/>
                <w:kern w:val="0"/>
                <w:sz w:val="20"/>
                <w:szCs w:val="20"/>
                <w14:ligatures w14:val="none"/>
              </w:rPr>
            </w:pPr>
            <w:ins w:id="2104" w:author="Jujia Li" w:date="2025-08-25T17:34:00Z" w16du:dateUtc="2025-08-25T22:34:00Z">
              <w:r w:rsidRPr="00B17B5A">
                <w:rPr>
                  <w:rFonts w:ascii="Times New Roman" w:eastAsia="Times New Roman" w:hAnsi="Times New Roman" w:cs="Times New Roman"/>
                  <w:color w:val="000000"/>
                  <w:kern w:val="0"/>
                  <w:sz w:val="20"/>
                  <w:szCs w:val="20"/>
                  <w14:ligatures w14:val="none"/>
                </w:rPr>
                <w:t>2017</w:t>
              </w:r>
            </w:ins>
          </w:p>
        </w:tc>
        <w:tc>
          <w:tcPr>
            <w:tcW w:w="800" w:type="dxa"/>
            <w:tcBorders>
              <w:top w:val="single" w:sz="4" w:space="0" w:color="auto"/>
              <w:bottom w:val="single" w:sz="4" w:space="0" w:color="auto"/>
            </w:tcBorders>
            <w:noWrap/>
            <w:vAlign w:val="center"/>
            <w:hideMark/>
          </w:tcPr>
          <w:p w14:paraId="6F2205F1" w14:textId="77777777" w:rsidR="00933402" w:rsidRPr="00B17B5A" w:rsidRDefault="00933402" w:rsidP="00241A4A">
            <w:pPr>
              <w:spacing w:after="0" w:line="240" w:lineRule="auto"/>
              <w:jc w:val="center"/>
              <w:rPr>
                <w:ins w:id="2105" w:author="Jujia Li" w:date="2025-08-25T17:34:00Z" w16du:dateUtc="2025-08-25T22:34: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074ADB6D" w14:textId="77777777" w:rsidR="00933402" w:rsidRPr="00B17B5A" w:rsidRDefault="00933402" w:rsidP="00241A4A">
            <w:pPr>
              <w:spacing w:after="0" w:line="240" w:lineRule="auto"/>
              <w:jc w:val="center"/>
              <w:rPr>
                <w:ins w:id="2106" w:author="Jujia Li" w:date="2025-08-25T17:34:00Z" w16du:dateUtc="2025-08-25T22:34: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5DD0953A" w14:textId="77777777" w:rsidR="00933402" w:rsidRPr="00B17B5A" w:rsidRDefault="00933402" w:rsidP="00241A4A">
            <w:pPr>
              <w:spacing w:after="0" w:line="240" w:lineRule="auto"/>
              <w:jc w:val="center"/>
              <w:rPr>
                <w:ins w:id="2107" w:author="Jujia Li" w:date="2025-08-25T17:34:00Z" w16du:dateUtc="2025-08-25T22:34:00Z"/>
                <w:rFonts w:ascii="Times New Roman" w:eastAsia="Times New Roman" w:hAnsi="Times New Roman" w:cs="Times New Roman"/>
                <w:color w:val="000000"/>
                <w:kern w:val="0"/>
                <w:sz w:val="20"/>
                <w:szCs w:val="20"/>
                <w14:ligatures w14:val="none"/>
              </w:rPr>
            </w:pPr>
            <w:ins w:id="2108" w:author="Jujia Li" w:date="2025-08-25T17:34:00Z" w16du:dateUtc="2025-08-25T22:34:00Z">
              <w:r w:rsidRPr="00B17B5A">
                <w:rPr>
                  <w:rFonts w:ascii="Times New Roman" w:eastAsia="Times New Roman" w:hAnsi="Times New Roman" w:cs="Times New Roman"/>
                  <w:color w:val="000000"/>
                  <w:kern w:val="0"/>
                  <w:sz w:val="20"/>
                  <w:szCs w:val="20"/>
                  <w14:ligatures w14:val="none"/>
                </w:rPr>
                <w:t>2018</w:t>
              </w:r>
            </w:ins>
          </w:p>
        </w:tc>
        <w:tc>
          <w:tcPr>
            <w:tcW w:w="800" w:type="dxa"/>
            <w:tcBorders>
              <w:top w:val="single" w:sz="4" w:space="0" w:color="auto"/>
              <w:bottom w:val="single" w:sz="4" w:space="0" w:color="auto"/>
            </w:tcBorders>
            <w:noWrap/>
            <w:vAlign w:val="center"/>
            <w:hideMark/>
          </w:tcPr>
          <w:p w14:paraId="25F9A77E" w14:textId="77777777" w:rsidR="00933402" w:rsidRPr="00B17B5A" w:rsidRDefault="00933402" w:rsidP="00241A4A">
            <w:pPr>
              <w:spacing w:after="0" w:line="240" w:lineRule="auto"/>
              <w:jc w:val="center"/>
              <w:rPr>
                <w:ins w:id="2109" w:author="Jujia Li" w:date="2025-08-25T17:34:00Z" w16du:dateUtc="2025-08-25T22:34: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759B42F2" w14:textId="77777777" w:rsidR="00933402" w:rsidRPr="00B17B5A" w:rsidRDefault="00933402" w:rsidP="00241A4A">
            <w:pPr>
              <w:spacing w:after="0" w:line="240" w:lineRule="auto"/>
              <w:jc w:val="center"/>
              <w:rPr>
                <w:ins w:id="2110" w:author="Jujia Li" w:date="2025-08-25T17:34:00Z" w16du:dateUtc="2025-08-25T22:34: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60642444" w14:textId="77777777" w:rsidR="00933402" w:rsidRPr="00B17B5A" w:rsidRDefault="00933402" w:rsidP="00241A4A">
            <w:pPr>
              <w:spacing w:after="0" w:line="240" w:lineRule="auto"/>
              <w:jc w:val="center"/>
              <w:rPr>
                <w:ins w:id="2111" w:author="Jujia Li" w:date="2025-08-25T17:34:00Z" w16du:dateUtc="2025-08-25T22:34:00Z"/>
                <w:rFonts w:ascii="Times New Roman" w:eastAsia="Times New Roman" w:hAnsi="Times New Roman" w:cs="Times New Roman"/>
                <w:color w:val="000000"/>
                <w:kern w:val="0"/>
                <w:sz w:val="20"/>
                <w:szCs w:val="20"/>
                <w14:ligatures w14:val="none"/>
              </w:rPr>
            </w:pPr>
            <w:ins w:id="2112" w:author="Jujia Li" w:date="2025-08-25T17:34:00Z" w16du:dateUtc="2025-08-25T22:34:00Z">
              <w:r w:rsidRPr="00B17B5A">
                <w:rPr>
                  <w:rFonts w:ascii="Times New Roman" w:eastAsia="Times New Roman" w:hAnsi="Times New Roman" w:cs="Times New Roman"/>
                  <w:color w:val="000000"/>
                  <w:kern w:val="0"/>
                  <w:sz w:val="20"/>
                  <w:szCs w:val="20"/>
                  <w14:ligatures w14:val="none"/>
                </w:rPr>
                <w:t>2019</w:t>
              </w:r>
            </w:ins>
          </w:p>
        </w:tc>
        <w:tc>
          <w:tcPr>
            <w:tcW w:w="800" w:type="dxa"/>
            <w:tcBorders>
              <w:top w:val="single" w:sz="4" w:space="0" w:color="auto"/>
              <w:bottom w:val="single" w:sz="4" w:space="0" w:color="auto"/>
            </w:tcBorders>
            <w:noWrap/>
            <w:vAlign w:val="center"/>
            <w:hideMark/>
          </w:tcPr>
          <w:p w14:paraId="7CD02356" w14:textId="77777777" w:rsidR="00933402" w:rsidRPr="00B17B5A" w:rsidRDefault="00933402" w:rsidP="00241A4A">
            <w:pPr>
              <w:spacing w:after="0" w:line="240" w:lineRule="auto"/>
              <w:jc w:val="center"/>
              <w:rPr>
                <w:ins w:id="2113" w:author="Jujia Li" w:date="2025-08-25T17:34:00Z" w16du:dateUtc="2025-08-25T22:34:00Z"/>
                <w:rFonts w:ascii="Times New Roman" w:eastAsia="Times New Roman" w:hAnsi="Times New Roman" w:cs="Times New Roman"/>
                <w:color w:val="000000"/>
                <w:kern w:val="0"/>
                <w:sz w:val="20"/>
                <w:szCs w:val="20"/>
                <w14:ligatures w14:val="none"/>
              </w:rPr>
            </w:pPr>
          </w:p>
        </w:tc>
        <w:tc>
          <w:tcPr>
            <w:tcW w:w="891" w:type="dxa"/>
            <w:vMerge w:val="restart"/>
            <w:tcBorders>
              <w:top w:val="single" w:sz="4" w:space="0" w:color="auto"/>
              <w:bottom w:val="nil"/>
            </w:tcBorders>
            <w:noWrap/>
            <w:vAlign w:val="center"/>
            <w:hideMark/>
          </w:tcPr>
          <w:p w14:paraId="57E883E4" w14:textId="77777777" w:rsidR="00933402" w:rsidRDefault="00933402" w:rsidP="00241A4A">
            <w:pPr>
              <w:spacing w:after="0" w:line="240" w:lineRule="auto"/>
              <w:jc w:val="center"/>
              <w:rPr>
                <w:ins w:id="2114" w:author="Jujia Li" w:date="2025-08-25T17:34:00Z" w16du:dateUtc="2025-08-25T22:34:00Z"/>
                <w:rFonts w:ascii="Times New Roman" w:eastAsia="Times New Roman" w:hAnsi="Times New Roman" w:cs="Times New Roman"/>
                <w:color w:val="000000"/>
                <w:kern w:val="0"/>
                <w:sz w:val="20"/>
                <w:szCs w:val="20"/>
                <w14:ligatures w14:val="none"/>
              </w:rPr>
            </w:pPr>
            <w:ins w:id="2115" w:author="Jujia Li" w:date="2025-08-25T17:34:00Z" w16du:dateUtc="2025-08-25T22:34:00Z">
              <w:r w:rsidRPr="00B17B5A">
                <w:rPr>
                  <w:rFonts w:ascii="Times New Roman" w:eastAsia="Times New Roman" w:hAnsi="Times New Roman" w:cs="Times New Roman"/>
                  <w:color w:val="000000"/>
                  <w:kern w:val="0"/>
                  <w:sz w:val="20"/>
                  <w:szCs w:val="20"/>
                  <w14:ligatures w14:val="none"/>
                </w:rPr>
                <w:t>Total</w:t>
              </w:r>
            </w:ins>
          </w:p>
          <w:p w14:paraId="0E18A02B" w14:textId="77777777" w:rsidR="00933402" w:rsidRPr="00B17B5A" w:rsidRDefault="00933402" w:rsidP="00241A4A">
            <w:pPr>
              <w:spacing w:after="0" w:line="240" w:lineRule="auto"/>
              <w:jc w:val="center"/>
              <w:rPr>
                <w:ins w:id="2116" w:author="Jujia Li" w:date="2025-08-25T17:34:00Z" w16du:dateUtc="2025-08-25T22:34:00Z"/>
                <w:rFonts w:ascii="Times New Roman" w:eastAsia="Times New Roman" w:hAnsi="Times New Roman" w:cs="Times New Roman"/>
                <w:kern w:val="0"/>
                <w:sz w:val="20"/>
                <w:szCs w:val="20"/>
                <w14:ligatures w14:val="none"/>
              </w:rPr>
            </w:pPr>
            <w:ins w:id="2117"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977" w:type="dxa"/>
            <w:vMerge w:val="restart"/>
            <w:tcBorders>
              <w:top w:val="single" w:sz="4" w:space="0" w:color="auto"/>
              <w:bottom w:val="nil"/>
            </w:tcBorders>
            <w:noWrap/>
            <w:vAlign w:val="center"/>
            <w:hideMark/>
          </w:tcPr>
          <w:p w14:paraId="61C53908" w14:textId="77777777" w:rsidR="00933402" w:rsidRPr="00B17B5A" w:rsidRDefault="00933402" w:rsidP="00241A4A">
            <w:pPr>
              <w:spacing w:after="0" w:line="240" w:lineRule="auto"/>
              <w:jc w:val="center"/>
              <w:rPr>
                <w:ins w:id="2118" w:author="Jujia Li" w:date="2025-08-25T17:34:00Z" w16du:dateUtc="2025-08-25T22:34:00Z"/>
                <w:rFonts w:ascii="Times New Roman" w:eastAsia="Times New Roman" w:hAnsi="Times New Roman" w:cs="Times New Roman"/>
                <w:kern w:val="0"/>
                <w:sz w:val="20"/>
                <w:szCs w:val="20"/>
                <w14:ligatures w14:val="none"/>
              </w:rPr>
            </w:pPr>
            <w:ins w:id="2119" w:author="Jujia Li" w:date="2025-08-25T17:34:00Z" w16du:dateUtc="2025-08-25T22:34:00Z">
              <w:r w:rsidRPr="00B17B5A">
                <w:rPr>
                  <w:rFonts w:ascii="Times New Roman" w:eastAsia="Times New Roman" w:hAnsi="Times New Roman" w:cs="Times New Roman"/>
                  <w:color w:val="000000"/>
                  <w:kern w:val="0"/>
                  <w:sz w:val="20"/>
                  <w:szCs w:val="20"/>
                  <w14:ligatures w14:val="none"/>
                </w:rPr>
                <w:t>Avg Rate</w:t>
              </w:r>
            </w:ins>
          </w:p>
        </w:tc>
      </w:tr>
      <w:tr w:rsidR="00933402" w:rsidRPr="00D80767" w14:paraId="25DDDA08" w14:textId="77777777" w:rsidTr="00241A4A">
        <w:trPr>
          <w:trHeight w:val="300"/>
          <w:ins w:id="2120" w:author="Jujia Li" w:date="2025-08-25T17:34:00Z"/>
        </w:trPr>
        <w:tc>
          <w:tcPr>
            <w:tcW w:w="1608" w:type="dxa"/>
            <w:vMerge/>
            <w:tcBorders>
              <w:top w:val="nil"/>
              <w:bottom w:val="single" w:sz="4" w:space="0" w:color="auto"/>
            </w:tcBorders>
            <w:noWrap/>
            <w:vAlign w:val="bottom"/>
            <w:hideMark/>
          </w:tcPr>
          <w:p w14:paraId="6E19AA1A" w14:textId="77777777" w:rsidR="00933402" w:rsidRPr="00B17B5A" w:rsidRDefault="00933402" w:rsidP="00241A4A">
            <w:pPr>
              <w:spacing w:after="0" w:line="240" w:lineRule="auto"/>
              <w:rPr>
                <w:ins w:id="2121" w:author="Jujia Li" w:date="2025-08-25T17:34:00Z" w16du:dateUtc="2025-08-25T22:34: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699FAC71" w14:textId="77777777" w:rsidR="00933402" w:rsidRPr="00B17B5A" w:rsidRDefault="00933402" w:rsidP="00241A4A">
            <w:pPr>
              <w:spacing w:after="0" w:line="240" w:lineRule="auto"/>
              <w:jc w:val="center"/>
              <w:rPr>
                <w:ins w:id="2122" w:author="Jujia Li" w:date="2025-08-25T17:34:00Z" w16du:dateUtc="2025-08-25T22:34:00Z"/>
                <w:rFonts w:ascii="Times New Roman" w:eastAsia="Times New Roman" w:hAnsi="Times New Roman" w:cs="Times New Roman"/>
                <w:color w:val="000000"/>
                <w:kern w:val="0"/>
                <w:sz w:val="20"/>
                <w:szCs w:val="20"/>
                <w14:ligatures w14:val="none"/>
              </w:rPr>
            </w:pPr>
            <w:ins w:id="2123"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2DA754C7" w14:textId="77777777" w:rsidR="00933402" w:rsidRPr="00B17B5A" w:rsidRDefault="00933402" w:rsidP="00241A4A">
            <w:pPr>
              <w:spacing w:after="0" w:line="240" w:lineRule="auto"/>
              <w:jc w:val="center"/>
              <w:rPr>
                <w:ins w:id="2124" w:author="Jujia Li" w:date="2025-08-25T17:34:00Z" w16du:dateUtc="2025-08-25T22:34:00Z"/>
                <w:rFonts w:ascii="Times New Roman" w:eastAsia="Times New Roman" w:hAnsi="Times New Roman" w:cs="Times New Roman"/>
                <w:color w:val="000000"/>
                <w:kern w:val="0"/>
                <w:sz w:val="20"/>
                <w:szCs w:val="20"/>
                <w14:ligatures w14:val="none"/>
              </w:rPr>
            </w:pPr>
            <w:ins w:id="2125"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688" w:type="dxa"/>
            <w:tcBorders>
              <w:top w:val="single" w:sz="4" w:space="0" w:color="auto"/>
              <w:bottom w:val="single" w:sz="4" w:space="0" w:color="auto"/>
            </w:tcBorders>
            <w:noWrap/>
            <w:vAlign w:val="center"/>
            <w:hideMark/>
          </w:tcPr>
          <w:p w14:paraId="076C1516" w14:textId="77777777" w:rsidR="00933402" w:rsidRPr="00B17B5A" w:rsidRDefault="00933402" w:rsidP="00241A4A">
            <w:pPr>
              <w:spacing w:after="0" w:line="240" w:lineRule="auto"/>
              <w:jc w:val="center"/>
              <w:rPr>
                <w:ins w:id="2126" w:author="Jujia Li" w:date="2025-08-25T17:34:00Z" w16du:dateUtc="2025-08-25T22:34:00Z"/>
                <w:rFonts w:ascii="Times New Roman" w:eastAsia="Times New Roman" w:hAnsi="Times New Roman" w:cs="Times New Roman"/>
                <w:color w:val="000000"/>
                <w:kern w:val="0"/>
                <w:sz w:val="20"/>
                <w:szCs w:val="20"/>
                <w14:ligatures w14:val="none"/>
              </w:rPr>
            </w:pPr>
            <w:ins w:id="2127"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799" w:type="dxa"/>
            <w:tcBorders>
              <w:top w:val="single" w:sz="4" w:space="0" w:color="auto"/>
              <w:bottom w:val="single" w:sz="4" w:space="0" w:color="auto"/>
            </w:tcBorders>
            <w:noWrap/>
            <w:vAlign w:val="center"/>
            <w:hideMark/>
          </w:tcPr>
          <w:p w14:paraId="5871A8B5" w14:textId="77777777" w:rsidR="00933402" w:rsidRPr="00B17B5A" w:rsidRDefault="00933402" w:rsidP="00241A4A">
            <w:pPr>
              <w:spacing w:after="0" w:line="240" w:lineRule="auto"/>
              <w:jc w:val="center"/>
              <w:rPr>
                <w:ins w:id="2128" w:author="Jujia Li" w:date="2025-08-25T17:34:00Z" w16du:dateUtc="2025-08-25T22:34:00Z"/>
                <w:rFonts w:ascii="Times New Roman" w:eastAsia="Times New Roman" w:hAnsi="Times New Roman" w:cs="Times New Roman"/>
                <w:color w:val="000000"/>
                <w:kern w:val="0"/>
                <w:sz w:val="20"/>
                <w:szCs w:val="20"/>
                <w14:ligatures w14:val="none"/>
              </w:rPr>
            </w:pPr>
            <w:ins w:id="2129"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1B621F0B" w14:textId="77777777" w:rsidR="00933402" w:rsidRPr="00B17B5A" w:rsidRDefault="00933402" w:rsidP="00241A4A">
            <w:pPr>
              <w:spacing w:after="0" w:line="240" w:lineRule="auto"/>
              <w:jc w:val="center"/>
              <w:rPr>
                <w:ins w:id="2130" w:author="Jujia Li" w:date="2025-08-25T17:34:00Z" w16du:dateUtc="2025-08-25T22:34:00Z"/>
                <w:rFonts w:ascii="Times New Roman" w:eastAsia="Times New Roman" w:hAnsi="Times New Roman" w:cs="Times New Roman"/>
                <w:color w:val="000000"/>
                <w:kern w:val="0"/>
                <w:sz w:val="20"/>
                <w:szCs w:val="20"/>
                <w14:ligatures w14:val="none"/>
              </w:rPr>
            </w:pPr>
            <w:ins w:id="2131"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1E4DA311" w14:textId="77777777" w:rsidR="00933402" w:rsidRPr="00B17B5A" w:rsidRDefault="00933402" w:rsidP="00241A4A">
            <w:pPr>
              <w:spacing w:after="0" w:line="240" w:lineRule="auto"/>
              <w:jc w:val="center"/>
              <w:rPr>
                <w:ins w:id="2132" w:author="Jujia Li" w:date="2025-08-25T17:34:00Z" w16du:dateUtc="2025-08-25T22:34:00Z"/>
                <w:rFonts w:ascii="Times New Roman" w:eastAsia="Times New Roman" w:hAnsi="Times New Roman" w:cs="Times New Roman"/>
                <w:color w:val="000000"/>
                <w:kern w:val="0"/>
                <w:sz w:val="20"/>
                <w:szCs w:val="20"/>
                <w14:ligatures w14:val="none"/>
              </w:rPr>
            </w:pPr>
            <w:ins w:id="2133"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23759440" w14:textId="77777777" w:rsidR="00933402" w:rsidRPr="00B17B5A" w:rsidRDefault="00933402" w:rsidP="00241A4A">
            <w:pPr>
              <w:spacing w:after="0" w:line="240" w:lineRule="auto"/>
              <w:jc w:val="center"/>
              <w:rPr>
                <w:ins w:id="2134" w:author="Jujia Li" w:date="2025-08-25T17:34:00Z" w16du:dateUtc="2025-08-25T22:34:00Z"/>
                <w:rFonts w:ascii="Times New Roman" w:eastAsia="Times New Roman" w:hAnsi="Times New Roman" w:cs="Times New Roman"/>
                <w:color w:val="000000"/>
                <w:kern w:val="0"/>
                <w:sz w:val="20"/>
                <w:szCs w:val="20"/>
                <w14:ligatures w14:val="none"/>
              </w:rPr>
            </w:pPr>
            <w:ins w:id="2135"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70C52341" w14:textId="77777777" w:rsidR="00933402" w:rsidRPr="00B17B5A" w:rsidRDefault="00933402" w:rsidP="00241A4A">
            <w:pPr>
              <w:spacing w:after="0" w:line="240" w:lineRule="auto"/>
              <w:jc w:val="center"/>
              <w:rPr>
                <w:ins w:id="2136" w:author="Jujia Li" w:date="2025-08-25T17:34:00Z" w16du:dateUtc="2025-08-25T22:34:00Z"/>
                <w:rFonts w:ascii="Times New Roman" w:eastAsia="Times New Roman" w:hAnsi="Times New Roman" w:cs="Times New Roman"/>
                <w:color w:val="000000"/>
                <w:kern w:val="0"/>
                <w:sz w:val="20"/>
                <w:szCs w:val="20"/>
                <w14:ligatures w14:val="none"/>
              </w:rPr>
            </w:pPr>
            <w:ins w:id="2137"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55E663CE" w14:textId="77777777" w:rsidR="00933402" w:rsidRPr="00B17B5A" w:rsidRDefault="00933402" w:rsidP="00241A4A">
            <w:pPr>
              <w:spacing w:after="0" w:line="240" w:lineRule="auto"/>
              <w:jc w:val="center"/>
              <w:rPr>
                <w:ins w:id="2138" w:author="Jujia Li" w:date="2025-08-25T17:34:00Z" w16du:dateUtc="2025-08-25T22:34:00Z"/>
                <w:rFonts w:ascii="Times New Roman" w:eastAsia="Times New Roman" w:hAnsi="Times New Roman" w:cs="Times New Roman"/>
                <w:color w:val="000000"/>
                <w:kern w:val="0"/>
                <w:sz w:val="20"/>
                <w:szCs w:val="20"/>
                <w14:ligatures w14:val="none"/>
              </w:rPr>
            </w:pPr>
            <w:ins w:id="2139"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028FC4F5" w14:textId="77777777" w:rsidR="00933402" w:rsidRPr="00B17B5A" w:rsidRDefault="00933402" w:rsidP="00241A4A">
            <w:pPr>
              <w:spacing w:after="0" w:line="240" w:lineRule="auto"/>
              <w:jc w:val="center"/>
              <w:rPr>
                <w:ins w:id="2140" w:author="Jujia Li" w:date="2025-08-25T17:34:00Z" w16du:dateUtc="2025-08-25T22:34:00Z"/>
                <w:rFonts w:ascii="Times New Roman" w:eastAsia="Times New Roman" w:hAnsi="Times New Roman" w:cs="Times New Roman"/>
                <w:color w:val="000000"/>
                <w:kern w:val="0"/>
                <w:sz w:val="20"/>
                <w:szCs w:val="20"/>
                <w14:ligatures w14:val="none"/>
              </w:rPr>
            </w:pPr>
            <w:ins w:id="2141"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6083ACCA" w14:textId="77777777" w:rsidR="00933402" w:rsidRPr="00B17B5A" w:rsidRDefault="00933402" w:rsidP="00241A4A">
            <w:pPr>
              <w:spacing w:after="0" w:line="240" w:lineRule="auto"/>
              <w:jc w:val="center"/>
              <w:rPr>
                <w:ins w:id="2142" w:author="Jujia Li" w:date="2025-08-25T17:34:00Z" w16du:dateUtc="2025-08-25T22:34:00Z"/>
                <w:rFonts w:ascii="Times New Roman" w:eastAsia="Times New Roman" w:hAnsi="Times New Roman" w:cs="Times New Roman"/>
                <w:color w:val="000000"/>
                <w:kern w:val="0"/>
                <w:sz w:val="20"/>
                <w:szCs w:val="20"/>
                <w14:ligatures w14:val="none"/>
              </w:rPr>
            </w:pPr>
            <w:ins w:id="2143"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3688ADA8" w14:textId="77777777" w:rsidR="00933402" w:rsidRPr="00B17B5A" w:rsidRDefault="00933402" w:rsidP="00241A4A">
            <w:pPr>
              <w:spacing w:after="0" w:line="240" w:lineRule="auto"/>
              <w:jc w:val="center"/>
              <w:rPr>
                <w:ins w:id="2144" w:author="Jujia Li" w:date="2025-08-25T17:34:00Z" w16du:dateUtc="2025-08-25T22:34:00Z"/>
                <w:rFonts w:ascii="Times New Roman" w:eastAsia="Times New Roman" w:hAnsi="Times New Roman" w:cs="Times New Roman"/>
                <w:color w:val="000000"/>
                <w:kern w:val="0"/>
                <w:sz w:val="20"/>
                <w:szCs w:val="20"/>
                <w14:ligatures w14:val="none"/>
              </w:rPr>
            </w:pPr>
            <w:ins w:id="2145"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91" w:type="dxa"/>
            <w:vMerge/>
            <w:tcBorders>
              <w:top w:val="nil"/>
              <w:bottom w:val="single" w:sz="4" w:space="0" w:color="auto"/>
            </w:tcBorders>
            <w:noWrap/>
            <w:vAlign w:val="center"/>
            <w:hideMark/>
          </w:tcPr>
          <w:p w14:paraId="347AE292" w14:textId="77777777" w:rsidR="00933402" w:rsidRPr="00B17B5A" w:rsidRDefault="00933402" w:rsidP="00241A4A">
            <w:pPr>
              <w:spacing w:after="0" w:line="240" w:lineRule="auto"/>
              <w:jc w:val="center"/>
              <w:rPr>
                <w:ins w:id="2146" w:author="Jujia Li" w:date="2025-08-25T17:34:00Z" w16du:dateUtc="2025-08-25T22:34:00Z"/>
                <w:rFonts w:ascii="Times New Roman" w:eastAsia="Times New Roman" w:hAnsi="Times New Roman" w:cs="Times New Roman"/>
                <w:color w:val="000000"/>
                <w:kern w:val="0"/>
                <w:sz w:val="18"/>
                <w:szCs w:val="18"/>
                <w14:ligatures w14:val="none"/>
              </w:rPr>
            </w:pPr>
          </w:p>
        </w:tc>
        <w:tc>
          <w:tcPr>
            <w:tcW w:w="977" w:type="dxa"/>
            <w:vMerge/>
            <w:tcBorders>
              <w:top w:val="nil"/>
              <w:bottom w:val="single" w:sz="4" w:space="0" w:color="auto"/>
            </w:tcBorders>
            <w:noWrap/>
            <w:vAlign w:val="bottom"/>
            <w:hideMark/>
          </w:tcPr>
          <w:p w14:paraId="6952BB07" w14:textId="77777777" w:rsidR="00933402" w:rsidRPr="00B17B5A" w:rsidRDefault="00933402" w:rsidP="00241A4A">
            <w:pPr>
              <w:spacing w:after="0" w:line="240" w:lineRule="auto"/>
              <w:rPr>
                <w:ins w:id="2147" w:author="Jujia Li" w:date="2025-08-25T17:34:00Z" w16du:dateUtc="2025-08-25T22:34:00Z"/>
                <w:rFonts w:ascii="Times New Roman" w:eastAsia="Times New Roman" w:hAnsi="Times New Roman" w:cs="Times New Roman"/>
                <w:color w:val="000000"/>
                <w:kern w:val="0"/>
                <w:sz w:val="18"/>
                <w:szCs w:val="18"/>
                <w14:ligatures w14:val="none"/>
              </w:rPr>
            </w:pPr>
          </w:p>
        </w:tc>
      </w:tr>
      <w:tr w:rsidR="000E0619" w:rsidRPr="00D80767" w14:paraId="51B924E6" w14:textId="77777777" w:rsidTr="004A04BA">
        <w:trPr>
          <w:trHeight w:val="300"/>
          <w:ins w:id="2148" w:author="Jujia Li" w:date="2025-08-25T17:34:00Z"/>
        </w:trPr>
        <w:tc>
          <w:tcPr>
            <w:tcW w:w="1608" w:type="dxa"/>
            <w:tcBorders>
              <w:top w:val="single" w:sz="4" w:space="0" w:color="auto"/>
            </w:tcBorders>
            <w:noWrap/>
            <w:vAlign w:val="bottom"/>
            <w:hideMark/>
          </w:tcPr>
          <w:p w14:paraId="4B021A41" w14:textId="77777777" w:rsidR="00FC6A3E" w:rsidRPr="00B17B5A" w:rsidRDefault="00FC6A3E" w:rsidP="00FC6A3E">
            <w:pPr>
              <w:spacing w:after="0" w:line="240" w:lineRule="auto"/>
              <w:rPr>
                <w:ins w:id="2149" w:author="Jujia Li" w:date="2025-08-25T17:34:00Z" w16du:dateUtc="2025-08-25T22:34:00Z"/>
                <w:rFonts w:ascii="Times New Roman" w:eastAsia="Times New Roman" w:hAnsi="Times New Roman" w:cs="Times New Roman"/>
                <w:color w:val="000000"/>
                <w:kern w:val="0"/>
                <w:sz w:val="20"/>
                <w:szCs w:val="20"/>
                <w14:ligatures w14:val="none"/>
              </w:rPr>
            </w:pPr>
            <w:ins w:id="2150" w:author="Jujia Li" w:date="2025-08-25T17:34:00Z" w16du:dateUtc="2025-08-25T22:34:00Z">
              <w:r w:rsidRPr="00B17B5A">
                <w:rPr>
                  <w:rFonts w:ascii="Times New Roman" w:eastAsia="Times New Roman" w:hAnsi="Times New Roman" w:cs="Times New Roman"/>
                  <w:color w:val="000000"/>
                  <w:kern w:val="0"/>
                  <w:sz w:val="20"/>
                  <w:szCs w:val="20"/>
                  <w14:ligatures w14:val="none"/>
                </w:rPr>
                <w:t>BLOUNT</w:t>
              </w:r>
            </w:ins>
          </w:p>
        </w:tc>
        <w:tc>
          <w:tcPr>
            <w:tcW w:w="799" w:type="dxa"/>
            <w:tcBorders>
              <w:top w:val="single" w:sz="4" w:space="0" w:color="auto"/>
            </w:tcBorders>
            <w:noWrap/>
            <w:hideMark/>
          </w:tcPr>
          <w:p w14:paraId="2AB6160B" w14:textId="163361F5" w:rsidR="00FC6A3E" w:rsidRPr="004E2E1C" w:rsidRDefault="00FC6A3E" w:rsidP="00FC6A3E">
            <w:pPr>
              <w:spacing w:after="0" w:line="240" w:lineRule="auto"/>
              <w:jc w:val="right"/>
              <w:rPr>
                <w:ins w:id="2151" w:author="Jujia Li" w:date="2025-08-25T17:34:00Z" w16du:dateUtc="2025-08-25T22:34:00Z"/>
                <w:rFonts w:ascii="Times New Roman" w:eastAsia="Times New Roman" w:hAnsi="Times New Roman" w:cs="Times New Roman"/>
                <w:color w:val="000000"/>
                <w:kern w:val="0"/>
                <w:sz w:val="18"/>
                <w:szCs w:val="18"/>
                <w14:ligatures w14:val="none"/>
              </w:rPr>
            </w:pPr>
            <w:ins w:id="2152" w:author="Jujia Li" w:date="2025-08-25T17:37:00Z" w16du:dateUtc="2025-08-25T22:37:00Z">
              <w:r w:rsidRPr="004E2E1C">
                <w:rPr>
                  <w:rFonts w:ascii="Times New Roman" w:hAnsi="Times New Roman" w:cs="Times New Roman"/>
                  <w:sz w:val="18"/>
                  <w:szCs w:val="18"/>
                  <w:rPrChange w:id="2153" w:author="Jujia Li" w:date="2025-08-26T10:31:00Z" w16du:dateUtc="2025-08-26T15:31:00Z">
                    <w:rPr/>
                  </w:rPrChange>
                </w:rPr>
                <w:t>57494</w:t>
              </w:r>
            </w:ins>
          </w:p>
        </w:tc>
        <w:tc>
          <w:tcPr>
            <w:tcW w:w="799" w:type="dxa"/>
            <w:tcBorders>
              <w:top w:val="single" w:sz="4" w:space="0" w:color="auto"/>
            </w:tcBorders>
            <w:noWrap/>
            <w:hideMark/>
          </w:tcPr>
          <w:p w14:paraId="26786316" w14:textId="0E35E630" w:rsidR="00FC6A3E" w:rsidRPr="004E2E1C" w:rsidRDefault="00FC6A3E" w:rsidP="00FC6A3E">
            <w:pPr>
              <w:spacing w:after="0" w:line="240" w:lineRule="auto"/>
              <w:jc w:val="right"/>
              <w:rPr>
                <w:ins w:id="2154" w:author="Jujia Li" w:date="2025-08-25T17:34:00Z" w16du:dateUtc="2025-08-25T22:34:00Z"/>
                <w:rFonts w:ascii="Times New Roman" w:eastAsia="Times New Roman" w:hAnsi="Times New Roman" w:cs="Times New Roman"/>
                <w:color w:val="000000"/>
                <w:kern w:val="0"/>
                <w:sz w:val="18"/>
                <w:szCs w:val="18"/>
                <w14:ligatures w14:val="none"/>
              </w:rPr>
            </w:pPr>
            <w:ins w:id="2155" w:author="Jujia Li" w:date="2025-08-25T17:37:00Z" w16du:dateUtc="2025-08-25T22:37:00Z">
              <w:r w:rsidRPr="004E2E1C">
                <w:rPr>
                  <w:rFonts w:ascii="Times New Roman" w:hAnsi="Times New Roman" w:cs="Times New Roman"/>
                  <w:sz w:val="18"/>
                  <w:szCs w:val="18"/>
                  <w:rPrChange w:id="2156" w:author="Jujia Li" w:date="2025-08-26T10:31:00Z" w16du:dateUtc="2025-08-26T15:31:00Z">
                    <w:rPr/>
                  </w:rPrChange>
                </w:rPr>
                <w:t>6418</w:t>
              </w:r>
            </w:ins>
          </w:p>
        </w:tc>
        <w:tc>
          <w:tcPr>
            <w:tcW w:w="688" w:type="dxa"/>
            <w:tcBorders>
              <w:top w:val="single" w:sz="4" w:space="0" w:color="auto"/>
            </w:tcBorders>
            <w:noWrap/>
            <w:hideMark/>
          </w:tcPr>
          <w:p w14:paraId="737E1A95" w14:textId="709B211C" w:rsidR="00FC6A3E" w:rsidRPr="004E2E1C" w:rsidRDefault="00FC6A3E" w:rsidP="00FC6A3E">
            <w:pPr>
              <w:spacing w:after="0" w:line="240" w:lineRule="auto"/>
              <w:jc w:val="right"/>
              <w:rPr>
                <w:ins w:id="2157" w:author="Jujia Li" w:date="2025-08-25T17:34:00Z" w16du:dateUtc="2025-08-25T22:34:00Z"/>
                <w:rFonts w:ascii="Times New Roman" w:eastAsia="Times New Roman" w:hAnsi="Times New Roman" w:cs="Times New Roman"/>
                <w:color w:val="000000"/>
                <w:kern w:val="0"/>
                <w:sz w:val="18"/>
                <w:szCs w:val="18"/>
                <w14:ligatures w14:val="none"/>
              </w:rPr>
            </w:pPr>
            <w:ins w:id="2158" w:author="Jujia Li" w:date="2025-08-25T17:37:00Z" w16du:dateUtc="2025-08-25T22:37:00Z">
              <w:r w:rsidRPr="004E2E1C">
                <w:rPr>
                  <w:rFonts w:ascii="Times New Roman" w:hAnsi="Times New Roman" w:cs="Times New Roman"/>
                  <w:sz w:val="18"/>
                  <w:szCs w:val="18"/>
                  <w:rPrChange w:id="2159" w:author="Jujia Li" w:date="2025-08-26T10:31:00Z" w16du:dateUtc="2025-08-26T15:31:00Z">
                    <w:rPr/>
                  </w:rPrChange>
                </w:rPr>
                <w:t>0.11</w:t>
              </w:r>
            </w:ins>
          </w:p>
        </w:tc>
        <w:tc>
          <w:tcPr>
            <w:tcW w:w="799" w:type="dxa"/>
            <w:tcBorders>
              <w:top w:val="single" w:sz="4" w:space="0" w:color="auto"/>
            </w:tcBorders>
            <w:noWrap/>
            <w:hideMark/>
          </w:tcPr>
          <w:p w14:paraId="47CEACEE" w14:textId="0DB6CA36" w:rsidR="00FC6A3E" w:rsidRPr="004E2E1C" w:rsidRDefault="00FC6A3E" w:rsidP="00FC6A3E">
            <w:pPr>
              <w:spacing w:after="0" w:line="240" w:lineRule="auto"/>
              <w:jc w:val="right"/>
              <w:rPr>
                <w:ins w:id="2160" w:author="Jujia Li" w:date="2025-08-25T17:34:00Z" w16du:dateUtc="2025-08-25T22:34:00Z"/>
                <w:rFonts w:ascii="Times New Roman" w:eastAsia="Times New Roman" w:hAnsi="Times New Roman" w:cs="Times New Roman"/>
                <w:color w:val="000000"/>
                <w:kern w:val="0"/>
                <w:sz w:val="18"/>
                <w:szCs w:val="18"/>
                <w14:ligatures w14:val="none"/>
              </w:rPr>
            </w:pPr>
            <w:ins w:id="2161" w:author="Jujia Li" w:date="2025-08-25T17:37:00Z" w16du:dateUtc="2025-08-25T22:37:00Z">
              <w:r w:rsidRPr="004E2E1C">
                <w:rPr>
                  <w:rFonts w:ascii="Times New Roman" w:hAnsi="Times New Roman" w:cs="Times New Roman"/>
                  <w:sz w:val="18"/>
                  <w:szCs w:val="18"/>
                  <w:rPrChange w:id="2162" w:author="Jujia Li" w:date="2025-08-26T10:31:00Z" w16du:dateUtc="2025-08-26T15:31:00Z">
                    <w:rPr/>
                  </w:rPrChange>
                </w:rPr>
                <w:t>57787</w:t>
              </w:r>
            </w:ins>
          </w:p>
        </w:tc>
        <w:tc>
          <w:tcPr>
            <w:tcW w:w="799" w:type="dxa"/>
            <w:tcBorders>
              <w:top w:val="single" w:sz="4" w:space="0" w:color="auto"/>
            </w:tcBorders>
            <w:noWrap/>
            <w:hideMark/>
          </w:tcPr>
          <w:p w14:paraId="5ECD0864" w14:textId="773B4E4F" w:rsidR="00FC6A3E" w:rsidRPr="004E2E1C" w:rsidRDefault="00FC6A3E" w:rsidP="00FC6A3E">
            <w:pPr>
              <w:spacing w:after="0" w:line="240" w:lineRule="auto"/>
              <w:jc w:val="right"/>
              <w:rPr>
                <w:ins w:id="2163" w:author="Jujia Li" w:date="2025-08-25T17:34:00Z" w16du:dateUtc="2025-08-25T22:34:00Z"/>
                <w:rFonts w:ascii="Times New Roman" w:eastAsia="Times New Roman" w:hAnsi="Times New Roman" w:cs="Times New Roman"/>
                <w:color w:val="000000"/>
                <w:kern w:val="0"/>
                <w:sz w:val="18"/>
                <w:szCs w:val="18"/>
                <w14:ligatures w14:val="none"/>
              </w:rPr>
            </w:pPr>
            <w:ins w:id="2164" w:author="Jujia Li" w:date="2025-08-25T17:37:00Z" w16du:dateUtc="2025-08-25T22:37:00Z">
              <w:r w:rsidRPr="004E2E1C">
                <w:rPr>
                  <w:rFonts w:ascii="Times New Roman" w:hAnsi="Times New Roman" w:cs="Times New Roman"/>
                  <w:sz w:val="18"/>
                  <w:szCs w:val="18"/>
                  <w:rPrChange w:id="2165" w:author="Jujia Li" w:date="2025-08-26T10:31:00Z" w16du:dateUtc="2025-08-26T15:31:00Z">
                    <w:rPr/>
                  </w:rPrChange>
                </w:rPr>
                <w:t>5422</w:t>
              </w:r>
            </w:ins>
          </w:p>
        </w:tc>
        <w:tc>
          <w:tcPr>
            <w:tcW w:w="800" w:type="dxa"/>
            <w:tcBorders>
              <w:top w:val="single" w:sz="4" w:space="0" w:color="auto"/>
            </w:tcBorders>
            <w:noWrap/>
            <w:hideMark/>
          </w:tcPr>
          <w:p w14:paraId="7AC7CDAD" w14:textId="381FEE1F" w:rsidR="00FC6A3E" w:rsidRPr="004E2E1C" w:rsidRDefault="00FC6A3E" w:rsidP="00FC6A3E">
            <w:pPr>
              <w:spacing w:after="0" w:line="240" w:lineRule="auto"/>
              <w:jc w:val="right"/>
              <w:rPr>
                <w:ins w:id="2166" w:author="Jujia Li" w:date="2025-08-25T17:34:00Z" w16du:dateUtc="2025-08-25T22:34:00Z"/>
                <w:rFonts w:ascii="Times New Roman" w:eastAsia="Times New Roman" w:hAnsi="Times New Roman" w:cs="Times New Roman"/>
                <w:color w:val="000000"/>
                <w:kern w:val="0"/>
                <w:sz w:val="18"/>
                <w:szCs w:val="18"/>
                <w14:ligatures w14:val="none"/>
              </w:rPr>
            </w:pPr>
            <w:ins w:id="2167" w:author="Jujia Li" w:date="2025-08-25T17:37:00Z" w16du:dateUtc="2025-08-25T22:37:00Z">
              <w:r w:rsidRPr="004E2E1C">
                <w:rPr>
                  <w:rFonts w:ascii="Times New Roman" w:hAnsi="Times New Roman" w:cs="Times New Roman"/>
                  <w:sz w:val="18"/>
                  <w:szCs w:val="18"/>
                  <w:rPrChange w:id="2168" w:author="Jujia Li" w:date="2025-08-26T10:31:00Z" w16du:dateUtc="2025-08-26T15:31:00Z">
                    <w:rPr/>
                  </w:rPrChange>
                </w:rPr>
                <w:t>0.09</w:t>
              </w:r>
            </w:ins>
          </w:p>
        </w:tc>
        <w:tc>
          <w:tcPr>
            <w:tcW w:w="800" w:type="dxa"/>
            <w:tcBorders>
              <w:top w:val="single" w:sz="4" w:space="0" w:color="auto"/>
            </w:tcBorders>
            <w:noWrap/>
            <w:hideMark/>
          </w:tcPr>
          <w:p w14:paraId="5E2A4E85" w14:textId="3D27EDF9" w:rsidR="00FC6A3E" w:rsidRPr="004E2E1C" w:rsidRDefault="00FC6A3E" w:rsidP="00FC6A3E">
            <w:pPr>
              <w:spacing w:after="0" w:line="240" w:lineRule="auto"/>
              <w:jc w:val="right"/>
              <w:rPr>
                <w:ins w:id="2169" w:author="Jujia Li" w:date="2025-08-25T17:34:00Z" w16du:dateUtc="2025-08-25T22:34:00Z"/>
                <w:rFonts w:ascii="Times New Roman" w:eastAsia="Times New Roman" w:hAnsi="Times New Roman" w:cs="Times New Roman"/>
                <w:color w:val="000000"/>
                <w:kern w:val="0"/>
                <w:sz w:val="18"/>
                <w:szCs w:val="18"/>
                <w14:ligatures w14:val="none"/>
              </w:rPr>
            </w:pPr>
            <w:ins w:id="2170" w:author="Jujia Li" w:date="2025-08-25T17:37:00Z" w16du:dateUtc="2025-08-25T22:37:00Z">
              <w:r w:rsidRPr="004E2E1C">
                <w:rPr>
                  <w:rFonts w:ascii="Times New Roman" w:hAnsi="Times New Roman" w:cs="Times New Roman"/>
                  <w:sz w:val="18"/>
                  <w:szCs w:val="18"/>
                  <w:rPrChange w:id="2171" w:author="Jujia Li" w:date="2025-08-26T10:31:00Z" w16du:dateUtc="2025-08-26T15:31:00Z">
                    <w:rPr/>
                  </w:rPrChange>
                </w:rPr>
                <w:t>57771</w:t>
              </w:r>
            </w:ins>
          </w:p>
        </w:tc>
        <w:tc>
          <w:tcPr>
            <w:tcW w:w="800" w:type="dxa"/>
            <w:tcBorders>
              <w:top w:val="single" w:sz="4" w:space="0" w:color="auto"/>
            </w:tcBorders>
            <w:noWrap/>
            <w:hideMark/>
          </w:tcPr>
          <w:p w14:paraId="18133B15" w14:textId="40B162D7" w:rsidR="00FC6A3E" w:rsidRPr="004E2E1C" w:rsidRDefault="00FC6A3E" w:rsidP="00FC6A3E">
            <w:pPr>
              <w:spacing w:after="0" w:line="240" w:lineRule="auto"/>
              <w:jc w:val="right"/>
              <w:rPr>
                <w:ins w:id="2172" w:author="Jujia Li" w:date="2025-08-25T17:34:00Z" w16du:dateUtc="2025-08-25T22:34:00Z"/>
                <w:rFonts w:ascii="Times New Roman" w:eastAsia="Times New Roman" w:hAnsi="Times New Roman" w:cs="Times New Roman"/>
                <w:color w:val="000000"/>
                <w:kern w:val="0"/>
                <w:sz w:val="18"/>
                <w:szCs w:val="18"/>
                <w14:ligatures w14:val="none"/>
              </w:rPr>
            </w:pPr>
            <w:ins w:id="2173" w:author="Jujia Li" w:date="2025-08-25T17:37:00Z" w16du:dateUtc="2025-08-25T22:37:00Z">
              <w:r w:rsidRPr="004E2E1C">
                <w:rPr>
                  <w:rFonts w:ascii="Times New Roman" w:hAnsi="Times New Roman" w:cs="Times New Roman"/>
                  <w:sz w:val="18"/>
                  <w:szCs w:val="18"/>
                  <w:rPrChange w:id="2174" w:author="Jujia Li" w:date="2025-08-26T10:31:00Z" w16du:dateUtc="2025-08-26T15:31:00Z">
                    <w:rPr/>
                  </w:rPrChange>
                </w:rPr>
                <w:t>5295</w:t>
              </w:r>
            </w:ins>
          </w:p>
        </w:tc>
        <w:tc>
          <w:tcPr>
            <w:tcW w:w="800" w:type="dxa"/>
            <w:tcBorders>
              <w:top w:val="single" w:sz="4" w:space="0" w:color="auto"/>
            </w:tcBorders>
            <w:noWrap/>
            <w:hideMark/>
          </w:tcPr>
          <w:p w14:paraId="34CE4449" w14:textId="0A8DCAE4" w:rsidR="00FC6A3E" w:rsidRPr="004E2E1C" w:rsidRDefault="00FC6A3E" w:rsidP="00FC6A3E">
            <w:pPr>
              <w:spacing w:after="0" w:line="240" w:lineRule="auto"/>
              <w:jc w:val="right"/>
              <w:rPr>
                <w:ins w:id="2175" w:author="Jujia Li" w:date="2025-08-25T17:34:00Z" w16du:dateUtc="2025-08-25T22:34:00Z"/>
                <w:rFonts w:ascii="Times New Roman" w:eastAsia="Times New Roman" w:hAnsi="Times New Roman" w:cs="Times New Roman"/>
                <w:color w:val="000000"/>
                <w:kern w:val="0"/>
                <w:sz w:val="18"/>
                <w:szCs w:val="18"/>
                <w14:ligatures w14:val="none"/>
              </w:rPr>
            </w:pPr>
            <w:ins w:id="2176" w:author="Jujia Li" w:date="2025-08-25T17:37:00Z" w16du:dateUtc="2025-08-25T22:37:00Z">
              <w:r w:rsidRPr="004E2E1C">
                <w:rPr>
                  <w:rFonts w:ascii="Times New Roman" w:hAnsi="Times New Roman" w:cs="Times New Roman"/>
                  <w:sz w:val="18"/>
                  <w:szCs w:val="18"/>
                  <w:rPrChange w:id="2177" w:author="Jujia Li" w:date="2025-08-26T10:31:00Z" w16du:dateUtc="2025-08-26T15:31:00Z">
                    <w:rPr/>
                  </w:rPrChange>
                </w:rPr>
                <w:t>0.09</w:t>
              </w:r>
            </w:ins>
          </w:p>
        </w:tc>
        <w:tc>
          <w:tcPr>
            <w:tcW w:w="800" w:type="dxa"/>
            <w:tcBorders>
              <w:top w:val="single" w:sz="4" w:space="0" w:color="auto"/>
            </w:tcBorders>
            <w:noWrap/>
            <w:hideMark/>
          </w:tcPr>
          <w:p w14:paraId="681E6C13" w14:textId="1D270668" w:rsidR="00FC6A3E" w:rsidRPr="004E2E1C" w:rsidRDefault="00FC6A3E" w:rsidP="00FC6A3E">
            <w:pPr>
              <w:spacing w:after="0" w:line="240" w:lineRule="auto"/>
              <w:jc w:val="right"/>
              <w:rPr>
                <w:ins w:id="2178" w:author="Jujia Li" w:date="2025-08-25T17:34:00Z" w16du:dateUtc="2025-08-25T22:34:00Z"/>
                <w:rFonts w:ascii="Times New Roman" w:eastAsia="Times New Roman" w:hAnsi="Times New Roman" w:cs="Times New Roman"/>
                <w:color w:val="000000"/>
                <w:kern w:val="0"/>
                <w:sz w:val="18"/>
                <w:szCs w:val="18"/>
                <w14:ligatures w14:val="none"/>
              </w:rPr>
            </w:pPr>
            <w:ins w:id="2179" w:author="Jujia Li" w:date="2025-08-25T17:37:00Z" w16du:dateUtc="2025-08-25T22:37:00Z">
              <w:r w:rsidRPr="004E2E1C">
                <w:rPr>
                  <w:rFonts w:ascii="Times New Roman" w:hAnsi="Times New Roman" w:cs="Times New Roman"/>
                  <w:sz w:val="18"/>
                  <w:szCs w:val="18"/>
                  <w:rPrChange w:id="2180" w:author="Jujia Li" w:date="2025-08-26T10:31:00Z" w16du:dateUtc="2025-08-26T15:31:00Z">
                    <w:rPr/>
                  </w:rPrChange>
                </w:rPr>
                <w:t>57826</w:t>
              </w:r>
            </w:ins>
          </w:p>
        </w:tc>
        <w:tc>
          <w:tcPr>
            <w:tcW w:w="800" w:type="dxa"/>
            <w:tcBorders>
              <w:top w:val="single" w:sz="4" w:space="0" w:color="auto"/>
            </w:tcBorders>
            <w:noWrap/>
            <w:hideMark/>
          </w:tcPr>
          <w:p w14:paraId="722500A6" w14:textId="57F3C63A" w:rsidR="00FC6A3E" w:rsidRPr="004E2E1C" w:rsidRDefault="00FC6A3E" w:rsidP="00FC6A3E">
            <w:pPr>
              <w:spacing w:after="0" w:line="240" w:lineRule="auto"/>
              <w:jc w:val="right"/>
              <w:rPr>
                <w:ins w:id="2181" w:author="Jujia Li" w:date="2025-08-25T17:34:00Z" w16du:dateUtc="2025-08-25T22:34:00Z"/>
                <w:rFonts w:ascii="Times New Roman" w:eastAsia="Times New Roman" w:hAnsi="Times New Roman" w:cs="Times New Roman"/>
                <w:color w:val="000000"/>
                <w:kern w:val="0"/>
                <w:sz w:val="18"/>
                <w:szCs w:val="18"/>
                <w14:ligatures w14:val="none"/>
              </w:rPr>
            </w:pPr>
            <w:ins w:id="2182" w:author="Jujia Li" w:date="2025-08-25T17:37:00Z" w16du:dateUtc="2025-08-25T22:37:00Z">
              <w:r w:rsidRPr="004E2E1C">
                <w:rPr>
                  <w:rFonts w:ascii="Times New Roman" w:hAnsi="Times New Roman" w:cs="Times New Roman"/>
                  <w:sz w:val="18"/>
                  <w:szCs w:val="18"/>
                  <w:rPrChange w:id="2183" w:author="Jujia Li" w:date="2025-08-26T10:31:00Z" w16du:dateUtc="2025-08-26T15:31:00Z">
                    <w:rPr/>
                  </w:rPrChange>
                </w:rPr>
                <w:t>3823</w:t>
              </w:r>
            </w:ins>
          </w:p>
        </w:tc>
        <w:tc>
          <w:tcPr>
            <w:tcW w:w="800" w:type="dxa"/>
            <w:tcBorders>
              <w:top w:val="single" w:sz="4" w:space="0" w:color="auto"/>
            </w:tcBorders>
            <w:noWrap/>
            <w:hideMark/>
          </w:tcPr>
          <w:p w14:paraId="1096C1CA" w14:textId="6A6EA223" w:rsidR="00FC6A3E" w:rsidRPr="004E2E1C" w:rsidRDefault="00FC6A3E" w:rsidP="00FC6A3E">
            <w:pPr>
              <w:spacing w:after="0" w:line="240" w:lineRule="auto"/>
              <w:jc w:val="right"/>
              <w:rPr>
                <w:ins w:id="2184" w:author="Jujia Li" w:date="2025-08-25T17:34:00Z" w16du:dateUtc="2025-08-25T22:34:00Z"/>
                <w:rFonts w:ascii="Times New Roman" w:eastAsia="Times New Roman" w:hAnsi="Times New Roman" w:cs="Times New Roman"/>
                <w:color w:val="000000"/>
                <w:kern w:val="0"/>
                <w:sz w:val="18"/>
                <w:szCs w:val="18"/>
                <w14:ligatures w14:val="none"/>
              </w:rPr>
            </w:pPr>
            <w:ins w:id="2185" w:author="Jujia Li" w:date="2025-08-25T17:37:00Z" w16du:dateUtc="2025-08-25T22:37:00Z">
              <w:r w:rsidRPr="004E2E1C">
                <w:rPr>
                  <w:rFonts w:ascii="Times New Roman" w:hAnsi="Times New Roman" w:cs="Times New Roman"/>
                  <w:sz w:val="18"/>
                  <w:szCs w:val="18"/>
                  <w:rPrChange w:id="2186" w:author="Jujia Li" w:date="2025-08-26T10:31:00Z" w16du:dateUtc="2025-08-26T15:31:00Z">
                    <w:rPr/>
                  </w:rPrChange>
                </w:rPr>
                <w:t>0.07</w:t>
              </w:r>
            </w:ins>
          </w:p>
        </w:tc>
        <w:tc>
          <w:tcPr>
            <w:tcW w:w="891" w:type="dxa"/>
            <w:tcBorders>
              <w:top w:val="single" w:sz="4" w:space="0" w:color="auto"/>
            </w:tcBorders>
            <w:noWrap/>
            <w:hideMark/>
          </w:tcPr>
          <w:p w14:paraId="02952200" w14:textId="3E822ED3" w:rsidR="00FC6A3E" w:rsidRPr="004E2E1C" w:rsidRDefault="00FC6A3E" w:rsidP="00FC6A3E">
            <w:pPr>
              <w:spacing w:after="0" w:line="240" w:lineRule="auto"/>
              <w:jc w:val="right"/>
              <w:rPr>
                <w:ins w:id="2187" w:author="Jujia Li" w:date="2025-08-25T17:34:00Z" w16du:dateUtc="2025-08-25T22:34:00Z"/>
                <w:rFonts w:ascii="Times New Roman" w:eastAsia="Times New Roman" w:hAnsi="Times New Roman" w:cs="Times New Roman"/>
                <w:color w:val="000000"/>
                <w:kern w:val="0"/>
                <w:sz w:val="18"/>
                <w:szCs w:val="18"/>
                <w14:ligatures w14:val="none"/>
              </w:rPr>
            </w:pPr>
            <w:ins w:id="2188" w:author="Jujia Li" w:date="2025-08-25T17:37:00Z" w16du:dateUtc="2025-08-25T22:37:00Z">
              <w:r w:rsidRPr="004E2E1C">
                <w:rPr>
                  <w:rFonts w:ascii="Times New Roman" w:hAnsi="Times New Roman" w:cs="Times New Roman"/>
                  <w:sz w:val="18"/>
                  <w:szCs w:val="18"/>
                  <w:rPrChange w:id="2189" w:author="Jujia Li" w:date="2025-08-26T10:31:00Z" w16du:dateUtc="2025-08-26T15:31:00Z">
                    <w:rPr/>
                  </w:rPrChange>
                </w:rPr>
                <w:t>20958</w:t>
              </w:r>
            </w:ins>
          </w:p>
        </w:tc>
        <w:tc>
          <w:tcPr>
            <w:tcW w:w="977" w:type="dxa"/>
            <w:tcBorders>
              <w:top w:val="single" w:sz="4" w:space="0" w:color="auto"/>
            </w:tcBorders>
            <w:noWrap/>
            <w:hideMark/>
          </w:tcPr>
          <w:p w14:paraId="2E4615A5" w14:textId="165A686A" w:rsidR="00FC6A3E" w:rsidRPr="004E2E1C" w:rsidRDefault="00FC6A3E" w:rsidP="00FC6A3E">
            <w:pPr>
              <w:spacing w:after="0" w:line="240" w:lineRule="auto"/>
              <w:jc w:val="right"/>
              <w:rPr>
                <w:ins w:id="2190" w:author="Jujia Li" w:date="2025-08-25T17:34:00Z" w16du:dateUtc="2025-08-25T22:34:00Z"/>
                <w:rFonts w:ascii="Times New Roman" w:eastAsia="Times New Roman" w:hAnsi="Times New Roman" w:cs="Times New Roman"/>
                <w:color w:val="000000"/>
                <w:kern w:val="0"/>
                <w:sz w:val="18"/>
                <w:szCs w:val="18"/>
                <w14:ligatures w14:val="none"/>
              </w:rPr>
            </w:pPr>
            <w:ins w:id="2191" w:author="Jujia Li" w:date="2025-08-25T17:37:00Z" w16du:dateUtc="2025-08-25T22:37:00Z">
              <w:r w:rsidRPr="004E2E1C">
                <w:rPr>
                  <w:rFonts w:ascii="Times New Roman" w:hAnsi="Times New Roman" w:cs="Times New Roman"/>
                  <w:sz w:val="18"/>
                  <w:szCs w:val="18"/>
                  <w:rPrChange w:id="2192" w:author="Jujia Li" w:date="2025-08-26T10:31:00Z" w16du:dateUtc="2025-08-26T15:31:00Z">
                    <w:rPr/>
                  </w:rPrChange>
                </w:rPr>
                <w:t>0.09</w:t>
              </w:r>
            </w:ins>
          </w:p>
        </w:tc>
      </w:tr>
      <w:tr w:rsidR="000E0619" w:rsidRPr="00D80767" w14:paraId="013AE0B0" w14:textId="77777777" w:rsidTr="004A04BA">
        <w:trPr>
          <w:trHeight w:val="300"/>
          <w:ins w:id="2193" w:author="Jujia Li" w:date="2025-08-25T17:34:00Z"/>
        </w:trPr>
        <w:tc>
          <w:tcPr>
            <w:tcW w:w="1608" w:type="dxa"/>
            <w:noWrap/>
            <w:vAlign w:val="bottom"/>
            <w:hideMark/>
          </w:tcPr>
          <w:p w14:paraId="46C960C0" w14:textId="77777777" w:rsidR="00FC6A3E" w:rsidRPr="00B17B5A" w:rsidRDefault="00FC6A3E" w:rsidP="00FC6A3E">
            <w:pPr>
              <w:spacing w:after="0" w:line="240" w:lineRule="auto"/>
              <w:rPr>
                <w:ins w:id="2194" w:author="Jujia Li" w:date="2025-08-25T17:34:00Z" w16du:dateUtc="2025-08-25T22:34:00Z"/>
                <w:rFonts w:ascii="Times New Roman" w:eastAsia="Times New Roman" w:hAnsi="Times New Roman" w:cs="Times New Roman"/>
                <w:color w:val="000000"/>
                <w:kern w:val="0"/>
                <w:sz w:val="20"/>
                <w:szCs w:val="20"/>
                <w14:ligatures w14:val="none"/>
              </w:rPr>
            </w:pPr>
            <w:ins w:id="2195" w:author="Jujia Li" w:date="2025-08-25T17:34:00Z" w16du:dateUtc="2025-08-25T22:34:00Z">
              <w:r w:rsidRPr="00B17B5A">
                <w:rPr>
                  <w:rFonts w:ascii="Times New Roman" w:eastAsia="Times New Roman" w:hAnsi="Times New Roman" w:cs="Times New Roman"/>
                  <w:color w:val="000000"/>
                  <w:kern w:val="0"/>
                  <w:sz w:val="20"/>
                  <w:szCs w:val="20"/>
                  <w14:ligatures w14:val="none"/>
                </w:rPr>
                <w:t>CHEROKEE</w:t>
              </w:r>
            </w:ins>
          </w:p>
        </w:tc>
        <w:tc>
          <w:tcPr>
            <w:tcW w:w="799" w:type="dxa"/>
            <w:noWrap/>
            <w:hideMark/>
          </w:tcPr>
          <w:p w14:paraId="36916D62" w14:textId="173415B0" w:rsidR="00FC6A3E" w:rsidRPr="004E2E1C" w:rsidRDefault="00FC6A3E" w:rsidP="00FC6A3E">
            <w:pPr>
              <w:spacing w:after="0" w:line="240" w:lineRule="auto"/>
              <w:jc w:val="right"/>
              <w:rPr>
                <w:ins w:id="2196" w:author="Jujia Li" w:date="2025-08-25T17:34:00Z" w16du:dateUtc="2025-08-25T22:34:00Z"/>
                <w:rFonts w:ascii="Times New Roman" w:eastAsia="Times New Roman" w:hAnsi="Times New Roman" w:cs="Times New Roman"/>
                <w:color w:val="000000"/>
                <w:kern w:val="0"/>
                <w:sz w:val="18"/>
                <w:szCs w:val="18"/>
                <w14:ligatures w14:val="none"/>
              </w:rPr>
            </w:pPr>
            <w:ins w:id="2197" w:author="Jujia Li" w:date="2025-08-25T17:37:00Z" w16du:dateUtc="2025-08-25T22:37:00Z">
              <w:r w:rsidRPr="004E2E1C">
                <w:rPr>
                  <w:rFonts w:ascii="Times New Roman" w:hAnsi="Times New Roman" w:cs="Times New Roman"/>
                  <w:sz w:val="18"/>
                  <w:szCs w:val="18"/>
                  <w:rPrChange w:id="2198" w:author="Jujia Li" w:date="2025-08-26T10:31:00Z" w16du:dateUtc="2025-08-26T15:31:00Z">
                    <w:rPr/>
                  </w:rPrChange>
                </w:rPr>
                <w:t>25768</w:t>
              </w:r>
            </w:ins>
          </w:p>
        </w:tc>
        <w:tc>
          <w:tcPr>
            <w:tcW w:w="799" w:type="dxa"/>
            <w:noWrap/>
            <w:hideMark/>
          </w:tcPr>
          <w:p w14:paraId="041E14F5" w14:textId="1AF09EE8" w:rsidR="00FC6A3E" w:rsidRPr="004E2E1C" w:rsidRDefault="00FC6A3E" w:rsidP="00FC6A3E">
            <w:pPr>
              <w:spacing w:after="0" w:line="240" w:lineRule="auto"/>
              <w:jc w:val="right"/>
              <w:rPr>
                <w:ins w:id="2199" w:author="Jujia Li" w:date="2025-08-25T17:34:00Z" w16du:dateUtc="2025-08-25T22:34:00Z"/>
                <w:rFonts w:ascii="Times New Roman" w:eastAsia="Times New Roman" w:hAnsi="Times New Roman" w:cs="Times New Roman"/>
                <w:color w:val="000000"/>
                <w:kern w:val="0"/>
                <w:sz w:val="18"/>
                <w:szCs w:val="18"/>
                <w14:ligatures w14:val="none"/>
              </w:rPr>
            </w:pPr>
            <w:ins w:id="2200" w:author="Jujia Li" w:date="2025-08-25T17:37:00Z" w16du:dateUtc="2025-08-25T22:37:00Z">
              <w:r w:rsidRPr="004E2E1C">
                <w:rPr>
                  <w:rFonts w:ascii="Times New Roman" w:hAnsi="Times New Roman" w:cs="Times New Roman"/>
                  <w:sz w:val="18"/>
                  <w:szCs w:val="18"/>
                  <w:rPrChange w:id="2201" w:author="Jujia Li" w:date="2025-08-26T10:31:00Z" w16du:dateUtc="2025-08-26T15:31:00Z">
                    <w:rPr/>
                  </w:rPrChange>
                </w:rPr>
                <w:t>7276</w:t>
              </w:r>
            </w:ins>
          </w:p>
        </w:tc>
        <w:tc>
          <w:tcPr>
            <w:tcW w:w="688" w:type="dxa"/>
            <w:noWrap/>
            <w:hideMark/>
          </w:tcPr>
          <w:p w14:paraId="1116B201" w14:textId="37F14721" w:rsidR="00FC6A3E" w:rsidRPr="004E2E1C" w:rsidRDefault="00FC6A3E" w:rsidP="00FC6A3E">
            <w:pPr>
              <w:spacing w:after="0" w:line="240" w:lineRule="auto"/>
              <w:jc w:val="right"/>
              <w:rPr>
                <w:ins w:id="2202" w:author="Jujia Li" w:date="2025-08-25T17:34:00Z" w16du:dateUtc="2025-08-25T22:34:00Z"/>
                <w:rFonts w:ascii="Times New Roman" w:eastAsia="Times New Roman" w:hAnsi="Times New Roman" w:cs="Times New Roman"/>
                <w:color w:val="000000"/>
                <w:kern w:val="0"/>
                <w:sz w:val="18"/>
                <w:szCs w:val="18"/>
                <w14:ligatures w14:val="none"/>
              </w:rPr>
            </w:pPr>
            <w:ins w:id="2203" w:author="Jujia Li" w:date="2025-08-25T17:37:00Z" w16du:dateUtc="2025-08-25T22:37:00Z">
              <w:r w:rsidRPr="004E2E1C">
                <w:rPr>
                  <w:rFonts w:ascii="Times New Roman" w:hAnsi="Times New Roman" w:cs="Times New Roman"/>
                  <w:sz w:val="18"/>
                  <w:szCs w:val="18"/>
                  <w:rPrChange w:id="2204" w:author="Jujia Li" w:date="2025-08-26T10:31:00Z" w16du:dateUtc="2025-08-26T15:31:00Z">
                    <w:rPr/>
                  </w:rPrChange>
                </w:rPr>
                <w:t>0.28</w:t>
              </w:r>
            </w:ins>
          </w:p>
        </w:tc>
        <w:tc>
          <w:tcPr>
            <w:tcW w:w="799" w:type="dxa"/>
            <w:noWrap/>
            <w:hideMark/>
          </w:tcPr>
          <w:p w14:paraId="2EB79047" w14:textId="18373C01" w:rsidR="00FC6A3E" w:rsidRPr="004E2E1C" w:rsidRDefault="00FC6A3E" w:rsidP="00FC6A3E">
            <w:pPr>
              <w:spacing w:after="0" w:line="240" w:lineRule="auto"/>
              <w:jc w:val="right"/>
              <w:rPr>
                <w:ins w:id="2205" w:author="Jujia Li" w:date="2025-08-25T17:34:00Z" w16du:dateUtc="2025-08-25T22:34:00Z"/>
                <w:rFonts w:ascii="Times New Roman" w:eastAsia="Times New Roman" w:hAnsi="Times New Roman" w:cs="Times New Roman"/>
                <w:color w:val="000000"/>
                <w:kern w:val="0"/>
                <w:sz w:val="18"/>
                <w:szCs w:val="18"/>
                <w14:ligatures w14:val="none"/>
              </w:rPr>
            </w:pPr>
            <w:ins w:id="2206" w:author="Jujia Li" w:date="2025-08-25T17:37:00Z" w16du:dateUtc="2025-08-25T22:37:00Z">
              <w:r w:rsidRPr="004E2E1C">
                <w:rPr>
                  <w:rFonts w:ascii="Times New Roman" w:hAnsi="Times New Roman" w:cs="Times New Roman"/>
                  <w:sz w:val="18"/>
                  <w:szCs w:val="18"/>
                  <w:rPrChange w:id="2207" w:author="Jujia Li" w:date="2025-08-26T10:31:00Z" w16du:dateUtc="2025-08-26T15:31:00Z">
                    <w:rPr/>
                  </w:rPrChange>
                </w:rPr>
                <w:t>25805</w:t>
              </w:r>
            </w:ins>
          </w:p>
        </w:tc>
        <w:tc>
          <w:tcPr>
            <w:tcW w:w="799" w:type="dxa"/>
            <w:noWrap/>
            <w:hideMark/>
          </w:tcPr>
          <w:p w14:paraId="5326CB4F" w14:textId="696C9019" w:rsidR="00FC6A3E" w:rsidRPr="004E2E1C" w:rsidRDefault="00FC6A3E" w:rsidP="00FC6A3E">
            <w:pPr>
              <w:spacing w:after="0" w:line="240" w:lineRule="auto"/>
              <w:jc w:val="right"/>
              <w:rPr>
                <w:ins w:id="2208" w:author="Jujia Li" w:date="2025-08-25T17:34:00Z" w16du:dateUtc="2025-08-25T22:34:00Z"/>
                <w:rFonts w:ascii="Times New Roman" w:eastAsia="Times New Roman" w:hAnsi="Times New Roman" w:cs="Times New Roman"/>
                <w:color w:val="000000"/>
                <w:kern w:val="0"/>
                <w:sz w:val="18"/>
                <w:szCs w:val="18"/>
                <w14:ligatures w14:val="none"/>
              </w:rPr>
            </w:pPr>
            <w:ins w:id="2209" w:author="Jujia Li" w:date="2025-08-25T17:37:00Z" w16du:dateUtc="2025-08-25T22:37:00Z">
              <w:r w:rsidRPr="004E2E1C">
                <w:rPr>
                  <w:rFonts w:ascii="Times New Roman" w:hAnsi="Times New Roman" w:cs="Times New Roman"/>
                  <w:sz w:val="18"/>
                  <w:szCs w:val="18"/>
                  <w:rPrChange w:id="2210" w:author="Jujia Li" w:date="2025-08-26T10:31:00Z" w16du:dateUtc="2025-08-26T15:31:00Z">
                    <w:rPr/>
                  </w:rPrChange>
                </w:rPr>
                <w:t>6669</w:t>
              </w:r>
            </w:ins>
          </w:p>
        </w:tc>
        <w:tc>
          <w:tcPr>
            <w:tcW w:w="800" w:type="dxa"/>
            <w:noWrap/>
            <w:hideMark/>
          </w:tcPr>
          <w:p w14:paraId="12527589" w14:textId="466DD3B6" w:rsidR="00FC6A3E" w:rsidRPr="004E2E1C" w:rsidRDefault="00FC6A3E" w:rsidP="00FC6A3E">
            <w:pPr>
              <w:spacing w:after="0" w:line="240" w:lineRule="auto"/>
              <w:jc w:val="right"/>
              <w:rPr>
                <w:ins w:id="2211" w:author="Jujia Li" w:date="2025-08-25T17:34:00Z" w16du:dateUtc="2025-08-25T22:34:00Z"/>
                <w:rFonts w:ascii="Times New Roman" w:eastAsia="Times New Roman" w:hAnsi="Times New Roman" w:cs="Times New Roman"/>
                <w:color w:val="000000"/>
                <w:kern w:val="0"/>
                <w:sz w:val="18"/>
                <w:szCs w:val="18"/>
                <w14:ligatures w14:val="none"/>
              </w:rPr>
            </w:pPr>
            <w:ins w:id="2212" w:author="Jujia Li" w:date="2025-08-25T17:37:00Z" w16du:dateUtc="2025-08-25T22:37:00Z">
              <w:r w:rsidRPr="004E2E1C">
                <w:rPr>
                  <w:rFonts w:ascii="Times New Roman" w:hAnsi="Times New Roman" w:cs="Times New Roman"/>
                  <w:sz w:val="18"/>
                  <w:szCs w:val="18"/>
                  <w:rPrChange w:id="2213" w:author="Jujia Li" w:date="2025-08-26T10:31:00Z" w16du:dateUtc="2025-08-26T15:31:00Z">
                    <w:rPr/>
                  </w:rPrChange>
                </w:rPr>
                <w:t>0.26</w:t>
              </w:r>
            </w:ins>
          </w:p>
        </w:tc>
        <w:tc>
          <w:tcPr>
            <w:tcW w:w="800" w:type="dxa"/>
            <w:noWrap/>
            <w:hideMark/>
          </w:tcPr>
          <w:p w14:paraId="0073C876" w14:textId="3D54A02C" w:rsidR="00FC6A3E" w:rsidRPr="004E2E1C" w:rsidRDefault="00FC6A3E" w:rsidP="00FC6A3E">
            <w:pPr>
              <w:spacing w:after="0" w:line="240" w:lineRule="auto"/>
              <w:jc w:val="right"/>
              <w:rPr>
                <w:ins w:id="2214" w:author="Jujia Li" w:date="2025-08-25T17:34:00Z" w16du:dateUtc="2025-08-25T22:34:00Z"/>
                <w:rFonts w:ascii="Times New Roman" w:eastAsia="Times New Roman" w:hAnsi="Times New Roman" w:cs="Times New Roman"/>
                <w:color w:val="000000"/>
                <w:kern w:val="0"/>
                <w:sz w:val="18"/>
                <w:szCs w:val="18"/>
                <w14:ligatures w14:val="none"/>
              </w:rPr>
            </w:pPr>
            <w:ins w:id="2215" w:author="Jujia Li" w:date="2025-08-25T17:37:00Z" w16du:dateUtc="2025-08-25T22:37:00Z">
              <w:r w:rsidRPr="004E2E1C">
                <w:rPr>
                  <w:rFonts w:ascii="Times New Roman" w:hAnsi="Times New Roman" w:cs="Times New Roman"/>
                  <w:sz w:val="18"/>
                  <w:szCs w:val="18"/>
                  <w:rPrChange w:id="2216" w:author="Jujia Li" w:date="2025-08-26T10:31:00Z" w16du:dateUtc="2025-08-26T15:31:00Z">
                    <w:rPr/>
                  </w:rPrChange>
                </w:rPr>
                <w:t>26014</w:t>
              </w:r>
            </w:ins>
          </w:p>
        </w:tc>
        <w:tc>
          <w:tcPr>
            <w:tcW w:w="800" w:type="dxa"/>
            <w:noWrap/>
            <w:hideMark/>
          </w:tcPr>
          <w:p w14:paraId="74DE197A" w14:textId="574909AA" w:rsidR="00FC6A3E" w:rsidRPr="004E2E1C" w:rsidRDefault="00FC6A3E" w:rsidP="00FC6A3E">
            <w:pPr>
              <w:spacing w:after="0" w:line="240" w:lineRule="auto"/>
              <w:jc w:val="right"/>
              <w:rPr>
                <w:ins w:id="2217" w:author="Jujia Li" w:date="2025-08-25T17:34:00Z" w16du:dateUtc="2025-08-25T22:34:00Z"/>
                <w:rFonts w:ascii="Times New Roman" w:eastAsia="Times New Roman" w:hAnsi="Times New Roman" w:cs="Times New Roman"/>
                <w:color w:val="000000"/>
                <w:kern w:val="0"/>
                <w:sz w:val="18"/>
                <w:szCs w:val="18"/>
                <w14:ligatures w14:val="none"/>
              </w:rPr>
            </w:pPr>
            <w:ins w:id="2218" w:author="Jujia Li" w:date="2025-08-25T17:37:00Z" w16du:dateUtc="2025-08-25T22:37:00Z">
              <w:r w:rsidRPr="004E2E1C">
                <w:rPr>
                  <w:rFonts w:ascii="Times New Roman" w:hAnsi="Times New Roman" w:cs="Times New Roman"/>
                  <w:sz w:val="18"/>
                  <w:szCs w:val="18"/>
                  <w:rPrChange w:id="2219" w:author="Jujia Li" w:date="2025-08-26T10:31:00Z" w16du:dateUtc="2025-08-26T15:31:00Z">
                    <w:rPr/>
                  </w:rPrChange>
                </w:rPr>
                <w:t>6361</w:t>
              </w:r>
            </w:ins>
          </w:p>
        </w:tc>
        <w:tc>
          <w:tcPr>
            <w:tcW w:w="800" w:type="dxa"/>
            <w:noWrap/>
            <w:hideMark/>
          </w:tcPr>
          <w:p w14:paraId="07844986" w14:textId="57304B48" w:rsidR="00FC6A3E" w:rsidRPr="004E2E1C" w:rsidRDefault="00FC6A3E" w:rsidP="00FC6A3E">
            <w:pPr>
              <w:spacing w:after="0" w:line="240" w:lineRule="auto"/>
              <w:jc w:val="right"/>
              <w:rPr>
                <w:ins w:id="2220" w:author="Jujia Li" w:date="2025-08-25T17:34:00Z" w16du:dateUtc="2025-08-25T22:34:00Z"/>
                <w:rFonts w:ascii="Times New Roman" w:eastAsia="Times New Roman" w:hAnsi="Times New Roman" w:cs="Times New Roman"/>
                <w:color w:val="000000"/>
                <w:kern w:val="0"/>
                <w:sz w:val="18"/>
                <w:szCs w:val="18"/>
                <w14:ligatures w14:val="none"/>
              </w:rPr>
            </w:pPr>
            <w:ins w:id="2221" w:author="Jujia Li" w:date="2025-08-25T17:37:00Z" w16du:dateUtc="2025-08-25T22:37:00Z">
              <w:r w:rsidRPr="004E2E1C">
                <w:rPr>
                  <w:rFonts w:ascii="Times New Roman" w:hAnsi="Times New Roman" w:cs="Times New Roman"/>
                  <w:sz w:val="18"/>
                  <w:szCs w:val="18"/>
                  <w:rPrChange w:id="2222" w:author="Jujia Li" w:date="2025-08-26T10:31:00Z" w16du:dateUtc="2025-08-26T15:31:00Z">
                    <w:rPr/>
                  </w:rPrChange>
                </w:rPr>
                <w:t>0.24</w:t>
              </w:r>
            </w:ins>
          </w:p>
        </w:tc>
        <w:tc>
          <w:tcPr>
            <w:tcW w:w="800" w:type="dxa"/>
            <w:noWrap/>
            <w:hideMark/>
          </w:tcPr>
          <w:p w14:paraId="79053D6B" w14:textId="08F14388" w:rsidR="00FC6A3E" w:rsidRPr="004E2E1C" w:rsidRDefault="00FC6A3E" w:rsidP="00FC6A3E">
            <w:pPr>
              <w:spacing w:after="0" w:line="240" w:lineRule="auto"/>
              <w:jc w:val="right"/>
              <w:rPr>
                <w:ins w:id="2223" w:author="Jujia Li" w:date="2025-08-25T17:34:00Z" w16du:dateUtc="2025-08-25T22:34:00Z"/>
                <w:rFonts w:ascii="Times New Roman" w:eastAsia="Times New Roman" w:hAnsi="Times New Roman" w:cs="Times New Roman"/>
                <w:color w:val="000000"/>
                <w:kern w:val="0"/>
                <w:sz w:val="18"/>
                <w:szCs w:val="18"/>
                <w14:ligatures w14:val="none"/>
              </w:rPr>
            </w:pPr>
            <w:ins w:id="2224" w:author="Jujia Li" w:date="2025-08-25T17:37:00Z" w16du:dateUtc="2025-08-25T22:37:00Z">
              <w:r w:rsidRPr="004E2E1C">
                <w:rPr>
                  <w:rFonts w:ascii="Times New Roman" w:hAnsi="Times New Roman" w:cs="Times New Roman"/>
                  <w:sz w:val="18"/>
                  <w:szCs w:val="18"/>
                  <w:rPrChange w:id="2225" w:author="Jujia Li" w:date="2025-08-26T10:31:00Z" w16du:dateUtc="2025-08-26T15:31:00Z">
                    <w:rPr/>
                  </w:rPrChange>
                </w:rPr>
                <w:t>26196</w:t>
              </w:r>
            </w:ins>
          </w:p>
        </w:tc>
        <w:tc>
          <w:tcPr>
            <w:tcW w:w="800" w:type="dxa"/>
            <w:noWrap/>
            <w:hideMark/>
          </w:tcPr>
          <w:p w14:paraId="5912245C" w14:textId="027C72D8" w:rsidR="00FC6A3E" w:rsidRPr="004E2E1C" w:rsidRDefault="00FC6A3E" w:rsidP="00FC6A3E">
            <w:pPr>
              <w:spacing w:after="0" w:line="240" w:lineRule="auto"/>
              <w:jc w:val="right"/>
              <w:rPr>
                <w:ins w:id="2226" w:author="Jujia Li" w:date="2025-08-25T17:34:00Z" w16du:dateUtc="2025-08-25T22:34:00Z"/>
                <w:rFonts w:ascii="Times New Roman" w:eastAsia="Times New Roman" w:hAnsi="Times New Roman" w:cs="Times New Roman"/>
                <w:color w:val="000000"/>
                <w:kern w:val="0"/>
                <w:sz w:val="18"/>
                <w:szCs w:val="18"/>
                <w14:ligatures w14:val="none"/>
              </w:rPr>
            </w:pPr>
            <w:ins w:id="2227" w:author="Jujia Li" w:date="2025-08-25T17:37:00Z" w16du:dateUtc="2025-08-25T22:37:00Z">
              <w:r w:rsidRPr="004E2E1C">
                <w:rPr>
                  <w:rFonts w:ascii="Times New Roman" w:hAnsi="Times New Roman" w:cs="Times New Roman"/>
                  <w:sz w:val="18"/>
                  <w:szCs w:val="18"/>
                  <w:rPrChange w:id="2228" w:author="Jujia Li" w:date="2025-08-26T10:31:00Z" w16du:dateUtc="2025-08-26T15:31:00Z">
                    <w:rPr/>
                  </w:rPrChange>
                </w:rPr>
                <w:t>5839</w:t>
              </w:r>
            </w:ins>
          </w:p>
        </w:tc>
        <w:tc>
          <w:tcPr>
            <w:tcW w:w="800" w:type="dxa"/>
            <w:noWrap/>
            <w:hideMark/>
          </w:tcPr>
          <w:p w14:paraId="2809CC3E" w14:textId="0BB992D1" w:rsidR="00FC6A3E" w:rsidRPr="004E2E1C" w:rsidRDefault="00FC6A3E" w:rsidP="00FC6A3E">
            <w:pPr>
              <w:spacing w:after="0" w:line="240" w:lineRule="auto"/>
              <w:jc w:val="right"/>
              <w:rPr>
                <w:ins w:id="2229" w:author="Jujia Li" w:date="2025-08-25T17:34:00Z" w16du:dateUtc="2025-08-25T22:34:00Z"/>
                <w:rFonts w:ascii="Times New Roman" w:eastAsia="Times New Roman" w:hAnsi="Times New Roman" w:cs="Times New Roman"/>
                <w:color w:val="000000"/>
                <w:kern w:val="0"/>
                <w:sz w:val="18"/>
                <w:szCs w:val="18"/>
                <w14:ligatures w14:val="none"/>
              </w:rPr>
            </w:pPr>
            <w:ins w:id="2230" w:author="Jujia Li" w:date="2025-08-25T17:37:00Z" w16du:dateUtc="2025-08-25T22:37:00Z">
              <w:r w:rsidRPr="004E2E1C">
                <w:rPr>
                  <w:rFonts w:ascii="Times New Roman" w:hAnsi="Times New Roman" w:cs="Times New Roman"/>
                  <w:sz w:val="18"/>
                  <w:szCs w:val="18"/>
                  <w:rPrChange w:id="2231" w:author="Jujia Li" w:date="2025-08-26T10:31:00Z" w16du:dateUtc="2025-08-26T15:31:00Z">
                    <w:rPr/>
                  </w:rPrChange>
                </w:rPr>
                <w:t>0.22</w:t>
              </w:r>
            </w:ins>
          </w:p>
        </w:tc>
        <w:tc>
          <w:tcPr>
            <w:tcW w:w="891" w:type="dxa"/>
            <w:noWrap/>
            <w:hideMark/>
          </w:tcPr>
          <w:p w14:paraId="1AED32CE" w14:textId="28AB9931" w:rsidR="00FC6A3E" w:rsidRPr="004E2E1C" w:rsidRDefault="00FC6A3E" w:rsidP="00FC6A3E">
            <w:pPr>
              <w:spacing w:after="0" w:line="240" w:lineRule="auto"/>
              <w:jc w:val="right"/>
              <w:rPr>
                <w:ins w:id="2232" w:author="Jujia Li" w:date="2025-08-25T17:34:00Z" w16du:dateUtc="2025-08-25T22:34:00Z"/>
                <w:rFonts w:ascii="Times New Roman" w:eastAsia="Times New Roman" w:hAnsi="Times New Roman" w:cs="Times New Roman"/>
                <w:color w:val="000000"/>
                <w:kern w:val="0"/>
                <w:sz w:val="18"/>
                <w:szCs w:val="18"/>
                <w14:ligatures w14:val="none"/>
              </w:rPr>
            </w:pPr>
            <w:ins w:id="2233" w:author="Jujia Li" w:date="2025-08-25T17:37:00Z" w16du:dateUtc="2025-08-25T22:37:00Z">
              <w:r w:rsidRPr="004E2E1C">
                <w:rPr>
                  <w:rFonts w:ascii="Times New Roman" w:hAnsi="Times New Roman" w:cs="Times New Roman"/>
                  <w:sz w:val="18"/>
                  <w:szCs w:val="18"/>
                  <w:rPrChange w:id="2234" w:author="Jujia Li" w:date="2025-08-26T10:31:00Z" w16du:dateUtc="2025-08-26T15:31:00Z">
                    <w:rPr/>
                  </w:rPrChange>
                </w:rPr>
                <w:t>26145</w:t>
              </w:r>
            </w:ins>
          </w:p>
        </w:tc>
        <w:tc>
          <w:tcPr>
            <w:tcW w:w="977" w:type="dxa"/>
            <w:noWrap/>
            <w:hideMark/>
          </w:tcPr>
          <w:p w14:paraId="18C2B8DE" w14:textId="34662ACA" w:rsidR="00FC6A3E" w:rsidRPr="004E2E1C" w:rsidRDefault="00FC6A3E" w:rsidP="00FC6A3E">
            <w:pPr>
              <w:spacing w:after="0" w:line="240" w:lineRule="auto"/>
              <w:jc w:val="right"/>
              <w:rPr>
                <w:ins w:id="2235" w:author="Jujia Li" w:date="2025-08-25T17:34:00Z" w16du:dateUtc="2025-08-25T22:34:00Z"/>
                <w:rFonts w:ascii="Times New Roman" w:eastAsia="Times New Roman" w:hAnsi="Times New Roman" w:cs="Times New Roman"/>
                <w:color w:val="000000"/>
                <w:kern w:val="0"/>
                <w:sz w:val="18"/>
                <w:szCs w:val="18"/>
                <w14:ligatures w14:val="none"/>
              </w:rPr>
            </w:pPr>
            <w:ins w:id="2236" w:author="Jujia Li" w:date="2025-08-25T17:37:00Z" w16du:dateUtc="2025-08-25T22:37:00Z">
              <w:r w:rsidRPr="004E2E1C">
                <w:rPr>
                  <w:rFonts w:ascii="Times New Roman" w:hAnsi="Times New Roman" w:cs="Times New Roman"/>
                  <w:sz w:val="18"/>
                  <w:szCs w:val="18"/>
                  <w:rPrChange w:id="2237" w:author="Jujia Li" w:date="2025-08-26T10:31:00Z" w16du:dateUtc="2025-08-26T15:31:00Z">
                    <w:rPr/>
                  </w:rPrChange>
                </w:rPr>
                <w:t>0.25</w:t>
              </w:r>
            </w:ins>
          </w:p>
        </w:tc>
      </w:tr>
      <w:tr w:rsidR="000E0619" w:rsidRPr="00D80767" w14:paraId="2B974F54" w14:textId="77777777" w:rsidTr="004A04BA">
        <w:trPr>
          <w:trHeight w:val="300"/>
          <w:ins w:id="2238" w:author="Jujia Li" w:date="2025-08-25T17:34:00Z"/>
        </w:trPr>
        <w:tc>
          <w:tcPr>
            <w:tcW w:w="1608" w:type="dxa"/>
            <w:noWrap/>
            <w:vAlign w:val="bottom"/>
            <w:hideMark/>
          </w:tcPr>
          <w:p w14:paraId="4ACA70B7" w14:textId="77777777" w:rsidR="00FC6A3E" w:rsidRPr="00B17B5A" w:rsidRDefault="00FC6A3E" w:rsidP="00FC6A3E">
            <w:pPr>
              <w:spacing w:after="0" w:line="240" w:lineRule="auto"/>
              <w:rPr>
                <w:ins w:id="2239" w:author="Jujia Li" w:date="2025-08-25T17:34:00Z" w16du:dateUtc="2025-08-25T22:34:00Z"/>
                <w:rFonts w:ascii="Times New Roman" w:eastAsia="Times New Roman" w:hAnsi="Times New Roman" w:cs="Times New Roman"/>
                <w:color w:val="000000"/>
                <w:kern w:val="0"/>
                <w:sz w:val="20"/>
                <w:szCs w:val="20"/>
                <w14:ligatures w14:val="none"/>
              </w:rPr>
            </w:pPr>
            <w:ins w:id="2240" w:author="Jujia Li" w:date="2025-08-25T17:34:00Z" w16du:dateUtc="2025-08-25T22:34:00Z">
              <w:r w:rsidRPr="00B17B5A">
                <w:rPr>
                  <w:rFonts w:ascii="Times New Roman" w:eastAsia="Times New Roman" w:hAnsi="Times New Roman" w:cs="Times New Roman"/>
                  <w:color w:val="000000"/>
                  <w:kern w:val="0"/>
                  <w:sz w:val="20"/>
                  <w:szCs w:val="20"/>
                  <w14:ligatures w14:val="none"/>
                </w:rPr>
                <w:t>COLBERT</w:t>
              </w:r>
            </w:ins>
          </w:p>
        </w:tc>
        <w:tc>
          <w:tcPr>
            <w:tcW w:w="799" w:type="dxa"/>
            <w:noWrap/>
            <w:hideMark/>
          </w:tcPr>
          <w:p w14:paraId="5352FFD6" w14:textId="44EC37E6" w:rsidR="00FC6A3E" w:rsidRPr="004E2E1C" w:rsidRDefault="00FC6A3E" w:rsidP="00FC6A3E">
            <w:pPr>
              <w:spacing w:after="0" w:line="240" w:lineRule="auto"/>
              <w:jc w:val="right"/>
              <w:rPr>
                <w:ins w:id="2241" w:author="Jujia Li" w:date="2025-08-25T17:34:00Z" w16du:dateUtc="2025-08-25T22:34:00Z"/>
                <w:rFonts w:ascii="Times New Roman" w:eastAsia="Times New Roman" w:hAnsi="Times New Roman" w:cs="Times New Roman"/>
                <w:color w:val="000000"/>
                <w:kern w:val="0"/>
                <w:sz w:val="18"/>
                <w:szCs w:val="18"/>
                <w14:ligatures w14:val="none"/>
              </w:rPr>
            </w:pPr>
            <w:ins w:id="2242" w:author="Jujia Li" w:date="2025-08-25T17:37:00Z" w16du:dateUtc="2025-08-25T22:37:00Z">
              <w:r w:rsidRPr="004E2E1C">
                <w:rPr>
                  <w:rFonts w:ascii="Times New Roman" w:hAnsi="Times New Roman" w:cs="Times New Roman"/>
                  <w:sz w:val="18"/>
                  <w:szCs w:val="18"/>
                  <w:rPrChange w:id="2243" w:author="Jujia Li" w:date="2025-08-26T10:31:00Z" w16du:dateUtc="2025-08-26T15:31:00Z">
                    <w:rPr/>
                  </w:rPrChange>
                </w:rPr>
                <w:t>54497</w:t>
              </w:r>
            </w:ins>
          </w:p>
        </w:tc>
        <w:tc>
          <w:tcPr>
            <w:tcW w:w="799" w:type="dxa"/>
            <w:noWrap/>
            <w:hideMark/>
          </w:tcPr>
          <w:p w14:paraId="322D9480" w14:textId="0E58B9DD" w:rsidR="00FC6A3E" w:rsidRPr="004E2E1C" w:rsidRDefault="00FC6A3E" w:rsidP="00FC6A3E">
            <w:pPr>
              <w:spacing w:after="0" w:line="240" w:lineRule="auto"/>
              <w:jc w:val="right"/>
              <w:rPr>
                <w:ins w:id="2244" w:author="Jujia Li" w:date="2025-08-25T17:34:00Z" w16du:dateUtc="2025-08-25T22:34:00Z"/>
                <w:rFonts w:ascii="Times New Roman" w:eastAsia="Times New Roman" w:hAnsi="Times New Roman" w:cs="Times New Roman"/>
                <w:color w:val="000000"/>
                <w:kern w:val="0"/>
                <w:sz w:val="18"/>
                <w:szCs w:val="18"/>
                <w14:ligatures w14:val="none"/>
              </w:rPr>
            </w:pPr>
            <w:ins w:id="2245" w:author="Jujia Li" w:date="2025-08-25T17:37:00Z" w16du:dateUtc="2025-08-25T22:37:00Z">
              <w:r w:rsidRPr="004E2E1C">
                <w:rPr>
                  <w:rFonts w:ascii="Times New Roman" w:hAnsi="Times New Roman" w:cs="Times New Roman"/>
                  <w:sz w:val="18"/>
                  <w:szCs w:val="18"/>
                  <w:rPrChange w:id="2246" w:author="Jujia Li" w:date="2025-08-26T10:31:00Z" w16du:dateUtc="2025-08-26T15:31:00Z">
                    <w:rPr/>
                  </w:rPrChange>
                </w:rPr>
                <w:t>25481</w:t>
              </w:r>
            </w:ins>
          </w:p>
        </w:tc>
        <w:tc>
          <w:tcPr>
            <w:tcW w:w="688" w:type="dxa"/>
            <w:noWrap/>
            <w:hideMark/>
          </w:tcPr>
          <w:p w14:paraId="19A6D196" w14:textId="14C824DB" w:rsidR="00FC6A3E" w:rsidRPr="004E2E1C" w:rsidRDefault="00FC6A3E" w:rsidP="00FC6A3E">
            <w:pPr>
              <w:spacing w:after="0" w:line="240" w:lineRule="auto"/>
              <w:jc w:val="right"/>
              <w:rPr>
                <w:ins w:id="2247" w:author="Jujia Li" w:date="2025-08-25T17:34:00Z" w16du:dateUtc="2025-08-25T22:34:00Z"/>
                <w:rFonts w:ascii="Times New Roman" w:eastAsia="Times New Roman" w:hAnsi="Times New Roman" w:cs="Times New Roman"/>
                <w:color w:val="000000"/>
                <w:kern w:val="0"/>
                <w:sz w:val="18"/>
                <w:szCs w:val="18"/>
                <w14:ligatures w14:val="none"/>
              </w:rPr>
            </w:pPr>
            <w:ins w:id="2248" w:author="Jujia Li" w:date="2025-08-25T17:37:00Z" w16du:dateUtc="2025-08-25T22:37:00Z">
              <w:r w:rsidRPr="004E2E1C">
                <w:rPr>
                  <w:rFonts w:ascii="Times New Roman" w:hAnsi="Times New Roman" w:cs="Times New Roman"/>
                  <w:sz w:val="18"/>
                  <w:szCs w:val="18"/>
                  <w:rPrChange w:id="2249" w:author="Jujia Li" w:date="2025-08-26T10:31:00Z" w16du:dateUtc="2025-08-26T15:31:00Z">
                    <w:rPr/>
                  </w:rPrChange>
                </w:rPr>
                <w:t>0.47</w:t>
              </w:r>
            </w:ins>
          </w:p>
        </w:tc>
        <w:tc>
          <w:tcPr>
            <w:tcW w:w="799" w:type="dxa"/>
            <w:noWrap/>
            <w:hideMark/>
          </w:tcPr>
          <w:p w14:paraId="2FC32E3A" w14:textId="2FDF13F9" w:rsidR="00FC6A3E" w:rsidRPr="004E2E1C" w:rsidRDefault="00FC6A3E" w:rsidP="00FC6A3E">
            <w:pPr>
              <w:spacing w:after="0" w:line="240" w:lineRule="auto"/>
              <w:jc w:val="right"/>
              <w:rPr>
                <w:ins w:id="2250" w:author="Jujia Li" w:date="2025-08-25T17:34:00Z" w16du:dateUtc="2025-08-25T22:34:00Z"/>
                <w:rFonts w:ascii="Times New Roman" w:eastAsia="Times New Roman" w:hAnsi="Times New Roman" w:cs="Times New Roman"/>
                <w:color w:val="000000"/>
                <w:kern w:val="0"/>
                <w:sz w:val="18"/>
                <w:szCs w:val="18"/>
                <w14:ligatures w14:val="none"/>
              </w:rPr>
            </w:pPr>
            <w:ins w:id="2251" w:author="Jujia Li" w:date="2025-08-25T17:37:00Z" w16du:dateUtc="2025-08-25T22:37:00Z">
              <w:r w:rsidRPr="004E2E1C">
                <w:rPr>
                  <w:rFonts w:ascii="Times New Roman" w:hAnsi="Times New Roman" w:cs="Times New Roman"/>
                  <w:sz w:val="18"/>
                  <w:szCs w:val="18"/>
                  <w:rPrChange w:id="2252" w:author="Jujia Li" w:date="2025-08-26T10:31:00Z" w16du:dateUtc="2025-08-26T15:31:00Z">
                    <w:rPr/>
                  </w:rPrChange>
                </w:rPr>
                <w:t>54695</w:t>
              </w:r>
            </w:ins>
          </w:p>
        </w:tc>
        <w:tc>
          <w:tcPr>
            <w:tcW w:w="799" w:type="dxa"/>
            <w:noWrap/>
            <w:hideMark/>
          </w:tcPr>
          <w:p w14:paraId="6DD12C87" w14:textId="5FA6C5B7" w:rsidR="00FC6A3E" w:rsidRPr="004E2E1C" w:rsidRDefault="00FC6A3E" w:rsidP="00FC6A3E">
            <w:pPr>
              <w:spacing w:after="0" w:line="240" w:lineRule="auto"/>
              <w:jc w:val="right"/>
              <w:rPr>
                <w:ins w:id="2253" w:author="Jujia Li" w:date="2025-08-25T17:34:00Z" w16du:dateUtc="2025-08-25T22:34:00Z"/>
                <w:rFonts w:ascii="Times New Roman" w:eastAsia="Times New Roman" w:hAnsi="Times New Roman" w:cs="Times New Roman"/>
                <w:color w:val="000000"/>
                <w:kern w:val="0"/>
                <w:sz w:val="18"/>
                <w:szCs w:val="18"/>
                <w14:ligatures w14:val="none"/>
              </w:rPr>
            </w:pPr>
            <w:ins w:id="2254" w:author="Jujia Li" w:date="2025-08-25T17:37:00Z" w16du:dateUtc="2025-08-25T22:37:00Z">
              <w:r w:rsidRPr="004E2E1C">
                <w:rPr>
                  <w:rFonts w:ascii="Times New Roman" w:hAnsi="Times New Roman" w:cs="Times New Roman"/>
                  <w:sz w:val="18"/>
                  <w:szCs w:val="18"/>
                  <w:rPrChange w:id="2255" w:author="Jujia Li" w:date="2025-08-26T10:31:00Z" w16du:dateUtc="2025-08-26T15:31:00Z">
                    <w:rPr/>
                  </w:rPrChange>
                </w:rPr>
                <w:t>23836</w:t>
              </w:r>
            </w:ins>
          </w:p>
        </w:tc>
        <w:tc>
          <w:tcPr>
            <w:tcW w:w="800" w:type="dxa"/>
            <w:noWrap/>
            <w:hideMark/>
          </w:tcPr>
          <w:p w14:paraId="0CA61F7F" w14:textId="29ED1A87" w:rsidR="00FC6A3E" w:rsidRPr="004E2E1C" w:rsidRDefault="00FC6A3E" w:rsidP="00FC6A3E">
            <w:pPr>
              <w:spacing w:after="0" w:line="240" w:lineRule="auto"/>
              <w:jc w:val="right"/>
              <w:rPr>
                <w:ins w:id="2256" w:author="Jujia Li" w:date="2025-08-25T17:34:00Z" w16du:dateUtc="2025-08-25T22:34:00Z"/>
                <w:rFonts w:ascii="Times New Roman" w:eastAsia="Times New Roman" w:hAnsi="Times New Roman" w:cs="Times New Roman"/>
                <w:color w:val="000000"/>
                <w:kern w:val="0"/>
                <w:sz w:val="18"/>
                <w:szCs w:val="18"/>
                <w14:ligatures w14:val="none"/>
              </w:rPr>
            </w:pPr>
            <w:ins w:id="2257" w:author="Jujia Li" w:date="2025-08-25T17:37:00Z" w16du:dateUtc="2025-08-25T22:37:00Z">
              <w:r w:rsidRPr="004E2E1C">
                <w:rPr>
                  <w:rFonts w:ascii="Times New Roman" w:hAnsi="Times New Roman" w:cs="Times New Roman"/>
                  <w:sz w:val="18"/>
                  <w:szCs w:val="18"/>
                  <w:rPrChange w:id="2258" w:author="Jujia Li" w:date="2025-08-26T10:31:00Z" w16du:dateUtc="2025-08-26T15:31:00Z">
                    <w:rPr/>
                  </w:rPrChange>
                </w:rPr>
                <w:t>0.44</w:t>
              </w:r>
            </w:ins>
          </w:p>
        </w:tc>
        <w:tc>
          <w:tcPr>
            <w:tcW w:w="800" w:type="dxa"/>
            <w:noWrap/>
            <w:hideMark/>
          </w:tcPr>
          <w:p w14:paraId="5C1306B4" w14:textId="3B4A2C00" w:rsidR="00FC6A3E" w:rsidRPr="004E2E1C" w:rsidRDefault="00FC6A3E" w:rsidP="00FC6A3E">
            <w:pPr>
              <w:spacing w:after="0" w:line="240" w:lineRule="auto"/>
              <w:jc w:val="right"/>
              <w:rPr>
                <w:ins w:id="2259" w:author="Jujia Li" w:date="2025-08-25T17:34:00Z" w16du:dateUtc="2025-08-25T22:34:00Z"/>
                <w:rFonts w:ascii="Times New Roman" w:eastAsia="Times New Roman" w:hAnsi="Times New Roman" w:cs="Times New Roman"/>
                <w:color w:val="000000"/>
                <w:kern w:val="0"/>
                <w:sz w:val="18"/>
                <w:szCs w:val="18"/>
                <w14:ligatures w14:val="none"/>
              </w:rPr>
            </w:pPr>
            <w:ins w:id="2260" w:author="Jujia Li" w:date="2025-08-25T17:37:00Z" w16du:dateUtc="2025-08-25T22:37:00Z">
              <w:r w:rsidRPr="004E2E1C">
                <w:rPr>
                  <w:rFonts w:ascii="Times New Roman" w:hAnsi="Times New Roman" w:cs="Times New Roman"/>
                  <w:sz w:val="18"/>
                  <w:szCs w:val="18"/>
                  <w:rPrChange w:id="2261" w:author="Jujia Li" w:date="2025-08-26T10:31:00Z" w16du:dateUtc="2025-08-26T15:31:00Z">
                    <w:rPr/>
                  </w:rPrChange>
                </w:rPr>
                <w:t>55004</w:t>
              </w:r>
            </w:ins>
          </w:p>
        </w:tc>
        <w:tc>
          <w:tcPr>
            <w:tcW w:w="800" w:type="dxa"/>
            <w:noWrap/>
            <w:hideMark/>
          </w:tcPr>
          <w:p w14:paraId="60F510BD" w14:textId="79A6F7B5" w:rsidR="00FC6A3E" w:rsidRPr="004E2E1C" w:rsidRDefault="00FC6A3E" w:rsidP="00FC6A3E">
            <w:pPr>
              <w:spacing w:after="0" w:line="240" w:lineRule="auto"/>
              <w:jc w:val="right"/>
              <w:rPr>
                <w:ins w:id="2262" w:author="Jujia Li" w:date="2025-08-25T17:34:00Z" w16du:dateUtc="2025-08-25T22:34:00Z"/>
                <w:rFonts w:ascii="Times New Roman" w:eastAsia="Times New Roman" w:hAnsi="Times New Roman" w:cs="Times New Roman"/>
                <w:color w:val="000000"/>
                <w:kern w:val="0"/>
                <w:sz w:val="18"/>
                <w:szCs w:val="18"/>
                <w14:ligatures w14:val="none"/>
              </w:rPr>
            </w:pPr>
            <w:ins w:id="2263" w:author="Jujia Li" w:date="2025-08-25T17:37:00Z" w16du:dateUtc="2025-08-25T22:37:00Z">
              <w:r w:rsidRPr="004E2E1C">
                <w:rPr>
                  <w:rFonts w:ascii="Times New Roman" w:hAnsi="Times New Roman" w:cs="Times New Roman"/>
                  <w:sz w:val="18"/>
                  <w:szCs w:val="18"/>
                  <w:rPrChange w:id="2264" w:author="Jujia Li" w:date="2025-08-26T10:31:00Z" w16du:dateUtc="2025-08-26T15:31:00Z">
                    <w:rPr/>
                  </w:rPrChange>
                </w:rPr>
                <w:t>21634</w:t>
              </w:r>
            </w:ins>
          </w:p>
        </w:tc>
        <w:tc>
          <w:tcPr>
            <w:tcW w:w="800" w:type="dxa"/>
            <w:noWrap/>
            <w:hideMark/>
          </w:tcPr>
          <w:p w14:paraId="34900B56" w14:textId="7D450C98" w:rsidR="00FC6A3E" w:rsidRPr="004E2E1C" w:rsidRDefault="00FC6A3E" w:rsidP="00FC6A3E">
            <w:pPr>
              <w:spacing w:after="0" w:line="240" w:lineRule="auto"/>
              <w:jc w:val="right"/>
              <w:rPr>
                <w:ins w:id="2265" w:author="Jujia Li" w:date="2025-08-25T17:34:00Z" w16du:dateUtc="2025-08-25T22:34:00Z"/>
                <w:rFonts w:ascii="Times New Roman" w:eastAsia="Times New Roman" w:hAnsi="Times New Roman" w:cs="Times New Roman"/>
                <w:color w:val="000000"/>
                <w:kern w:val="0"/>
                <w:sz w:val="18"/>
                <w:szCs w:val="18"/>
                <w14:ligatures w14:val="none"/>
              </w:rPr>
            </w:pPr>
            <w:ins w:id="2266" w:author="Jujia Li" w:date="2025-08-25T17:37:00Z" w16du:dateUtc="2025-08-25T22:37:00Z">
              <w:r w:rsidRPr="004E2E1C">
                <w:rPr>
                  <w:rFonts w:ascii="Times New Roman" w:hAnsi="Times New Roman" w:cs="Times New Roman"/>
                  <w:sz w:val="18"/>
                  <w:szCs w:val="18"/>
                  <w:rPrChange w:id="2267" w:author="Jujia Li" w:date="2025-08-26T10:31:00Z" w16du:dateUtc="2025-08-26T15:31:00Z">
                    <w:rPr/>
                  </w:rPrChange>
                </w:rPr>
                <w:t>0.39</w:t>
              </w:r>
            </w:ins>
          </w:p>
        </w:tc>
        <w:tc>
          <w:tcPr>
            <w:tcW w:w="800" w:type="dxa"/>
            <w:noWrap/>
            <w:hideMark/>
          </w:tcPr>
          <w:p w14:paraId="150FB291" w14:textId="0FB0184C" w:rsidR="00FC6A3E" w:rsidRPr="004E2E1C" w:rsidRDefault="00FC6A3E" w:rsidP="00FC6A3E">
            <w:pPr>
              <w:spacing w:after="0" w:line="240" w:lineRule="auto"/>
              <w:jc w:val="right"/>
              <w:rPr>
                <w:ins w:id="2268" w:author="Jujia Li" w:date="2025-08-25T17:34:00Z" w16du:dateUtc="2025-08-25T22:34:00Z"/>
                <w:rFonts w:ascii="Times New Roman" w:eastAsia="Times New Roman" w:hAnsi="Times New Roman" w:cs="Times New Roman"/>
                <w:color w:val="000000"/>
                <w:kern w:val="0"/>
                <w:sz w:val="18"/>
                <w:szCs w:val="18"/>
                <w14:ligatures w14:val="none"/>
              </w:rPr>
            </w:pPr>
            <w:ins w:id="2269" w:author="Jujia Li" w:date="2025-08-25T17:37:00Z" w16du:dateUtc="2025-08-25T22:37:00Z">
              <w:r w:rsidRPr="004E2E1C">
                <w:rPr>
                  <w:rFonts w:ascii="Times New Roman" w:hAnsi="Times New Roman" w:cs="Times New Roman"/>
                  <w:sz w:val="18"/>
                  <w:szCs w:val="18"/>
                  <w:rPrChange w:id="2270" w:author="Jujia Li" w:date="2025-08-26T10:31:00Z" w16du:dateUtc="2025-08-26T15:31:00Z">
                    <w:rPr/>
                  </w:rPrChange>
                </w:rPr>
                <w:t>55241</w:t>
              </w:r>
            </w:ins>
          </w:p>
        </w:tc>
        <w:tc>
          <w:tcPr>
            <w:tcW w:w="800" w:type="dxa"/>
            <w:noWrap/>
            <w:hideMark/>
          </w:tcPr>
          <w:p w14:paraId="164233BA" w14:textId="42FE5C1A" w:rsidR="00FC6A3E" w:rsidRPr="004E2E1C" w:rsidRDefault="00FC6A3E" w:rsidP="00FC6A3E">
            <w:pPr>
              <w:spacing w:after="0" w:line="240" w:lineRule="auto"/>
              <w:jc w:val="right"/>
              <w:rPr>
                <w:ins w:id="2271" w:author="Jujia Li" w:date="2025-08-25T17:34:00Z" w16du:dateUtc="2025-08-25T22:34:00Z"/>
                <w:rFonts w:ascii="Times New Roman" w:eastAsia="Times New Roman" w:hAnsi="Times New Roman" w:cs="Times New Roman"/>
                <w:color w:val="000000"/>
                <w:kern w:val="0"/>
                <w:sz w:val="18"/>
                <w:szCs w:val="18"/>
                <w14:ligatures w14:val="none"/>
              </w:rPr>
            </w:pPr>
            <w:ins w:id="2272" w:author="Jujia Li" w:date="2025-08-25T17:37:00Z" w16du:dateUtc="2025-08-25T22:37:00Z">
              <w:r w:rsidRPr="004E2E1C">
                <w:rPr>
                  <w:rFonts w:ascii="Times New Roman" w:hAnsi="Times New Roman" w:cs="Times New Roman"/>
                  <w:sz w:val="18"/>
                  <w:szCs w:val="18"/>
                  <w:rPrChange w:id="2273" w:author="Jujia Li" w:date="2025-08-26T10:31:00Z" w16du:dateUtc="2025-08-26T15:31:00Z">
                    <w:rPr/>
                  </w:rPrChange>
                </w:rPr>
                <w:t>20036</w:t>
              </w:r>
            </w:ins>
          </w:p>
        </w:tc>
        <w:tc>
          <w:tcPr>
            <w:tcW w:w="800" w:type="dxa"/>
            <w:noWrap/>
            <w:hideMark/>
          </w:tcPr>
          <w:p w14:paraId="04C73240" w14:textId="73A52723" w:rsidR="00FC6A3E" w:rsidRPr="004E2E1C" w:rsidRDefault="00FC6A3E" w:rsidP="00FC6A3E">
            <w:pPr>
              <w:spacing w:after="0" w:line="240" w:lineRule="auto"/>
              <w:jc w:val="right"/>
              <w:rPr>
                <w:ins w:id="2274" w:author="Jujia Li" w:date="2025-08-25T17:34:00Z" w16du:dateUtc="2025-08-25T22:34:00Z"/>
                <w:rFonts w:ascii="Times New Roman" w:eastAsia="Times New Roman" w:hAnsi="Times New Roman" w:cs="Times New Roman"/>
                <w:color w:val="000000"/>
                <w:kern w:val="0"/>
                <w:sz w:val="18"/>
                <w:szCs w:val="18"/>
                <w14:ligatures w14:val="none"/>
              </w:rPr>
            </w:pPr>
            <w:ins w:id="2275" w:author="Jujia Li" w:date="2025-08-25T17:37:00Z" w16du:dateUtc="2025-08-25T22:37:00Z">
              <w:r w:rsidRPr="004E2E1C">
                <w:rPr>
                  <w:rFonts w:ascii="Times New Roman" w:hAnsi="Times New Roman" w:cs="Times New Roman"/>
                  <w:sz w:val="18"/>
                  <w:szCs w:val="18"/>
                  <w:rPrChange w:id="2276" w:author="Jujia Li" w:date="2025-08-26T10:31:00Z" w16du:dateUtc="2025-08-26T15:31:00Z">
                    <w:rPr/>
                  </w:rPrChange>
                </w:rPr>
                <w:t>0.36</w:t>
              </w:r>
            </w:ins>
          </w:p>
        </w:tc>
        <w:tc>
          <w:tcPr>
            <w:tcW w:w="891" w:type="dxa"/>
            <w:noWrap/>
            <w:hideMark/>
          </w:tcPr>
          <w:p w14:paraId="68DF8642" w14:textId="7913B2C5" w:rsidR="00FC6A3E" w:rsidRPr="004E2E1C" w:rsidRDefault="00FC6A3E" w:rsidP="00FC6A3E">
            <w:pPr>
              <w:spacing w:after="0" w:line="240" w:lineRule="auto"/>
              <w:jc w:val="right"/>
              <w:rPr>
                <w:ins w:id="2277" w:author="Jujia Li" w:date="2025-08-25T17:34:00Z" w16du:dateUtc="2025-08-25T22:34:00Z"/>
                <w:rFonts w:ascii="Times New Roman" w:eastAsia="Times New Roman" w:hAnsi="Times New Roman" w:cs="Times New Roman"/>
                <w:color w:val="000000"/>
                <w:kern w:val="0"/>
                <w:sz w:val="18"/>
                <w:szCs w:val="18"/>
                <w14:ligatures w14:val="none"/>
              </w:rPr>
            </w:pPr>
            <w:ins w:id="2278" w:author="Jujia Li" w:date="2025-08-25T17:37:00Z" w16du:dateUtc="2025-08-25T22:37:00Z">
              <w:r w:rsidRPr="004E2E1C">
                <w:rPr>
                  <w:rFonts w:ascii="Times New Roman" w:hAnsi="Times New Roman" w:cs="Times New Roman"/>
                  <w:sz w:val="18"/>
                  <w:szCs w:val="18"/>
                  <w:rPrChange w:id="2279" w:author="Jujia Li" w:date="2025-08-26T10:31:00Z" w16du:dateUtc="2025-08-26T15:31:00Z">
                    <w:rPr/>
                  </w:rPrChange>
                </w:rPr>
                <w:t>90987</w:t>
              </w:r>
            </w:ins>
          </w:p>
        </w:tc>
        <w:tc>
          <w:tcPr>
            <w:tcW w:w="977" w:type="dxa"/>
            <w:noWrap/>
            <w:hideMark/>
          </w:tcPr>
          <w:p w14:paraId="622E76FA" w14:textId="327207EF" w:rsidR="00FC6A3E" w:rsidRPr="004E2E1C" w:rsidRDefault="00FC6A3E" w:rsidP="00FC6A3E">
            <w:pPr>
              <w:spacing w:after="0" w:line="240" w:lineRule="auto"/>
              <w:jc w:val="right"/>
              <w:rPr>
                <w:ins w:id="2280" w:author="Jujia Li" w:date="2025-08-25T17:34:00Z" w16du:dateUtc="2025-08-25T22:34:00Z"/>
                <w:rFonts w:ascii="Times New Roman" w:eastAsia="Times New Roman" w:hAnsi="Times New Roman" w:cs="Times New Roman"/>
                <w:color w:val="000000"/>
                <w:kern w:val="0"/>
                <w:sz w:val="18"/>
                <w:szCs w:val="18"/>
                <w14:ligatures w14:val="none"/>
              </w:rPr>
            </w:pPr>
            <w:ins w:id="2281" w:author="Jujia Li" w:date="2025-08-25T17:37:00Z" w16du:dateUtc="2025-08-25T22:37:00Z">
              <w:r w:rsidRPr="004E2E1C">
                <w:rPr>
                  <w:rFonts w:ascii="Times New Roman" w:hAnsi="Times New Roman" w:cs="Times New Roman"/>
                  <w:sz w:val="18"/>
                  <w:szCs w:val="18"/>
                  <w:rPrChange w:id="2282" w:author="Jujia Li" w:date="2025-08-26T10:31:00Z" w16du:dateUtc="2025-08-26T15:31:00Z">
                    <w:rPr/>
                  </w:rPrChange>
                </w:rPr>
                <w:t>0.42</w:t>
              </w:r>
            </w:ins>
          </w:p>
        </w:tc>
      </w:tr>
      <w:tr w:rsidR="000E0619" w:rsidRPr="00D80767" w14:paraId="38210390" w14:textId="77777777" w:rsidTr="004A04BA">
        <w:trPr>
          <w:trHeight w:val="300"/>
          <w:ins w:id="2283" w:author="Jujia Li" w:date="2025-08-25T17:34:00Z"/>
        </w:trPr>
        <w:tc>
          <w:tcPr>
            <w:tcW w:w="1608" w:type="dxa"/>
            <w:noWrap/>
            <w:vAlign w:val="bottom"/>
            <w:hideMark/>
          </w:tcPr>
          <w:p w14:paraId="66CB22AE" w14:textId="77777777" w:rsidR="00FC6A3E" w:rsidRPr="00B17B5A" w:rsidRDefault="00FC6A3E" w:rsidP="00FC6A3E">
            <w:pPr>
              <w:spacing w:after="0" w:line="240" w:lineRule="auto"/>
              <w:rPr>
                <w:ins w:id="2284" w:author="Jujia Li" w:date="2025-08-25T17:34:00Z" w16du:dateUtc="2025-08-25T22:34:00Z"/>
                <w:rFonts w:ascii="Times New Roman" w:eastAsia="Times New Roman" w:hAnsi="Times New Roman" w:cs="Times New Roman"/>
                <w:color w:val="000000"/>
                <w:kern w:val="0"/>
                <w:sz w:val="20"/>
                <w:szCs w:val="20"/>
                <w14:ligatures w14:val="none"/>
              </w:rPr>
            </w:pPr>
            <w:ins w:id="2285" w:author="Jujia Li" w:date="2025-08-25T17:34:00Z" w16du:dateUtc="2025-08-25T22:34:00Z">
              <w:r w:rsidRPr="00B17B5A">
                <w:rPr>
                  <w:rFonts w:ascii="Times New Roman" w:eastAsia="Times New Roman" w:hAnsi="Times New Roman" w:cs="Times New Roman"/>
                  <w:color w:val="000000"/>
                  <w:kern w:val="0"/>
                  <w:sz w:val="20"/>
                  <w:szCs w:val="20"/>
                  <w14:ligatures w14:val="none"/>
                </w:rPr>
                <w:t>CULLMAN</w:t>
              </w:r>
            </w:ins>
          </w:p>
        </w:tc>
        <w:tc>
          <w:tcPr>
            <w:tcW w:w="799" w:type="dxa"/>
            <w:noWrap/>
            <w:hideMark/>
          </w:tcPr>
          <w:p w14:paraId="19FE4CE6" w14:textId="34CBDA15" w:rsidR="00FC6A3E" w:rsidRPr="004E2E1C" w:rsidRDefault="00FC6A3E" w:rsidP="00FC6A3E">
            <w:pPr>
              <w:spacing w:after="0" w:line="240" w:lineRule="auto"/>
              <w:jc w:val="right"/>
              <w:rPr>
                <w:ins w:id="2286" w:author="Jujia Li" w:date="2025-08-25T17:34:00Z" w16du:dateUtc="2025-08-25T22:34:00Z"/>
                <w:rFonts w:ascii="Times New Roman" w:eastAsia="Times New Roman" w:hAnsi="Times New Roman" w:cs="Times New Roman"/>
                <w:color w:val="000000"/>
                <w:kern w:val="0"/>
                <w:sz w:val="18"/>
                <w:szCs w:val="18"/>
                <w14:ligatures w14:val="none"/>
              </w:rPr>
            </w:pPr>
            <w:ins w:id="2287" w:author="Jujia Li" w:date="2025-08-25T17:37:00Z" w16du:dateUtc="2025-08-25T22:37:00Z">
              <w:r w:rsidRPr="004E2E1C">
                <w:rPr>
                  <w:rFonts w:ascii="Times New Roman" w:hAnsi="Times New Roman" w:cs="Times New Roman"/>
                  <w:sz w:val="18"/>
                  <w:szCs w:val="18"/>
                  <w:rPrChange w:id="2288" w:author="Jujia Li" w:date="2025-08-26T10:31:00Z" w16du:dateUtc="2025-08-26T15:31:00Z">
                    <w:rPr/>
                  </w:rPrChange>
                </w:rPr>
                <w:t>82450</w:t>
              </w:r>
            </w:ins>
          </w:p>
        </w:tc>
        <w:tc>
          <w:tcPr>
            <w:tcW w:w="799" w:type="dxa"/>
            <w:noWrap/>
            <w:hideMark/>
          </w:tcPr>
          <w:p w14:paraId="4BD8C54F" w14:textId="69418057" w:rsidR="00FC6A3E" w:rsidRPr="004E2E1C" w:rsidRDefault="00FC6A3E" w:rsidP="00FC6A3E">
            <w:pPr>
              <w:spacing w:after="0" w:line="240" w:lineRule="auto"/>
              <w:jc w:val="right"/>
              <w:rPr>
                <w:ins w:id="2289" w:author="Jujia Li" w:date="2025-08-25T17:34:00Z" w16du:dateUtc="2025-08-25T22:34:00Z"/>
                <w:rFonts w:ascii="Times New Roman" w:eastAsia="Times New Roman" w:hAnsi="Times New Roman" w:cs="Times New Roman"/>
                <w:color w:val="000000"/>
                <w:kern w:val="0"/>
                <w:sz w:val="18"/>
                <w:szCs w:val="18"/>
                <w14:ligatures w14:val="none"/>
              </w:rPr>
            </w:pPr>
            <w:ins w:id="2290" w:author="Jujia Li" w:date="2025-08-25T17:37:00Z" w16du:dateUtc="2025-08-25T22:37:00Z">
              <w:r w:rsidRPr="004E2E1C">
                <w:rPr>
                  <w:rFonts w:ascii="Times New Roman" w:hAnsi="Times New Roman" w:cs="Times New Roman"/>
                  <w:sz w:val="18"/>
                  <w:szCs w:val="18"/>
                  <w:rPrChange w:id="2291" w:author="Jujia Li" w:date="2025-08-26T10:31:00Z" w16du:dateUtc="2025-08-26T15:31:00Z">
                    <w:rPr/>
                  </w:rPrChange>
                </w:rPr>
                <w:t>24404</w:t>
              </w:r>
            </w:ins>
          </w:p>
        </w:tc>
        <w:tc>
          <w:tcPr>
            <w:tcW w:w="688" w:type="dxa"/>
            <w:noWrap/>
            <w:hideMark/>
          </w:tcPr>
          <w:p w14:paraId="5616328D" w14:textId="511B396A" w:rsidR="00FC6A3E" w:rsidRPr="004E2E1C" w:rsidRDefault="00FC6A3E" w:rsidP="00FC6A3E">
            <w:pPr>
              <w:spacing w:after="0" w:line="240" w:lineRule="auto"/>
              <w:jc w:val="right"/>
              <w:rPr>
                <w:ins w:id="2292" w:author="Jujia Li" w:date="2025-08-25T17:34:00Z" w16du:dateUtc="2025-08-25T22:34:00Z"/>
                <w:rFonts w:ascii="Times New Roman" w:eastAsia="Times New Roman" w:hAnsi="Times New Roman" w:cs="Times New Roman"/>
                <w:color w:val="000000"/>
                <w:kern w:val="0"/>
                <w:sz w:val="18"/>
                <w:szCs w:val="18"/>
                <w14:ligatures w14:val="none"/>
              </w:rPr>
            </w:pPr>
            <w:ins w:id="2293" w:author="Jujia Li" w:date="2025-08-25T17:37:00Z" w16du:dateUtc="2025-08-25T22:37:00Z">
              <w:r w:rsidRPr="004E2E1C">
                <w:rPr>
                  <w:rFonts w:ascii="Times New Roman" w:hAnsi="Times New Roman" w:cs="Times New Roman"/>
                  <w:sz w:val="18"/>
                  <w:szCs w:val="18"/>
                  <w:rPrChange w:id="2294" w:author="Jujia Li" w:date="2025-08-26T10:31:00Z" w16du:dateUtc="2025-08-26T15:31:00Z">
                    <w:rPr/>
                  </w:rPrChange>
                </w:rPr>
                <w:t>0.30</w:t>
              </w:r>
            </w:ins>
          </w:p>
        </w:tc>
        <w:tc>
          <w:tcPr>
            <w:tcW w:w="799" w:type="dxa"/>
            <w:noWrap/>
            <w:hideMark/>
          </w:tcPr>
          <w:p w14:paraId="2C9E36AC" w14:textId="06999880" w:rsidR="00FC6A3E" w:rsidRPr="004E2E1C" w:rsidRDefault="00FC6A3E" w:rsidP="00FC6A3E">
            <w:pPr>
              <w:spacing w:after="0" w:line="240" w:lineRule="auto"/>
              <w:jc w:val="right"/>
              <w:rPr>
                <w:ins w:id="2295" w:author="Jujia Li" w:date="2025-08-25T17:34:00Z" w16du:dateUtc="2025-08-25T22:34:00Z"/>
                <w:rFonts w:ascii="Times New Roman" w:eastAsia="Times New Roman" w:hAnsi="Times New Roman" w:cs="Times New Roman"/>
                <w:color w:val="000000"/>
                <w:kern w:val="0"/>
                <w:sz w:val="18"/>
                <w:szCs w:val="18"/>
                <w14:ligatures w14:val="none"/>
              </w:rPr>
            </w:pPr>
            <w:ins w:id="2296" w:author="Jujia Li" w:date="2025-08-25T17:37:00Z" w16du:dateUtc="2025-08-25T22:37:00Z">
              <w:r w:rsidRPr="004E2E1C">
                <w:rPr>
                  <w:rFonts w:ascii="Times New Roman" w:hAnsi="Times New Roman" w:cs="Times New Roman"/>
                  <w:sz w:val="18"/>
                  <w:szCs w:val="18"/>
                  <w:rPrChange w:id="2297" w:author="Jujia Li" w:date="2025-08-26T10:31:00Z" w16du:dateUtc="2025-08-26T15:31:00Z">
                    <w:rPr/>
                  </w:rPrChange>
                </w:rPr>
                <w:t>82867</w:t>
              </w:r>
            </w:ins>
          </w:p>
        </w:tc>
        <w:tc>
          <w:tcPr>
            <w:tcW w:w="799" w:type="dxa"/>
            <w:noWrap/>
            <w:hideMark/>
          </w:tcPr>
          <w:p w14:paraId="4CA42A18" w14:textId="2C5984DE" w:rsidR="00FC6A3E" w:rsidRPr="004E2E1C" w:rsidRDefault="00FC6A3E" w:rsidP="00FC6A3E">
            <w:pPr>
              <w:spacing w:after="0" w:line="240" w:lineRule="auto"/>
              <w:jc w:val="right"/>
              <w:rPr>
                <w:ins w:id="2298" w:author="Jujia Li" w:date="2025-08-25T17:34:00Z" w16du:dateUtc="2025-08-25T22:34:00Z"/>
                <w:rFonts w:ascii="Times New Roman" w:eastAsia="Times New Roman" w:hAnsi="Times New Roman" w:cs="Times New Roman"/>
                <w:color w:val="000000"/>
                <w:kern w:val="0"/>
                <w:sz w:val="18"/>
                <w:szCs w:val="18"/>
                <w14:ligatures w14:val="none"/>
              </w:rPr>
            </w:pPr>
            <w:ins w:id="2299" w:author="Jujia Li" w:date="2025-08-25T17:37:00Z" w16du:dateUtc="2025-08-25T22:37:00Z">
              <w:r w:rsidRPr="004E2E1C">
                <w:rPr>
                  <w:rFonts w:ascii="Times New Roman" w:hAnsi="Times New Roman" w:cs="Times New Roman"/>
                  <w:sz w:val="18"/>
                  <w:szCs w:val="18"/>
                  <w:rPrChange w:id="2300" w:author="Jujia Li" w:date="2025-08-26T10:31:00Z" w16du:dateUtc="2025-08-26T15:31:00Z">
                    <w:rPr/>
                  </w:rPrChange>
                </w:rPr>
                <w:t>21091</w:t>
              </w:r>
            </w:ins>
          </w:p>
        </w:tc>
        <w:tc>
          <w:tcPr>
            <w:tcW w:w="800" w:type="dxa"/>
            <w:noWrap/>
            <w:hideMark/>
          </w:tcPr>
          <w:p w14:paraId="50EFAABE" w14:textId="32F531ED" w:rsidR="00FC6A3E" w:rsidRPr="004E2E1C" w:rsidRDefault="00FC6A3E" w:rsidP="00FC6A3E">
            <w:pPr>
              <w:spacing w:after="0" w:line="240" w:lineRule="auto"/>
              <w:jc w:val="right"/>
              <w:rPr>
                <w:ins w:id="2301" w:author="Jujia Li" w:date="2025-08-25T17:34:00Z" w16du:dateUtc="2025-08-25T22:34:00Z"/>
                <w:rFonts w:ascii="Times New Roman" w:eastAsia="Times New Roman" w:hAnsi="Times New Roman" w:cs="Times New Roman"/>
                <w:color w:val="000000"/>
                <w:kern w:val="0"/>
                <w:sz w:val="18"/>
                <w:szCs w:val="18"/>
                <w14:ligatures w14:val="none"/>
              </w:rPr>
            </w:pPr>
            <w:ins w:id="2302" w:author="Jujia Li" w:date="2025-08-25T17:37:00Z" w16du:dateUtc="2025-08-25T22:37:00Z">
              <w:r w:rsidRPr="004E2E1C">
                <w:rPr>
                  <w:rFonts w:ascii="Times New Roman" w:hAnsi="Times New Roman" w:cs="Times New Roman"/>
                  <w:sz w:val="18"/>
                  <w:szCs w:val="18"/>
                  <w:rPrChange w:id="2303" w:author="Jujia Li" w:date="2025-08-26T10:31:00Z" w16du:dateUtc="2025-08-26T15:31:00Z">
                    <w:rPr/>
                  </w:rPrChange>
                </w:rPr>
                <w:t>0.25</w:t>
              </w:r>
            </w:ins>
          </w:p>
        </w:tc>
        <w:tc>
          <w:tcPr>
            <w:tcW w:w="800" w:type="dxa"/>
            <w:noWrap/>
            <w:hideMark/>
          </w:tcPr>
          <w:p w14:paraId="15761491" w14:textId="3F7ABF49" w:rsidR="00FC6A3E" w:rsidRPr="004E2E1C" w:rsidRDefault="00FC6A3E" w:rsidP="00FC6A3E">
            <w:pPr>
              <w:spacing w:after="0" w:line="240" w:lineRule="auto"/>
              <w:jc w:val="right"/>
              <w:rPr>
                <w:ins w:id="2304" w:author="Jujia Li" w:date="2025-08-25T17:34:00Z" w16du:dateUtc="2025-08-25T22:34:00Z"/>
                <w:rFonts w:ascii="Times New Roman" w:eastAsia="Times New Roman" w:hAnsi="Times New Roman" w:cs="Times New Roman"/>
                <w:color w:val="000000"/>
                <w:kern w:val="0"/>
                <w:sz w:val="18"/>
                <w:szCs w:val="18"/>
                <w14:ligatures w14:val="none"/>
              </w:rPr>
            </w:pPr>
            <w:ins w:id="2305" w:author="Jujia Li" w:date="2025-08-25T17:37:00Z" w16du:dateUtc="2025-08-25T22:37:00Z">
              <w:r w:rsidRPr="004E2E1C">
                <w:rPr>
                  <w:rFonts w:ascii="Times New Roman" w:hAnsi="Times New Roman" w:cs="Times New Roman"/>
                  <w:sz w:val="18"/>
                  <w:szCs w:val="18"/>
                  <w:rPrChange w:id="2306" w:author="Jujia Li" w:date="2025-08-26T10:31:00Z" w16du:dateUtc="2025-08-26T15:31:00Z">
                    <w:rPr/>
                  </w:rPrChange>
                </w:rPr>
                <w:t>83418</w:t>
              </w:r>
            </w:ins>
          </w:p>
        </w:tc>
        <w:tc>
          <w:tcPr>
            <w:tcW w:w="800" w:type="dxa"/>
            <w:noWrap/>
            <w:hideMark/>
          </w:tcPr>
          <w:p w14:paraId="6DFFB479" w14:textId="70DD7279" w:rsidR="00FC6A3E" w:rsidRPr="004E2E1C" w:rsidRDefault="00FC6A3E" w:rsidP="00FC6A3E">
            <w:pPr>
              <w:spacing w:after="0" w:line="240" w:lineRule="auto"/>
              <w:jc w:val="right"/>
              <w:rPr>
                <w:ins w:id="2307" w:author="Jujia Li" w:date="2025-08-25T17:34:00Z" w16du:dateUtc="2025-08-25T22:34:00Z"/>
                <w:rFonts w:ascii="Times New Roman" w:eastAsia="Times New Roman" w:hAnsi="Times New Roman" w:cs="Times New Roman"/>
                <w:color w:val="000000"/>
                <w:kern w:val="0"/>
                <w:sz w:val="18"/>
                <w:szCs w:val="18"/>
                <w14:ligatures w14:val="none"/>
              </w:rPr>
            </w:pPr>
            <w:ins w:id="2308" w:author="Jujia Li" w:date="2025-08-25T17:37:00Z" w16du:dateUtc="2025-08-25T22:37:00Z">
              <w:r w:rsidRPr="004E2E1C">
                <w:rPr>
                  <w:rFonts w:ascii="Times New Roman" w:hAnsi="Times New Roman" w:cs="Times New Roman"/>
                  <w:sz w:val="18"/>
                  <w:szCs w:val="18"/>
                  <w:rPrChange w:id="2309" w:author="Jujia Li" w:date="2025-08-26T10:31:00Z" w16du:dateUtc="2025-08-26T15:31:00Z">
                    <w:rPr/>
                  </w:rPrChange>
                </w:rPr>
                <w:t>17763</w:t>
              </w:r>
            </w:ins>
          </w:p>
        </w:tc>
        <w:tc>
          <w:tcPr>
            <w:tcW w:w="800" w:type="dxa"/>
            <w:noWrap/>
            <w:hideMark/>
          </w:tcPr>
          <w:p w14:paraId="05BB6FD6" w14:textId="3CBEDAEB" w:rsidR="00FC6A3E" w:rsidRPr="004E2E1C" w:rsidRDefault="00FC6A3E" w:rsidP="00FC6A3E">
            <w:pPr>
              <w:spacing w:after="0" w:line="240" w:lineRule="auto"/>
              <w:jc w:val="right"/>
              <w:rPr>
                <w:ins w:id="2310" w:author="Jujia Li" w:date="2025-08-25T17:34:00Z" w16du:dateUtc="2025-08-25T22:34:00Z"/>
                <w:rFonts w:ascii="Times New Roman" w:eastAsia="Times New Roman" w:hAnsi="Times New Roman" w:cs="Times New Roman"/>
                <w:color w:val="000000"/>
                <w:kern w:val="0"/>
                <w:sz w:val="18"/>
                <w:szCs w:val="18"/>
                <w14:ligatures w14:val="none"/>
              </w:rPr>
            </w:pPr>
            <w:ins w:id="2311" w:author="Jujia Li" w:date="2025-08-25T17:37:00Z" w16du:dateUtc="2025-08-25T22:37:00Z">
              <w:r w:rsidRPr="004E2E1C">
                <w:rPr>
                  <w:rFonts w:ascii="Times New Roman" w:hAnsi="Times New Roman" w:cs="Times New Roman"/>
                  <w:sz w:val="18"/>
                  <w:szCs w:val="18"/>
                  <w:rPrChange w:id="2312" w:author="Jujia Li" w:date="2025-08-26T10:31:00Z" w16du:dateUtc="2025-08-26T15:31:00Z">
                    <w:rPr/>
                  </w:rPrChange>
                </w:rPr>
                <w:t>0.21</w:t>
              </w:r>
            </w:ins>
          </w:p>
        </w:tc>
        <w:tc>
          <w:tcPr>
            <w:tcW w:w="800" w:type="dxa"/>
            <w:noWrap/>
            <w:hideMark/>
          </w:tcPr>
          <w:p w14:paraId="02BE0B2F" w14:textId="5D213D2F" w:rsidR="00FC6A3E" w:rsidRPr="004E2E1C" w:rsidRDefault="00FC6A3E" w:rsidP="00FC6A3E">
            <w:pPr>
              <w:spacing w:after="0" w:line="240" w:lineRule="auto"/>
              <w:jc w:val="right"/>
              <w:rPr>
                <w:ins w:id="2313" w:author="Jujia Li" w:date="2025-08-25T17:34:00Z" w16du:dateUtc="2025-08-25T22:34:00Z"/>
                <w:rFonts w:ascii="Times New Roman" w:eastAsia="Times New Roman" w:hAnsi="Times New Roman" w:cs="Times New Roman"/>
                <w:color w:val="000000"/>
                <w:kern w:val="0"/>
                <w:sz w:val="18"/>
                <w:szCs w:val="18"/>
                <w14:ligatures w14:val="none"/>
              </w:rPr>
            </w:pPr>
            <w:ins w:id="2314" w:author="Jujia Li" w:date="2025-08-25T17:37:00Z" w16du:dateUtc="2025-08-25T22:37:00Z">
              <w:r w:rsidRPr="004E2E1C">
                <w:rPr>
                  <w:rFonts w:ascii="Times New Roman" w:hAnsi="Times New Roman" w:cs="Times New Roman"/>
                  <w:sz w:val="18"/>
                  <w:szCs w:val="18"/>
                  <w:rPrChange w:id="2315" w:author="Jujia Li" w:date="2025-08-26T10:31:00Z" w16du:dateUtc="2025-08-26T15:31:00Z">
                    <w:rPr/>
                  </w:rPrChange>
                </w:rPr>
                <w:t>83768</w:t>
              </w:r>
            </w:ins>
          </w:p>
        </w:tc>
        <w:tc>
          <w:tcPr>
            <w:tcW w:w="800" w:type="dxa"/>
            <w:noWrap/>
            <w:hideMark/>
          </w:tcPr>
          <w:p w14:paraId="4FBFC485" w14:textId="13BF4BFD" w:rsidR="00FC6A3E" w:rsidRPr="004E2E1C" w:rsidRDefault="00FC6A3E" w:rsidP="00FC6A3E">
            <w:pPr>
              <w:spacing w:after="0" w:line="240" w:lineRule="auto"/>
              <w:jc w:val="right"/>
              <w:rPr>
                <w:ins w:id="2316" w:author="Jujia Li" w:date="2025-08-25T17:34:00Z" w16du:dateUtc="2025-08-25T22:34:00Z"/>
                <w:rFonts w:ascii="Times New Roman" w:eastAsia="Times New Roman" w:hAnsi="Times New Roman" w:cs="Times New Roman"/>
                <w:color w:val="000000"/>
                <w:kern w:val="0"/>
                <w:sz w:val="18"/>
                <w:szCs w:val="18"/>
                <w14:ligatures w14:val="none"/>
              </w:rPr>
            </w:pPr>
            <w:ins w:id="2317" w:author="Jujia Li" w:date="2025-08-25T17:37:00Z" w16du:dateUtc="2025-08-25T22:37:00Z">
              <w:r w:rsidRPr="004E2E1C">
                <w:rPr>
                  <w:rFonts w:ascii="Times New Roman" w:hAnsi="Times New Roman" w:cs="Times New Roman"/>
                  <w:sz w:val="18"/>
                  <w:szCs w:val="18"/>
                  <w:rPrChange w:id="2318" w:author="Jujia Li" w:date="2025-08-26T10:31:00Z" w16du:dateUtc="2025-08-26T15:31:00Z">
                    <w:rPr/>
                  </w:rPrChange>
                </w:rPr>
                <w:t>15033</w:t>
              </w:r>
            </w:ins>
          </w:p>
        </w:tc>
        <w:tc>
          <w:tcPr>
            <w:tcW w:w="800" w:type="dxa"/>
            <w:noWrap/>
            <w:hideMark/>
          </w:tcPr>
          <w:p w14:paraId="0AE2EFE0" w14:textId="31A26506" w:rsidR="00FC6A3E" w:rsidRPr="004E2E1C" w:rsidRDefault="00FC6A3E" w:rsidP="00FC6A3E">
            <w:pPr>
              <w:spacing w:after="0" w:line="240" w:lineRule="auto"/>
              <w:jc w:val="right"/>
              <w:rPr>
                <w:ins w:id="2319" w:author="Jujia Li" w:date="2025-08-25T17:34:00Z" w16du:dateUtc="2025-08-25T22:34:00Z"/>
                <w:rFonts w:ascii="Times New Roman" w:eastAsia="Times New Roman" w:hAnsi="Times New Roman" w:cs="Times New Roman"/>
                <w:color w:val="000000"/>
                <w:kern w:val="0"/>
                <w:sz w:val="18"/>
                <w:szCs w:val="18"/>
                <w14:ligatures w14:val="none"/>
              </w:rPr>
            </w:pPr>
            <w:ins w:id="2320" w:author="Jujia Li" w:date="2025-08-25T17:37:00Z" w16du:dateUtc="2025-08-25T22:37:00Z">
              <w:r w:rsidRPr="004E2E1C">
                <w:rPr>
                  <w:rFonts w:ascii="Times New Roman" w:hAnsi="Times New Roman" w:cs="Times New Roman"/>
                  <w:sz w:val="18"/>
                  <w:szCs w:val="18"/>
                  <w:rPrChange w:id="2321" w:author="Jujia Li" w:date="2025-08-26T10:31:00Z" w16du:dateUtc="2025-08-26T15:31:00Z">
                    <w:rPr/>
                  </w:rPrChange>
                </w:rPr>
                <w:t>0.18</w:t>
              </w:r>
            </w:ins>
          </w:p>
        </w:tc>
        <w:tc>
          <w:tcPr>
            <w:tcW w:w="891" w:type="dxa"/>
            <w:noWrap/>
            <w:hideMark/>
          </w:tcPr>
          <w:p w14:paraId="3F19086A" w14:textId="30C14873" w:rsidR="00FC6A3E" w:rsidRPr="004E2E1C" w:rsidRDefault="00FC6A3E" w:rsidP="00FC6A3E">
            <w:pPr>
              <w:spacing w:after="0" w:line="240" w:lineRule="auto"/>
              <w:jc w:val="right"/>
              <w:rPr>
                <w:ins w:id="2322" w:author="Jujia Li" w:date="2025-08-25T17:34:00Z" w16du:dateUtc="2025-08-25T22:34:00Z"/>
                <w:rFonts w:ascii="Times New Roman" w:eastAsia="Times New Roman" w:hAnsi="Times New Roman" w:cs="Times New Roman"/>
                <w:color w:val="000000"/>
                <w:kern w:val="0"/>
                <w:sz w:val="18"/>
                <w:szCs w:val="18"/>
                <w14:ligatures w14:val="none"/>
              </w:rPr>
            </w:pPr>
            <w:ins w:id="2323" w:author="Jujia Li" w:date="2025-08-25T17:37:00Z" w16du:dateUtc="2025-08-25T22:37:00Z">
              <w:r w:rsidRPr="004E2E1C">
                <w:rPr>
                  <w:rFonts w:ascii="Times New Roman" w:hAnsi="Times New Roman" w:cs="Times New Roman"/>
                  <w:sz w:val="18"/>
                  <w:szCs w:val="18"/>
                  <w:rPrChange w:id="2324" w:author="Jujia Li" w:date="2025-08-26T10:31:00Z" w16du:dateUtc="2025-08-26T15:31:00Z">
                    <w:rPr/>
                  </w:rPrChange>
                </w:rPr>
                <w:t>78291</w:t>
              </w:r>
            </w:ins>
          </w:p>
        </w:tc>
        <w:tc>
          <w:tcPr>
            <w:tcW w:w="977" w:type="dxa"/>
            <w:noWrap/>
            <w:hideMark/>
          </w:tcPr>
          <w:p w14:paraId="3E64B282" w14:textId="19D83916" w:rsidR="00FC6A3E" w:rsidRPr="004E2E1C" w:rsidRDefault="00FC6A3E" w:rsidP="00FC6A3E">
            <w:pPr>
              <w:spacing w:after="0" w:line="240" w:lineRule="auto"/>
              <w:jc w:val="right"/>
              <w:rPr>
                <w:ins w:id="2325" w:author="Jujia Li" w:date="2025-08-25T17:34:00Z" w16du:dateUtc="2025-08-25T22:34:00Z"/>
                <w:rFonts w:ascii="Times New Roman" w:eastAsia="Times New Roman" w:hAnsi="Times New Roman" w:cs="Times New Roman"/>
                <w:color w:val="000000"/>
                <w:kern w:val="0"/>
                <w:sz w:val="18"/>
                <w:szCs w:val="18"/>
                <w14:ligatures w14:val="none"/>
              </w:rPr>
            </w:pPr>
            <w:ins w:id="2326" w:author="Jujia Li" w:date="2025-08-25T17:37:00Z" w16du:dateUtc="2025-08-25T22:37:00Z">
              <w:r w:rsidRPr="004E2E1C">
                <w:rPr>
                  <w:rFonts w:ascii="Times New Roman" w:hAnsi="Times New Roman" w:cs="Times New Roman"/>
                  <w:sz w:val="18"/>
                  <w:szCs w:val="18"/>
                  <w:rPrChange w:id="2327" w:author="Jujia Li" w:date="2025-08-26T10:31:00Z" w16du:dateUtc="2025-08-26T15:31:00Z">
                    <w:rPr/>
                  </w:rPrChange>
                </w:rPr>
                <w:t>0.23</w:t>
              </w:r>
            </w:ins>
          </w:p>
        </w:tc>
      </w:tr>
      <w:tr w:rsidR="000E0619" w:rsidRPr="00D80767" w14:paraId="5185C33F" w14:textId="77777777" w:rsidTr="004A04BA">
        <w:trPr>
          <w:trHeight w:val="300"/>
          <w:ins w:id="2328" w:author="Jujia Li" w:date="2025-08-25T17:34:00Z"/>
        </w:trPr>
        <w:tc>
          <w:tcPr>
            <w:tcW w:w="1608" w:type="dxa"/>
            <w:noWrap/>
            <w:vAlign w:val="bottom"/>
            <w:hideMark/>
          </w:tcPr>
          <w:p w14:paraId="65927916" w14:textId="77777777" w:rsidR="00FC6A3E" w:rsidRPr="00B17B5A" w:rsidRDefault="00FC6A3E" w:rsidP="00FC6A3E">
            <w:pPr>
              <w:spacing w:after="0" w:line="240" w:lineRule="auto"/>
              <w:rPr>
                <w:ins w:id="2329" w:author="Jujia Li" w:date="2025-08-25T17:34:00Z" w16du:dateUtc="2025-08-25T22:34:00Z"/>
                <w:rFonts w:ascii="Times New Roman" w:eastAsia="Times New Roman" w:hAnsi="Times New Roman" w:cs="Times New Roman"/>
                <w:color w:val="000000"/>
                <w:kern w:val="0"/>
                <w:sz w:val="20"/>
                <w:szCs w:val="20"/>
                <w14:ligatures w14:val="none"/>
              </w:rPr>
            </w:pPr>
            <w:ins w:id="2330" w:author="Jujia Li" w:date="2025-08-25T17:34:00Z" w16du:dateUtc="2025-08-25T22:34:00Z">
              <w:r w:rsidRPr="00B17B5A">
                <w:rPr>
                  <w:rFonts w:ascii="Times New Roman" w:eastAsia="Times New Roman" w:hAnsi="Times New Roman" w:cs="Times New Roman"/>
                  <w:color w:val="000000"/>
                  <w:kern w:val="0"/>
                  <w:sz w:val="20"/>
                  <w:szCs w:val="20"/>
                  <w14:ligatures w14:val="none"/>
                </w:rPr>
                <w:t>ETOWAH</w:t>
              </w:r>
            </w:ins>
          </w:p>
        </w:tc>
        <w:tc>
          <w:tcPr>
            <w:tcW w:w="799" w:type="dxa"/>
            <w:noWrap/>
            <w:hideMark/>
          </w:tcPr>
          <w:p w14:paraId="3F3C2FA9" w14:textId="47AA39D7" w:rsidR="00FC6A3E" w:rsidRPr="004E2E1C" w:rsidRDefault="00FC6A3E" w:rsidP="00FC6A3E">
            <w:pPr>
              <w:spacing w:after="0" w:line="240" w:lineRule="auto"/>
              <w:jc w:val="right"/>
              <w:rPr>
                <w:ins w:id="2331" w:author="Jujia Li" w:date="2025-08-25T17:34:00Z" w16du:dateUtc="2025-08-25T22:34:00Z"/>
                <w:rFonts w:ascii="Times New Roman" w:eastAsia="Times New Roman" w:hAnsi="Times New Roman" w:cs="Times New Roman"/>
                <w:color w:val="000000"/>
                <w:kern w:val="0"/>
                <w:sz w:val="18"/>
                <w:szCs w:val="18"/>
                <w14:ligatures w14:val="none"/>
              </w:rPr>
            </w:pPr>
            <w:ins w:id="2332" w:author="Jujia Li" w:date="2025-08-25T17:37:00Z" w16du:dateUtc="2025-08-25T22:37:00Z">
              <w:r w:rsidRPr="004E2E1C">
                <w:rPr>
                  <w:rFonts w:ascii="Times New Roman" w:hAnsi="Times New Roman" w:cs="Times New Roman"/>
                  <w:sz w:val="18"/>
                  <w:szCs w:val="18"/>
                  <w:rPrChange w:id="2333" w:author="Jujia Li" w:date="2025-08-26T10:31:00Z" w16du:dateUtc="2025-08-26T15:31:00Z">
                    <w:rPr/>
                  </w:rPrChange>
                </w:rPr>
                <w:t>102855</w:t>
              </w:r>
            </w:ins>
          </w:p>
        </w:tc>
        <w:tc>
          <w:tcPr>
            <w:tcW w:w="799" w:type="dxa"/>
            <w:noWrap/>
            <w:hideMark/>
          </w:tcPr>
          <w:p w14:paraId="02FD4B1A" w14:textId="23E5F72C" w:rsidR="00FC6A3E" w:rsidRPr="004E2E1C" w:rsidRDefault="00FC6A3E" w:rsidP="00FC6A3E">
            <w:pPr>
              <w:spacing w:after="0" w:line="240" w:lineRule="auto"/>
              <w:jc w:val="right"/>
              <w:rPr>
                <w:ins w:id="2334" w:author="Jujia Li" w:date="2025-08-25T17:34:00Z" w16du:dateUtc="2025-08-25T22:34:00Z"/>
                <w:rFonts w:ascii="Times New Roman" w:eastAsia="Times New Roman" w:hAnsi="Times New Roman" w:cs="Times New Roman"/>
                <w:color w:val="000000"/>
                <w:kern w:val="0"/>
                <w:sz w:val="18"/>
                <w:szCs w:val="18"/>
                <w14:ligatures w14:val="none"/>
              </w:rPr>
            </w:pPr>
            <w:ins w:id="2335" w:author="Jujia Li" w:date="2025-08-25T17:37:00Z" w16du:dateUtc="2025-08-25T22:37:00Z">
              <w:r w:rsidRPr="004E2E1C">
                <w:rPr>
                  <w:rFonts w:ascii="Times New Roman" w:hAnsi="Times New Roman" w:cs="Times New Roman"/>
                  <w:sz w:val="18"/>
                  <w:szCs w:val="18"/>
                  <w:rPrChange w:id="2336" w:author="Jujia Li" w:date="2025-08-26T10:31:00Z" w16du:dateUtc="2025-08-26T15:31:00Z">
                    <w:rPr/>
                  </w:rPrChange>
                </w:rPr>
                <w:t>32419</w:t>
              </w:r>
            </w:ins>
          </w:p>
        </w:tc>
        <w:tc>
          <w:tcPr>
            <w:tcW w:w="688" w:type="dxa"/>
            <w:noWrap/>
            <w:hideMark/>
          </w:tcPr>
          <w:p w14:paraId="4A36DCB7" w14:textId="120F41CC" w:rsidR="00FC6A3E" w:rsidRPr="004E2E1C" w:rsidRDefault="00FC6A3E" w:rsidP="00FC6A3E">
            <w:pPr>
              <w:spacing w:after="0" w:line="240" w:lineRule="auto"/>
              <w:jc w:val="right"/>
              <w:rPr>
                <w:ins w:id="2337" w:author="Jujia Li" w:date="2025-08-25T17:34:00Z" w16du:dateUtc="2025-08-25T22:34:00Z"/>
                <w:rFonts w:ascii="Times New Roman" w:eastAsia="Times New Roman" w:hAnsi="Times New Roman" w:cs="Times New Roman"/>
                <w:color w:val="000000"/>
                <w:kern w:val="0"/>
                <w:sz w:val="18"/>
                <w:szCs w:val="18"/>
                <w14:ligatures w14:val="none"/>
              </w:rPr>
            </w:pPr>
            <w:ins w:id="2338" w:author="Jujia Li" w:date="2025-08-25T17:37:00Z" w16du:dateUtc="2025-08-25T22:37:00Z">
              <w:r w:rsidRPr="004E2E1C">
                <w:rPr>
                  <w:rFonts w:ascii="Times New Roman" w:hAnsi="Times New Roman" w:cs="Times New Roman"/>
                  <w:sz w:val="18"/>
                  <w:szCs w:val="18"/>
                  <w:rPrChange w:id="2339" w:author="Jujia Li" w:date="2025-08-26T10:31:00Z" w16du:dateUtc="2025-08-26T15:31:00Z">
                    <w:rPr/>
                  </w:rPrChange>
                </w:rPr>
                <w:t>0.32</w:t>
              </w:r>
            </w:ins>
          </w:p>
        </w:tc>
        <w:tc>
          <w:tcPr>
            <w:tcW w:w="799" w:type="dxa"/>
            <w:noWrap/>
            <w:hideMark/>
          </w:tcPr>
          <w:p w14:paraId="35BE4222" w14:textId="5507F210" w:rsidR="00FC6A3E" w:rsidRPr="004E2E1C" w:rsidRDefault="00FC6A3E" w:rsidP="00FC6A3E">
            <w:pPr>
              <w:spacing w:after="0" w:line="240" w:lineRule="auto"/>
              <w:jc w:val="right"/>
              <w:rPr>
                <w:ins w:id="2340" w:author="Jujia Li" w:date="2025-08-25T17:34:00Z" w16du:dateUtc="2025-08-25T22:34:00Z"/>
                <w:rFonts w:ascii="Times New Roman" w:eastAsia="Times New Roman" w:hAnsi="Times New Roman" w:cs="Times New Roman"/>
                <w:color w:val="000000"/>
                <w:kern w:val="0"/>
                <w:sz w:val="18"/>
                <w:szCs w:val="18"/>
                <w14:ligatures w14:val="none"/>
              </w:rPr>
            </w:pPr>
            <w:ins w:id="2341" w:author="Jujia Li" w:date="2025-08-25T17:37:00Z" w16du:dateUtc="2025-08-25T22:37:00Z">
              <w:r w:rsidRPr="004E2E1C">
                <w:rPr>
                  <w:rFonts w:ascii="Times New Roman" w:hAnsi="Times New Roman" w:cs="Times New Roman"/>
                  <w:sz w:val="18"/>
                  <w:szCs w:val="18"/>
                  <w:rPrChange w:id="2342" w:author="Jujia Li" w:date="2025-08-26T10:31:00Z" w16du:dateUtc="2025-08-26T15:31:00Z">
                    <w:rPr/>
                  </w:rPrChange>
                </w:rPr>
                <w:t>103007</w:t>
              </w:r>
            </w:ins>
          </w:p>
        </w:tc>
        <w:tc>
          <w:tcPr>
            <w:tcW w:w="799" w:type="dxa"/>
            <w:noWrap/>
            <w:hideMark/>
          </w:tcPr>
          <w:p w14:paraId="5EFBE12D" w14:textId="6138C59D" w:rsidR="00FC6A3E" w:rsidRPr="004E2E1C" w:rsidRDefault="00FC6A3E" w:rsidP="00FC6A3E">
            <w:pPr>
              <w:spacing w:after="0" w:line="240" w:lineRule="auto"/>
              <w:jc w:val="right"/>
              <w:rPr>
                <w:ins w:id="2343" w:author="Jujia Li" w:date="2025-08-25T17:34:00Z" w16du:dateUtc="2025-08-25T22:34:00Z"/>
                <w:rFonts w:ascii="Times New Roman" w:eastAsia="Times New Roman" w:hAnsi="Times New Roman" w:cs="Times New Roman"/>
                <w:color w:val="000000"/>
                <w:kern w:val="0"/>
                <w:sz w:val="18"/>
                <w:szCs w:val="18"/>
                <w14:ligatures w14:val="none"/>
              </w:rPr>
            </w:pPr>
            <w:ins w:id="2344" w:author="Jujia Li" w:date="2025-08-25T17:37:00Z" w16du:dateUtc="2025-08-25T22:37:00Z">
              <w:r w:rsidRPr="004E2E1C">
                <w:rPr>
                  <w:rFonts w:ascii="Times New Roman" w:hAnsi="Times New Roman" w:cs="Times New Roman"/>
                  <w:sz w:val="18"/>
                  <w:szCs w:val="18"/>
                  <w:rPrChange w:id="2345" w:author="Jujia Li" w:date="2025-08-26T10:31:00Z" w16du:dateUtc="2025-08-26T15:31:00Z">
                    <w:rPr/>
                  </w:rPrChange>
                </w:rPr>
                <w:t>28592</w:t>
              </w:r>
            </w:ins>
          </w:p>
        </w:tc>
        <w:tc>
          <w:tcPr>
            <w:tcW w:w="800" w:type="dxa"/>
            <w:noWrap/>
            <w:hideMark/>
          </w:tcPr>
          <w:p w14:paraId="7FFA587B" w14:textId="1C9F76E3" w:rsidR="00FC6A3E" w:rsidRPr="004E2E1C" w:rsidRDefault="00FC6A3E" w:rsidP="00FC6A3E">
            <w:pPr>
              <w:spacing w:after="0" w:line="240" w:lineRule="auto"/>
              <w:jc w:val="right"/>
              <w:rPr>
                <w:ins w:id="2346" w:author="Jujia Li" w:date="2025-08-25T17:34:00Z" w16du:dateUtc="2025-08-25T22:34:00Z"/>
                <w:rFonts w:ascii="Times New Roman" w:eastAsia="Times New Roman" w:hAnsi="Times New Roman" w:cs="Times New Roman"/>
                <w:color w:val="000000"/>
                <w:kern w:val="0"/>
                <w:sz w:val="18"/>
                <w:szCs w:val="18"/>
                <w14:ligatures w14:val="none"/>
              </w:rPr>
            </w:pPr>
            <w:ins w:id="2347" w:author="Jujia Li" w:date="2025-08-25T17:37:00Z" w16du:dateUtc="2025-08-25T22:37:00Z">
              <w:r w:rsidRPr="004E2E1C">
                <w:rPr>
                  <w:rFonts w:ascii="Times New Roman" w:hAnsi="Times New Roman" w:cs="Times New Roman"/>
                  <w:sz w:val="18"/>
                  <w:szCs w:val="18"/>
                  <w:rPrChange w:id="2348" w:author="Jujia Li" w:date="2025-08-26T10:31:00Z" w16du:dateUtc="2025-08-26T15:31:00Z">
                    <w:rPr/>
                  </w:rPrChange>
                </w:rPr>
                <w:t>0.28</w:t>
              </w:r>
            </w:ins>
          </w:p>
        </w:tc>
        <w:tc>
          <w:tcPr>
            <w:tcW w:w="800" w:type="dxa"/>
            <w:noWrap/>
            <w:hideMark/>
          </w:tcPr>
          <w:p w14:paraId="42215E6B" w14:textId="2A906E99" w:rsidR="00FC6A3E" w:rsidRPr="004E2E1C" w:rsidRDefault="00FC6A3E" w:rsidP="00FC6A3E">
            <w:pPr>
              <w:spacing w:after="0" w:line="240" w:lineRule="auto"/>
              <w:jc w:val="right"/>
              <w:rPr>
                <w:ins w:id="2349" w:author="Jujia Li" w:date="2025-08-25T17:34:00Z" w16du:dateUtc="2025-08-25T22:34:00Z"/>
                <w:rFonts w:ascii="Times New Roman" w:eastAsia="Times New Roman" w:hAnsi="Times New Roman" w:cs="Times New Roman"/>
                <w:color w:val="000000"/>
                <w:kern w:val="0"/>
                <w:sz w:val="18"/>
                <w:szCs w:val="18"/>
                <w14:ligatures w14:val="none"/>
              </w:rPr>
            </w:pPr>
            <w:ins w:id="2350" w:author="Jujia Li" w:date="2025-08-25T17:37:00Z" w16du:dateUtc="2025-08-25T22:37:00Z">
              <w:r w:rsidRPr="004E2E1C">
                <w:rPr>
                  <w:rFonts w:ascii="Times New Roman" w:hAnsi="Times New Roman" w:cs="Times New Roman"/>
                  <w:sz w:val="18"/>
                  <w:szCs w:val="18"/>
                  <w:rPrChange w:id="2351" w:author="Jujia Li" w:date="2025-08-26T10:31:00Z" w16du:dateUtc="2025-08-26T15:31:00Z">
                    <w:rPr/>
                  </w:rPrChange>
                </w:rPr>
                <w:t>102611</w:t>
              </w:r>
            </w:ins>
          </w:p>
        </w:tc>
        <w:tc>
          <w:tcPr>
            <w:tcW w:w="800" w:type="dxa"/>
            <w:noWrap/>
            <w:hideMark/>
          </w:tcPr>
          <w:p w14:paraId="153012E7" w14:textId="6598E606" w:rsidR="00FC6A3E" w:rsidRPr="004E2E1C" w:rsidRDefault="00FC6A3E" w:rsidP="00FC6A3E">
            <w:pPr>
              <w:spacing w:after="0" w:line="240" w:lineRule="auto"/>
              <w:jc w:val="right"/>
              <w:rPr>
                <w:ins w:id="2352" w:author="Jujia Li" w:date="2025-08-25T17:34:00Z" w16du:dateUtc="2025-08-25T22:34:00Z"/>
                <w:rFonts w:ascii="Times New Roman" w:eastAsia="Times New Roman" w:hAnsi="Times New Roman" w:cs="Times New Roman"/>
                <w:color w:val="000000"/>
                <w:kern w:val="0"/>
                <w:sz w:val="18"/>
                <w:szCs w:val="18"/>
                <w14:ligatures w14:val="none"/>
              </w:rPr>
            </w:pPr>
            <w:ins w:id="2353" w:author="Jujia Li" w:date="2025-08-25T17:37:00Z" w16du:dateUtc="2025-08-25T22:37:00Z">
              <w:r w:rsidRPr="004E2E1C">
                <w:rPr>
                  <w:rFonts w:ascii="Times New Roman" w:hAnsi="Times New Roman" w:cs="Times New Roman"/>
                  <w:sz w:val="18"/>
                  <w:szCs w:val="18"/>
                  <w:rPrChange w:id="2354" w:author="Jujia Li" w:date="2025-08-26T10:31:00Z" w16du:dateUtc="2025-08-26T15:31:00Z">
                    <w:rPr/>
                  </w:rPrChange>
                </w:rPr>
                <w:t>27166</w:t>
              </w:r>
            </w:ins>
          </w:p>
        </w:tc>
        <w:tc>
          <w:tcPr>
            <w:tcW w:w="800" w:type="dxa"/>
            <w:noWrap/>
            <w:hideMark/>
          </w:tcPr>
          <w:p w14:paraId="7051EE33" w14:textId="3ECDCBCC" w:rsidR="00FC6A3E" w:rsidRPr="004E2E1C" w:rsidRDefault="00FC6A3E" w:rsidP="00FC6A3E">
            <w:pPr>
              <w:spacing w:after="0" w:line="240" w:lineRule="auto"/>
              <w:jc w:val="right"/>
              <w:rPr>
                <w:ins w:id="2355" w:author="Jujia Li" w:date="2025-08-25T17:34:00Z" w16du:dateUtc="2025-08-25T22:34:00Z"/>
                <w:rFonts w:ascii="Times New Roman" w:eastAsia="Times New Roman" w:hAnsi="Times New Roman" w:cs="Times New Roman"/>
                <w:color w:val="000000"/>
                <w:kern w:val="0"/>
                <w:sz w:val="18"/>
                <w:szCs w:val="18"/>
                <w14:ligatures w14:val="none"/>
              </w:rPr>
            </w:pPr>
            <w:ins w:id="2356" w:author="Jujia Li" w:date="2025-08-25T17:37:00Z" w16du:dateUtc="2025-08-25T22:37:00Z">
              <w:r w:rsidRPr="004E2E1C">
                <w:rPr>
                  <w:rFonts w:ascii="Times New Roman" w:hAnsi="Times New Roman" w:cs="Times New Roman"/>
                  <w:sz w:val="18"/>
                  <w:szCs w:val="18"/>
                  <w:rPrChange w:id="2357" w:author="Jujia Li" w:date="2025-08-26T10:31:00Z" w16du:dateUtc="2025-08-26T15:31:00Z">
                    <w:rPr/>
                  </w:rPrChange>
                </w:rPr>
                <w:t>0.26</w:t>
              </w:r>
            </w:ins>
          </w:p>
        </w:tc>
        <w:tc>
          <w:tcPr>
            <w:tcW w:w="800" w:type="dxa"/>
            <w:noWrap/>
            <w:hideMark/>
          </w:tcPr>
          <w:p w14:paraId="122C02E8" w14:textId="1D3E759E" w:rsidR="00FC6A3E" w:rsidRPr="004E2E1C" w:rsidRDefault="00FC6A3E" w:rsidP="00FC6A3E">
            <w:pPr>
              <w:spacing w:after="0" w:line="240" w:lineRule="auto"/>
              <w:jc w:val="right"/>
              <w:rPr>
                <w:ins w:id="2358" w:author="Jujia Li" w:date="2025-08-25T17:34:00Z" w16du:dateUtc="2025-08-25T22:34:00Z"/>
                <w:rFonts w:ascii="Times New Roman" w:eastAsia="Times New Roman" w:hAnsi="Times New Roman" w:cs="Times New Roman"/>
                <w:color w:val="000000"/>
                <w:kern w:val="0"/>
                <w:sz w:val="18"/>
                <w:szCs w:val="18"/>
                <w14:ligatures w14:val="none"/>
              </w:rPr>
            </w:pPr>
            <w:ins w:id="2359" w:author="Jujia Li" w:date="2025-08-25T17:37:00Z" w16du:dateUtc="2025-08-25T22:37:00Z">
              <w:r w:rsidRPr="004E2E1C">
                <w:rPr>
                  <w:rFonts w:ascii="Times New Roman" w:hAnsi="Times New Roman" w:cs="Times New Roman"/>
                  <w:sz w:val="18"/>
                  <w:szCs w:val="18"/>
                  <w:rPrChange w:id="2360" w:author="Jujia Li" w:date="2025-08-26T10:31:00Z" w16du:dateUtc="2025-08-26T15:31:00Z">
                    <w:rPr/>
                  </w:rPrChange>
                </w:rPr>
                <w:t>102268</w:t>
              </w:r>
            </w:ins>
          </w:p>
        </w:tc>
        <w:tc>
          <w:tcPr>
            <w:tcW w:w="800" w:type="dxa"/>
            <w:noWrap/>
            <w:hideMark/>
          </w:tcPr>
          <w:p w14:paraId="3D7832CE" w14:textId="3ECA751C" w:rsidR="00FC6A3E" w:rsidRPr="004E2E1C" w:rsidRDefault="00FC6A3E" w:rsidP="00FC6A3E">
            <w:pPr>
              <w:spacing w:after="0" w:line="240" w:lineRule="auto"/>
              <w:jc w:val="right"/>
              <w:rPr>
                <w:ins w:id="2361" w:author="Jujia Li" w:date="2025-08-25T17:34:00Z" w16du:dateUtc="2025-08-25T22:34:00Z"/>
                <w:rFonts w:ascii="Times New Roman" w:eastAsia="Times New Roman" w:hAnsi="Times New Roman" w:cs="Times New Roman"/>
                <w:color w:val="000000"/>
                <w:kern w:val="0"/>
                <w:sz w:val="18"/>
                <w:szCs w:val="18"/>
                <w14:ligatures w14:val="none"/>
              </w:rPr>
            </w:pPr>
            <w:ins w:id="2362" w:author="Jujia Li" w:date="2025-08-25T17:37:00Z" w16du:dateUtc="2025-08-25T22:37:00Z">
              <w:r w:rsidRPr="004E2E1C">
                <w:rPr>
                  <w:rFonts w:ascii="Times New Roman" w:hAnsi="Times New Roman" w:cs="Times New Roman"/>
                  <w:sz w:val="18"/>
                  <w:szCs w:val="18"/>
                  <w:rPrChange w:id="2363" w:author="Jujia Li" w:date="2025-08-26T10:31:00Z" w16du:dateUtc="2025-08-26T15:31:00Z">
                    <w:rPr/>
                  </w:rPrChange>
                </w:rPr>
                <w:t>24783</w:t>
              </w:r>
            </w:ins>
          </w:p>
        </w:tc>
        <w:tc>
          <w:tcPr>
            <w:tcW w:w="800" w:type="dxa"/>
            <w:noWrap/>
            <w:hideMark/>
          </w:tcPr>
          <w:p w14:paraId="4741EF56" w14:textId="0A3AB6AF" w:rsidR="00FC6A3E" w:rsidRPr="004E2E1C" w:rsidRDefault="00FC6A3E" w:rsidP="00FC6A3E">
            <w:pPr>
              <w:spacing w:after="0" w:line="240" w:lineRule="auto"/>
              <w:jc w:val="right"/>
              <w:rPr>
                <w:ins w:id="2364" w:author="Jujia Li" w:date="2025-08-25T17:34:00Z" w16du:dateUtc="2025-08-25T22:34:00Z"/>
                <w:rFonts w:ascii="Times New Roman" w:eastAsia="Times New Roman" w:hAnsi="Times New Roman" w:cs="Times New Roman"/>
                <w:color w:val="000000"/>
                <w:kern w:val="0"/>
                <w:sz w:val="18"/>
                <w:szCs w:val="18"/>
                <w14:ligatures w14:val="none"/>
              </w:rPr>
            </w:pPr>
            <w:ins w:id="2365" w:author="Jujia Li" w:date="2025-08-25T17:37:00Z" w16du:dateUtc="2025-08-25T22:37:00Z">
              <w:r w:rsidRPr="004E2E1C">
                <w:rPr>
                  <w:rFonts w:ascii="Times New Roman" w:hAnsi="Times New Roman" w:cs="Times New Roman"/>
                  <w:sz w:val="18"/>
                  <w:szCs w:val="18"/>
                  <w:rPrChange w:id="2366" w:author="Jujia Li" w:date="2025-08-26T10:31:00Z" w16du:dateUtc="2025-08-26T15:31:00Z">
                    <w:rPr/>
                  </w:rPrChange>
                </w:rPr>
                <w:t>0.24</w:t>
              </w:r>
            </w:ins>
          </w:p>
        </w:tc>
        <w:tc>
          <w:tcPr>
            <w:tcW w:w="891" w:type="dxa"/>
            <w:noWrap/>
            <w:hideMark/>
          </w:tcPr>
          <w:p w14:paraId="4787A2AA" w14:textId="6A05C153" w:rsidR="00FC6A3E" w:rsidRPr="004E2E1C" w:rsidRDefault="00FC6A3E" w:rsidP="00FC6A3E">
            <w:pPr>
              <w:spacing w:after="0" w:line="240" w:lineRule="auto"/>
              <w:jc w:val="right"/>
              <w:rPr>
                <w:ins w:id="2367" w:author="Jujia Li" w:date="2025-08-25T17:34:00Z" w16du:dateUtc="2025-08-25T22:34:00Z"/>
                <w:rFonts w:ascii="Times New Roman" w:eastAsia="Times New Roman" w:hAnsi="Times New Roman" w:cs="Times New Roman"/>
                <w:color w:val="000000"/>
                <w:kern w:val="0"/>
                <w:sz w:val="18"/>
                <w:szCs w:val="18"/>
                <w14:ligatures w14:val="none"/>
              </w:rPr>
            </w:pPr>
            <w:ins w:id="2368" w:author="Jujia Li" w:date="2025-08-25T17:37:00Z" w16du:dateUtc="2025-08-25T22:37:00Z">
              <w:r w:rsidRPr="004E2E1C">
                <w:rPr>
                  <w:rFonts w:ascii="Times New Roman" w:hAnsi="Times New Roman" w:cs="Times New Roman"/>
                  <w:sz w:val="18"/>
                  <w:szCs w:val="18"/>
                  <w:rPrChange w:id="2369" w:author="Jujia Li" w:date="2025-08-26T10:31:00Z" w16du:dateUtc="2025-08-26T15:31:00Z">
                    <w:rPr/>
                  </w:rPrChange>
                </w:rPr>
                <w:t>112960</w:t>
              </w:r>
            </w:ins>
          </w:p>
        </w:tc>
        <w:tc>
          <w:tcPr>
            <w:tcW w:w="977" w:type="dxa"/>
            <w:noWrap/>
            <w:hideMark/>
          </w:tcPr>
          <w:p w14:paraId="3978273B" w14:textId="32C69E19" w:rsidR="00FC6A3E" w:rsidRPr="004E2E1C" w:rsidRDefault="00FC6A3E" w:rsidP="00FC6A3E">
            <w:pPr>
              <w:spacing w:after="0" w:line="240" w:lineRule="auto"/>
              <w:jc w:val="right"/>
              <w:rPr>
                <w:ins w:id="2370" w:author="Jujia Li" w:date="2025-08-25T17:34:00Z" w16du:dateUtc="2025-08-25T22:34:00Z"/>
                <w:rFonts w:ascii="Times New Roman" w:eastAsia="Times New Roman" w:hAnsi="Times New Roman" w:cs="Times New Roman"/>
                <w:color w:val="000000"/>
                <w:kern w:val="0"/>
                <w:sz w:val="18"/>
                <w:szCs w:val="18"/>
                <w14:ligatures w14:val="none"/>
              </w:rPr>
            </w:pPr>
            <w:ins w:id="2371" w:author="Jujia Li" w:date="2025-08-25T17:37:00Z" w16du:dateUtc="2025-08-25T22:37:00Z">
              <w:r w:rsidRPr="004E2E1C">
                <w:rPr>
                  <w:rFonts w:ascii="Times New Roman" w:hAnsi="Times New Roman" w:cs="Times New Roman"/>
                  <w:sz w:val="18"/>
                  <w:szCs w:val="18"/>
                  <w:rPrChange w:id="2372" w:author="Jujia Li" w:date="2025-08-26T10:31:00Z" w16du:dateUtc="2025-08-26T15:31:00Z">
                    <w:rPr/>
                  </w:rPrChange>
                </w:rPr>
                <w:t>0.28</w:t>
              </w:r>
            </w:ins>
          </w:p>
        </w:tc>
      </w:tr>
      <w:tr w:rsidR="000E0619" w:rsidRPr="00D80767" w14:paraId="502D038B" w14:textId="77777777" w:rsidTr="004A04BA">
        <w:trPr>
          <w:trHeight w:val="300"/>
          <w:ins w:id="2373" w:author="Jujia Li" w:date="2025-08-25T17:34:00Z"/>
        </w:trPr>
        <w:tc>
          <w:tcPr>
            <w:tcW w:w="1608" w:type="dxa"/>
            <w:noWrap/>
            <w:vAlign w:val="bottom"/>
            <w:hideMark/>
          </w:tcPr>
          <w:p w14:paraId="13A0264D" w14:textId="77777777" w:rsidR="00FC6A3E" w:rsidRPr="00B17B5A" w:rsidRDefault="00FC6A3E" w:rsidP="00FC6A3E">
            <w:pPr>
              <w:spacing w:after="0" w:line="240" w:lineRule="auto"/>
              <w:rPr>
                <w:ins w:id="2374" w:author="Jujia Li" w:date="2025-08-25T17:34:00Z" w16du:dateUtc="2025-08-25T22:34:00Z"/>
                <w:rFonts w:ascii="Times New Roman" w:eastAsia="Times New Roman" w:hAnsi="Times New Roman" w:cs="Times New Roman"/>
                <w:color w:val="000000"/>
                <w:kern w:val="0"/>
                <w:sz w:val="20"/>
                <w:szCs w:val="20"/>
                <w14:ligatures w14:val="none"/>
              </w:rPr>
            </w:pPr>
            <w:ins w:id="2375" w:author="Jujia Li" w:date="2025-08-25T17:34:00Z" w16du:dateUtc="2025-08-25T22:34:00Z">
              <w:r w:rsidRPr="00B17B5A">
                <w:rPr>
                  <w:rFonts w:ascii="Times New Roman" w:eastAsia="Times New Roman" w:hAnsi="Times New Roman" w:cs="Times New Roman"/>
                  <w:color w:val="000000"/>
                  <w:kern w:val="0"/>
                  <w:sz w:val="20"/>
                  <w:szCs w:val="20"/>
                  <w14:ligatures w14:val="none"/>
                </w:rPr>
                <w:t>FAYETTE</w:t>
              </w:r>
            </w:ins>
          </w:p>
        </w:tc>
        <w:tc>
          <w:tcPr>
            <w:tcW w:w="799" w:type="dxa"/>
            <w:noWrap/>
            <w:hideMark/>
          </w:tcPr>
          <w:p w14:paraId="01EA065B" w14:textId="4A50EA8B" w:rsidR="00FC6A3E" w:rsidRPr="004E2E1C" w:rsidRDefault="00FC6A3E" w:rsidP="00FC6A3E">
            <w:pPr>
              <w:spacing w:after="0" w:line="240" w:lineRule="auto"/>
              <w:jc w:val="right"/>
              <w:rPr>
                <w:ins w:id="2376" w:author="Jujia Li" w:date="2025-08-25T17:34:00Z" w16du:dateUtc="2025-08-25T22:34:00Z"/>
                <w:rFonts w:ascii="Times New Roman" w:eastAsia="Times New Roman" w:hAnsi="Times New Roman" w:cs="Times New Roman"/>
                <w:color w:val="000000"/>
                <w:kern w:val="0"/>
                <w:sz w:val="18"/>
                <w:szCs w:val="18"/>
                <w14:ligatures w14:val="none"/>
              </w:rPr>
            </w:pPr>
            <w:ins w:id="2377" w:author="Jujia Li" w:date="2025-08-25T17:37:00Z" w16du:dateUtc="2025-08-25T22:37:00Z">
              <w:r w:rsidRPr="004E2E1C">
                <w:rPr>
                  <w:rFonts w:ascii="Times New Roman" w:hAnsi="Times New Roman" w:cs="Times New Roman"/>
                  <w:sz w:val="18"/>
                  <w:szCs w:val="18"/>
                  <w:rPrChange w:id="2378" w:author="Jujia Li" w:date="2025-08-26T10:31:00Z" w16du:dateUtc="2025-08-26T15:31:00Z">
                    <w:rPr/>
                  </w:rPrChange>
                </w:rPr>
                <w:t>16563</w:t>
              </w:r>
            </w:ins>
          </w:p>
        </w:tc>
        <w:tc>
          <w:tcPr>
            <w:tcW w:w="799" w:type="dxa"/>
            <w:noWrap/>
            <w:hideMark/>
          </w:tcPr>
          <w:p w14:paraId="0A02953F" w14:textId="223FE73E" w:rsidR="00FC6A3E" w:rsidRPr="004E2E1C" w:rsidRDefault="00FC6A3E" w:rsidP="00FC6A3E">
            <w:pPr>
              <w:spacing w:after="0" w:line="240" w:lineRule="auto"/>
              <w:jc w:val="right"/>
              <w:rPr>
                <w:ins w:id="2379" w:author="Jujia Li" w:date="2025-08-25T17:34:00Z" w16du:dateUtc="2025-08-25T22:34:00Z"/>
                <w:rFonts w:ascii="Times New Roman" w:eastAsia="Times New Roman" w:hAnsi="Times New Roman" w:cs="Times New Roman"/>
                <w:color w:val="000000"/>
                <w:kern w:val="0"/>
                <w:sz w:val="18"/>
                <w:szCs w:val="18"/>
                <w14:ligatures w14:val="none"/>
              </w:rPr>
            </w:pPr>
            <w:ins w:id="2380" w:author="Jujia Li" w:date="2025-08-25T17:37:00Z" w16du:dateUtc="2025-08-25T22:37:00Z">
              <w:r w:rsidRPr="004E2E1C">
                <w:rPr>
                  <w:rFonts w:ascii="Times New Roman" w:hAnsi="Times New Roman" w:cs="Times New Roman"/>
                  <w:sz w:val="18"/>
                  <w:szCs w:val="18"/>
                  <w:rPrChange w:id="2381" w:author="Jujia Li" w:date="2025-08-26T10:31:00Z" w16du:dateUtc="2025-08-26T15:31:00Z">
                    <w:rPr/>
                  </w:rPrChange>
                </w:rPr>
                <w:t>2642</w:t>
              </w:r>
            </w:ins>
          </w:p>
        </w:tc>
        <w:tc>
          <w:tcPr>
            <w:tcW w:w="688" w:type="dxa"/>
            <w:noWrap/>
            <w:hideMark/>
          </w:tcPr>
          <w:p w14:paraId="2024509B" w14:textId="25C239A2" w:rsidR="00FC6A3E" w:rsidRPr="004E2E1C" w:rsidRDefault="00FC6A3E" w:rsidP="00FC6A3E">
            <w:pPr>
              <w:spacing w:after="0" w:line="240" w:lineRule="auto"/>
              <w:jc w:val="right"/>
              <w:rPr>
                <w:ins w:id="2382" w:author="Jujia Li" w:date="2025-08-25T17:34:00Z" w16du:dateUtc="2025-08-25T22:34:00Z"/>
                <w:rFonts w:ascii="Times New Roman" w:eastAsia="Times New Roman" w:hAnsi="Times New Roman" w:cs="Times New Roman"/>
                <w:color w:val="000000"/>
                <w:kern w:val="0"/>
                <w:sz w:val="18"/>
                <w:szCs w:val="18"/>
                <w14:ligatures w14:val="none"/>
              </w:rPr>
            </w:pPr>
            <w:ins w:id="2383" w:author="Jujia Li" w:date="2025-08-25T17:37:00Z" w16du:dateUtc="2025-08-25T22:37:00Z">
              <w:r w:rsidRPr="004E2E1C">
                <w:rPr>
                  <w:rFonts w:ascii="Times New Roman" w:hAnsi="Times New Roman" w:cs="Times New Roman"/>
                  <w:sz w:val="18"/>
                  <w:szCs w:val="18"/>
                  <w:rPrChange w:id="2384" w:author="Jujia Li" w:date="2025-08-26T10:31:00Z" w16du:dateUtc="2025-08-26T15:31:00Z">
                    <w:rPr/>
                  </w:rPrChange>
                </w:rPr>
                <w:t>0.16</w:t>
              </w:r>
            </w:ins>
          </w:p>
        </w:tc>
        <w:tc>
          <w:tcPr>
            <w:tcW w:w="799" w:type="dxa"/>
            <w:noWrap/>
            <w:hideMark/>
          </w:tcPr>
          <w:p w14:paraId="2C35160E" w14:textId="06DBA84F" w:rsidR="00FC6A3E" w:rsidRPr="004E2E1C" w:rsidRDefault="00FC6A3E" w:rsidP="00FC6A3E">
            <w:pPr>
              <w:spacing w:after="0" w:line="240" w:lineRule="auto"/>
              <w:jc w:val="right"/>
              <w:rPr>
                <w:ins w:id="2385" w:author="Jujia Li" w:date="2025-08-25T17:34:00Z" w16du:dateUtc="2025-08-25T22:34:00Z"/>
                <w:rFonts w:ascii="Times New Roman" w:eastAsia="Times New Roman" w:hAnsi="Times New Roman" w:cs="Times New Roman"/>
                <w:color w:val="000000"/>
                <w:kern w:val="0"/>
                <w:sz w:val="18"/>
                <w:szCs w:val="18"/>
                <w14:ligatures w14:val="none"/>
              </w:rPr>
            </w:pPr>
            <w:ins w:id="2386" w:author="Jujia Li" w:date="2025-08-25T17:37:00Z" w16du:dateUtc="2025-08-25T22:37:00Z">
              <w:r w:rsidRPr="004E2E1C">
                <w:rPr>
                  <w:rFonts w:ascii="Times New Roman" w:hAnsi="Times New Roman" w:cs="Times New Roman"/>
                  <w:sz w:val="18"/>
                  <w:szCs w:val="18"/>
                  <w:rPrChange w:id="2387" w:author="Jujia Li" w:date="2025-08-26T10:31:00Z" w16du:dateUtc="2025-08-26T15:31:00Z">
                    <w:rPr/>
                  </w:rPrChange>
                </w:rPr>
                <w:t>16466</w:t>
              </w:r>
            </w:ins>
          </w:p>
        </w:tc>
        <w:tc>
          <w:tcPr>
            <w:tcW w:w="799" w:type="dxa"/>
            <w:noWrap/>
            <w:hideMark/>
          </w:tcPr>
          <w:p w14:paraId="0B9BD3D2" w14:textId="7EB905D7" w:rsidR="00FC6A3E" w:rsidRPr="004E2E1C" w:rsidRDefault="00FC6A3E" w:rsidP="00FC6A3E">
            <w:pPr>
              <w:spacing w:after="0" w:line="240" w:lineRule="auto"/>
              <w:jc w:val="right"/>
              <w:rPr>
                <w:ins w:id="2388" w:author="Jujia Li" w:date="2025-08-25T17:34:00Z" w16du:dateUtc="2025-08-25T22:34:00Z"/>
                <w:rFonts w:ascii="Times New Roman" w:eastAsia="Times New Roman" w:hAnsi="Times New Roman" w:cs="Times New Roman"/>
                <w:color w:val="000000"/>
                <w:kern w:val="0"/>
                <w:sz w:val="18"/>
                <w:szCs w:val="18"/>
                <w14:ligatures w14:val="none"/>
              </w:rPr>
            </w:pPr>
            <w:ins w:id="2389" w:author="Jujia Li" w:date="2025-08-25T17:37:00Z" w16du:dateUtc="2025-08-25T22:37:00Z">
              <w:r w:rsidRPr="004E2E1C">
                <w:rPr>
                  <w:rFonts w:ascii="Times New Roman" w:hAnsi="Times New Roman" w:cs="Times New Roman"/>
                  <w:sz w:val="18"/>
                  <w:szCs w:val="18"/>
                  <w:rPrChange w:id="2390" w:author="Jujia Li" w:date="2025-08-26T10:31:00Z" w16du:dateUtc="2025-08-26T15:31:00Z">
                    <w:rPr/>
                  </w:rPrChange>
                </w:rPr>
                <w:t>2240</w:t>
              </w:r>
            </w:ins>
          </w:p>
        </w:tc>
        <w:tc>
          <w:tcPr>
            <w:tcW w:w="800" w:type="dxa"/>
            <w:noWrap/>
            <w:hideMark/>
          </w:tcPr>
          <w:p w14:paraId="7419C802" w14:textId="051F1E31" w:rsidR="00FC6A3E" w:rsidRPr="004E2E1C" w:rsidRDefault="00FC6A3E" w:rsidP="00FC6A3E">
            <w:pPr>
              <w:spacing w:after="0" w:line="240" w:lineRule="auto"/>
              <w:jc w:val="right"/>
              <w:rPr>
                <w:ins w:id="2391" w:author="Jujia Li" w:date="2025-08-25T17:34:00Z" w16du:dateUtc="2025-08-25T22:34:00Z"/>
                <w:rFonts w:ascii="Times New Roman" w:eastAsia="Times New Roman" w:hAnsi="Times New Roman" w:cs="Times New Roman"/>
                <w:color w:val="000000"/>
                <w:kern w:val="0"/>
                <w:sz w:val="18"/>
                <w:szCs w:val="18"/>
                <w14:ligatures w14:val="none"/>
              </w:rPr>
            </w:pPr>
            <w:ins w:id="2392" w:author="Jujia Li" w:date="2025-08-25T17:37:00Z" w16du:dateUtc="2025-08-25T22:37:00Z">
              <w:r w:rsidRPr="004E2E1C">
                <w:rPr>
                  <w:rFonts w:ascii="Times New Roman" w:hAnsi="Times New Roman" w:cs="Times New Roman"/>
                  <w:sz w:val="18"/>
                  <w:szCs w:val="18"/>
                  <w:rPrChange w:id="2393" w:author="Jujia Li" w:date="2025-08-26T10:31:00Z" w16du:dateUtc="2025-08-26T15:31:00Z">
                    <w:rPr/>
                  </w:rPrChange>
                </w:rPr>
                <w:t>0.14</w:t>
              </w:r>
            </w:ins>
          </w:p>
        </w:tc>
        <w:tc>
          <w:tcPr>
            <w:tcW w:w="800" w:type="dxa"/>
            <w:noWrap/>
            <w:hideMark/>
          </w:tcPr>
          <w:p w14:paraId="1C1AFD70" w14:textId="48AD83F6" w:rsidR="00FC6A3E" w:rsidRPr="004E2E1C" w:rsidRDefault="00FC6A3E" w:rsidP="00FC6A3E">
            <w:pPr>
              <w:spacing w:after="0" w:line="240" w:lineRule="auto"/>
              <w:jc w:val="right"/>
              <w:rPr>
                <w:ins w:id="2394" w:author="Jujia Li" w:date="2025-08-25T17:34:00Z" w16du:dateUtc="2025-08-25T22:34:00Z"/>
                <w:rFonts w:ascii="Times New Roman" w:eastAsia="Times New Roman" w:hAnsi="Times New Roman" w:cs="Times New Roman"/>
                <w:color w:val="000000"/>
                <w:kern w:val="0"/>
                <w:sz w:val="18"/>
                <w:szCs w:val="18"/>
                <w14:ligatures w14:val="none"/>
              </w:rPr>
            </w:pPr>
            <w:ins w:id="2395" w:author="Jujia Li" w:date="2025-08-25T17:37:00Z" w16du:dateUtc="2025-08-25T22:37:00Z">
              <w:r w:rsidRPr="004E2E1C">
                <w:rPr>
                  <w:rFonts w:ascii="Times New Roman" w:hAnsi="Times New Roman" w:cs="Times New Roman"/>
                  <w:sz w:val="18"/>
                  <w:szCs w:val="18"/>
                  <w:rPrChange w:id="2396" w:author="Jujia Li" w:date="2025-08-26T10:31:00Z" w16du:dateUtc="2025-08-26T15:31:00Z">
                    <w:rPr/>
                  </w:rPrChange>
                </w:rPr>
                <w:t>16445</w:t>
              </w:r>
            </w:ins>
          </w:p>
        </w:tc>
        <w:tc>
          <w:tcPr>
            <w:tcW w:w="800" w:type="dxa"/>
            <w:noWrap/>
            <w:hideMark/>
          </w:tcPr>
          <w:p w14:paraId="52796191" w14:textId="432A4578" w:rsidR="00FC6A3E" w:rsidRPr="004E2E1C" w:rsidRDefault="00FC6A3E" w:rsidP="00FC6A3E">
            <w:pPr>
              <w:spacing w:after="0" w:line="240" w:lineRule="auto"/>
              <w:jc w:val="right"/>
              <w:rPr>
                <w:ins w:id="2397" w:author="Jujia Li" w:date="2025-08-25T17:34:00Z" w16du:dateUtc="2025-08-25T22:34:00Z"/>
                <w:rFonts w:ascii="Times New Roman" w:eastAsia="Times New Roman" w:hAnsi="Times New Roman" w:cs="Times New Roman"/>
                <w:color w:val="000000"/>
                <w:kern w:val="0"/>
                <w:sz w:val="18"/>
                <w:szCs w:val="18"/>
                <w14:ligatures w14:val="none"/>
              </w:rPr>
            </w:pPr>
            <w:ins w:id="2398" w:author="Jujia Li" w:date="2025-08-25T17:37:00Z" w16du:dateUtc="2025-08-25T22:37:00Z">
              <w:r w:rsidRPr="004E2E1C">
                <w:rPr>
                  <w:rFonts w:ascii="Times New Roman" w:hAnsi="Times New Roman" w:cs="Times New Roman"/>
                  <w:sz w:val="18"/>
                  <w:szCs w:val="18"/>
                  <w:rPrChange w:id="2399" w:author="Jujia Li" w:date="2025-08-26T10:31:00Z" w16du:dateUtc="2025-08-26T15:31:00Z">
                    <w:rPr/>
                  </w:rPrChange>
                </w:rPr>
                <w:t>1850</w:t>
              </w:r>
            </w:ins>
          </w:p>
        </w:tc>
        <w:tc>
          <w:tcPr>
            <w:tcW w:w="800" w:type="dxa"/>
            <w:noWrap/>
            <w:hideMark/>
          </w:tcPr>
          <w:p w14:paraId="15A0D424" w14:textId="7768C6F7" w:rsidR="00FC6A3E" w:rsidRPr="004E2E1C" w:rsidRDefault="00FC6A3E" w:rsidP="00FC6A3E">
            <w:pPr>
              <w:spacing w:after="0" w:line="240" w:lineRule="auto"/>
              <w:jc w:val="right"/>
              <w:rPr>
                <w:ins w:id="2400" w:author="Jujia Li" w:date="2025-08-25T17:34:00Z" w16du:dateUtc="2025-08-25T22:34:00Z"/>
                <w:rFonts w:ascii="Times New Roman" w:eastAsia="Times New Roman" w:hAnsi="Times New Roman" w:cs="Times New Roman"/>
                <w:color w:val="000000"/>
                <w:kern w:val="0"/>
                <w:sz w:val="18"/>
                <w:szCs w:val="18"/>
                <w14:ligatures w14:val="none"/>
              </w:rPr>
            </w:pPr>
            <w:ins w:id="2401" w:author="Jujia Li" w:date="2025-08-25T17:37:00Z" w16du:dateUtc="2025-08-25T22:37:00Z">
              <w:r w:rsidRPr="004E2E1C">
                <w:rPr>
                  <w:rFonts w:ascii="Times New Roman" w:hAnsi="Times New Roman" w:cs="Times New Roman"/>
                  <w:sz w:val="18"/>
                  <w:szCs w:val="18"/>
                  <w:rPrChange w:id="2402" w:author="Jujia Li" w:date="2025-08-26T10:31:00Z" w16du:dateUtc="2025-08-26T15:31:00Z">
                    <w:rPr/>
                  </w:rPrChange>
                </w:rPr>
                <w:t>0.11</w:t>
              </w:r>
            </w:ins>
          </w:p>
        </w:tc>
        <w:tc>
          <w:tcPr>
            <w:tcW w:w="800" w:type="dxa"/>
            <w:noWrap/>
            <w:hideMark/>
          </w:tcPr>
          <w:p w14:paraId="55F72219" w14:textId="3B95EE4C" w:rsidR="00FC6A3E" w:rsidRPr="004E2E1C" w:rsidRDefault="00FC6A3E" w:rsidP="00FC6A3E">
            <w:pPr>
              <w:spacing w:after="0" w:line="240" w:lineRule="auto"/>
              <w:jc w:val="right"/>
              <w:rPr>
                <w:ins w:id="2403" w:author="Jujia Li" w:date="2025-08-25T17:34:00Z" w16du:dateUtc="2025-08-25T22:34:00Z"/>
                <w:rFonts w:ascii="Times New Roman" w:eastAsia="Times New Roman" w:hAnsi="Times New Roman" w:cs="Times New Roman"/>
                <w:color w:val="000000"/>
                <w:kern w:val="0"/>
                <w:sz w:val="18"/>
                <w:szCs w:val="18"/>
                <w14:ligatures w14:val="none"/>
              </w:rPr>
            </w:pPr>
            <w:ins w:id="2404" w:author="Jujia Li" w:date="2025-08-25T17:37:00Z" w16du:dateUtc="2025-08-25T22:37:00Z">
              <w:r w:rsidRPr="004E2E1C">
                <w:rPr>
                  <w:rFonts w:ascii="Times New Roman" w:hAnsi="Times New Roman" w:cs="Times New Roman"/>
                  <w:sz w:val="18"/>
                  <w:szCs w:val="18"/>
                  <w:rPrChange w:id="2405" w:author="Jujia Li" w:date="2025-08-26T10:31:00Z" w16du:dateUtc="2025-08-26T15:31:00Z">
                    <w:rPr/>
                  </w:rPrChange>
                </w:rPr>
                <w:t>16302</w:t>
              </w:r>
            </w:ins>
          </w:p>
        </w:tc>
        <w:tc>
          <w:tcPr>
            <w:tcW w:w="800" w:type="dxa"/>
            <w:noWrap/>
            <w:hideMark/>
          </w:tcPr>
          <w:p w14:paraId="04E3FBB1" w14:textId="165140FF" w:rsidR="00FC6A3E" w:rsidRPr="004E2E1C" w:rsidRDefault="00FC6A3E" w:rsidP="00FC6A3E">
            <w:pPr>
              <w:spacing w:after="0" w:line="240" w:lineRule="auto"/>
              <w:jc w:val="right"/>
              <w:rPr>
                <w:ins w:id="2406" w:author="Jujia Li" w:date="2025-08-25T17:34:00Z" w16du:dateUtc="2025-08-25T22:34:00Z"/>
                <w:rFonts w:ascii="Times New Roman" w:eastAsia="Times New Roman" w:hAnsi="Times New Roman" w:cs="Times New Roman"/>
                <w:color w:val="000000"/>
                <w:kern w:val="0"/>
                <w:sz w:val="18"/>
                <w:szCs w:val="18"/>
                <w14:ligatures w14:val="none"/>
              </w:rPr>
            </w:pPr>
            <w:ins w:id="2407" w:author="Jujia Li" w:date="2025-08-25T17:37:00Z" w16du:dateUtc="2025-08-25T22:37:00Z">
              <w:r w:rsidRPr="004E2E1C">
                <w:rPr>
                  <w:rFonts w:ascii="Times New Roman" w:hAnsi="Times New Roman" w:cs="Times New Roman"/>
                  <w:sz w:val="18"/>
                  <w:szCs w:val="18"/>
                  <w:rPrChange w:id="2408" w:author="Jujia Li" w:date="2025-08-26T10:31:00Z" w16du:dateUtc="2025-08-26T15:31:00Z">
                    <w:rPr/>
                  </w:rPrChange>
                </w:rPr>
                <w:t>1705</w:t>
              </w:r>
            </w:ins>
          </w:p>
        </w:tc>
        <w:tc>
          <w:tcPr>
            <w:tcW w:w="800" w:type="dxa"/>
            <w:noWrap/>
            <w:hideMark/>
          </w:tcPr>
          <w:p w14:paraId="393B6A47" w14:textId="4FB0482E" w:rsidR="00FC6A3E" w:rsidRPr="004E2E1C" w:rsidRDefault="00FC6A3E" w:rsidP="00FC6A3E">
            <w:pPr>
              <w:spacing w:after="0" w:line="240" w:lineRule="auto"/>
              <w:jc w:val="right"/>
              <w:rPr>
                <w:ins w:id="2409" w:author="Jujia Li" w:date="2025-08-25T17:34:00Z" w16du:dateUtc="2025-08-25T22:34:00Z"/>
                <w:rFonts w:ascii="Times New Roman" w:eastAsia="Times New Roman" w:hAnsi="Times New Roman" w:cs="Times New Roman"/>
                <w:color w:val="000000"/>
                <w:kern w:val="0"/>
                <w:sz w:val="18"/>
                <w:szCs w:val="18"/>
                <w14:ligatures w14:val="none"/>
              </w:rPr>
            </w:pPr>
            <w:ins w:id="2410" w:author="Jujia Li" w:date="2025-08-25T17:37:00Z" w16du:dateUtc="2025-08-25T22:37:00Z">
              <w:r w:rsidRPr="004E2E1C">
                <w:rPr>
                  <w:rFonts w:ascii="Times New Roman" w:hAnsi="Times New Roman" w:cs="Times New Roman"/>
                  <w:sz w:val="18"/>
                  <w:szCs w:val="18"/>
                  <w:rPrChange w:id="2411" w:author="Jujia Li" w:date="2025-08-26T10:31:00Z" w16du:dateUtc="2025-08-26T15:31:00Z">
                    <w:rPr/>
                  </w:rPrChange>
                </w:rPr>
                <w:t>0.10</w:t>
              </w:r>
            </w:ins>
          </w:p>
        </w:tc>
        <w:tc>
          <w:tcPr>
            <w:tcW w:w="891" w:type="dxa"/>
            <w:noWrap/>
            <w:hideMark/>
          </w:tcPr>
          <w:p w14:paraId="3768E961" w14:textId="4FCD2CFA" w:rsidR="00FC6A3E" w:rsidRPr="004E2E1C" w:rsidRDefault="00FC6A3E" w:rsidP="00FC6A3E">
            <w:pPr>
              <w:spacing w:after="0" w:line="240" w:lineRule="auto"/>
              <w:jc w:val="right"/>
              <w:rPr>
                <w:ins w:id="2412" w:author="Jujia Li" w:date="2025-08-25T17:34:00Z" w16du:dateUtc="2025-08-25T22:34:00Z"/>
                <w:rFonts w:ascii="Times New Roman" w:eastAsia="Times New Roman" w:hAnsi="Times New Roman" w:cs="Times New Roman"/>
                <w:color w:val="000000"/>
                <w:kern w:val="0"/>
                <w:sz w:val="18"/>
                <w:szCs w:val="18"/>
                <w14:ligatures w14:val="none"/>
              </w:rPr>
            </w:pPr>
            <w:ins w:id="2413" w:author="Jujia Li" w:date="2025-08-25T17:37:00Z" w16du:dateUtc="2025-08-25T22:37:00Z">
              <w:r w:rsidRPr="004E2E1C">
                <w:rPr>
                  <w:rFonts w:ascii="Times New Roman" w:hAnsi="Times New Roman" w:cs="Times New Roman"/>
                  <w:sz w:val="18"/>
                  <w:szCs w:val="18"/>
                  <w:rPrChange w:id="2414" w:author="Jujia Li" w:date="2025-08-26T10:31:00Z" w16du:dateUtc="2025-08-26T15:31:00Z">
                    <w:rPr/>
                  </w:rPrChange>
                </w:rPr>
                <w:t>8437</w:t>
              </w:r>
            </w:ins>
          </w:p>
        </w:tc>
        <w:tc>
          <w:tcPr>
            <w:tcW w:w="977" w:type="dxa"/>
            <w:noWrap/>
            <w:hideMark/>
          </w:tcPr>
          <w:p w14:paraId="4ECE01EF" w14:textId="6C702394" w:rsidR="00FC6A3E" w:rsidRPr="004E2E1C" w:rsidRDefault="00FC6A3E" w:rsidP="00FC6A3E">
            <w:pPr>
              <w:spacing w:after="0" w:line="240" w:lineRule="auto"/>
              <w:jc w:val="right"/>
              <w:rPr>
                <w:ins w:id="2415" w:author="Jujia Li" w:date="2025-08-25T17:34:00Z" w16du:dateUtc="2025-08-25T22:34:00Z"/>
                <w:rFonts w:ascii="Times New Roman" w:eastAsia="Times New Roman" w:hAnsi="Times New Roman" w:cs="Times New Roman"/>
                <w:color w:val="000000"/>
                <w:kern w:val="0"/>
                <w:sz w:val="18"/>
                <w:szCs w:val="18"/>
                <w14:ligatures w14:val="none"/>
              </w:rPr>
            </w:pPr>
            <w:ins w:id="2416" w:author="Jujia Li" w:date="2025-08-25T17:37:00Z" w16du:dateUtc="2025-08-25T22:37:00Z">
              <w:r w:rsidRPr="004E2E1C">
                <w:rPr>
                  <w:rFonts w:ascii="Times New Roman" w:hAnsi="Times New Roman" w:cs="Times New Roman"/>
                  <w:sz w:val="18"/>
                  <w:szCs w:val="18"/>
                  <w:rPrChange w:id="2417" w:author="Jujia Li" w:date="2025-08-26T10:31:00Z" w16du:dateUtc="2025-08-26T15:31:00Z">
                    <w:rPr/>
                  </w:rPrChange>
                </w:rPr>
                <w:t>0.13</w:t>
              </w:r>
            </w:ins>
          </w:p>
        </w:tc>
      </w:tr>
      <w:tr w:rsidR="000E0619" w:rsidRPr="00D80767" w14:paraId="442A4775" w14:textId="77777777" w:rsidTr="004A04BA">
        <w:trPr>
          <w:trHeight w:val="300"/>
          <w:ins w:id="2418" w:author="Jujia Li" w:date="2025-08-25T17:34:00Z"/>
        </w:trPr>
        <w:tc>
          <w:tcPr>
            <w:tcW w:w="1608" w:type="dxa"/>
            <w:noWrap/>
            <w:vAlign w:val="bottom"/>
            <w:hideMark/>
          </w:tcPr>
          <w:p w14:paraId="69EDBD8A" w14:textId="77777777" w:rsidR="00FC6A3E" w:rsidRPr="00B17B5A" w:rsidRDefault="00FC6A3E" w:rsidP="00FC6A3E">
            <w:pPr>
              <w:spacing w:after="0" w:line="240" w:lineRule="auto"/>
              <w:rPr>
                <w:ins w:id="2419" w:author="Jujia Li" w:date="2025-08-25T17:34:00Z" w16du:dateUtc="2025-08-25T22:34:00Z"/>
                <w:rFonts w:ascii="Times New Roman" w:eastAsia="Times New Roman" w:hAnsi="Times New Roman" w:cs="Times New Roman"/>
                <w:color w:val="000000"/>
                <w:kern w:val="0"/>
                <w:sz w:val="20"/>
                <w:szCs w:val="20"/>
                <w14:ligatures w14:val="none"/>
              </w:rPr>
            </w:pPr>
            <w:ins w:id="2420" w:author="Jujia Li" w:date="2025-08-25T17:34:00Z" w16du:dateUtc="2025-08-25T22:34:00Z">
              <w:r w:rsidRPr="00B17B5A">
                <w:rPr>
                  <w:rFonts w:ascii="Times New Roman" w:eastAsia="Times New Roman" w:hAnsi="Times New Roman" w:cs="Times New Roman"/>
                  <w:color w:val="000000"/>
                  <w:kern w:val="0"/>
                  <w:sz w:val="20"/>
                  <w:szCs w:val="20"/>
                  <w14:ligatures w14:val="none"/>
                </w:rPr>
                <w:t>FRANKLIN</w:t>
              </w:r>
            </w:ins>
          </w:p>
        </w:tc>
        <w:tc>
          <w:tcPr>
            <w:tcW w:w="799" w:type="dxa"/>
            <w:noWrap/>
            <w:hideMark/>
          </w:tcPr>
          <w:p w14:paraId="608D535D" w14:textId="37A43135" w:rsidR="00FC6A3E" w:rsidRPr="004E2E1C" w:rsidRDefault="00FC6A3E" w:rsidP="00FC6A3E">
            <w:pPr>
              <w:spacing w:after="0" w:line="240" w:lineRule="auto"/>
              <w:jc w:val="right"/>
              <w:rPr>
                <w:ins w:id="2421" w:author="Jujia Li" w:date="2025-08-25T17:34:00Z" w16du:dateUtc="2025-08-25T22:34:00Z"/>
                <w:rFonts w:ascii="Times New Roman" w:eastAsia="Times New Roman" w:hAnsi="Times New Roman" w:cs="Times New Roman"/>
                <w:color w:val="000000"/>
                <w:kern w:val="0"/>
                <w:sz w:val="18"/>
                <w:szCs w:val="18"/>
                <w14:ligatures w14:val="none"/>
              </w:rPr>
            </w:pPr>
            <w:ins w:id="2422" w:author="Jujia Li" w:date="2025-08-25T17:37:00Z" w16du:dateUtc="2025-08-25T22:37:00Z">
              <w:r w:rsidRPr="004E2E1C">
                <w:rPr>
                  <w:rFonts w:ascii="Times New Roman" w:hAnsi="Times New Roman" w:cs="Times New Roman"/>
                  <w:sz w:val="18"/>
                  <w:szCs w:val="18"/>
                  <w:rPrChange w:id="2423" w:author="Jujia Li" w:date="2025-08-26T10:31:00Z" w16du:dateUtc="2025-08-26T15:31:00Z">
                    <w:rPr/>
                  </w:rPrChange>
                </w:rPr>
                <w:t>31611</w:t>
              </w:r>
            </w:ins>
          </w:p>
        </w:tc>
        <w:tc>
          <w:tcPr>
            <w:tcW w:w="799" w:type="dxa"/>
            <w:noWrap/>
            <w:hideMark/>
          </w:tcPr>
          <w:p w14:paraId="28C3F6C5" w14:textId="7E2E0A04" w:rsidR="00FC6A3E" w:rsidRPr="004E2E1C" w:rsidRDefault="00FC6A3E" w:rsidP="00FC6A3E">
            <w:pPr>
              <w:spacing w:after="0" w:line="240" w:lineRule="auto"/>
              <w:jc w:val="right"/>
              <w:rPr>
                <w:ins w:id="2424" w:author="Jujia Li" w:date="2025-08-25T17:34:00Z" w16du:dateUtc="2025-08-25T22:34:00Z"/>
                <w:rFonts w:ascii="Times New Roman" w:eastAsia="Times New Roman" w:hAnsi="Times New Roman" w:cs="Times New Roman"/>
                <w:color w:val="000000"/>
                <w:kern w:val="0"/>
                <w:sz w:val="18"/>
                <w:szCs w:val="18"/>
                <w14:ligatures w14:val="none"/>
              </w:rPr>
            </w:pPr>
            <w:ins w:id="2425" w:author="Jujia Li" w:date="2025-08-25T17:37:00Z" w16du:dateUtc="2025-08-25T22:37:00Z">
              <w:r w:rsidRPr="004E2E1C">
                <w:rPr>
                  <w:rFonts w:ascii="Times New Roman" w:hAnsi="Times New Roman" w:cs="Times New Roman"/>
                  <w:sz w:val="18"/>
                  <w:szCs w:val="18"/>
                  <w:rPrChange w:id="2426" w:author="Jujia Li" w:date="2025-08-26T10:31:00Z" w16du:dateUtc="2025-08-26T15:31:00Z">
                    <w:rPr/>
                  </w:rPrChange>
                </w:rPr>
                <w:t>13891</w:t>
              </w:r>
            </w:ins>
          </w:p>
        </w:tc>
        <w:tc>
          <w:tcPr>
            <w:tcW w:w="688" w:type="dxa"/>
            <w:noWrap/>
            <w:hideMark/>
          </w:tcPr>
          <w:p w14:paraId="00DEB132" w14:textId="7B347841" w:rsidR="00FC6A3E" w:rsidRPr="004E2E1C" w:rsidRDefault="00FC6A3E" w:rsidP="00FC6A3E">
            <w:pPr>
              <w:spacing w:after="0" w:line="240" w:lineRule="auto"/>
              <w:jc w:val="right"/>
              <w:rPr>
                <w:ins w:id="2427" w:author="Jujia Li" w:date="2025-08-25T17:34:00Z" w16du:dateUtc="2025-08-25T22:34:00Z"/>
                <w:rFonts w:ascii="Times New Roman" w:eastAsia="Times New Roman" w:hAnsi="Times New Roman" w:cs="Times New Roman"/>
                <w:color w:val="000000"/>
                <w:kern w:val="0"/>
                <w:sz w:val="18"/>
                <w:szCs w:val="18"/>
                <w14:ligatures w14:val="none"/>
              </w:rPr>
            </w:pPr>
            <w:ins w:id="2428" w:author="Jujia Li" w:date="2025-08-25T17:37:00Z" w16du:dateUtc="2025-08-25T22:37:00Z">
              <w:r w:rsidRPr="004E2E1C">
                <w:rPr>
                  <w:rFonts w:ascii="Times New Roman" w:hAnsi="Times New Roman" w:cs="Times New Roman"/>
                  <w:sz w:val="18"/>
                  <w:szCs w:val="18"/>
                  <w:rPrChange w:id="2429" w:author="Jujia Li" w:date="2025-08-26T10:31:00Z" w16du:dateUtc="2025-08-26T15:31:00Z">
                    <w:rPr/>
                  </w:rPrChange>
                </w:rPr>
                <w:t>0.44</w:t>
              </w:r>
            </w:ins>
          </w:p>
        </w:tc>
        <w:tc>
          <w:tcPr>
            <w:tcW w:w="799" w:type="dxa"/>
            <w:noWrap/>
            <w:hideMark/>
          </w:tcPr>
          <w:p w14:paraId="7A408588" w14:textId="4FE5CBAD" w:rsidR="00FC6A3E" w:rsidRPr="004E2E1C" w:rsidRDefault="00FC6A3E" w:rsidP="00FC6A3E">
            <w:pPr>
              <w:spacing w:after="0" w:line="240" w:lineRule="auto"/>
              <w:jc w:val="right"/>
              <w:rPr>
                <w:ins w:id="2430" w:author="Jujia Li" w:date="2025-08-25T17:34:00Z" w16du:dateUtc="2025-08-25T22:34:00Z"/>
                <w:rFonts w:ascii="Times New Roman" w:eastAsia="Times New Roman" w:hAnsi="Times New Roman" w:cs="Times New Roman"/>
                <w:color w:val="000000"/>
                <w:kern w:val="0"/>
                <w:sz w:val="18"/>
                <w:szCs w:val="18"/>
                <w14:ligatures w14:val="none"/>
              </w:rPr>
            </w:pPr>
            <w:ins w:id="2431" w:author="Jujia Li" w:date="2025-08-25T17:37:00Z" w16du:dateUtc="2025-08-25T22:37:00Z">
              <w:r w:rsidRPr="004E2E1C">
                <w:rPr>
                  <w:rFonts w:ascii="Times New Roman" w:hAnsi="Times New Roman" w:cs="Times New Roman"/>
                  <w:sz w:val="18"/>
                  <w:szCs w:val="18"/>
                  <w:rPrChange w:id="2432" w:author="Jujia Li" w:date="2025-08-26T10:31:00Z" w16du:dateUtc="2025-08-26T15:31:00Z">
                    <w:rPr/>
                  </w:rPrChange>
                </w:rPr>
                <w:t>31542</w:t>
              </w:r>
            </w:ins>
          </w:p>
        </w:tc>
        <w:tc>
          <w:tcPr>
            <w:tcW w:w="799" w:type="dxa"/>
            <w:noWrap/>
            <w:hideMark/>
          </w:tcPr>
          <w:p w14:paraId="184F9F5B" w14:textId="0F1DB76F" w:rsidR="00FC6A3E" w:rsidRPr="004E2E1C" w:rsidRDefault="00FC6A3E" w:rsidP="00FC6A3E">
            <w:pPr>
              <w:spacing w:after="0" w:line="240" w:lineRule="auto"/>
              <w:jc w:val="right"/>
              <w:rPr>
                <w:ins w:id="2433" w:author="Jujia Li" w:date="2025-08-25T17:34:00Z" w16du:dateUtc="2025-08-25T22:34:00Z"/>
                <w:rFonts w:ascii="Times New Roman" w:eastAsia="Times New Roman" w:hAnsi="Times New Roman" w:cs="Times New Roman"/>
                <w:color w:val="000000"/>
                <w:kern w:val="0"/>
                <w:sz w:val="18"/>
                <w:szCs w:val="18"/>
                <w14:ligatures w14:val="none"/>
              </w:rPr>
            </w:pPr>
            <w:ins w:id="2434" w:author="Jujia Li" w:date="2025-08-25T17:37:00Z" w16du:dateUtc="2025-08-25T22:37:00Z">
              <w:r w:rsidRPr="004E2E1C">
                <w:rPr>
                  <w:rFonts w:ascii="Times New Roman" w:hAnsi="Times New Roman" w:cs="Times New Roman"/>
                  <w:sz w:val="18"/>
                  <w:szCs w:val="18"/>
                  <w:rPrChange w:id="2435" w:author="Jujia Li" w:date="2025-08-26T10:31:00Z" w16du:dateUtc="2025-08-26T15:31:00Z">
                    <w:rPr/>
                  </w:rPrChange>
                </w:rPr>
                <w:t>10680</w:t>
              </w:r>
            </w:ins>
          </w:p>
        </w:tc>
        <w:tc>
          <w:tcPr>
            <w:tcW w:w="800" w:type="dxa"/>
            <w:noWrap/>
            <w:hideMark/>
          </w:tcPr>
          <w:p w14:paraId="41A1291F" w14:textId="2881E765" w:rsidR="00FC6A3E" w:rsidRPr="004E2E1C" w:rsidRDefault="00FC6A3E" w:rsidP="00FC6A3E">
            <w:pPr>
              <w:spacing w:after="0" w:line="240" w:lineRule="auto"/>
              <w:jc w:val="right"/>
              <w:rPr>
                <w:ins w:id="2436" w:author="Jujia Li" w:date="2025-08-25T17:34:00Z" w16du:dateUtc="2025-08-25T22:34:00Z"/>
                <w:rFonts w:ascii="Times New Roman" w:eastAsia="Times New Roman" w:hAnsi="Times New Roman" w:cs="Times New Roman"/>
                <w:color w:val="000000"/>
                <w:kern w:val="0"/>
                <w:sz w:val="18"/>
                <w:szCs w:val="18"/>
                <w14:ligatures w14:val="none"/>
              </w:rPr>
            </w:pPr>
            <w:ins w:id="2437" w:author="Jujia Li" w:date="2025-08-25T17:37:00Z" w16du:dateUtc="2025-08-25T22:37:00Z">
              <w:r w:rsidRPr="004E2E1C">
                <w:rPr>
                  <w:rFonts w:ascii="Times New Roman" w:hAnsi="Times New Roman" w:cs="Times New Roman"/>
                  <w:sz w:val="18"/>
                  <w:szCs w:val="18"/>
                  <w:rPrChange w:id="2438" w:author="Jujia Li" w:date="2025-08-26T10:31:00Z" w16du:dateUtc="2025-08-26T15:31:00Z">
                    <w:rPr/>
                  </w:rPrChange>
                </w:rPr>
                <w:t>0.34</w:t>
              </w:r>
            </w:ins>
          </w:p>
        </w:tc>
        <w:tc>
          <w:tcPr>
            <w:tcW w:w="800" w:type="dxa"/>
            <w:noWrap/>
            <w:hideMark/>
          </w:tcPr>
          <w:p w14:paraId="5EB3538A" w14:textId="26DBFC03" w:rsidR="00FC6A3E" w:rsidRPr="004E2E1C" w:rsidRDefault="00FC6A3E" w:rsidP="00FC6A3E">
            <w:pPr>
              <w:spacing w:after="0" w:line="240" w:lineRule="auto"/>
              <w:jc w:val="right"/>
              <w:rPr>
                <w:ins w:id="2439" w:author="Jujia Li" w:date="2025-08-25T17:34:00Z" w16du:dateUtc="2025-08-25T22:34:00Z"/>
                <w:rFonts w:ascii="Times New Roman" w:eastAsia="Times New Roman" w:hAnsi="Times New Roman" w:cs="Times New Roman"/>
                <w:color w:val="000000"/>
                <w:kern w:val="0"/>
                <w:sz w:val="18"/>
                <w:szCs w:val="18"/>
                <w14:ligatures w14:val="none"/>
              </w:rPr>
            </w:pPr>
            <w:ins w:id="2440" w:author="Jujia Li" w:date="2025-08-25T17:37:00Z" w16du:dateUtc="2025-08-25T22:37:00Z">
              <w:r w:rsidRPr="004E2E1C">
                <w:rPr>
                  <w:rFonts w:ascii="Times New Roman" w:hAnsi="Times New Roman" w:cs="Times New Roman"/>
                  <w:sz w:val="18"/>
                  <w:szCs w:val="18"/>
                  <w:rPrChange w:id="2441" w:author="Jujia Li" w:date="2025-08-26T10:31:00Z" w16du:dateUtc="2025-08-26T15:31:00Z">
                    <w:rPr/>
                  </w:rPrChange>
                </w:rPr>
                <w:t>31298</w:t>
              </w:r>
            </w:ins>
          </w:p>
        </w:tc>
        <w:tc>
          <w:tcPr>
            <w:tcW w:w="800" w:type="dxa"/>
            <w:noWrap/>
            <w:hideMark/>
          </w:tcPr>
          <w:p w14:paraId="2098C7B3" w14:textId="52D0B0A8" w:rsidR="00FC6A3E" w:rsidRPr="004E2E1C" w:rsidRDefault="00FC6A3E" w:rsidP="00FC6A3E">
            <w:pPr>
              <w:spacing w:after="0" w:line="240" w:lineRule="auto"/>
              <w:jc w:val="right"/>
              <w:rPr>
                <w:ins w:id="2442" w:author="Jujia Li" w:date="2025-08-25T17:34:00Z" w16du:dateUtc="2025-08-25T22:34:00Z"/>
                <w:rFonts w:ascii="Times New Roman" w:eastAsia="Times New Roman" w:hAnsi="Times New Roman" w:cs="Times New Roman"/>
                <w:color w:val="000000"/>
                <w:kern w:val="0"/>
                <w:sz w:val="18"/>
                <w:szCs w:val="18"/>
                <w14:ligatures w14:val="none"/>
              </w:rPr>
            </w:pPr>
            <w:ins w:id="2443" w:author="Jujia Li" w:date="2025-08-25T17:37:00Z" w16du:dateUtc="2025-08-25T22:37:00Z">
              <w:r w:rsidRPr="004E2E1C">
                <w:rPr>
                  <w:rFonts w:ascii="Times New Roman" w:hAnsi="Times New Roman" w:cs="Times New Roman"/>
                  <w:sz w:val="18"/>
                  <w:szCs w:val="18"/>
                  <w:rPrChange w:id="2444" w:author="Jujia Li" w:date="2025-08-26T10:31:00Z" w16du:dateUtc="2025-08-26T15:31:00Z">
                    <w:rPr/>
                  </w:rPrChange>
                </w:rPr>
                <w:t>8816</w:t>
              </w:r>
            </w:ins>
          </w:p>
        </w:tc>
        <w:tc>
          <w:tcPr>
            <w:tcW w:w="800" w:type="dxa"/>
            <w:noWrap/>
            <w:hideMark/>
          </w:tcPr>
          <w:p w14:paraId="2031ED74" w14:textId="062DC95C" w:rsidR="00FC6A3E" w:rsidRPr="004E2E1C" w:rsidRDefault="00FC6A3E" w:rsidP="00FC6A3E">
            <w:pPr>
              <w:spacing w:after="0" w:line="240" w:lineRule="auto"/>
              <w:jc w:val="right"/>
              <w:rPr>
                <w:ins w:id="2445" w:author="Jujia Li" w:date="2025-08-25T17:34:00Z" w16du:dateUtc="2025-08-25T22:34:00Z"/>
                <w:rFonts w:ascii="Times New Roman" w:eastAsia="Times New Roman" w:hAnsi="Times New Roman" w:cs="Times New Roman"/>
                <w:color w:val="000000"/>
                <w:kern w:val="0"/>
                <w:sz w:val="18"/>
                <w:szCs w:val="18"/>
                <w14:ligatures w14:val="none"/>
              </w:rPr>
            </w:pPr>
            <w:ins w:id="2446" w:author="Jujia Li" w:date="2025-08-25T17:37:00Z" w16du:dateUtc="2025-08-25T22:37:00Z">
              <w:r w:rsidRPr="004E2E1C">
                <w:rPr>
                  <w:rFonts w:ascii="Times New Roman" w:hAnsi="Times New Roman" w:cs="Times New Roman"/>
                  <w:sz w:val="18"/>
                  <w:szCs w:val="18"/>
                  <w:rPrChange w:id="2447" w:author="Jujia Li" w:date="2025-08-26T10:31:00Z" w16du:dateUtc="2025-08-26T15:31:00Z">
                    <w:rPr/>
                  </w:rPrChange>
                </w:rPr>
                <w:t>0.28</w:t>
              </w:r>
            </w:ins>
          </w:p>
        </w:tc>
        <w:tc>
          <w:tcPr>
            <w:tcW w:w="800" w:type="dxa"/>
            <w:noWrap/>
            <w:hideMark/>
          </w:tcPr>
          <w:p w14:paraId="366F434C" w14:textId="7E38411F" w:rsidR="00FC6A3E" w:rsidRPr="004E2E1C" w:rsidRDefault="00FC6A3E" w:rsidP="00FC6A3E">
            <w:pPr>
              <w:spacing w:after="0" w:line="240" w:lineRule="auto"/>
              <w:jc w:val="right"/>
              <w:rPr>
                <w:ins w:id="2448" w:author="Jujia Li" w:date="2025-08-25T17:34:00Z" w16du:dateUtc="2025-08-25T22:34:00Z"/>
                <w:rFonts w:ascii="Times New Roman" w:eastAsia="Times New Roman" w:hAnsi="Times New Roman" w:cs="Times New Roman"/>
                <w:color w:val="000000"/>
                <w:kern w:val="0"/>
                <w:sz w:val="18"/>
                <w:szCs w:val="18"/>
                <w14:ligatures w14:val="none"/>
              </w:rPr>
            </w:pPr>
            <w:ins w:id="2449" w:author="Jujia Li" w:date="2025-08-25T17:37:00Z" w16du:dateUtc="2025-08-25T22:37:00Z">
              <w:r w:rsidRPr="004E2E1C">
                <w:rPr>
                  <w:rFonts w:ascii="Times New Roman" w:hAnsi="Times New Roman" w:cs="Times New Roman"/>
                  <w:sz w:val="18"/>
                  <w:szCs w:val="18"/>
                  <w:rPrChange w:id="2450" w:author="Jujia Li" w:date="2025-08-26T10:31:00Z" w16du:dateUtc="2025-08-26T15:31:00Z">
                    <w:rPr/>
                  </w:rPrChange>
                </w:rPr>
                <w:t>31362</w:t>
              </w:r>
            </w:ins>
          </w:p>
        </w:tc>
        <w:tc>
          <w:tcPr>
            <w:tcW w:w="800" w:type="dxa"/>
            <w:noWrap/>
            <w:hideMark/>
          </w:tcPr>
          <w:p w14:paraId="65759160" w14:textId="32164AFE" w:rsidR="00FC6A3E" w:rsidRPr="004E2E1C" w:rsidRDefault="00FC6A3E" w:rsidP="00FC6A3E">
            <w:pPr>
              <w:spacing w:after="0" w:line="240" w:lineRule="auto"/>
              <w:jc w:val="right"/>
              <w:rPr>
                <w:ins w:id="2451" w:author="Jujia Li" w:date="2025-08-25T17:34:00Z" w16du:dateUtc="2025-08-25T22:34:00Z"/>
                <w:rFonts w:ascii="Times New Roman" w:eastAsia="Times New Roman" w:hAnsi="Times New Roman" w:cs="Times New Roman"/>
                <w:color w:val="000000"/>
                <w:kern w:val="0"/>
                <w:sz w:val="18"/>
                <w:szCs w:val="18"/>
                <w14:ligatures w14:val="none"/>
              </w:rPr>
            </w:pPr>
            <w:ins w:id="2452" w:author="Jujia Li" w:date="2025-08-25T17:37:00Z" w16du:dateUtc="2025-08-25T22:37:00Z">
              <w:r w:rsidRPr="004E2E1C">
                <w:rPr>
                  <w:rFonts w:ascii="Times New Roman" w:hAnsi="Times New Roman" w:cs="Times New Roman"/>
                  <w:sz w:val="18"/>
                  <w:szCs w:val="18"/>
                  <w:rPrChange w:id="2453" w:author="Jujia Li" w:date="2025-08-26T10:31:00Z" w16du:dateUtc="2025-08-26T15:31:00Z">
                    <w:rPr/>
                  </w:rPrChange>
                </w:rPr>
                <w:t>8567</w:t>
              </w:r>
            </w:ins>
          </w:p>
        </w:tc>
        <w:tc>
          <w:tcPr>
            <w:tcW w:w="800" w:type="dxa"/>
            <w:noWrap/>
            <w:hideMark/>
          </w:tcPr>
          <w:p w14:paraId="6A56F6C0" w14:textId="08E72C4A" w:rsidR="00FC6A3E" w:rsidRPr="004E2E1C" w:rsidRDefault="00FC6A3E" w:rsidP="00FC6A3E">
            <w:pPr>
              <w:spacing w:after="0" w:line="240" w:lineRule="auto"/>
              <w:jc w:val="right"/>
              <w:rPr>
                <w:ins w:id="2454" w:author="Jujia Li" w:date="2025-08-25T17:34:00Z" w16du:dateUtc="2025-08-25T22:34:00Z"/>
                <w:rFonts w:ascii="Times New Roman" w:eastAsia="Times New Roman" w:hAnsi="Times New Roman" w:cs="Times New Roman"/>
                <w:color w:val="000000"/>
                <w:kern w:val="0"/>
                <w:sz w:val="18"/>
                <w:szCs w:val="18"/>
                <w14:ligatures w14:val="none"/>
              </w:rPr>
            </w:pPr>
            <w:ins w:id="2455" w:author="Jujia Li" w:date="2025-08-25T17:37:00Z" w16du:dateUtc="2025-08-25T22:37:00Z">
              <w:r w:rsidRPr="004E2E1C">
                <w:rPr>
                  <w:rFonts w:ascii="Times New Roman" w:hAnsi="Times New Roman" w:cs="Times New Roman"/>
                  <w:sz w:val="18"/>
                  <w:szCs w:val="18"/>
                  <w:rPrChange w:id="2456" w:author="Jujia Li" w:date="2025-08-26T10:31:00Z" w16du:dateUtc="2025-08-26T15:31:00Z">
                    <w:rPr/>
                  </w:rPrChange>
                </w:rPr>
                <w:t>0.27</w:t>
              </w:r>
            </w:ins>
          </w:p>
        </w:tc>
        <w:tc>
          <w:tcPr>
            <w:tcW w:w="891" w:type="dxa"/>
            <w:noWrap/>
            <w:hideMark/>
          </w:tcPr>
          <w:p w14:paraId="25450CA7" w14:textId="77EF26A2" w:rsidR="00FC6A3E" w:rsidRPr="004E2E1C" w:rsidRDefault="00FC6A3E" w:rsidP="00FC6A3E">
            <w:pPr>
              <w:spacing w:after="0" w:line="240" w:lineRule="auto"/>
              <w:jc w:val="right"/>
              <w:rPr>
                <w:ins w:id="2457" w:author="Jujia Li" w:date="2025-08-25T17:34:00Z" w16du:dateUtc="2025-08-25T22:34:00Z"/>
                <w:rFonts w:ascii="Times New Roman" w:eastAsia="Times New Roman" w:hAnsi="Times New Roman" w:cs="Times New Roman"/>
                <w:color w:val="000000"/>
                <w:kern w:val="0"/>
                <w:sz w:val="18"/>
                <w:szCs w:val="18"/>
                <w14:ligatures w14:val="none"/>
              </w:rPr>
            </w:pPr>
            <w:ins w:id="2458" w:author="Jujia Li" w:date="2025-08-25T17:37:00Z" w16du:dateUtc="2025-08-25T22:37:00Z">
              <w:r w:rsidRPr="004E2E1C">
                <w:rPr>
                  <w:rFonts w:ascii="Times New Roman" w:hAnsi="Times New Roman" w:cs="Times New Roman"/>
                  <w:sz w:val="18"/>
                  <w:szCs w:val="18"/>
                  <w:rPrChange w:id="2459" w:author="Jujia Li" w:date="2025-08-26T10:31:00Z" w16du:dateUtc="2025-08-26T15:31:00Z">
                    <w:rPr/>
                  </w:rPrChange>
                </w:rPr>
                <w:t>41954</w:t>
              </w:r>
            </w:ins>
          </w:p>
        </w:tc>
        <w:tc>
          <w:tcPr>
            <w:tcW w:w="977" w:type="dxa"/>
            <w:noWrap/>
            <w:hideMark/>
          </w:tcPr>
          <w:p w14:paraId="65032188" w14:textId="13A8EF41" w:rsidR="00FC6A3E" w:rsidRPr="004E2E1C" w:rsidRDefault="00FC6A3E" w:rsidP="00FC6A3E">
            <w:pPr>
              <w:spacing w:after="0" w:line="240" w:lineRule="auto"/>
              <w:jc w:val="right"/>
              <w:rPr>
                <w:ins w:id="2460" w:author="Jujia Li" w:date="2025-08-25T17:34:00Z" w16du:dateUtc="2025-08-25T22:34:00Z"/>
                <w:rFonts w:ascii="Times New Roman" w:eastAsia="Times New Roman" w:hAnsi="Times New Roman" w:cs="Times New Roman"/>
                <w:color w:val="000000"/>
                <w:kern w:val="0"/>
                <w:sz w:val="18"/>
                <w:szCs w:val="18"/>
                <w14:ligatures w14:val="none"/>
              </w:rPr>
            </w:pPr>
            <w:ins w:id="2461" w:author="Jujia Li" w:date="2025-08-25T17:37:00Z" w16du:dateUtc="2025-08-25T22:37:00Z">
              <w:r w:rsidRPr="004E2E1C">
                <w:rPr>
                  <w:rFonts w:ascii="Times New Roman" w:hAnsi="Times New Roman" w:cs="Times New Roman"/>
                  <w:sz w:val="18"/>
                  <w:szCs w:val="18"/>
                  <w:rPrChange w:id="2462" w:author="Jujia Li" w:date="2025-08-26T10:31:00Z" w16du:dateUtc="2025-08-26T15:31:00Z">
                    <w:rPr/>
                  </w:rPrChange>
                </w:rPr>
                <w:t>0.33</w:t>
              </w:r>
            </w:ins>
          </w:p>
        </w:tc>
      </w:tr>
      <w:tr w:rsidR="000E0619" w:rsidRPr="00D80767" w14:paraId="2E926DE8" w14:textId="77777777" w:rsidTr="004A04BA">
        <w:trPr>
          <w:trHeight w:val="300"/>
          <w:ins w:id="2463" w:author="Jujia Li" w:date="2025-08-25T17:34:00Z"/>
        </w:trPr>
        <w:tc>
          <w:tcPr>
            <w:tcW w:w="1608" w:type="dxa"/>
            <w:noWrap/>
            <w:vAlign w:val="bottom"/>
            <w:hideMark/>
          </w:tcPr>
          <w:p w14:paraId="2504204F" w14:textId="77777777" w:rsidR="00FC6A3E" w:rsidRPr="00B17B5A" w:rsidRDefault="00FC6A3E" w:rsidP="00FC6A3E">
            <w:pPr>
              <w:spacing w:after="0" w:line="240" w:lineRule="auto"/>
              <w:rPr>
                <w:ins w:id="2464" w:author="Jujia Li" w:date="2025-08-25T17:34:00Z" w16du:dateUtc="2025-08-25T22:34:00Z"/>
                <w:rFonts w:ascii="Times New Roman" w:eastAsia="Times New Roman" w:hAnsi="Times New Roman" w:cs="Times New Roman"/>
                <w:color w:val="000000"/>
                <w:kern w:val="0"/>
                <w:sz w:val="20"/>
                <w:szCs w:val="20"/>
                <w14:ligatures w14:val="none"/>
              </w:rPr>
            </w:pPr>
            <w:ins w:id="2465" w:author="Jujia Li" w:date="2025-08-25T17:34:00Z" w16du:dateUtc="2025-08-25T22:34:00Z">
              <w:r w:rsidRPr="00B17B5A">
                <w:rPr>
                  <w:rFonts w:ascii="Times New Roman" w:eastAsia="Times New Roman" w:hAnsi="Times New Roman" w:cs="Times New Roman"/>
                  <w:color w:val="000000"/>
                  <w:kern w:val="0"/>
                  <w:sz w:val="20"/>
                  <w:szCs w:val="20"/>
                  <w14:ligatures w14:val="none"/>
                </w:rPr>
                <w:t>JACKSON</w:t>
              </w:r>
            </w:ins>
          </w:p>
        </w:tc>
        <w:tc>
          <w:tcPr>
            <w:tcW w:w="799" w:type="dxa"/>
            <w:noWrap/>
            <w:hideMark/>
          </w:tcPr>
          <w:p w14:paraId="2A583125" w14:textId="3F701F66" w:rsidR="00FC6A3E" w:rsidRPr="004E2E1C" w:rsidRDefault="00FC6A3E" w:rsidP="00FC6A3E">
            <w:pPr>
              <w:spacing w:after="0" w:line="240" w:lineRule="auto"/>
              <w:jc w:val="right"/>
              <w:rPr>
                <w:ins w:id="2466" w:author="Jujia Li" w:date="2025-08-25T17:34:00Z" w16du:dateUtc="2025-08-25T22:34:00Z"/>
                <w:rFonts w:ascii="Times New Roman" w:eastAsia="Times New Roman" w:hAnsi="Times New Roman" w:cs="Times New Roman"/>
                <w:color w:val="000000"/>
                <w:kern w:val="0"/>
                <w:sz w:val="18"/>
                <w:szCs w:val="18"/>
                <w14:ligatures w14:val="none"/>
              </w:rPr>
            </w:pPr>
            <w:ins w:id="2467" w:author="Jujia Li" w:date="2025-08-25T17:37:00Z" w16du:dateUtc="2025-08-25T22:37:00Z">
              <w:r w:rsidRPr="004E2E1C">
                <w:rPr>
                  <w:rFonts w:ascii="Times New Roman" w:hAnsi="Times New Roman" w:cs="Times New Roman"/>
                  <w:sz w:val="18"/>
                  <w:szCs w:val="18"/>
                  <w:rPrChange w:id="2468" w:author="Jujia Li" w:date="2025-08-26T10:31:00Z" w16du:dateUtc="2025-08-26T15:31:00Z">
                    <w:rPr/>
                  </w:rPrChange>
                </w:rPr>
                <w:t>51988</w:t>
              </w:r>
            </w:ins>
          </w:p>
        </w:tc>
        <w:tc>
          <w:tcPr>
            <w:tcW w:w="799" w:type="dxa"/>
            <w:noWrap/>
            <w:hideMark/>
          </w:tcPr>
          <w:p w14:paraId="146225FF" w14:textId="5902AC7E" w:rsidR="00FC6A3E" w:rsidRPr="004E2E1C" w:rsidRDefault="00FC6A3E" w:rsidP="00FC6A3E">
            <w:pPr>
              <w:spacing w:after="0" w:line="240" w:lineRule="auto"/>
              <w:jc w:val="right"/>
              <w:rPr>
                <w:ins w:id="2469" w:author="Jujia Li" w:date="2025-08-25T17:34:00Z" w16du:dateUtc="2025-08-25T22:34:00Z"/>
                <w:rFonts w:ascii="Times New Roman" w:eastAsia="Times New Roman" w:hAnsi="Times New Roman" w:cs="Times New Roman"/>
                <w:color w:val="000000"/>
                <w:kern w:val="0"/>
                <w:sz w:val="18"/>
                <w:szCs w:val="18"/>
                <w14:ligatures w14:val="none"/>
              </w:rPr>
            </w:pPr>
            <w:ins w:id="2470" w:author="Jujia Li" w:date="2025-08-25T17:37:00Z" w16du:dateUtc="2025-08-25T22:37:00Z">
              <w:r w:rsidRPr="004E2E1C">
                <w:rPr>
                  <w:rFonts w:ascii="Times New Roman" w:hAnsi="Times New Roman" w:cs="Times New Roman"/>
                  <w:sz w:val="18"/>
                  <w:szCs w:val="18"/>
                  <w:rPrChange w:id="2471" w:author="Jujia Li" w:date="2025-08-26T10:31:00Z" w16du:dateUtc="2025-08-26T15:31:00Z">
                    <w:rPr/>
                  </w:rPrChange>
                </w:rPr>
                <w:t>16857</w:t>
              </w:r>
            </w:ins>
          </w:p>
        </w:tc>
        <w:tc>
          <w:tcPr>
            <w:tcW w:w="688" w:type="dxa"/>
            <w:noWrap/>
            <w:hideMark/>
          </w:tcPr>
          <w:p w14:paraId="14585B0A" w14:textId="5ABBFCA1" w:rsidR="00FC6A3E" w:rsidRPr="004E2E1C" w:rsidRDefault="00FC6A3E" w:rsidP="00FC6A3E">
            <w:pPr>
              <w:spacing w:after="0" w:line="240" w:lineRule="auto"/>
              <w:jc w:val="right"/>
              <w:rPr>
                <w:ins w:id="2472" w:author="Jujia Li" w:date="2025-08-25T17:34:00Z" w16du:dateUtc="2025-08-25T22:34:00Z"/>
                <w:rFonts w:ascii="Times New Roman" w:eastAsia="Times New Roman" w:hAnsi="Times New Roman" w:cs="Times New Roman"/>
                <w:color w:val="000000"/>
                <w:kern w:val="0"/>
                <w:sz w:val="18"/>
                <w:szCs w:val="18"/>
                <w14:ligatures w14:val="none"/>
              </w:rPr>
            </w:pPr>
            <w:ins w:id="2473" w:author="Jujia Li" w:date="2025-08-25T17:37:00Z" w16du:dateUtc="2025-08-25T22:37:00Z">
              <w:r w:rsidRPr="004E2E1C">
                <w:rPr>
                  <w:rFonts w:ascii="Times New Roman" w:hAnsi="Times New Roman" w:cs="Times New Roman"/>
                  <w:sz w:val="18"/>
                  <w:szCs w:val="18"/>
                  <w:rPrChange w:id="2474" w:author="Jujia Li" w:date="2025-08-26T10:31:00Z" w16du:dateUtc="2025-08-26T15:31:00Z">
                    <w:rPr/>
                  </w:rPrChange>
                </w:rPr>
                <w:t>0.32</w:t>
              </w:r>
            </w:ins>
          </w:p>
        </w:tc>
        <w:tc>
          <w:tcPr>
            <w:tcW w:w="799" w:type="dxa"/>
            <w:noWrap/>
            <w:hideMark/>
          </w:tcPr>
          <w:p w14:paraId="1CA95957" w14:textId="01965BAE" w:rsidR="00FC6A3E" w:rsidRPr="004E2E1C" w:rsidRDefault="00FC6A3E" w:rsidP="00FC6A3E">
            <w:pPr>
              <w:spacing w:after="0" w:line="240" w:lineRule="auto"/>
              <w:jc w:val="right"/>
              <w:rPr>
                <w:ins w:id="2475" w:author="Jujia Li" w:date="2025-08-25T17:34:00Z" w16du:dateUtc="2025-08-25T22:34:00Z"/>
                <w:rFonts w:ascii="Times New Roman" w:eastAsia="Times New Roman" w:hAnsi="Times New Roman" w:cs="Times New Roman"/>
                <w:color w:val="000000"/>
                <w:kern w:val="0"/>
                <w:sz w:val="18"/>
                <w:szCs w:val="18"/>
                <w14:ligatures w14:val="none"/>
              </w:rPr>
            </w:pPr>
            <w:ins w:id="2476" w:author="Jujia Li" w:date="2025-08-25T17:37:00Z" w16du:dateUtc="2025-08-25T22:37:00Z">
              <w:r w:rsidRPr="004E2E1C">
                <w:rPr>
                  <w:rFonts w:ascii="Times New Roman" w:hAnsi="Times New Roman" w:cs="Times New Roman"/>
                  <w:sz w:val="18"/>
                  <w:szCs w:val="18"/>
                  <w:rPrChange w:id="2477" w:author="Jujia Li" w:date="2025-08-26T10:31:00Z" w16du:dateUtc="2025-08-26T15:31:00Z">
                    <w:rPr/>
                  </w:rPrChange>
                </w:rPr>
                <w:t>51828</w:t>
              </w:r>
            </w:ins>
          </w:p>
        </w:tc>
        <w:tc>
          <w:tcPr>
            <w:tcW w:w="799" w:type="dxa"/>
            <w:noWrap/>
            <w:hideMark/>
          </w:tcPr>
          <w:p w14:paraId="27D515C1" w14:textId="5EAF94AE" w:rsidR="00FC6A3E" w:rsidRPr="004E2E1C" w:rsidRDefault="00FC6A3E" w:rsidP="00FC6A3E">
            <w:pPr>
              <w:spacing w:after="0" w:line="240" w:lineRule="auto"/>
              <w:jc w:val="right"/>
              <w:rPr>
                <w:ins w:id="2478" w:author="Jujia Li" w:date="2025-08-25T17:34:00Z" w16du:dateUtc="2025-08-25T22:34:00Z"/>
                <w:rFonts w:ascii="Times New Roman" w:eastAsia="Times New Roman" w:hAnsi="Times New Roman" w:cs="Times New Roman"/>
                <w:color w:val="000000"/>
                <w:kern w:val="0"/>
                <w:sz w:val="18"/>
                <w:szCs w:val="18"/>
                <w14:ligatures w14:val="none"/>
              </w:rPr>
            </w:pPr>
            <w:ins w:id="2479" w:author="Jujia Li" w:date="2025-08-25T17:37:00Z" w16du:dateUtc="2025-08-25T22:37:00Z">
              <w:r w:rsidRPr="004E2E1C">
                <w:rPr>
                  <w:rFonts w:ascii="Times New Roman" w:hAnsi="Times New Roman" w:cs="Times New Roman"/>
                  <w:sz w:val="18"/>
                  <w:szCs w:val="18"/>
                  <w:rPrChange w:id="2480" w:author="Jujia Li" w:date="2025-08-26T10:31:00Z" w16du:dateUtc="2025-08-26T15:31:00Z">
                    <w:rPr/>
                  </w:rPrChange>
                </w:rPr>
                <w:t>15272</w:t>
              </w:r>
            </w:ins>
          </w:p>
        </w:tc>
        <w:tc>
          <w:tcPr>
            <w:tcW w:w="800" w:type="dxa"/>
            <w:noWrap/>
            <w:hideMark/>
          </w:tcPr>
          <w:p w14:paraId="34B05AF7" w14:textId="238A0CD3" w:rsidR="00FC6A3E" w:rsidRPr="004E2E1C" w:rsidRDefault="00FC6A3E" w:rsidP="00FC6A3E">
            <w:pPr>
              <w:spacing w:after="0" w:line="240" w:lineRule="auto"/>
              <w:jc w:val="right"/>
              <w:rPr>
                <w:ins w:id="2481" w:author="Jujia Li" w:date="2025-08-25T17:34:00Z" w16du:dateUtc="2025-08-25T22:34:00Z"/>
                <w:rFonts w:ascii="Times New Roman" w:eastAsia="Times New Roman" w:hAnsi="Times New Roman" w:cs="Times New Roman"/>
                <w:color w:val="000000"/>
                <w:kern w:val="0"/>
                <w:sz w:val="18"/>
                <w:szCs w:val="18"/>
                <w14:ligatures w14:val="none"/>
              </w:rPr>
            </w:pPr>
            <w:ins w:id="2482" w:author="Jujia Li" w:date="2025-08-25T17:37:00Z" w16du:dateUtc="2025-08-25T22:37:00Z">
              <w:r w:rsidRPr="004E2E1C">
                <w:rPr>
                  <w:rFonts w:ascii="Times New Roman" w:hAnsi="Times New Roman" w:cs="Times New Roman"/>
                  <w:sz w:val="18"/>
                  <w:szCs w:val="18"/>
                  <w:rPrChange w:id="2483" w:author="Jujia Li" w:date="2025-08-26T10:31:00Z" w16du:dateUtc="2025-08-26T15:31:00Z">
                    <w:rPr/>
                  </w:rPrChange>
                </w:rPr>
                <w:t>0.29</w:t>
              </w:r>
            </w:ins>
          </w:p>
        </w:tc>
        <w:tc>
          <w:tcPr>
            <w:tcW w:w="800" w:type="dxa"/>
            <w:noWrap/>
            <w:hideMark/>
          </w:tcPr>
          <w:p w14:paraId="6C9E8501" w14:textId="596DE1EB" w:rsidR="00FC6A3E" w:rsidRPr="004E2E1C" w:rsidRDefault="00FC6A3E" w:rsidP="00FC6A3E">
            <w:pPr>
              <w:spacing w:after="0" w:line="240" w:lineRule="auto"/>
              <w:jc w:val="right"/>
              <w:rPr>
                <w:ins w:id="2484" w:author="Jujia Li" w:date="2025-08-25T17:34:00Z" w16du:dateUtc="2025-08-25T22:34:00Z"/>
                <w:rFonts w:ascii="Times New Roman" w:eastAsia="Times New Roman" w:hAnsi="Times New Roman" w:cs="Times New Roman"/>
                <w:color w:val="000000"/>
                <w:kern w:val="0"/>
                <w:sz w:val="18"/>
                <w:szCs w:val="18"/>
                <w14:ligatures w14:val="none"/>
              </w:rPr>
            </w:pPr>
            <w:ins w:id="2485" w:author="Jujia Li" w:date="2025-08-25T17:37:00Z" w16du:dateUtc="2025-08-25T22:37:00Z">
              <w:r w:rsidRPr="004E2E1C">
                <w:rPr>
                  <w:rFonts w:ascii="Times New Roman" w:hAnsi="Times New Roman" w:cs="Times New Roman"/>
                  <w:sz w:val="18"/>
                  <w:szCs w:val="18"/>
                  <w:rPrChange w:id="2486" w:author="Jujia Li" w:date="2025-08-26T10:31:00Z" w16du:dateUtc="2025-08-26T15:31:00Z">
                    <w:rPr/>
                  </w:rPrChange>
                </w:rPr>
                <w:t>51621</w:t>
              </w:r>
            </w:ins>
          </w:p>
        </w:tc>
        <w:tc>
          <w:tcPr>
            <w:tcW w:w="800" w:type="dxa"/>
            <w:noWrap/>
            <w:hideMark/>
          </w:tcPr>
          <w:p w14:paraId="186157F3" w14:textId="576A88A4" w:rsidR="00FC6A3E" w:rsidRPr="004E2E1C" w:rsidRDefault="00FC6A3E" w:rsidP="00FC6A3E">
            <w:pPr>
              <w:spacing w:after="0" w:line="240" w:lineRule="auto"/>
              <w:jc w:val="right"/>
              <w:rPr>
                <w:ins w:id="2487" w:author="Jujia Li" w:date="2025-08-25T17:34:00Z" w16du:dateUtc="2025-08-25T22:34:00Z"/>
                <w:rFonts w:ascii="Times New Roman" w:eastAsia="Times New Roman" w:hAnsi="Times New Roman" w:cs="Times New Roman"/>
                <w:color w:val="000000"/>
                <w:kern w:val="0"/>
                <w:sz w:val="18"/>
                <w:szCs w:val="18"/>
                <w14:ligatures w14:val="none"/>
              </w:rPr>
            </w:pPr>
            <w:ins w:id="2488" w:author="Jujia Li" w:date="2025-08-25T17:37:00Z" w16du:dateUtc="2025-08-25T22:37:00Z">
              <w:r w:rsidRPr="004E2E1C">
                <w:rPr>
                  <w:rFonts w:ascii="Times New Roman" w:hAnsi="Times New Roman" w:cs="Times New Roman"/>
                  <w:sz w:val="18"/>
                  <w:szCs w:val="18"/>
                  <w:rPrChange w:id="2489" w:author="Jujia Li" w:date="2025-08-26T10:31:00Z" w16du:dateUtc="2025-08-26T15:31:00Z">
                    <w:rPr/>
                  </w:rPrChange>
                </w:rPr>
                <w:t>13139</w:t>
              </w:r>
            </w:ins>
          </w:p>
        </w:tc>
        <w:tc>
          <w:tcPr>
            <w:tcW w:w="800" w:type="dxa"/>
            <w:noWrap/>
            <w:hideMark/>
          </w:tcPr>
          <w:p w14:paraId="6977BDFF" w14:textId="45F906AA" w:rsidR="00FC6A3E" w:rsidRPr="004E2E1C" w:rsidRDefault="00FC6A3E" w:rsidP="00FC6A3E">
            <w:pPr>
              <w:spacing w:after="0" w:line="240" w:lineRule="auto"/>
              <w:jc w:val="right"/>
              <w:rPr>
                <w:ins w:id="2490" w:author="Jujia Li" w:date="2025-08-25T17:34:00Z" w16du:dateUtc="2025-08-25T22:34:00Z"/>
                <w:rFonts w:ascii="Times New Roman" w:eastAsia="Times New Roman" w:hAnsi="Times New Roman" w:cs="Times New Roman"/>
                <w:color w:val="000000"/>
                <w:kern w:val="0"/>
                <w:sz w:val="18"/>
                <w:szCs w:val="18"/>
                <w14:ligatures w14:val="none"/>
              </w:rPr>
            </w:pPr>
            <w:ins w:id="2491" w:author="Jujia Li" w:date="2025-08-25T17:37:00Z" w16du:dateUtc="2025-08-25T22:37:00Z">
              <w:r w:rsidRPr="004E2E1C">
                <w:rPr>
                  <w:rFonts w:ascii="Times New Roman" w:hAnsi="Times New Roman" w:cs="Times New Roman"/>
                  <w:sz w:val="18"/>
                  <w:szCs w:val="18"/>
                  <w:rPrChange w:id="2492" w:author="Jujia Li" w:date="2025-08-26T10:31:00Z" w16du:dateUtc="2025-08-26T15:31:00Z">
                    <w:rPr/>
                  </w:rPrChange>
                </w:rPr>
                <w:t>0.25</w:t>
              </w:r>
            </w:ins>
          </w:p>
        </w:tc>
        <w:tc>
          <w:tcPr>
            <w:tcW w:w="800" w:type="dxa"/>
            <w:noWrap/>
            <w:hideMark/>
          </w:tcPr>
          <w:p w14:paraId="31C0CCBC" w14:textId="6DA30D40" w:rsidR="00FC6A3E" w:rsidRPr="004E2E1C" w:rsidRDefault="00FC6A3E" w:rsidP="00FC6A3E">
            <w:pPr>
              <w:spacing w:after="0" w:line="240" w:lineRule="auto"/>
              <w:jc w:val="right"/>
              <w:rPr>
                <w:ins w:id="2493" w:author="Jujia Li" w:date="2025-08-25T17:34:00Z" w16du:dateUtc="2025-08-25T22:34:00Z"/>
                <w:rFonts w:ascii="Times New Roman" w:eastAsia="Times New Roman" w:hAnsi="Times New Roman" w:cs="Times New Roman"/>
                <w:color w:val="000000"/>
                <w:kern w:val="0"/>
                <w:sz w:val="18"/>
                <w:szCs w:val="18"/>
                <w14:ligatures w14:val="none"/>
              </w:rPr>
            </w:pPr>
            <w:ins w:id="2494" w:author="Jujia Li" w:date="2025-08-25T17:37:00Z" w16du:dateUtc="2025-08-25T22:37:00Z">
              <w:r w:rsidRPr="004E2E1C">
                <w:rPr>
                  <w:rFonts w:ascii="Times New Roman" w:hAnsi="Times New Roman" w:cs="Times New Roman"/>
                  <w:sz w:val="18"/>
                  <w:szCs w:val="18"/>
                  <w:rPrChange w:id="2495" w:author="Jujia Li" w:date="2025-08-26T10:31:00Z" w16du:dateUtc="2025-08-26T15:31:00Z">
                    <w:rPr/>
                  </w:rPrChange>
                </w:rPr>
                <w:t>51626</w:t>
              </w:r>
            </w:ins>
          </w:p>
        </w:tc>
        <w:tc>
          <w:tcPr>
            <w:tcW w:w="800" w:type="dxa"/>
            <w:noWrap/>
            <w:hideMark/>
          </w:tcPr>
          <w:p w14:paraId="4C7B0DC1" w14:textId="72A962EC" w:rsidR="00FC6A3E" w:rsidRPr="004E2E1C" w:rsidRDefault="00FC6A3E" w:rsidP="00FC6A3E">
            <w:pPr>
              <w:spacing w:after="0" w:line="240" w:lineRule="auto"/>
              <w:jc w:val="right"/>
              <w:rPr>
                <w:ins w:id="2496" w:author="Jujia Li" w:date="2025-08-25T17:34:00Z" w16du:dateUtc="2025-08-25T22:34:00Z"/>
                <w:rFonts w:ascii="Times New Roman" w:eastAsia="Times New Roman" w:hAnsi="Times New Roman" w:cs="Times New Roman"/>
                <w:color w:val="000000"/>
                <w:kern w:val="0"/>
                <w:sz w:val="18"/>
                <w:szCs w:val="18"/>
                <w14:ligatures w14:val="none"/>
              </w:rPr>
            </w:pPr>
            <w:ins w:id="2497" w:author="Jujia Li" w:date="2025-08-25T17:37:00Z" w16du:dateUtc="2025-08-25T22:37:00Z">
              <w:r w:rsidRPr="004E2E1C">
                <w:rPr>
                  <w:rFonts w:ascii="Times New Roman" w:hAnsi="Times New Roman" w:cs="Times New Roman"/>
                  <w:sz w:val="18"/>
                  <w:szCs w:val="18"/>
                  <w:rPrChange w:id="2498" w:author="Jujia Li" w:date="2025-08-26T10:31:00Z" w16du:dateUtc="2025-08-26T15:31:00Z">
                    <w:rPr/>
                  </w:rPrChange>
                </w:rPr>
                <w:t>11804</w:t>
              </w:r>
            </w:ins>
          </w:p>
        </w:tc>
        <w:tc>
          <w:tcPr>
            <w:tcW w:w="800" w:type="dxa"/>
            <w:noWrap/>
            <w:hideMark/>
          </w:tcPr>
          <w:p w14:paraId="27CB8D91" w14:textId="5BA0A73E" w:rsidR="00FC6A3E" w:rsidRPr="004E2E1C" w:rsidRDefault="00FC6A3E" w:rsidP="00FC6A3E">
            <w:pPr>
              <w:spacing w:after="0" w:line="240" w:lineRule="auto"/>
              <w:jc w:val="right"/>
              <w:rPr>
                <w:ins w:id="2499" w:author="Jujia Li" w:date="2025-08-25T17:34:00Z" w16du:dateUtc="2025-08-25T22:34:00Z"/>
                <w:rFonts w:ascii="Times New Roman" w:eastAsia="Times New Roman" w:hAnsi="Times New Roman" w:cs="Times New Roman"/>
                <w:color w:val="000000"/>
                <w:kern w:val="0"/>
                <w:sz w:val="18"/>
                <w:szCs w:val="18"/>
                <w14:ligatures w14:val="none"/>
              </w:rPr>
            </w:pPr>
            <w:ins w:id="2500" w:author="Jujia Li" w:date="2025-08-25T17:37:00Z" w16du:dateUtc="2025-08-25T22:37:00Z">
              <w:r w:rsidRPr="004E2E1C">
                <w:rPr>
                  <w:rFonts w:ascii="Times New Roman" w:hAnsi="Times New Roman" w:cs="Times New Roman"/>
                  <w:sz w:val="18"/>
                  <w:szCs w:val="18"/>
                  <w:rPrChange w:id="2501" w:author="Jujia Li" w:date="2025-08-26T10:31:00Z" w16du:dateUtc="2025-08-26T15:31:00Z">
                    <w:rPr/>
                  </w:rPrChange>
                </w:rPr>
                <w:t>0.23</w:t>
              </w:r>
            </w:ins>
          </w:p>
        </w:tc>
        <w:tc>
          <w:tcPr>
            <w:tcW w:w="891" w:type="dxa"/>
            <w:noWrap/>
            <w:hideMark/>
          </w:tcPr>
          <w:p w14:paraId="4702AF18" w14:textId="61229200" w:rsidR="00FC6A3E" w:rsidRPr="004E2E1C" w:rsidRDefault="00FC6A3E" w:rsidP="00FC6A3E">
            <w:pPr>
              <w:spacing w:after="0" w:line="240" w:lineRule="auto"/>
              <w:jc w:val="right"/>
              <w:rPr>
                <w:ins w:id="2502" w:author="Jujia Li" w:date="2025-08-25T17:34:00Z" w16du:dateUtc="2025-08-25T22:34:00Z"/>
                <w:rFonts w:ascii="Times New Roman" w:eastAsia="Times New Roman" w:hAnsi="Times New Roman" w:cs="Times New Roman"/>
                <w:color w:val="000000"/>
                <w:kern w:val="0"/>
                <w:sz w:val="18"/>
                <w:szCs w:val="18"/>
                <w14:ligatures w14:val="none"/>
              </w:rPr>
            </w:pPr>
            <w:ins w:id="2503" w:author="Jujia Li" w:date="2025-08-25T17:37:00Z" w16du:dateUtc="2025-08-25T22:37:00Z">
              <w:r w:rsidRPr="004E2E1C">
                <w:rPr>
                  <w:rFonts w:ascii="Times New Roman" w:hAnsi="Times New Roman" w:cs="Times New Roman"/>
                  <w:sz w:val="18"/>
                  <w:szCs w:val="18"/>
                  <w:rPrChange w:id="2504" w:author="Jujia Li" w:date="2025-08-26T10:31:00Z" w16du:dateUtc="2025-08-26T15:31:00Z">
                    <w:rPr/>
                  </w:rPrChange>
                </w:rPr>
                <w:t>57072</w:t>
              </w:r>
            </w:ins>
          </w:p>
        </w:tc>
        <w:tc>
          <w:tcPr>
            <w:tcW w:w="977" w:type="dxa"/>
            <w:noWrap/>
            <w:hideMark/>
          </w:tcPr>
          <w:p w14:paraId="4D040721" w14:textId="0EAEE446" w:rsidR="00FC6A3E" w:rsidRPr="004E2E1C" w:rsidRDefault="00FC6A3E" w:rsidP="00FC6A3E">
            <w:pPr>
              <w:spacing w:after="0" w:line="240" w:lineRule="auto"/>
              <w:jc w:val="right"/>
              <w:rPr>
                <w:ins w:id="2505" w:author="Jujia Li" w:date="2025-08-25T17:34:00Z" w16du:dateUtc="2025-08-25T22:34:00Z"/>
                <w:rFonts w:ascii="Times New Roman" w:eastAsia="Times New Roman" w:hAnsi="Times New Roman" w:cs="Times New Roman"/>
                <w:color w:val="000000"/>
                <w:kern w:val="0"/>
                <w:sz w:val="18"/>
                <w:szCs w:val="18"/>
                <w14:ligatures w14:val="none"/>
              </w:rPr>
            </w:pPr>
            <w:ins w:id="2506" w:author="Jujia Li" w:date="2025-08-25T17:37:00Z" w16du:dateUtc="2025-08-25T22:37:00Z">
              <w:r w:rsidRPr="004E2E1C">
                <w:rPr>
                  <w:rFonts w:ascii="Times New Roman" w:hAnsi="Times New Roman" w:cs="Times New Roman"/>
                  <w:sz w:val="18"/>
                  <w:szCs w:val="18"/>
                  <w:rPrChange w:id="2507" w:author="Jujia Li" w:date="2025-08-26T10:31:00Z" w16du:dateUtc="2025-08-26T15:31:00Z">
                    <w:rPr/>
                  </w:rPrChange>
                </w:rPr>
                <w:t>0.27</w:t>
              </w:r>
            </w:ins>
          </w:p>
        </w:tc>
      </w:tr>
      <w:tr w:rsidR="000E0619" w:rsidRPr="00D80767" w14:paraId="3FB22458" w14:textId="77777777" w:rsidTr="004A04BA">
        <w:trPr>
          <w:trHeight w:val="300"/>
          <w:ins w:id="2508" w:author="Jujia Li" w:date="2025-08-25T17:34:00Z"/>
        </w:trPr>
        <w:tc>
          <w:tcPr>
            <w:tcW w:w="1608" w:type="dxa"/>
            <w:noWrap/>
            <w:vAlign w:val="bottom"/>
            <w:hideMark/>
          </w:tcPr>
          <w:p w14:paraId="428F2CDB" w14:textId="77777777" w:rsidR="00FC6A3E" w:rsidRPr="00B17B5A" w:rsidRDefault="00FC6A3E" w:rsidP="00FC6A3E">
            <w:pPr>
              <w:spacing w:after="0" w:line="240" w:lineRule="auto"/>
              <w:rPr>
                <w:ins w:id="2509" w:author="Jujia Li" w:date="2025-08-25T17:34:00Z" w16du:dateUtc="2025-08-25T22:34:00Z"/>
                <w:rFonts w:ascii="Times New Roman" w:eastAsia="Times New Roman" w:hAnsi="Times New Roman" w:cs="Times New Roman"/>
                <w:color w:val="000000"/>
                <w:kern w:val="0"/>
                <w:sz w:val="20"/>
                <w:szCs w:val="20"/>
                <w14:ligatures w14:val="none"/>
              </w:rPr>
            </w:pPr>
            <w:ins w:id="2510" w:author="Jujia Li" w:date="2025-08-25T17:34:00Z" w16du:dateUtc="2025-08-25T22:34:00Z">
              <w:r w:rsidRPr="00B17B5A">
                <w:rPr>
                  <w:rFonts w:ascii="Times New Roman" w:eastAsia="Times New Roman" w:hAnsi="Times New Roman" w:cs="Times New Roman"/>
                  <w:color w:val="000000"/>
                  <w:kern w:val="0"/>
                  <w:sz w:val="20"/>
                  <w:szCs w:val="20"/>
                  <w14:ligatures w14:val="none"/>
                </w:rPr>
                <w:t>JEFFERSON</w:t>
              </w:r>
            </w:ins>
          </w:p>
        </w:tc>
        <w:tc>
          <w:tcPr>
            <w:tcW w:w="799" w:type="dxa"/>
            <w:noWrap/>
            <w:hideMark/>
          </w:tcPr>
          <w:p w14:paraId="09B8A3A8" w14:textId="24BD3154" w:rsidR="00FC6A3E" w:rsidRPr="004E2E1C" w:rsidRDefault="00FC6A3E" w:rsidP="00FC6A3E">
            <w:pPr>
              <w:spacing w:after="0" w:line="240" w:lineRule="auto"/>
              <w:jc w:val="right"/>
              <w:rPr>
                <w:ins w:id="2511" w:author="Jujia Li" w:date="2025-08-25T17:34:00Z" w16du:dateUtc="2025-08-25T22:34:00Z"/>
                <w:rFonts w:ascii="Times New Roman" w:eastAsia="Times New Roman" w:hAnsi="Times New Roman" w:cs="Times New Roman"/>
                <w:color w:val="000000"/>
                <w:kern w:val="0"/>
                <w:sz w:val="18"/>
                <w:szCs w:val="18"/>
                <w14:ligatures w14:val="none"/>
              </w:rPr>
            </w:pPr>
            <w:ins w:id="2512" w:author="Jujia Li" w:date="2025-08-25T17:37:00Z" w16du:dateUtc="2025-08-25T22:37:00Z">
              <w:r w:rsidRPr="004E2E1C">
                <w:rPr>
                  <w:rFonts w:ascii="Times New Roman" w:hAnsi="Times New Roman" w:cs="Times New Roman"/>
                  <w:sz w:val="18"/>
                  <w:szCs w:val="18"/>
                  <w:rPrChange w:id="2513" w:author="Jujia Li" w:date="2025-08-26T10:31:00Z" w16du:dateUtc="2025-08-26T15:31:00Z">
                    <w:rPr/>
                  </w:rPrChange>
                </w:rPr>
                <w:t>660343</w:t>
              </w:r>
            </w:ins>
          </w:p>
        </w:tc>
        <w:tc>
          <w:tcPr>
            <w:tcW w:w="799" w:type="dxa"/>
            <w:noWrap/>
            <w:hideMark/>
          </w:tcPr>
          <w:p w14:paraId="0B6B0C32" w14:textId="4994B893" w:rsidR="00FC6A3E" w:rsidRPr="004E2E1C" w:rsidRDefault="00FC6A3E" w:rsidP="00FC6A3E">
            <w:pPr>
              <w:spacing w:after="0" w:line="240" w:lineRule="auto"/>
              <w:jc w:val="right"/>
              <w:rPr>
                <w:ins w:id="2514" w:author="Jujia Li" w:date="2025-08-25T17:34:00Z" w16du:dateUtc="2025-08-25T22:34:00Z"/>
                <w:rFonts w:ascii="Times New Roman" w:eastAsia="Times New Roman" w:hAnsi="Times New Roman" w:cs="Times New Roman"/>
                <w:color w:val="000000"/>
                <w:kern w:val="0"/>
                <w:sz w:val="18"/>
                <w:szCs w:val="18"/>
                <w14:ligatures w14:val="none"/>
              </w:rPr>
            </w:pPr>
            <w:ins w:id="2515" w:author="Jujia Li" w:date="2025-08-25T17:37:00Z" w16du:dateUtc="2025-08-25T22:37:00Z">
              <w:r w:rsidRPr="004E2E1C">
                <w:rPr>
                  <w:rFonts w:ascii="Times New Roman" w:hAnsi="Times New Roman" w:cs="Times New Roman"/>
                  <w:sz w:val="18"/>
                  <w:szCs w:val="18"/>
                  <w:rPrChange w:id="2516" w:author="Jujia Li" w:date="2025-08-26T10:31:00Z" w16du:dateUtc="2025-08-26T15:31:00Z">
                    <w:rPr/>
                  </w:rPrChange>
                </w:rPr>
                <w:t>147753</w:t>
              </w:r>
            </w:ins>
          </w:p>
        </w:tc>
        <w:tc>
          <w:tcPr>
            <w:tcW w:w="688" w:type="dxa"/>
            <w:noWrap/>
            <w:hideMark/>
          </w:tcPr>
          <w:p w14:paraId="24BF9B6E" w14:textId="7CFDFA1E" w:rsidR="00FC6A3E" w:rsidRPr="004E2E1C" w:rsidRDefault="00FC6A3E" w:rsidP="00FC6A3E">
            <w:pPr>
              <w:spacing w:after="0" w:line="240" w:lineRule="auto"/>
              <w:jc w:val="right"/>
              <w:rPr>
                <w:ins w:id="2517" w:author="Jujia Li" w:date="2025-08-25T17:34:00Z" w16du:dateUtc="2025-08-25T22:34:00Z"/>
                <w:rFonts w:ascii="Times New Roman" w:eastAsia="Times New Roman" w:hAnsi="Times New Roman" w:cs="Times New Roman"/>
                <w:color w:val="000000"/>
                <w:kern w:val="0"/>
                <w:sz w:val="18"/>
                <w:szCs w:val="18"/>
                <w14:ligatures w14:val="none"/>
              </w:rPr>
            </w:pPr>
            <w:ins w:id="2518" w:author="Jujia Li" w:date="2025-08-25T17:37:00Z" w16du:dateUtc="2025-08-25T22:37:00Z">
              <w:r w:rsidRPr="004E2E1C">
                <w:rPr>
                  <w:rFonts w:ascii="Times New Roman" w:hAnsi="Times New Roman" w:cs="Times New Roman"/>
                  <w:sz w:val="18"/>
                  <w:szCs w:val="18"/>
                  <w:rPrChange w:id="2519" w:author="Jujia Li" w:date="2025-08-26T10:31:00Z" w16du:dateUtc="2025-08-26T15:31:00Z">
                    <w:rPr/>
                  </w:rPrChange>
                </w:rPr>
                <w:t>0.22</w:t>
              </w:r>
            </w:ins>
          </w:p>
        </w:tc>
        <w:tc>
          <w:tcPr>
            <w:tcW w:w="799" w:type="dxa"/>
            <w:noWrap/>
            <w:hideMark/>
          </w:tcPr>
          <w:p w14:paraId="65BA8674" w14:textId="30CEABD2" w:rsidR="00FC6A3E" w:rsidRPr="004E2E1C" w:rsidRDefault="00FC6A3E" w:rsidP="00FC6A3E">
            <w:pPr>
              <w:spacing w:after="0" w:line="240" w:lineRule="auto"/>
              <w:jc w:val="right"/>
              <w:rPr>
                <w:ins w:id="2520" w:author="Jujia Li" w:date="2025-08-25T17:34:00Z" w16du:dateUtc="2025-08-25T22:34:00Z"/>
                <w:rFonts w:ascii="Times New Roman" w:eastAsia="Times New Roman" w:hAnsi="Times New Roman" w:cs="Times New Roman"/>
                <w:color w:val="000000"/>
                <w:kern w:val="0"/>
                <w:sz w:val="18"/>
                <w:szCs w:val="18"/>
                <w14:ligatures w14:val="none"/>
              </w:rPr>
            </w:pPr>
            <w:ins w:id="2521" w:author="Jujia Li" w:date="2025-08-25T17:37:00Z" w16du:dateUtc="2025-08-25T22:37:00Z">
              <w:r w:rsidRPr="004E2E1C">
                <w:rPr>
                  <w:rFonts w:ascii="Times New Roman" w:hAnsi="Times New Roman" w:cs="Times New Roman"/>
                  <w:sz w:val="18"/>
                  <w:szCs w:val="18"/>
                  <w:rPrChange w:id="2522" w:author="Jujia Li" w:date="2025-08-26T10:31:00Z" w16du:dateUtc="2025-08-26T15:31:00Z">
                    <w:rPr/>
                  </w:rPrChange>
                </w:rPr>
                <w:t>659599</w:t>
              </w:r>
            </w:ins>
          </w:p>
        </w:tc>
        <w:tc>
          <w:tcPr>
            <w:tcW w:w="799" w:type="dxa"/>
            <w:noWrap/>
            <w:hideMark/>
          </w:tcPr>
          <w:p w14:paraId="3FC4F286" w14:textId="09A9F2DD" w:rsidR="00FC6A3E" w:rsidRPr="004E2E1C" w:rsidRDefault="00FC6A3E" w:rsidP="00FC6A3E">
            <w:pPr>
              <w:spacing w:after="0" w:line="240" w:lineRule="auto"/>
              <w:jc w:val="right"/>
              <w:rPr>
                <w:ins w:id="2523" w:author="Jujia Li" w:date="2025-08-25T17:34:00Z" w16du:dateUtc="2025-08-25T22:34:00Z"/>
                <w:rFonts w:ascii="Times New Roman" w:eastAsia="Times New Roman" w:hAnsi="Times New Roman" w:cs="Times New Roman"/>
                <w:color w:val="000000"/>
                <w:kern w:val="0"/>
                <w:sz w:val="18"/>
                <w:szCs w:val="18"/>
                <w14:ligatures w14:val="none"/>
              </w:rPr>
            </w:pPr>
            <w:ins w:id="2524" w:author="Jujia Li" w:date="2025-08-25T17:37:00Z" w16du:dateUtc="2025-08-25T22:37:00Z">
              <w:r w:rsidRPr="004E2E1C">
                <w:rPr>
                  <w:rFonts w:ascii="Times New Roman" w:hAnsi="Times New Roman" w:cs="Times New Roman"/>
                  <w:sz w:val="18"/>
                  <w:szCs w:val="18"/>
                  <w:rPrChange w:id="2525" w:author="Jujia Li" w:date="2025-08-26T10:31:00Z" w16du:dateUtc="2025-08-26T15:31:00Z">
                    <w:rPr/>
                  </w:rPrChange>
                </w:rPr>
                <w:t>130476</w:t>
              </w:r>
            </w:ins>
          </w:p>
        </w:tc>
        <w:tc>
          <w:tcPr>
            <w:tcW w:w="800" w:type="dxa"/>
            <w:noWrap/>
            <w:hideMark/>
          </w:tcPr>
          <w:p w14:paraId="0198C51E" w14:textId="62DCE5CC" w:rsidR="00FC6A3E" w:rsidRPr="004E2E1C" w:rsidRDefault="00FC6A3E" w:rsidP="00FC6A3E">
            <w:pPr>
              <w:spacing w:after="0" w:line="240" w:lineRule="auto"/>
              <w:jc w:val="right"/>
              <w:rPr>
                <w:ins w:id="2526" w:author="Jujia Li" w:date="2025-08-25T17:34:00Z" w16du:dateUtc="2025-08-25T22:34:00Z"/>
                <w:rFonts w:ascii="Times New Roman" w:eastAsia="Times New Roman" w:hAnsi="Times New Roman" w:cs="Times New Roman"/>
                <w:color w:val="000000"/>
                <w:kern w:val="0"/>
                <w:sz w:val="18"/>
                <w:szCs w:val="18"/>
                <w14:ligatures w14:val="none"/>
              </w:rPr>
            </w:pPr>
            <w:ins w:id="2527" w:author="Jujia Li" w:date="2025-08-25T17:37:00Z" w16du:dateUtc="2025-08-25T22:37:00Z">
              <w:r w:rsidRPr="004E2E1C">
                <w:rPr>
                  <w:rFonts w:ascii="Times New Roman" w:hAnsi="Times New Roman" w:cs="Times New Roman"/>
                  <w:sz w:val="18"/>
                  <w:szCs w:val="18"/>
                  <w:rPrChange w:id="2528" w:author="Jujia Li" w:date="2025-08-26T10:31:00Z" w16du:dateUtc="2025-08-26T15:31:00Z">
                    <w:rPr/>
                  </w:rPrChange>
                </w:rPr>
                <w:t>0.20</w:t>
              </w:r>
            </w:ins>
          </w:p>
        </w:tc>
        <w:tc>
          <w:tcPr>
            <w:tcW w:w="800" w:type="dxa"/>
            <w:noWrap/>
            <w:hideMark/>
          </w:tcPr>
          <w:p w14:paraId="5CCEB97B" w14:textId="7C767B24" w:rsidR="00FC6A3E" w:rsidRPr="004E2E1C" w:rsidRDefault="00FC6A3E" w:rsidP="00FC6A3E">
            <w:pPr>
              <w:spacing w:after="0" w:line="240" w:lineRule="auto"/>
              <w:jc w:val="right"/>
              <w:rPr>
                <w:ins w:id="2529" w:author="Jujia Li" w:date="2025-08-25T17:34:00Z" w16du:dateUtc="2025-08-25T22:34:00Z"/>
                <w:rFonts w:ascii="Times New Roman" w:eastAsia="Times New Roman" w:hAnsi="Times New Roman" w:cs="Times New Roman"/>
                <w:color w:val="000000"/>
                <w:kern w:val="0"/>
                <w:sz w:val="18"/>
                <w:szCs w:val="18"/>
                <w14:ligatures w14:val="none"/>
              </w:rPr>
            </w:pPr>
            <w:ins w:id="2530" w:author="Jujia Li" w:date="2025-08-25T17:37:00Z" w16du:dateUtc="2025-08-25T22:37:00Z">
              <w:r w:rsidRPr="004E2E1C">
                <w:rPr>
                  <w:rFonts w:ascii="Times New Roman" w:hAnsi="Times New Roman" w:cs="Times New Roman"/>
                  <w:sz w:val="18"/>
                  <w:szCs w:val="18"/>
                  <w:rPrChange w:id="2531" w:author="Jujia Li" w:date="2025-08-26T10:31:00Z" w16du:dateUtc="2025-08-26T15:31:00Z">
                    <w:rPr/>
                  </w:rPrChange>
                </w:rPr>
                <w:t>659429</w:t>
              </w:r>
            </w:ins>
          </w:p>
        </w:tc>
        <w:tc>
          <w:tcPr>
            <w:tcW w:w="800" w:type="dxa"/>
            <w:noWrap/>
            <w:hideMark/>
          </w:tcPr>
          <w:p w14:paraId="01AE9CA0" w14:textId="24A2286C" w:rsidR="00FC6A3E" w:rsidRPr="004E2E1C" w:rsidRDefault="00FC6A3E" w:rsidP="00FC6A3E">
            <w:pPr>
              <w:spacing w:after="0" w:line="240" w:lineRule="auto"/>
              <w:jc w:val="right"/>
              <w:rPr>
                <w:ins w:id="2532" w:author="Jujia Li" w:date="2025-08-25T17:34:00Z" w16du:dateUtc="2025-08-25T22:34:00Z"/>
                <w:rFonts w:ascii="Times New Roman" w:eastAsia="Times New Roman" w:hAnsi="Times New Roman" w:cs="Times New Roman"/>
                <w:color w:val="000000"/>
                <w:kern w:val="0"/>
                <w:sz w:val="18"/>
                <w:szCs w:val="18"/>
                <w14:ligatures w14:val="none"/>
              </w:rPr>
            </w:pPr>
            <w:ins w:id="2533" w:author="Jujia Li" w:date="2025-08-25T17:37:00Z" w16du:dateUtc="2025-08-25T22:37:00Z">
              <w:r w:rsidRPr="004E2E1C">
                <w:rPr>
                  <w:rFonts w:ascii="Times New Roman" w:hAnsi="Times New Roman" w:cs="Times New Roman"/>
                  <w:sz w:val="18"/>
                  <w:szCs w:val="18"/>
                  <w:rPrChange w:id="2534" w:author="Jujia Li" w:date="2025-08-26T10:31:00Z" w16du:dateUtc="2025-08-26T15:31:00Z">
                    <w:rPr/>
                  </w:rPrChange>
                </w:rPr>
                <w:t>114637</w:t>
              </w:r>
            </w:ins>
          </w:p>
        </w:tc>
        <w:tc>
          <w:tcPr>
            <w:tcW w:w="800" w:type="dxa"/>
            <w:noWrap/>
            <w:hideMark/>
          </w:tcPr>
          <w:p w14:paraId="22BB4526" w14:textId="142D95B6" w:rsidR="00FC6A3E" w:rsidRPr="004E2E1C" w:rsidRDefault="00FC6A3E" w:rsidP="00FC6A3E">
            <w:pPr>
              <w:spacing w:after="0" w:line="240" w:lineRule="auto"/>
              <w:jc w:val="right"/>
              <w:rPr>
                <w:ins w:id="2535" w:author="Jujia Li" w:date="2025-08-25T17:34:00Z" w16du:dateUtc="2025-08-25T22:34:00Z"/>
                <w:rFonts w:ascii="Times New Roman" w:eastAsia="Times New Roman" w:hAnsi="Times New Roman" w:cs="Times New Roman"/>
                <w:color w:val="000000"/>
                <w:kern w:val="0"/>
                <w:sz w:val="18"/>
                <w:szCs w:val="18"/>
                <w14:ligatures w14:val="none"/>
              </w:rPr>
            </w:pPr>
            <w:ins w:id="2536" w:author="Jujia Li" w:date="2025-08-25T17:37:00Z" w16du:dateUtc="2025-08-25T22:37:00Z">
              <w:r w:rsidRPr="004E2E1C">
                <w:rPr>
                  <w:rFonts w:ascii="Times New Roman" w:hAnsi="Times New Roman" w:cs="Times New Roman"/>
                  <w:sz w:val="18"/>
                  <w:szCs w:val="18"/>
                  <w:rPrChange w:id="2537" w:author="Jujia Li" w:date="2025-08-26T10:31:00Z" w16du:dateUtc="2025-08-26T15:31:00Z">
                    <w:rPr/>
                  </w:rPrChange>
                </w:rPr>
                <w:t>0.17</w:t>
              </w:r>
            </w:ins>
          </w:p>
        </w:tc>
        <w:tc>
          <w:tcPr>
            <w:tcW w:w="800" w:type="dxa"/>
            <w:noWrap/>
            <w:hideMark/>
          </w:tcPr>
          <w:p w14:paraId="05587DEE" w14:textId="1186C99A" w:rsidR="00FC6A3E" w:rsidRPr="004E2E1C" w:rsidRDefault="00FC6A3E" w:rsidP="00FC6A3E">
            <w:pPr>
              <w:spacing w:after="0" w:line="240" w:lineRule="auto"/>
              <w:jc w:val="right"/>
              <w:rPr>
                <w:ins w:id="2538" w:author="Jujia Li" w:date="2025-08-25T17:34:00Z" w16du:dateUtc="2025-08-25T22:34:00Z"/>
                <w:rFonts w:ascii="Times New Roman" w:eastAsia="Times New Roman" w:hAnsi="Times New Roman" w:cs="Times New Roman"/>
                <w:color w:val="000000"/>
                <w:kern w:val="0"/>
                <w:sz w:val="18"/>
                <w:szCs w:val="18"/>
                <w14:ligatures w14:val="none"/>
              </w:rPr>
            </w:pPr>
            <w:ins w:id="2539" w:author="Jujia Li" w:date="2025-08-25T17:37:00Z" w16du:dateUtc="2025-08-25T22:37:00Z">
              <w:r w:rsidRPr="004E2E1C">
                <w:rPr>
                  <w:rFonts w:ascii="Times New Roman" w:hAnsi="Times New Roman" w:cs="Times New Roman"/>
                  <w:sz w:val="18"/>
                  <w:szCs w:val="18"/>
                  <w:rPrChange w:id="2540" w:author="Jujia Li" w:date="2025-08-26T10:31:00Z" w16du:dateUtc="2025-08-26T15:31:00Z">
                    <w:rPr/>
                  </w:rPrChange>
                </w:rPr>
                <w:t>658573</w:t>
              </w:r>
            </w:ins>
          </w:p>
        </w:tc>
        <w:tc>
          <w:tcPr>
            <w:tcW w:w="800" w:type="dxa"/>
            <w:noWrap/>
            <w:hideMark/>
          </w:tcPr>
          <w:p w14:paraId="2EE3C3A4" w14:textId="0260A29A" w:rsidR="00FC6A3E" w:rsidRPr="004E2E1C" w:rsidRDefault="00FC6A3E" w:rsidP="00FC6A3E">
            <w:pPr>
              <w:spacing w:after="0" w:line="240" w:lineRule="auto"/>
              <w:jc w:val="right"/>
              <w:rPr>
                <w:ins w:id="2541" w:author="Jujia Li" w:date="2025-08-25T17:34:00Z" w16du:dateUtc="2025-08-25T22:34:00Z"/>
                <w:rFonts w:ascii="Times New Roman" w:eastAsia="Times New Roman" w:hAnsi="Times New Roman" w:cs="Times New Roman"/>
                <w:color w:val="000000"/>
                <w:kern w:val="0"/>
                <w:sz w:val="18"/>
                <w:szCs w:val="18"/>
                <w14:ligatures w14:val="none"/>
              </w:rPr>
            </w:pPr>
            <w:ins w:id="2542" w:author="Jujia Li" w:date="2025-08-25T17:37:00Z" w16du:dateUtc="2025-08-25T22:37:00Z">
              <w:r w:rsidRPr="004E2E1C">
                <w:rPr>
                  <w:rFonts w:ascii="Times New Roman" w:hAnsi="Times New Roman" w:cs="Times New Roman"/>
                  <w:sz w:val="18"/>
                  <w:szCs w:val="18"/>
                  <w:rPrChange w:id="2543" w:author="Jujia Li" w:date="2025-08-26T10:31:00Z" w16du:dateUtc="2025-08-26T15:31:00Z">
                    <w:rPr/>
                  </w:rPrChange>
                </w:rPr>
                <w:t>101339</w:t>
              </w:r>
            </w:ins>
          </w:p>
        </w:tc>
        <w:tc>
          <w:tcPr>
            <w:tcW w:w="800" w:type="dxa"/>
            <w:noWrap/>
            <w:hideMark/>
          </w:tcPr>
          <w:p w14:paraId="72D53C8C" w14:textId="58819088" w:rsidR="00FC6A3E" w:rsidRPr="004E2E1C" w:rsidRDefault="00FC6A3E" w:rsidP="00FC6A3E">
            <w:pPr>
              <w:spacing w:after="0" w:line="240" w:lineRule="auto"/>
              <w:jc w:val="right"/>
              <w:rPr>
                <w:ins w:id="2544" w:author="Jujia Li" w:date="2025-08-25T17:34:00Z" w16du:dateUtc="2025-08-25T22:34:00Z"/>
                <w:rFonts w:ascii="Times New Roman" w:eastAsia="Times New Roman" w:hAnsi="Times New Roman" w:cs="Times New Roman"/>
                <w:color w:val="000000"/>
                <w:kern w:val="0"/>
                <w:sz w:val="18"/>
                <w:szCs w:val="18"/>
                <w14:ligatures w14:val="none"/>
              </w:rPr>
            </w:pPr>
            <w:ins w:id="2545" w:author="Jujia Li" w:date="2025-08-25T17:37:00Z" w16du:dateUtc="2025-08-25T22:37:00Z">
              <w:r w:rsidRPr="004E2E1C">
                <w:rPr>
                  <w:rFonts w:ascii="Times New Roman" w:hAnsi="Times New Roman" w:cs="Times New Roman"/>
                  <w:sz w:val="18"/>
                  <w:szCs w:val="18"/>
                  <w:rPrChange w:id="2546" w:author="Jujia Li" w:date="2025-08-26T10:31:00Z" w16du:dateUtc="2025-08-26T15:31:00Z">
                    <w:rPr/>
                  </w:rPrChange>
                </w:rPr>
                <w:t>0.15</w:t>
              </w:r>
            </w:ins>
          </w:p>
        </w:tc>
        <w:tc>
          <w:tcPr>
            <w:tcW w:w="891" w:type="dxa"/>
            <w:noWrap/>
            <w:hideMark/>
          </w:tcPr>
          <w:p w14:paraId="7980BC1E" w14:textId="7A481DCE" w:rsidR="00FC6A3E" w:rsidRPr="004E2E1C" w:rsidRDefault="00FC6A3E" w:rsidP="00FC6A3E">
            <w:pPr>
              <w:spacing w:after="0" w:line="240" w:lineRule="auto"/>
              <w:jc w:val="right"/>
              <w:rPr>
                <w:ins w:id="2547" w:author="Jujia Li" w:date="2025-08-25T17:34:00Z" w16du:dateUtc="2025-08-25T22:34:00Z"/>
                <w:rFonts w:ascii="Times New Roman" w:eastAsia="Times New Roman" w:hAnsi="Times New Roman" w:cs="Times New Roman"/>
                <w:color w:val="000000"/>
                <w:kern w:val="0"/>
                <w:sz w:val="18"/>
                <w:szCs w:val="18"/>
                <w14:ligatures w14:val="none"/>
              </w:rPr>
            </w:pPr>
            <w:ins w:id="2548" w:author="Jujia Li" w:date="2025-08-25T17:37:00Z" w16du:dateUtc="2025-08-25T22:37:00Z">
              <w:r w:rsidRPr="004E2E1C">
                <w:rPr>
                  <w:rFonts w:ascii="Times New Roman" w:hAnsi="Times New Roman" w:cs="Times New Roman"/>
                  <w:sz w:val="18"/>
                  <w:szCs w:val="18"/>
                  <w:rPrChange w:id="2549" w:author="Jujia Li" w:date="2025-08-26T10:31:00Z" w16du:dateUtc="2025-08-26T15:31:00Z">
                    <w:rPr/>
                  </w:rPrChange>
                </w:rPr>
                <w:t>494205</w:t>
              </w:r>
            </w:ins>
          </w:p>
        </w:tc>
        <w:tc>
          <w:tcPr>
            <w:tcW w:w="977" w:type="dxa"/>
            <w:noWrap/>
            <w:hideMark/>
          </w:tcPr>
          <w:p w14:paraId="5ABDD571" w14:textId="5F6821A8" w:rsidR="00FC6A3E" w:rsidRPr="004E2E1C" w:rsidRDefault="00FC6A3E" w:rsidP="00FC6A3E">
            <w:pPr>
              <w:spacing w:after="0" w:line="240" w:lineRule="auto"/>
              <w:jc w:val="right"/>
              <w:rPr>
                <w:ins w:id="2550" w:author="Jujia Li" w:date="2025-08-25T17:34:00Z" w16du:dateUtc="2025-08-25T22:34:00Z"/>
                <w:rFonts w:ascii="Times New Roman" w:eastAsia="Times New Roman" w:hAnsi="Times New Roman" w:cs="Times New Roman"/>
                <w:color w:val="000000"/>
                <w:kern w:val="0"/>
                <w:sz w:val="18"/>
                <w:szCs w:val="18"/>
                <w14:ligatures w14:val="none"/>
              </w:rPr>
            </w:pPr>
            <w:ins w:id="2551" w:author="Jujia Li" w:date="2025-08-25T17:37:00Z" w16du:dateUtc="2025-08-25T22:37:00Z">
              <w:r w:rsidRPr="004E2E1C">
                <w:rPr>
                  <w:rFonts w:ascii="Times New Roman" w:hAnsi="Times New Roman" w:cs="Times New Roman"/>
                  <w:sz w:val="18"/>
                  <w:szCs w:val="18"/>
                  <w:rPrChange w:id="2552" w:author="Jujia Li" w:date="2025-08-26T10:31:00Z" w16du:dateUtc="2025-08-26T15:31:00Z">
                    <w:rPr/>
                  </w:rPrChange>
                </w:rPr>
                <w:t>0.18</w:t>
              </w:r>
            </w:ins>
          </w:p>
        </w:tc>
      </w:tr>
      <w:tr w:rsidR="000E0619" w:rsidRPr="00D80767" w14:paraId="7FE0803B" w14:textId="77777777" w:rsidTr="004A04BA">
        <w:trPr>
          <w:trHeight w:val="300"/>
          <w:ins w:id="2553" w:author="Jujia Li" w:date="2025-08-25T17:34:00Z"/>
        </w:trPr>
        <w:tc>
          <w:tcPr>
            <w:tcW w:w="1608" w:type="dxa"/>
            <w:noWrap/>
            <w:vAlign w:val="bottom"/>
            <w:hideMark/>
          </w:tcPr>
          <w:p w14:paraId="30292B12" w14:textId="77777777" w:rsidR="00FC6A3E" w:rsidRPr="00B17B5A" w:rsidRDefault="00FC6A3E" w:rsidP="00FC6A3E">
            <w:pPr>
              <w:spacing w:after="0" w:line="240" w:lineRule="auto"/>
              <w:rPr>
                <w:ins w:id="2554" w:author="Jujia Li" w:date="2025-08-25T17:34:00Z" w16du:dateUtc="2025-08-25T22:34:00Z"/>
                <w:rFonts w:ascii="Times New Roman" w:eastAsia="Times New Roman" w:hAnsi="Times New Roman" w:cs="Times New Roman"/>
                <w:color w:val="000000"/>
                <w:kern w:val="0"/>
                <w:sz w:val="20"/>
                <w:szCs w:val="20"/>
                <w14:ligatures w14:val="none"/>
              </w:rPr>
            </w:pPr>
            <w:ins w:id="2555" w:author="Jujia Li" w:date="2025-08-25T17:34:00Z" w16du:dateUtc="2025-08-25T22:34:00Z">
              <w:r w:rsidRPr="00B17B5A">
                <w:rPr>
                  <w:rFonts w:ascii="Times New Roman" w:eastAsia="Times New Roman" w:hAnsi="Times New Roman" w:cs="Times New Roman"/>
                  <w:color w:val="000000"/>
                  <w:kern w:val="0"/>
                  <w:sz w:val="20"/>
                  <w:szCs w:val="20"/>
                  <w14:ligatures w14:val="none"/>
                </w:rPr>
                <w:t>LAMAR</w:t>
              </w:r>
            </w:ins>
          </w:p>
        </w:tc>
        <w:tc>
          <w:tcPr>
            <w:tcW w:w="799" w:type="dxa"/>
            <w:noWrap/>
            <w:hideMark/>
          </w:tcPr>
          <w:p w14:paraId="366628FB" w14:textId="054370B7" w:rsidR="00FC6A3E" w:rsidRPr="004E2E1C" w:rsidRDefault="00FC6A3E" w:rsidP="00FC6A3E">
            <w:pPr>
              <w:spacing w:after="0" w:line="240" w:lineRule="auto"/>
              <w:jc w:val="right"/>
              <w:rPr>
                <w:ins w:id="2556" w:author="Jujia Li" w:date="2025-08-25T17:34:00Z" w16du:dateUtc="2025-08-25T22:34:00Z"/>
                <w:rFonts w:ascii="Times New Roman" w:eastAsia="Times New Roman" w:hAnsi="Times New Roman" w:cs="Times New Roman"/>
                <w:color w:val="000000"/>
                <w:kern w:val="0"/>
                <w:sz w:val="18"/>
                <w:szCs w:val="18"/>
                <w14:ligatures w14:val="none"/>
              </w:rPr>
            </w:pPr>
            <w:ins w:id="2557" w:author="Jujia Li" w:date="2025-08-25T17:37:00Z" w16du:dateUtc="2025-08-25T22:37:00Z">
              <w:r w:rsidRPr="004E2E1C">
                <w:rPr>
                  <w:rFonts w:ascii="Times New Roman" w:hAnsi="Times New Roman" w:cs="Times New Roman"/>
                  <w:sz w:val="18"/>
                  <w:szCs w:val="18"/>
                  <w:rPrChange w:id="2558" w:author="Jujia Li" w:date="2025-08-26T10:31:00Z" w16du:dateUtc="2025-08-26T15:31:00Z">
                    <w:rPr/>
                  </w:rPrChange>
                </w:rPr>
                <w:t>13928</w:t>
              </w:r>
            </w:ins>
          </w:p>
        </w:tc>
        <w:tc>
          <w:tcPr>
            <w:tcW w:w="799" w:type="dxa"/>
            <w:noWrap/>
            <w:hideMark/>
          </w:tcPr>
          <w:p w14:paraId="083EFE0D" w14:textId="663BBB9E" w:rsidR="00FC6A3E" w:rsidRPr="004E2E1C" w:rsidRDefault="00FC6A3E" w:rsidP="00FC6A3E">
            <w:pPr>
              <w:spacing w:after="0" w:line="240" w:lineRule="auto"/>
              <w:jc w:val="right"/>
              <w:rPr>
                <w:ins w:id="2559" w:author="Jujia Li" w:date="2025-08-25T17:34:00Z" w16du:dateUtc="2025-08-25T22:34:00Z"/>
                <w:rFonts w:ascii="Times New Roman" w:eastAsia="Times New Roman" w:hAnsi="Times New Roman" w:cs="Times New Roman"/>
                <w:color w:val="000000"/>
                <w:kern w:val="0"/>
                <w:sz w:val="18"/>
                <w:szCs w:val="18"/>
                <w14:ligatures w14:val="none"/>
              </w:rPr>
            </w:pPr>
            <w:ins w:id="2560" w:author="Jujia Li" w:date="2025-08-25T17:37:00Z" w16du:dateUtc="2025-08-25T22:37:00Z">
              <w:r w:rsidRPr="004E2E1C">
                <w:rPr>
                  <w:rFonts w:ascii="Times New Roman" w:hAnsi="Times New Roman" w:cs="Times New Roman"/>
                  <w:sz w:val="18"/>
                  <w:szCs w:val="18"/>
                  <w:rPrChange w:id="2561" w:author="Jujia Li" w:date="2025-08-26T10:31:00Z" w16du:dateUtc="2025-08-26T15:31:00Z">
                    <w:rPr/>
                  </w:rPrChange>
                </w:rPr>
                <w:t>2637</w:t>
              </w:r>
            </w:ins>
          </w:p>
        </w:tc>
        <w:tc>
          <w:tcPr>
            <w:tcW w:w="688" w:type="dxa"/>
            <w:noWrap/>
            <w:hideMark/>
          </w:tcPr>
          <w:p w14:paraId="73A4FC88" w14:textId="4959514D" w:rsidR="00FC6A3E" w:rsidRPr="004E2E1C" w:rsidRDefault="00FC6A3E" w:rsidP="00FC6A3E">
            <w:pPr>
              <w:spacing w:after="0" w:line="240" w:lineRule="auto"/>
              <w:jc w:val="right"/>
              <w:rPr>
                <w:ins w:id="2562" w:author="Jujia Li" w:date="2025-08-25T17:34:00Z" w16du:dateUtc="2025-08-25T22:34:00Z"/>
                <w:rFonts w:ascii="Times New Roman" w:eastAsia="Times New Roman" w:hAnsi="Times New Roman" w:cs="Times New Roman"/>
                <w:color w:val="000000"/>
                <w:kern w:val="0"/>
                <w:sz w:val="18"/>
                <w:szCs w:val="18"/>
                <w14:ligatures w14:val="none"/>
              </w:rPr>
            </w:pPr>
            <w:ins w:id="2563" w:author="Jujia Li" w:date="2025-08-25T17:37:00Z" w16du:dateUtc="2025-08-25T22:37:00Z">
              <w:r w:rsidRPr="004E2E1C">
                <w:rPr>
                  <w:rFonts w:ascii="Times New Roman" w:hAnsi="Times New Roman" w:cs="Times New Roman"/>
                  <w:sz w:val="18"/>
                  <w:szCs w:val="18"/>
                  <w:rPrChange w:id="2564" w:author="Jujia Li" w:date="2025-08-26T10:31:00Z" w16du:dateUtc="2025-08-26T15:31:00Z">
                    <w:rPr/>
                  </w:rPrChange>
                </w:rPr>
                <w:t>0.19</w:t>
              </w:r>
            </w:ins>
          </w:p>
        </w:tc>
        <w:tc>
          <w:tcPr>
            <w:tcW w:w="799" w:type="dxa"/>
            <w:noWrap/>
            <w:hideMark/>
          </w:tcPr>
          <w:p w14:paraId="1B78D602" w14:textId="0A6AD8EF" w:rsidR="00FC6A3E" w:rsidRPr="004E2E1C" w:rsidRDefault="00FC6A3E" w:rsidP="00FC6A3E">
            <w:pPr>
              <w:spacing w:after="0" w:line="240" w:lineRule="auto"/>
              <w:jc w:val="right"/>
              <w:rPr>
                <w:ins w:id="2565" w:author="Jujia Li" w:date="2025-08-25T17:34:00Z" w16du:dateUtc="2025-08-25T22:34:00Z"/>
                <w:rFonts w:ascii="Times New Roman" w:eastAsia="Times New Roman" w:hAnsi="Times New Roman" w:cs="Times New Roman"/>
                <w:color w:val="000000"/>
                <w:kern w:val="0"/>
                <w:sz w:val="18"/>
                <w:szCs w:val="18"/>
                <w14:ligatures w14:val="none"/>
              </w:rPr>
            </w:pPr>
            <w:ins w:id="2566" w:author="Jujia Li" w:date="2025-08-25T17:37:00Z" w16du:dateUtc="2025-08-25T22:37:00Z">
              <w:r w:rsidRPr="004E2E1C">
                <w:rPr>
                  <w:rFonts w:ascii="Times New Roman" w:hAnsi="Times New Roman" w:cs="Times New Roman"/>
                  <w:sz w:val="18"/>
                  <w:szCs w:val="18"/>
                  <w:rPrChange w:id="2567" w:author="Jujia Li" w:date="2025-08-26T10:31:00Z" w16du:dateUtc="2025-08-26T15:31:00Z">
                    <w:rPr/>
                  </w:rPrChange>
                </w:rPr>
                <w:t>13882</w:t>
              </w:r>
            </w:ins>
          </w:p>
        </w:tc>
        <w:tc>
          <w:tcPr>
            <w:tcW w:w="799" w:type="dxa"/>
            <w:noWrap/>
            <w:hideMark/>
          </w:tcPr>
          <w:p w14:paraId="05B6D416" w14:textId="6761167D" w:rsidR="00FC6A3E" w:rsidRPr="004E2E1C" w:rsidRDefault="00FC6A3E" w:rsidP="00FC6A3E">
            <w:pPr>
              <w:spacing w:after="0" w:line="240" w:lineRule="auto"/>
              <w:jc w:val="right"/>
              <w:rPr>
                <w:ins w:id="2568" w:author="Jujia Li" w:date="2025-08-25T17:34:00Z" w16du:dateUtc="2025-08-25T22:34:00Z"/>
                <w:rFonts w:ascii="Times New Roman" w:eastAsia="Times New Roman" w:hAnsi="Times New Roman" w:cs="Times New Roman"/>
                <w:color w:val="000000"/>
                <w:kern w:val="0"/>
                <w:sz w:val="18"/>
                <w:szCs w:val="18"/>
                <w14:ligatures w14:val="none"/>
              </w:rPr>
            </w:pPr>
            <w:ins w:id="2569" w:author="Jujia Li" w:date="2025-08-25T17:37:00Z" w16du:dateUtc="2025-08-25T22:37:00Z">
              <w:r w:rsidRPr="004E2E1C">
                <w:rPr>
                  <w:rFonts w:ascii="Times New Roman" w:hAnsi="Times New Roman" w:cs="Times New Roman"/>
                  <w:sz w:val="18"/>
                  <w:szCs w:val="18"/>
                  <w:rPrChange w:id="2570" w:author="Jujia Li" w:date="2025-08-26T10:31:00Z" w16du:dateUtc="2025-08-26T15:31:00Z">
                    <w:rPr/>
                  </w:rPrChange>
                </w:rPr>
                <w:t>2262</w:t>
              </w:r>
            </w:ins>
          </w:p>
        </w:tc>
        <w:tc>
          <w:tcPr>
            <w:tcW w:w="800" w:type="dxa"/>
            <w:noWrap/>
            <w:hideMark/>
          </w:tcPr>
          <w:p w14:paraId="51F2FCCC" w14:textId="6B84291F" w:rsidR="00FC6A3E" w:rsidRPr="004E2E1C" w:rsidRDefault="00FC6A3E" w:rsidP="00FC6A3E">
            <w:pPr>
              <w:spacing w:after="0" w:line="240" w:lineRule="auto"/>
              <w:jc w:val="right"/>
              <w:rPr>
                <w:ins w:id="2571" w:author="Jujia Li" w:date="2025-08-25T17:34:00Z" w16du:dateUtc="2025-08-25T22:34:00Z"/>
                <w:rFonts w:ascii="Times New Roman" w:eastAsia="Times New Roman" w:hAnsi="Times New Roman" w:cs="Times New Roman"/>
                <w:color w:val="000000"/>
                <w:kern w:val="0"/>
                <w:sz w:val="18"/>
                <w:szCs w:val="18"/>
                <w14:ligatures w14:val="none"/>
              </w:rPr>
            </w:pPr>
            <w:ins w:id="2572" w:author="Jujia Li" w:date="2025-08-25T17:37:00Z" w16du:dateUtc="2025-08-25T22:37:00Z">
              <w:r w:rsidRPr="004E2E1C">
                <w:rPr>
                  <w:rFonts w:ascii="Times New Roman" w:hAnsi="Times New Roman" w:cs="Times New Roman"/>
                  <w:sz w:val="18"/>
                  <w:szCs w:val="18"/>
                  <w:rPrChange w:id="2573" w:author="Jujia Li" w:date="2025-08-26T10:31:00Z" w16du:dateUtc="2025-08-26T15:31:00Z">
                    <w:rPr/>
                  </w:rPrChange>
                </w:rPr>
                <w:t>0.16</w:t>
              </w:r>
            </w:ins>
          </w:p>
        </w:tc>
        <w:tc>
          <w:tcPr>
            <w:tcW w:w="800" w:type="dxa"/>
            <w:noWrap/>
            <w:hideMark/>
          </w:tcPr>
          <w:p w14:paraId="71D90FC6" w14:textId="21B018C2" w:rsidR="00FC6A3E" w:rsidRPr="004E2E1C" w:rsidRDefault="00FC6A3E" w:rsidP="00FC6A3E">
            <w:pPr>
              <w:spacing w:after="0" w:line="240" w:lineRule="auto"/>
              <w:jc w:val="right"/>
              <w:rPr>
                <w:ins w:id="2574" w:author="Jujia Li" w:date="2025-08-25T17:34:00Z" w16du:dateUtc="2025-08-25T22:34:00Z"/>
                <w:rFonts w:ascii="Times New Roman" w:eastAsia="Times New Roman" w:hAnsi="Times New Roman" w:cs="Times New Roman"/>
                <w:color w:val="000000"/>
                <w:kern w:val="0"/>
                <w:sz w:val="18"/>
                <w:szCs w:val="18"/>
                <w14:ligatures w14:val="none"/>
              </w:rPr>
            </w:pPr>
            <w:ins w:id="2575" w:author="Jujia Li" w:date="2025-08-25T17:37:00Z" w16du:dateUtc="2025-08-25T22:37:00Z">
              <w:r w:rsidRPr="004E2E1C">
                <w:rPr>
                  <w:rFonts w:ascii="Times New Roman" w:hAnsi="Times New Roman" w:cs="Times New Roman"/>
                  <w:sz w:val="18"/>
                  <w:szCs w:val="18"/>
                  <w:rPrChange w:id="2576" w:author="Jujia Li" w:date="2025-08-26T10:31:00Z" w16du:dateUtc="2025-08-26T15:31:00Z">
                    <w:rPr/>
                  </w:rPrChange>
                </w:rPr>
                <w:t>13882</w:t>
              </w:r>
            </w:ins>
          </w:p>
        </w:tc>
        <w:tc>
          <w:tcPr>
            <w:tcW w:w="800" w:type="dxa"/>
            <w:noWrap/>
            <w:hideMark/>
          </w:tcPr>
          <w:p w14:paraId="2F3F0DD3" w14:textId="0B2C1915" w:rsidR="00FC6A3E" w:rsidRPr="004E2E1C" w:rsidRDefault="00FC6A3E" w:rsidP="00FC6A3E">
            <w:pPr>
              <w:spacing w:after="0" w:line="240" w:lineRule="auto"/>
              <w:jc w:val="right"/>
              <w:rPr>
                <w:ins w:id="2577" w:author="Jujia Li" w:date="2025-08-25T17:34:00Z" w16du:dateUtc="2025-08-25T22:34:00Z"/>
                <w:rFonts w:ascii="Times New Roman" w:eastAsia="Times New Roman" w:hAnsi="Times New Roman" w:cs="Times New Roman"/>
                <w:color w:val="000000"/>
                <w:kern w:val="0"/>
                <w:sz w:val="18"/>
                <w:szCs w:val="18"/>
                <w14:ligatures w14:val="none"/>
              </w:rPr>
            </w:pPr>
            <w:ins w:id="2578" w:author="Jujia Li" w:date="2025-08-25T17:37:00Z" w16du:dateUtc="2025-08-25T22:37:00Z">
              <w:r w:rsidRPr="004E2E1C">
                <w:rPr>
                  <w:rFonts w:ascii="Times New Roman" w:hAnsi="Times New Roman" w:cs="Times New Roman"/>
                  <w:sz w:val="18"/>
                  <w:szCs w:val="18"/>
                  <w:rPrChange w:id="2579" w:author="Jujia Li" w:date="2025-08-26T10:31:00Z" w16du:dateUtc="2025-08-26T15:31:00Z">
                    <w:rPr/>
                  </w:rPrChange>
                </w:rPr>
                <w:t>2010</w:t>
              </w:r>
            </w:ins>
          </w:p>
        </w:tc>
        <w:tc>
          <w:tcPr>
            <w:tcW w:w="800" w:type="dxa"/>
            <w:noWrap/>
            <w:hideMark/>
          </w:tcPr>
          <w:p w14:paraId="21022AE6" w14:textId="44375DD4" w:rsidR="00FC6A3E" w:rsidRPr="004E2E1C" w:rsidRDefault="00FC6A3E" w:rsidP="00FC6A3E">
            <w:pPr>
              <w:spacing w:after="0" w:line="240" w:lineRule="auto"/>
              <w:jc w:val="right"/>
              <w:rPr>
                <w:ins w:id="2580" w:author="Jujia Li" w:date="2025-08-25T17:34:00Z" w16du:dateUtc="2025-08-25T22:34:00Z"/>
                <w:rFonts w:ascii="Times New Roman" w:eastAsia="Times New Roman" w:hAnsi="Times New Roman" w:cs="Times New Roman"/>
                <w:color w:val="000000"/>
                <w:kern w:val="0"/>
                <w:sz w:val="18"/>
                <w:szCs w:val="18"/>
                <w14:ligatures w14:val="none"/>
              </w:rPr>
            </w:pPr>
            <w:ins w:id="2581" w:author="Jujia Li" w:date="2025-08-25T17:37:00Z" w16du:dateUtc="2025-08-25T22:37:00Z">
              <w:r w:rsidRPr="004E2E1C">
                <w:rPr>
                  <w:rFonts w:ascii="Times New Roman" w:hAnsi="Times New Roman" w:cs="Times New Roman"/>
                  <w:sz w:val="18"/>
                  <w:szCs w:val="18"/>
                  <w:rPrChange w:id="2582" w:author="Jujia Li" w:date="2025-08-26T10:31:00Z" w16du:dateUtc="2025-08-26T15:31:00Z">
                    <w:rPr/>
                  </w:rPrChange>
                </w:rPr>
                <w:t>0.14</w:t>
              </w:r>
            </w:ins>
          </w:p>
        </w:tc>
        <w:tc>
          <w:tcPr>
            <w:tcW w:w="800" w:type="dxa"/>
            <w:noWrap/>
            <w:hideMark/>
          </w:tcPr>
          <w:p w14:paraId="6B348BD3" w14:textId="6990E9E7" w:rsidR="00FC6A3E" w:rsidRPr="004E2E1C" w:rsidRDefault="00FC6A3E" w:rsidP="00FC6A3E">
            <w:pPr>
              <w:spacing w:after="0" w:line="240" w:lineRule="auto"/>
              <w:jc w:val="right"/>
              <w:rPr>
                <w:ins w:id="2583" w:author="Jujia Li" w:date="2025-08-25T17:34:00Z" w16du:dateUtc="2025-08-25T22:34:00Z"/>
                <w:rFonts w:ascii="Times New Roman" w:eastAsia="Times New Roman" w:hAnsi="Times New Roman" w:cs="Times New Roman"/>
                <w:color w:val="000000"/>
                <w:kern w:val="0"/>
                <w:sz w:val="18"/>
                <w:szCs w:val="18"/>
                <w14:ligatures w14:val="none"/>
              </w:rPr>
            </w:pPr>
            <w:ins w:id="2584" w:author="Jujia Li" w:date="2025-08-25T17:37:00Z" w16du:dateUtc="2025-08-25T22:37:00Z">
              <w:r w:rsidRPr="004E2E1C">
                <w:rPr>
                  <w:rFonts w:ascii="Times New Roman" w:hAnsi="Times New Roman" w:cs="Times New Roman"/>
                  <w:sz w:val="18"/>
                  <w:szCs w:val="18"/>
                  <w:rPrChange w:id="2585" w:author="Jujia Li" w:date="2025-08-26T10:31:00Z" w16du:dateUtc="2025-08-26T15:31:00Z">
                    <w:rPr/>
                  </w:rPrChange>
                </w:rPr>
                <w:t>13805</w:t>
              </w:r>
            </w:ins>
          </w:p>
        </w:tc>
        <w:tc>
          <w:tcPr>
            <w:tcW w:w="800" w:type="dxa"/>
            <w:noWrap/>
            <w:hideMark/>
          </w:tcPr>
          <w:p w14:paraId="59E5086D" w14:textId="427B4F7C" w:rsidR="00FC6A3E" w:rsidRPr="004E2E1C" w:rsidRDefault="00FC6A3E" w:rsidP="00FC6A3E">
            <w:pPr>
              <w:spacing w:after="0" w:line="240" w:lineRule="auto"/>
              <w:jc w:val="right"/>
              <w:rPr>
                <w:ins w:id="2586" w:author="Jujia Li" w:date="2025-08-25T17:34:00Z" w16du:dateUtc="2025-08-25T22:34:00Z"/>
                <w:rFonts w:ascii="Times New Roman" w:eastAsia="Times New Roman" w:hAnsi="Times New Roman" w:cs="Times New Roman"/>
                <w:color w:val="000000"/>
                <w:kern w:val="0"/>
                <w:sz w:val="18"/>
                <w:szCs w:val="18"/>
                <w14:ligatures w14:val="none"/>
              </w:rPr>
            </w:pPr>
            <w:ins w:id="2587" w:author="Jujia Li" w:date="2025-08-25T17:37:00Z" w16du:dateUtc="2025-08-25T22:37:00Z">
              <w:r w:rsidRPr="004E2E1C">
                <w:rPr>
                  <w:rFonts w:ascii="Times New Roman" w:hAnsi="Times New Roman" w:cs="Times New Roman"/>
                  <w:sz w:val="18"/>
                  <w:szCs w:val="18"/>
                  <w:rPrChange w:id="2588" w:author="Jujia Li" w:date="2025-08-26T10:31:00Z" w16du:dateUtc="2025-08-26T15:31:00Z">
                    <w:rPr/>
                  </w:rPrChange>
                </w:rPr>
                <w:t>1758</w:t>
              </w:r>
            </w:ins>
          </w:p>
        </w:tc>
        <w:tc>
          <w:tcPr>
            <w:tcW w:w="800" w:type="dxa"/>
            <w:noWrap/>
            <w:hideMark/>
          </w:tcPr>
          <w:p w14:paraId="4281114B" w14:textId="4EAFC083" w:rsidR="00FC6A3E" w:rsidRPr="004E2E1C" w:rsidRDefault="00FC6A3E" w:rsidP="00FC6A3E">
            <w:pPr>
              <w:spacing w:after="0" w:line="240" w:lineRule="auto"/>
              <w:jc w:val="right"/>
              <w:rPr>
                <w:ins w:id="2589" w:author="Jujia Li" w:date="2025-08-25T17:34:00Z" w16du:dateUtc="2025-08-25T22:34:00Z"/>
                <w:rFonts w:ascii="Times New Roman" w:eastAsia="Times New Roman" w:hAnsi="Times New Roman" w:cs="Times New Roman"/>
                <w:color w:val="000000"/>
                <w:kern w:val="0"/>
                <w:sz w:val="18"/>
                <w:szCs w:val="18"/>
                <w14:ligatures w14:val="none"/>
              </w:rPr>
            </w:pPr>
            <w:ins w:id="2590" w:author="Jujia Li" w:date="2025-08-25T17:37:00Z" w16du:dateUtc="2025-08-25T22:37:00Z">
              <w:r w:rsidRPr="004E2E1C">
                <w:rPr>
                  <w:rFonts w:ascii="Times New Roman" w:hAnsi="Times New Roman" w:cs="Times New Roman"/>
                  <w:sz w:val="18"/>
                  <w:szCs w:val="18"/>
                  <w:rPrChange w:id="2591" w:author="Jujia Li" w:date="2025-08-26T10:31:00Z" w16du:dateUtc="2025-08-26T15:31:00Z">
                    <w:rPr/>
                  </w:rPrChange>
                </w:rPr>
                <w:t>0.13</w:t>
              </w:r>
            </w:ins>
          </w:p>
        </w:tc>
        <w:tc>
          <w:tcPr>
            <w:tcW w:w="891" w:type="dxa"/>
            <w:noWrap/>
            <w:hideMark/>
          </w:tcPr>
          <w:p w14:paraId="6C813FF6" w14:textId="13E65A3C" w:rsidR="00FC6A3E" w:rsidRPr="004E2E1C" w:rsidRDefault="00FC6A3E" w:rsidP="00FC6A3E">
            <w:pPr>
              <w:spacing w:after="0" w:line="240" w:lineRule="auto"/>
              <w:jc w:val="right"/>
              <w:rPr>
                <w:ins w:id="2592" w:author="Jujia Li" w:date="2025-08-25T17:34:00Z" w16du:dateUtc="2025-08-25T22:34:00Z"/>
                <w:rFonts w:ascii="Times New Roman" w:eastAsia="Times New Roman" w:hAnsi="Times New Roman" w:cs="Times New Roman"/>
                <w:color w:val="000000"/>
                <w:kern w:val="0"/>
                <w:sz w:val="18"/>
                <w:szCs w:val="18"/>
                <w14:ligatures w14:val="none"/>
              </w:rPr>
            </w:pPr>
            <w:ins w:id="2593" w:author="Jujia Li" w:date="2025-08-25T17:37:00Z" w16du:dateUtc="2025-08-25T22:37:00Z">
              <w:r w:rsidRPr="004E2E1C">
                <w:rPr>
                  <w:rFonts w:ascii="Times New Roman" w:hAnsi="Times New Roman" w:cs="Times New Roman"/>
                  <w:sz w:val="18"/>
                  <w:szCs w:val="18"/>
                  <w:rPrChange w:id="2594" w:author="Jujia Li" w:date="2025-08-26T10:31:00Z" w16du:dateUtc="2025-08-26T15:31:00Z">
                    <w:rPr/>
                  </w:rPrChange>
                </w:rPr>
                <w:t>8667</w:t>
              </w:r>
            </w:ins>
          </w:p>
        </w:tc>
        <w:tc>
          <w:tcPr>
            <w:tcW w:w="977" w:type="dxa"/>
            <w:noWrap/>
            <w:hideMark/>
          </w:tcPr>
          <w:p w14:paraId="357FB8C7" w14:textId="02EEAAB0" w:rsidR="00FC6A3E" w:rsidRPr="004E2E1C" w:rsidRDefault="00FC6A3E" w:rsidP="00FC6A3E">
            <w:pPr>
              <w:spacing w:after="0" w:line="240" w:lineRule="auto"/>
              <w:jc w:val="right"/>
              <w:rPr>
                <w:ins w:id="2595" w:author="Jujia Li" w:date="2025-08-25T17:34:00Z" w16du:dateUtc="2025-08-25T22:34:00Z"/>
                <w:rFonts w:ascii="Times New Roman" w:eastAsia="Times New Roman" w:hAnsi="Times New Roman" w:cs="Times New Roman"/>
                <w:color w:val="000000"/>
                <w:kern w:val="0"/>
                <w:sz w:val="18"/>
                <w:szCs w:val="18"/>
                <w14:ligatures w14:val="none"/>
              </w:rPr>
            </w:pPr>
            <w:ins w:id="2596" w:author="Jujia Li" w:date="2025-08-25T17:37:00Z" w16du:dateUtc="2025-08-25T22:37:00Z">
              <w:r w:rsidRPr="004E2E1C">
                <w:rPr>
                  <w:rFonts w:ascii="Times New Roman" w:hAnsi="Times New Roman" w:cs="Times New Roman"/>
                  <w:sz w:val="18"/>
                  <w:szCs w:val="18"/>
                  <w:rPrChange w:id="2597" w:author="Jujia Li" w:date="2025-08-26T10:31:00Z" w16du:dateUtc="2025-08-26T15:31:00Z">
                    <w:rPr/>
                  </w:rPrChange>
                </w:rPr>
                <w:t>0.16</w:t>
              </w:r>
            </w:ins>
          </w:p>
        </w:tc>
      </w:tr>
      <w:tr w:rsidR="000E0619" w:rsidRPr="00D80767" w14:paraId="6BCB5C37" w14:textId="77777777" w:rsidTr="004A04BA">
        <w:trPr>
          <w:trHeight w:val="300"/>
          <w:ins w:id="2598" w:author="Jujia Li" w:date="2025-08-25T17:34:00Z"/>
        </w:trPr>
        <w:tc>
          <w:tcPr>
            <w:tcW w:w="1608" w:type="dxa"/>
            <w:noWrap/>
            <w:vAlign w:val="bottom"/>
            <w:hideMark/>
          </w:tcPr>
          <w:p w14:paraId="62A464BF" w14:textId="77777777" w:rsidR="00FC6A3E" w:rsidRPr="00B17B5A" w:rsidRDefault="00FC6A3E" w:rsidP="00FC6A3E">
            <w:pPr>
              <w:spacing w:after="0" w:line="240" w:lineRule="auto"/>
              <w:rPr>
                <w:ins w:id="2599" w:author="Jujia Li" w:date="2025-08-25T17:34:00Z" w16du:dateUtc="2025-08-25T22:34:00Z"/>
                <w:rFonts w:ascii="Times New Roman" w:eastAsia="Times New Roman" w:hAnsi="Times New Roman" w:cs="Times New Roman"/>
                <w:color w:val="000000"/>
                <w:kern w:val="0"/>
                <w:sz w:val="20"/>
                <w:szCs w:val="20"/>
                <w14:ligatures w14:val="none"/>
              </w:rPr>
            </w:pPr>
            <w:ins w:id="2600" w:author="Jujia Li" w:date="2025-08-25T17:34:00Z" w16du:dateUtc="2025-08-25T22:34:00Z">
              <w:r w:rsidRPr="00B17B5A">
                <w:rPr>
                  <w:rFonts w:ascii="Times New Roman" w:eastAsia="Times New Roman" w:hAnsi="Times New Roman" w:cs="Times New Roman"/>
                  <w:color w:val="000000"/>
                  <w:kern w:val="0"/>
                  <w:sz w:val="20"/>
                  <w:szCs w:val="20"/>
                  <w14:ligatures w14:val="none"/>
                </w:rPr>
                <w:t>LAUDERDALE</w:t>
              </w:r>
            </w:ins>
          </w:p>
        </w:tc>
        <w:tc>
          <w:tcPr>
            <w:tcW w:w="799" w:type="dxa"/>
            <w:noWrap/>
            <w:hideMark/>
          </w:tcPr>
          <w:p w14:paraId="57B9E367" w14:textId="1D4246F5" w:rsidR="00FC6A3E" w:rsidRPr="004E2E1C" w:rsidRDefault="00FC6A3E" w:rsidP="00FC6A3E">
            <w:pPr>
              <w:spacing w:after="0" w:line="240" w:lineRule="auto"/>
              <w:jc w:val="right"/>
              <w:rPr>
                <w:ins w:id="2601" w:author="Jujia Li" w:date="2025-08-25T17:34:00Z" w16du:dateUtc="2025-08-25T22:34:00Z"/>
                <w:rFonts w:ascii="Times New Roman" w:eastAsia="Times New Roman" w:hAnsi="Times New Roman" w:cs="Times New Roman"/>
                <w:color w:val="000000"/>
                <w:kern w:val="0"/>
                <w:sz w:val="18"/>
                <w:szCs w:val="18"/>
                <w14:ligatures w14:val="none"/>
              </w:rPr>
            </w:pPr>
            <w:ins w:id="2602" w:author="Jujia Li" w:date="2025-08-25T17:37:00Z" w16du:dateUtc="2025-08-25T22:37:00Z">
              <w:r w:rsidRPr="004E2E1C">
                <w:rPr>
                  <w:rFonts w:ascii="Times New Roman" w:hAnsi="Times New Roman" w:cs="Times New Roman"/>
                  <w:sz w:val="18"/>
                  <w:szCs w:val="18"/>
                  <w:rPrChange w:id="2603" w:author="Jujia Li" w:date="2025-08-26T10:31:00Z" w16du:dateUtc="2025-08-26T15:31:00Z">
                    <w:rPr/>
                  </w:rPrChange>
                </w:rPr>
                <w:t>92425</w:t>
              </w:r>
            </w:ins>
          </w:p>
        </w:tc>
        <w:tc>
          <w:tcPr>
            <w:tcW w:w="799" w:type="dxa"/>
            <w:noWrap/>
            <w:hideMark/>
          </w:tcPr>
          <w:p w14:paraId="1155D577" w14:textId="76F52545" w:rsidR="00FC6A3E" w:rsidRPr="004E2E1C" w:rsidRDefault="00FC6A3E" w:rsidP="00FC6A3E">
            <w:pPr>
              <w:spacing w:after="0" w:line="240" w:lineRule="auto"/>
              <w:jc w:val="right"/>
              <w:rPr>
                <w:ins w:id="2604" w:author="Jujia Li" w:date="2025-08-25T17:34:00Z" w16du:dateUtc="2025-08-25T22:34:00Z"/>
                <w:rFonts w:ascii="Times New Roman" w:eastAsia="Times New Roman" w:hAnsi="Times New Roman" w:cs="Times New Roman"/>
                <w:color w:val="000000"/>
                <w:kern w:val="0"/>
                <w:sz w:val="18"/>
                <w:szCs w:val="18"/>
                <w14:ligatures w14:val="none"/>
              </w:rPr>
            </w:pPr>
            <w:ins w:id="2605" w:author="Jujia Li" w:date="2025-08-25T17:37:00Z" w16du:dateUtc="2025-08-25T22:37:00Z">
              <w:r w:rsidRPr="004E2E1C">
                <w:rPr>
                  <w:rFonts w:ascii="Times New Roman" w:hAnsi="Times New Roman" w:cs="Times New Roman"/>
                  <w:sz w:val="18"/>
                  <w:szCs w:val="18"/>
                  <w:rPrChange w:id="2606" w:author="Jujia Li" w:date="2025-08-26T10:31:00Z" w16du:dateUtc="2025-08-26T15:31:00Z">
                    <w:rPr/>
                  </w:rPrChange>
                </w:rPr>
                <w:t>20191</w:t>
              </w:r>
            </w:ins>
          </w:p>
        </w:tc>
        <w:tc>
          <w:tcPr>
            <w:tcW w:w="688" w:type="dxa"/>
            <w:noWrap/>
            <w:hideMark/>
          </w:tcPr>
          <w:p w14:paraId="24EAF10D" w14:textId="64BA4E18" w:rsidR="00FC6A3E" w:rsidRPr="004E2E1C" w:rsidRDefault="00FC6A3E" w:rsidP="00FC6A3E">
            <w:pPr>
              <w:spacing w:after="0" w:line="240" w:lineRule="auto"/>
              <w:jc w:val="right"/>
              <w:rPr>
                <w:ins w:id="2607" w:author="Jujia Li" w:date="2025-08-25T17:34:00Z" w16du:dateUtc="2025-08-25T22:34:00Z"/>
                <w:rFonts w:ascii="Times New Roman" w:eastAsia="Times New Roman" w:hAnsi="Times New Roman" w:cs="Times New Roman"/>
                <w:color w:val="000000"/>
                <w:kern w:val="0"/>
                <w:sz w:val="18"/>
                <w:szCs w:val="18"/>
                <w14:ligatures w14:val="none"/>
              </w:rPr>
            </w:pPr>
            <w:ins w:id="2608" w:author="Jujia Li" w:date="2025-08-25T17:37:00Z" w16du:dateUtc="2025-08-25T22:37:00Z">
              <w:r w:rsidRPr="004E2E1C">
                <w:rPr>
                  <w:rFonts w:ascii="Times New Roman" w:hAnsi="Times New Roman" w:cs="Times New Roman"/>
                  <w:sz w:val="18"/>
                  <w:szCs w:val="18"/>
                  <w:rPrChange w:id="2609" w:author="Jujia Li" w:date="2025-08-26T10:31:00Z" w16du:dateUtc="2025-08-26T15:31:00Z">
                    <w:rPr/>
                  </w:rPrChange>
                </w:rPr>
                <w:t>0.22</w:t>
              </w:r>
            </w:ins>
          </w:p>
        </w:tc>
        <w:tc>
          <w:tcPr>
            <w:tcW w:w="799" w:type="dxa"/>
            <w:noWrap/>
            <w:hideMark/>
          </w:tcPr>
          <w:p w14:paraId="642E49C0" w14:textId="3709EEEC" w:rsidR="00FC6A3E" w:rsidRPr="004E2E1C" w:rsidRDefault="00FC6A3E" w:rsidP="00FC6A3E">
            <w:pPr>
              <w:spacing w:after="0" w:line="240" w:lineRule="auto"/>
              <w:jc w:val="right"/>
              <w:rPr>
                <w:ins w:id="2610" w:author="Jujia Li" w:date="2025-08-25T17:34:00Z" w16du:dateUtc="2025-08-25T22:34:00Z"/>
                <w:rFonts w:ascii="Times New Roman" w:eastAsia="Times New Roman" w:hAnsi="Times New Roman" w:cs="Times New Roman"/>
                <w:color w:val="000000"/>
                <w:kern w:val="0"/>
                <w:sz w:val="18"/>
                <w:szCs w:val="18"/>
                <w14:ligatures w14:val="none"/>
              </w:rPr>
            </w:pPr>
            <w:ins w:id="2611" w:author="Jujia Li" w:date="2025-08-25T17:37:00Z" w16du:dateUtc="2025-08-25T22:37:00Z">
              <w:r w:rsidRPr="004E2E1C">
                <w:rPr>
                  <w:rFonts w:ascii="Times New Roman" w:hAnsi="Times New Roman" w:cs="Times New Roman"/>
                  <w:sz w:val="18"/>
                  <w:szCs w:val="18"/>
                  <w:rPrChange w:id="2612" w:author="Jujia Li" w:date="2025-08-26T10:31:00Z" w16du:dateUtc="2025-08-26T15:31:00Z">
                    <w:rPr/>
                  </w:rPrChange>
                </w:rPr>
                <w:t>92564</w:t>
              </w:r>
            </w:ins>
          </w:p>
        </w:tc>
        <w:tc>
          <w:tcPr>
            <w:tcW w:w="799" w:type="dxa"/>
            <w:noWrap/>
            <w:hideMark/>
          </w:tcPr>
          <w:p w14:paraId="5ED03645" w14:textId="3E47B51F" w:rsidR="00FC6A3E" w:rsidRPr="004E2E1C" w:rsidRDefault="00FC6A3E" w:rsidP="00FC6A3E">
            <w:pPr>
              <w:spacing w:after="0" w:line="240" w:lineRule="auto"/>
              <w:jc w:val="right"/>
              <w:rPr>
                <w:ins w:id="2613" w:author="Jujia Li" w:date="2025-08-25T17:34:00Z" w16du:dateUtc="2025-08-25T22:34:00Z"/>
                <w:rFonts w:ascii="Times New Roman" w:eastAsia="Times New Roman" w:hAnsi="Times New Roman" w:cs="Times New Roman"/>
                <w:color w:val="000000"/>
                <w:kern w:val="0"/>
                <w:sz w:val="18"/>
                <w:szCs w:val="18"/>
                <w14:ligatures w14:val="none"/>
              </w:rPr>
            </w:pPr>
            <w:ins w:id="2614" w:author="Jujia Li" w:date="2025-08-25T17:37:00Z" w16du:dateUtc="2025-08-25T22:37:00Z">
              <w:r w:rsidRPr="004E2E1C">
                <w:rPr>
                  <w:rFonts w:ascii="Times New Roman" w:hAnsi="Times New Roman" w:cs="Times New Roman"/>
                  <w:sz w:val="18"/>
                  <w:szCs w:val="18"/>
                  <w:rPrChange w:id="2615" w:author="Jujia Li" w:date="2025-08-26T10:31:00Z" w16du:dateUtc="2025-08-26T15:31:00Z">
                    <w:rPr/>
                  </w:rPrChange>
                </w:rPr>
                <w:t>17901</w:t>
              </w:r>
            </w:ins>
          </w:p>
        </w:tc>
        <w:tc>
          <w:tcPr>
            <w:tcW w:w="800" w:type="dxa"/>
            <w:noWrap/>
            <w:hideMark/>
          </w:tcPr>
          <w:p w14:paraId="74BEE801" w14:textId="6BC69085" w:rsidR="00FC6A3E" w:rsidRPr="004E2E1C" w:rsidRDefault="00FC6A3E" w:rsidP="00FC6A3E">
            <w:pPr>
              <w:spacing w:after="0" w:line="240" w:lineRule="auto"/>
              <w:jc w:val="right"/>
              <w:rPr>
                <w:ins w:id="2616" w:author="Jujia Li" w:date="2025-08-25T17:34:00Z" w16du:dateUtc="2025-08-25T22:34:00Z"/>
                <w:rFonts w:ascii="Times New Roman" w:eastAsia="Times New Roman" w:hAnsi="Times New Roman" w:cs="Times New Roman"/>
                <w:color w:val="000000"/>
                <w:kern w:val="0"/>
                <w:sz w:val="18"/>
                <w:szCs w:val="18"/>
                <w14:ligatures w14:val="none"/>
              </w:rPr>
            </w:pPr>
            <w:ins w:id="2617" w:author="Jujia Li" w:date="2025-08-25T17:37:00Z" w16du:dateUtc="2025-08-25T22:37:00Z">
              <w:r w:rsidRPr="004E2E1C">
                <w:rPr>
                  <w:rFonts w:ascii="Times New Roman" w:hAnsi="Times New Roman" w:cs="Times New Roman"/>
                  <w:sz w:val="18"/>
                  <w:szCs w:val="18"/>
                  <w:rPrChange w:id="2618" w:author="Jujia Li" w:date="2025-08-26T10:31:00Z" w16du:dateUtc="2025-08-26T15:31:00Z">
                    <w:rPr/>
                  </w:rPrChange>
                </w:rPr>
                <w:t>0.19</w:t>
              </w:r>
            </w:ins>
          </w:p>
        </w:tc>
        <w:tc>
          <w:tcPr>
            <w:tcW w:w="800" w:type="dxa"/>
            <w:noWrap/>
            <w:hideMark/>
          </w:tcPr>
          <w:p w14:paraId="5AD760A1" w14:textId="7DD0C672" w:rsidR="00FC6A3E" w:rsidRPr="004E2E1C" w:rsidRDefault="00FC6A3E" w:rsidP="00FC6A3E">
            <w:pPr>
              <w:spacing w:after="0" w:line="240" w:lineRule="auto"/>
              <w:jc w:val="right"/>
              <w:rPr>
                <w:ins w:id="2619" w:author="Jujia Li" w:date="2025-08-25T17:34:00Z" w16du:dateUtc="2025-08-25T22:34:00Z"/>
                <w:rFonts w:ascii="Times New Roman" w:eastAsia="Times New Roman" w:hAnsi="Times New Roman" w:cs="Times New Roman"/>
                <w:color w:val="000000"/>
                <w:kern w:val="0"/>
                <w:sz w:val="18"/>
                <w:szCs w:val="18"/>
                <w14:ligatures w14:val="none"/>
              </w:rPr>
            </w:pPr>
            <w:ins w:id="2620" w:author="Jujia Li" w:date="2025-08-25T17:37:00Z" w16du:dateUtc="2025-08-25T22:37:00Z">
              <w:r w:rsidRPr="004E2E1C">
                <w:rPr>
                  <w:rFonts w:ascii="Times New Roman" w:hAnsi="Times New Roman" w:cs="Times New Roman"/>
                  <w:sz w:val="18"/>
                  <w:szCs w:val="18"/>
                  <w:rPrChange w:id="2621" w:author="Jujia Li" w:date="2025-08-26T10:31:00Z" w16du:dateUtc="2025-08-26T15:31:00Z">
                    <w:rPr/>
                  </w:rPrChange>
                </w:rPr>
                <w:t>92604</w:t>
              </w:r>
            </w:ins>
          </w:p>
        </w:tc>
        <w:tc>
          <w:tcPr>
            <w:tcW w:w="800" w:type="dxa"/>
            <w:noWrap/>
            <w:hideMark/>
          </w:tcPr>
          <w:p w14:paraId="13A2DA7B" w14:textId="1101B975" w:rsidR="00FC6A3E" w:rsidRPr="004E2E1C" w:rsidRDefault="00FC6A3E" w:rsidP="00FC6A3E">
            <w:pPr>
              <w:spacing w:after="0" w:line="240" w:lineRule="auto"/>
              <w:jc w:val="right"/>
              <w:rPr>
                <w:ins w:id="2622" w:author="Jujia Li" w:date="2025-08-25T17:34:00Z" w16du:dateUtc="2025-08-25T22:34:00Z"/>
                <w:rFonts w:ascii="Times New Roman" w:eastAsia="Times New Roman" w:hAnsi="Times New Roman" w:cs="Times New Roman"/>
                <w:color w:val="000000"/>
                <w:kern w:val="0"/>
                <w:sz w:val="18"/>
                <w:szCs w:val="18"/>
                <w14:ligatures w14:val="none"/>
              </w:rPr>
            </w:pPr>
            <w:ins w:id="2623" w:author="Jujia Li" w:date="2025-08-25T17:37:00Z" w16du:dateUtc="2025-08-25T22:37:00Z">
              <w:r w:rsidRPr="004E2E1C">
                <w:rPr>
                  <w:rFonts w:ascii="Times New Roman" w:hAnsi="Times New Roman" w:cs="Times New Roman"/>
                  <w:sz w:val="18"/>
                  <w:szCs w:val="18"/>
                  <w:rPrChange w:id="2624" w:author="Jujia Li" w:date="2025-08-26T10:31:00Z" w16du:dateUtc="2025-08-26T15:31:00Z">
                    <w:rPr/>
                  </w:rPrChange>
                </w:rPr>
                <w:t>15380</w:t>
              </w:r>
            </w:ins>
          </w:p>
        </w:tc>
        <w:tc>
          <w:tcPr>
            <w:tcW w:w="800" w:type="dxa"/>
            <w:noWrap/>
            <w:hideMark/>
          </w:tcPr>
          <w:p w14:paraId="69A459ED" w14:textId="1915BC67" w:rsidR="00FC6A3E" w:rsidRPr="004E2E1C" w:rsidRDefault="00FC6A3E" w:rsidP="00FC6A3E">
            <w:pPr>
              <w:spacing w:after="0" w:line="240" w:lineRule="auto"/>
              <w:jc w:val="right"/>
              <w:rPr>
                <w:ins w:id="2625" w:author="Jujia Li" w:date="2025-08-25T17:34:00Z" w16du:dateUtc="2025-08-25T22:34:00Z"/>
                <w:rFonts w:ascii="Times New Roman" w:eastAsia="Times New Roman" w:hAnsi="Times New Roman" w:cs="Times New Roman"/>
                <w:color w:val="000000"/>
                <w:kern w:val="0"/>
                <w:sz w:val="18"/>
                <w:szCs w:val="18"/>
                <w14:ligatures w14:val="none"/>
              </w:rPr>
            </w:pPr>
            <w:ins w:id="2626" w:author="Jujia Li" w:date="2025-08-25T17:37:00Z" w16du:dateUtc="2025-08-25T22:37:00Z">
              <w:r w:rsidRPr="004E2E1C">
                <w:rPr>
                  <w:rFonts w:ascii="Times New Roman" w:hAnsi="Times New Roman" w:cs="Times New Roman"/>
                  <w:sz w:val="18"/>
                  <w:szCs w:val="18"/>
                  <w:rPrChange w:id="2627" w:author="Jujia Li" w:date="2025-08-26T10:31:00Z" w16du:dateUtc="2025-08-26T15:31:00Z">
                    <w:rPr/>
                  </w:rPrChange>
                </w:rPr>
                <w:t>0.17</w:t>
              </w:r>
            </w:ins>
          </w:p>
        </w:tc>
        <w:tc>
          <w:tcPr>
            <w:tcW w:w="800" w:type="dxa"/>
            <w:noWrap/>
            <w:hideMark/>
          </w:tcPr>
          <w:p w14:paraId="611AD09B" w14:textId="23027C5B" w:rsidR="00FC6A3E" w:rsidRPr="004E2E1C" w:rsidRDefault="00FC6A3E" w:rsidP="00FC6A3E">
            <w:pPr>
              <w:spacing w:after="0" w:line="240" w:lineRule="auto"/>
              <w:jc w:val="right"/>
              <w:rPr>
                <w:ins w:id="2628" w:author="Jujia Li" w:date="2025-08-25T17:34:00Z" w16du:dateUtc="2025-08-25T22:34:00Z"/>
                <w:rFonts w:ascii="Times New Roman" w:eastAsia="Times New Roman" w:hAnsi="Times New Roman" w:cs="Times New Roman"/>
                <w:color w:val="000000"/>
                <w:kern w:val="0"/>
                <w:sz w:val="18"/>
                <w:szCs w:val="18"/>
                <w14:ligatures w14:val="none"/>
              </w:rPr>
            </w:pPr>
            <w:ins w:id="2629" w:author="Jujia Li" w:date="2025-08-25T17:37:00Z" w16du:dateUtc="2025-08-25T22:37:00Z">
              <w:r w:rsidRPr="004E2E1C">
                <w:rPr>
                  <w:rFonts w:ascii="Times New Roman" w:hAnsi="Times New Roman" w:cs="Times New Roman"/>
                  <w:sz w:val="18"/>
                  <w:szCs w:val="18"/>
                  <w:rPrChange w:id="2630" w:author="Jujia Li" w:date="2025-08-26T10:31:00Z" w16du:dateUtc="2025-08-26T15:31:00Z">
                    <w:rPr/>
                  </w:rPrChange>
                </w:rPr>
                <w:t>92729</w:t>
              </w:r>
            </w:ins>
          </w:p>
        </w:tc>
        <w:tc>
          <w:tcPr>
            <w:tcW w:w="800" w:type="dxa"/>
            <w:noWrap/>
            <w:hideMark/>
          </w:tcPr>
          <w:p w14:paraId="5CC1BFA5" w14:textId="3814B878" w:rsidR="00FC6A3E" w:rsidRPr="004E2E1C" w:rsidRDefault="00FC6A3E" w:rsidP="00FC6A3E">
            <w:pPr>
              <w:spacing w:after="0" w:line="240" w:lineRule="auto"/>
              <w:jc w:val="right"/>
              <w:rPr>
                <w:ins w:id="2631" w:author="Jujia Li" w:date="2025-08-25T17:34:00Z" w16du:dateUtc="2025-08-25T22:34:00Z"/>
                <w:rFonts w:ascii="Times New Roman" w:eastAsia="Times New Roman" w:hAnsi="Times New Roman" w:cs="Times New Roman"/>
                <w:color w:val="000000"/>
                <w:kern w:val="0"/>
                <w:sz w:val="18"/>
                <w:szCs w:val="18"/>
                <w14:ligatures w14:val="none"/>
              </w:rPr>
            </w:pPr>
            <w:ins w:id="2632" w:author="Jujia Li" w:date="2025-08-25T17:37:00Z" w16du:dateUtc="2025-08-25T22:37:00Z">
              <w:r w:rsidRPr="004E2E1C">
                <w:rPr>
                  <w:rFonts w:ascii="Times New Roman" w:hAnsi="Times New Roman" w:cs="Times New Roman"/>
                  <w:sz w:val="18"/>
                  <w:szCs w:val="18"/>
                  <w:rPrChange w:id="2633" w:author="Jujia Li" w:date="2025-08-26T10:31:00Z" w16du:dateUtc="2025-08-26T15:31:00Z">
                    <w:rPr/>
                  </w:rPrChange>
                </w:rPr>
                <w:t>13822</w:t>
              </w:r>
            </w:ins>
          </w:p>
        </w:tc>
        <w:tc>
          <w:tcPr>
            <w:tcW w:w="800" w:type="dxa"/>
            <w:noWrap/>
            <w:hideMark/>
          </w:tcPr>
          <w:p w14:paraId="0FE20804" w14:textId="25110CBD" w:rsidR="00FC6A3E" w:rsidRPr="004E2E1C" w:rsidRDefault="00FC6A3E" w:rsidP="00FC6A3E">
            <w:pPr>
              <w:spacing w:after="0" w:line="240" w:lineRule="auto"/>
              <w:jc w:val="right"/>
              <w:rPr>
                <w:ins w:id="2634" w:author="Jujia Li" w:date="2025-08-25T17:34:00Z" w16du:dateUtc="2025-08-25T22:34:00Z"/>
                <w:rFonts w:ascii="Times New Roman" w:eastAsia="Times New Roman" w:hAnsi="Times New Roman" w:cs="Times New Roman"/>
                <w:color w:val="000000"/>
                <w:kern w:val="0"/>
                <w:sz w:val="18"/>
                <w:szCs w:val="18"/>
                <w14:ligatures w14:val="none"/>
              </w:rPr>
            </w:pPr>
            <w:ins w:id="2635" w:author="Jujia Li" w:date="2025-08-25T17:37:00Z" w16du:dateUtc="2025-08-25T22:37:00Z">
              <w:r w:rsidRPr="004E2E1C">
                <w:rPr>
                  <w:rFonts w:ascii="Times New Roman" w:hAnsi="Times New Roman" w:cs="Times New Roman"/>
                  <w:sz w:val="18"/>
                  <w:szCs w:val="18"/>
                  <w:rPrChange w:id="2636" w:author="Jujia Li" w:date="2025-08-26T10:31:00Z" w16du:dateUtc="2025-08-26T15:31:00Z">
                    <w:rPr/>
                  </w:rPrChange>
                </w:rPr>
                <w:t>0.15</w:t>
              </w:r>
            </w:ins>
          </w:p>
        </w:tc>
        <w:tc>
          <w:tcPr>
            <w:tcW w:w="891" w:type="dxa"/>
            <w:noWrap/>
            <w:hideMark/>
          </w:tcPr>
          <w:p w14:paraId="6D5A4A95" w14:textId="388DF72D" w:rsidR="00FC6A3E" w:rsidRPr="004E2E1C" w:rsidRDefault="00FC6A3E" w:rsidP="00FC6A3E">
            <w:pPr>
              <w:spacing w:after="0" w:line="240" w:lineRule="auto"/>
              <w:jc w:val="right"/>
              <w:rPr>
                <w:ins w:id="2637" w:author="Jujia Li" w:date="2025-08-25T17:34:00Z" w16du:dateUtc="2025-08-25T22:34:00Z"/>
                <w:rFonts w:ascii="Times New Roman" w:eastAsia="Times New Roman" w:hAnsi="Times New Roman" w:cs="Times New Roman"/>
                <w:color w:val="000000"/>
                <w:kern w:val="0"/>
                <w:sz w:val="18"/>
                <w:szCs w:val="18"/>
                <w14:ligatures w14:val="none"/>
              </w:rPr>
            </w:pPr>
            <w:ins w:id="2638" w:author="Jujia Li" w:date="2025-08-25T17:37:00Z" w16du:dateUtc="2025-08-25T22:37:00Z">
              <w:r w:rsidRPr="004E2E1C">
                <w:rPr>
                  <w:rFonts w:ascii="Times New Roman" w:hAnsi="Times New Roman" w:cs="Times New Roman"/>
                  <w:sz w:val="18"/>
                  <w:szCs w:val="18"/>
                  <w:rPrChange w:id="2639" w:author="Jujia Li" w:date="2025-08-26T10:31:00Z" w16du:dateUtc="2025-08-26T15:31:00Z">
                    <w:rPr/>
                  </w:rPrChange>
                </w:rPr>
                <w:t>67294</w:t>
              </w:r>
            </w:ins>
          </w:p>
        </w:tc>
        <w:tc>
          <w:tcPr>
            <w:tcW w:w="977" w:type="dxa"/>
            <w:noWrap/>
            <w:hideMark/>
          </w:tcPr>
          <w:p w14:paraId="3BEC1AC2" w14:textId="56698E94" w:rsidR="00FC6A3E" w:rsidRPr="004E2E1C" w:rsidRDefault="00FC6A3E" w:rsidP="00FC6A3E">
            <w:pPr>
              <w:spacing w:after="0" w:line="240" w:lineRule="auto"/>
              <w:jc w:val="right"/>
              <w:rPr>
                <w:ins w:id="2640" w:author="Jujia Li" w:date="2025-08-25T17:34:00Z" w16du:dateUtc="2025-08-25T22:34:00Z"/>
                <w:rFonts w:ascii="Times New Roman" w:eastAsia="Times New Roman" w:hAnsi="Times New Roman" w:cs="Times New Roman"/>
                <w:color w:val="000000"/>
                <w:kern w:val="0"/>
                <w:sz w:val="18"/>
                <w:szCs w:val="18"/>
                <w14:ligatures w14:val="none"/>
              </w:rPr>
            </w:pPr>
            <w:ins w:id="2641" w:author="Jujia Li" w:date="2025-08-25T17:37:00Z" w16du:dateUtc="2025-08-25T22:37:00Z">
              <w:r w:rsidRPr="004E2E1C">
                <w:rPr>
                  <w:rFonts w:ascii="Times New Roman" w:hAnsi="Times New Roman" w:cs="Times New Roman"/>
                  <w:sz w:val="18"/>
                  <w:szCs w:val="18"/>
                  <w:rPrChange w:id="2642" w:author="Jujia Li" w:date="2025-08-26T10:31:00Z" w16du:dateUtc="2025-08-26T15:31:00Z">
                    <w:rPr/>
                  </w:rPrChange>
                </w:rPr>
                <w:t>0.18</w:t>
              </w:r>
            </w:ins>
          </w:p>
        </w:tc>
      </w:tr>
      <w:tr w:rsidR="000E0619" w:rsidRPr="00D80767" w14:paraId="4414C296" w14:textId="77777777" w:rsidTr="004A04BA">
        <w:trPr>
          <w:trHeight w:val="300"/>
          <w:ins w:id="2643" w:author="Jujia Li" w:date="2025-08-25T17:34:00Z"/>
        </w:trPr>
        <w:tc>
          <w:tcPr>
            <w:tcW w:w="1608" w:type="dxa"/>
            <w:noWrap/>
            <w:vAlign w:val="bottom"/>
            <w:hideMark/>
          </w:tcPr>
          <w:p w14:paraId="739D9EB7" w14:textId="77777777" w:rsidR="00FC6A3E" w:rsidRPr="00B17B5A" w:rsidRDefault="00FC6A3E" w:rsidP="00FC6A3E">
            <w:pPr>
              <w:spacing w:after="0" w:line="240" w:lineRule="auto"/>
              <w:rPr>
                <w:ins w:id="2644" w:author="Jujia Li" w:date="2025-08-25T17:34:00Z" w16du:dateUtc="2025-08-25T22:34:00Z"/>
                <w:rFonts w:ascii="Times New Roman" w:eastAsia="Times New Roman" w:hAnsi="Times New Roman" w:cs="Times New Roman"/>
                <w:color w:val="000000"/>
                <w:kern w:val="0"/>
                <w:sz w:val="20"/>
                <w:szCs w:val="20"/>
                <w14:ligatures w14:val="none"/>
              </w:rPr>
            </w:pPr>
            <w:ins w:id="2645" w:author="Jujia Li" w:date="2025-08-25T17:34:00Z" w16du:dateUtc="2025-08-25T22:34:00Z">
              <w:r w:rsidRPr="00B17B5A">
                <w:rPr>
                  <w:rFonts w:ascii="Times New Roman" w:eastAsia="Times New Roman" w:hAnsi="Times New Roman" w:cs="Times New Roman"/>
                  <w:color w:val="000000"/>
                  <w:kern w:val="0"/>
                  <w:sz w:val="20"/>
                  <w:szCs w:val="20"/>
                  <w14:ligatures w14:val="none"/>
                </w:rPr>
                <w:t>LAWRENCE</w:t>
              </w:r>
            </w:ins>
          </w:p>
        </w:tc>
        <w:tc>
          <w:tcPr>
            <w:tcW w:w="799" w:type="dxa"/>
            <w:noWrap/>
            <w:hideMark/>
          </w:tcPr>
          <w:p w14:paraId="00DED2B0" w14:textId="643C025B" w:rsidR="00FC6A3E" w:rsidRPr="004E2E1C" w:rsidRDefault="00FC6A3E" w:rsidP="00FC6A3E">
            <w:pPr>
              <w:spacing w:after="0" w:line="240" w:lineRule="auto"/>
              <w:jc w:val="right"/>
              <w:rPr>
                <w:ins w:id="2646" w:author="Jujia Li" w:date="2025-08-25T17:34:00Z" w16du:dateUtc="2025-08-25T22:34:00Z"/>
                <w:rFonts w:ascii="Times New Roman" w:eastAsia="Times New Roman" w:hAnsi="Times New Roman" w:cs="Times New Roman"/>
                <w:color w:val="000000"/>
                <w:kern w:val="0"/>
                <w:sz w:val="18"/>
                <w:szCs w:val="18"/>
                <w14:ligatures w14:val="none"/>
              </w:rPr>
            </w:pPr>
            <w:ins w:id="2647" w:author="Jujia Li" w:date="2025-08-25T17:37:00Z" w16du:dateUtc="2025-08-25T22:37:00Z">
              <w:r w:rsidRPr="004E2E1C">
                <w:rPr>
                  <w:rFonts w:ascii="Times New Roman" w:hAnsi="Times New Roman" w:cs="Times New Roman"/>
                  <w:sz w:val="18"/>
                  <w:szCs w:val="18"/>
                  <w:rPrChange w:id="2648" w:author="Jujia Li" w:date="2025-08-26T10:31:00Z" w16du:dateUtc="2025-08-26T15:31:00Z">
                    <w:rPr/>
                  </w:rPrChange>
                </w:rPr>
                <w:t>33227</w:t>
              </w:r>
            </w:ins>
          </w:p>
        </w:tc>
        <w:tc>
          <w:tcPr>
            <w:tcW w:w="799" w:type="dxa"/>
            <w:noWrap/>
            <w:hideMark/>
          </w:tcPr>
          <w:p w14:paraId="7F455551" w14:textId="63CA84D3" w:rsidR="00FC6A3E" w:rsidRPr="004E2E1C" w:rsidRDefault="00FC6A3E" w:rsidP="00FC6A3E">
            <w:pPr>
              <w:spacing w:after="0" w:line="240" w:lineRule="auto"/>
              <w:jc w:val="right"/>
              <w:rPr>
                <w:ins w:id="2649" w:author="Jujia Li" w:date="2025-08-25T17:34:00Z" w16du:dateUtc="2025-08-25T22:34:00Z"/>
                <w:rFonts w:ascii="Times New Roman" w:eastAsia="Times New Roman" w:hAnsi="Times New Roman" w:cs="Times New Roman"/>
                <w:color w:val="000000"/>
                <w:kern w:val="0"/>
                <w:sz w:val="18"/>
                <w:szCs w:val="18"/>
                <w14:ligatures w14:val="none"/>
              </w:rPr>
            </w:pPr>
            <w:ins w:id="2650" w:author="Jujia Li" w:date="2025-08-25T17:37:00Z" w16du:dateUtc="2025-08-25T22:37:00Z">
              <w:r w:rsidRPr="004E2E1C">
                <w:rPr>
                  <w:rFonts w:ascii="Times New Roman" w:hAnsi="Times New Roman" w:cs="Times New Roman"/>
                  <w:sz w:val="18"/>
                  <w:szCs w:val="18"/>
                  <w:rPrChange w:id="2651" w:author="Jujia Li" w:date="2025-08-26T10:31:00Z" w16du:dateUtc="2025-08-26T15:31:00Z">
                    <w:rPr/>
                  </w:rPrChange>
                </w:rPr>
                <w:t>7028</w:t>
              </w:r>
            </w:ins>
          </w:p>
        </w:tc>
        <w:tc>
          <w:tcPr>
            <w:tcW w:w="688" w:type="dxa"/>
            <w:noWrap/>
            <w:hideMark/>
          </w:tcPr>
          <w:p w14:paraId="21E70B26" w14:textId="6FEE5407" w:rsidR="00FC6A3E" w:rsidRPr="004E2E1C" w:rsidRDefault="00FC6A3E" w:rsidP="00FC6A3E">
            <w:pPr>
              <w:spacing w:after="0" w:line="240" w:lineRule="auto"/>
              <w:jc w:val="right"/>
              <w:rPr>
                <w:ins w:id="2652" w:author="Jujia Li" w:date="2025-08-25T17:34:00Z" w16du:dateUtc="2025-08-25T22:34:00Z"/>
                <w:rFonts w:ascii="Times New Roman" w:eastAsia="Times New Roman" w:hAnsi="Times New Roman" w:cs="Times New Roman"/>
                <w:color w:val="000000"/>
                <w:kern w:val="0"/>
                <w:sz w:val="18"/>
                <w:szCs w:val="18"/>
                <w14:ligatures w14:val="none"/>
              </w:rPr>
            </w:pPr>
            <w:ins w:id="2653" w:author="Jujia Li" w:date="2025-08-25T17:37:00Z" w16du:dateUtc="2025-08-25T22:37:00Z">
              <w:r w:rsidRPr="004E2E1C">
                <w:rPr>
                  <w:rFonts w:ascii="Times New Roman" w:hAnsi="Times New Roman" w:cs="Times New Roman"/>
                  <w:sz w:val="18"/>
                  <w:szCs w:val="18"/>
                  <w:rPrChange w:id="2654" w:author="Jujia Li" w:date="2025-08-26T10:31:00Z" w16du:dateUtc="2025-08-26T15:31:00Z">
                    <w:rPr/>
                  </w:rPrChange>
                </w:rPr>
                <w:t>0.21</w:t>
              </w:r>
            </w:ins>
          </w:p>
        </w:tc>
        <w:tc>
          <w:tcPr>
            <w:tcW w:w="799" w:type="dxa"/>
            <w:noWrap/>
            <w:hideMark/>
          </w:tcPr>
          <w:p w14:paraId="37A38673" w14:textId="02B1F4DE" w:rsidR="00FC6A3E" w:rsidRPr="004E2E1C" w:rsidRDefault="00FC6A3E" w:rsidP="00FC6A3E">
            <w:pPr>
              <w:spacing w:after="0" w:line="240" w:lineRule="auto"/>
              <w:jc w:val="right"/>
              <w:rPr>
                <w:ins w:id="2655" w:author="Jujia Li" w:date="2025-08-25T17:34:00Z" w16du:dateUtc="2025-08-25T22:34:00Z"/>
                <w:rFonts w:ascii="Times New Roman" w:eastAsia="Times New Roman" w:hAnsi="Times New Roman" w:cs="Times New Roman"/>
                <w:color w:val="000000"/>
                <w:kern w:val="0"/>
                <w:sz w:val="18"/>
                <w:szCs w:val="18"/>
                <w14:ligatures w14:val="none"/>
              </w:rPr>
            </w:pPr>
            <w:ins w:id="2656" w:author="Jujia Li" w:date="2025-08-25T17:37:00Z" w16du:dateUtc="2025-08-25T22:37:00Z">
              <w:r w:rsidRPr="004E2E1C">
                <w:rPr>
                  <w:rFonts w:ascii="Times New Roman" w:hAnsi="Times New Roman" w:cs="Times New Roman"/>
                  <w:sz w:val="18"/>
                  <w:szCs w:val="18"/>
                  <w:rPrChange w:id="2657" w:author="Jujia Li" w:date="2025-08-26T10:31:00Z" w16du:dateUtc="2025-08-26T15:31:00Z">
                    <w:rPr/>
                  </w:rPrChange>
                </w:rPr>
                <w:t>33063</w:t>
              </w:r>
            </w:ins>
          </w:p>
        </w:tc>
        <w:tc>
          <w:tcPr>
            <w:tcW w:w="799" w:type="dxa"/>
            <w:noWrap/>
            <w:hideMark/>
          </w:tcPr>
          <w:p w14:paraId="1769B4DC" w14:textId="593D601E" w:rsidR="00FC6A3E" w:rsidRPr="004E2E1C" w:rsidRDefault="00FC6A3E" w:rsidP="00FC6A3E">
            <w:pPr>
              <w:spacing w:after="0" w:line="240" w:lineRule="auto"/>
              <w:jc w:val="right"/>
              <w:rPr>
                <w:ins w:id="2658" w:author="Jujia Li" w:date="2025-08-25T17:34:00Z" w16du:dateUtc="2025-08-25T22:34:00Z"/>
                <w:rFonts w:ascii="Times New Roman" w:eastAsia="Times New Roman" w:hAnsi="Times New Roman" w:cs="Times New Roman"/>
                <w:color w:val="000000"/>
                <w:kern w:val="0"/>
                <w:sz w:val="18"/>
                <w:szCs w:val="18"/>
                <w14:ligatures w14:val="none"/>
              </w:rPr>
            </w:pPr>
            <w:ins w:id="2659" w:author="Jujia Li" w:date="2025-08-25T17:37:00Z" w16du:dateUtc="2025-08-25T22:37:00Z">
              <w:r w:rsidRPr="004E2E1C">
                <w:rPr>
                  <w:rFonts w:ascii="Times New Roman" w:hAnsi="Times New Roman" w:cs="Times New Roman"/>
                  <w:sz w:val="18"/>
                  <w:szCs w:val="18"/>
                  <w:rPrChange w:id="2660" w:author="Jujia Li" w:date="2025-08-26T10:31:00Z" w16du:dateUtc="2025-08-26T15:31:00Z">
                    <w:rPr/>
                  </w:rPrChange>
                </w:rPr>
                <w:t>5442</w:t>
              </w:r>
            </w:ins>
          </w:p>
        </w:tc>
        <w:tc>
          <w:tcPr>
            <w:tcW w:w="800" w:type="dxa"/>
            <w:noWrap/>
            <w:hideMark/>
          </w:tcPr>
          <w:p w14:paraId="4D4C0F8C" w14:textId="045CC7A0" w:rsidR="00FC6A3E" w:rsidRPr="004E2E1C" w:rsidRDefault="00FC6A3E" w:rsidP="00FC6A3E">
            <w:pPr>
              <w:spacing w:after="0" w:line="240" w:lineRule="auto"/>
              <w:jc w:val="right"/>
              <w:rPr>
                <w:ins w:id="2661" w:author="Jujia Li" w:date="2025-08-25T17:34:00Z" w16du:dateUtc="2025-08-25T22:34:00Z"/>
                <w:rFonts w:ascii="Times New Roman" w:eastAsia="Times New Roman" w:hAnsi="Times New Roman" w:cs="Times New Roman"/>
                <w:color w:val="000000"/>
                <w:kern w:val="0"/>
                <w:sz w:val="18"/>
                <w:szCs w:val="18"/>
                <w14:ligatures w14:val="none"/>
              </w:rPr>
            </w:pPr>
            <w:ins w:id="2662" w:author="Jujia Li" w:date="2025-08-25T17:37:00Z" w16du:dateUtc="2025-08-25T22:37:00Z">
              <w:r w:rsidRPr="004E2E1C">
                <w:rPr>
                  <w:rFonts w:ascii="Times New Roman" w:hAnsi="Times New Roman" w:cs="Times New Roman"/>
                  <w:sz w:val="18"/>
                  <w:szCs w:val="18"/>
                  <w:rPrChange w:id="2663" w:author="Jujia Li" w:date="2025-08-26T10:31:00Z" w16du:dateUtc="2025-08-26T15:31:00Z">
                    <w:rPr/>
                  </w:rPrChange>
                </w:rPr>
                <w:t>0.16</w:t>
              </w:r>
            </w:ins>
          </w:p>
        </w:tc>
        <w:tc>
          <w:tcPr>
            <w:tcW w:w="800" w:type="dxa"/>
            <w:noWrap/>
            <w:hideMark/>
          </w:tcPr>
          <w:p w14:paraId="79FD4D77" w14:textId="4E6677ED" w:rsidR="00FC6A3E" w:rsidRPr="004E2E1C" w:rsidRDefault="00FC6A3E" w:rsidP="00FC6A3E">
            <w:pPr>
              <w:spacing w:after="0" w:line="240" w:lineRule="auto"/>
              <w:jc w:val="right"/>
              <w:rPr>
                <w:ins w:id="2664" w:author="Jujia Li" w:date="2025-08-25T17:34:00Z" w16du:dateUtc="2025-08-25T22:34:00Z"/>
                <w:rFonts w:ascii="Times New Roman" w:eastAsia="Times New Roman" w:hAnsi="Times New Roman" w:cs="Times New Roman"/>
                <w:color w:val="000000"/>
                <w:kern w:val="0"/>
                <w:sz w:val="18"/>
                <w:szCs w:val="18"/>
                <w14:ligatures w14:val="none"/>
              </w:rPr>
            </w:pPr>
            <w:ins w:id="2665" w:author="Jujia Li" w:date="2025-08-25T17:37:00Z" w16du:dateUtc="2025-08-25T22:37:00Z">
              <w:r w:rsidRPr="004E2E1C">
                <w:rPr>
                  <w:rFonts w:ascii="Times New Roman" w:hAnsi="Times New Roman" w:cs="Times New Roman"/>
                  <w:sz w:val="18"/>
                  <w:szCs w:val="18"/>
                  <w:rPrChange w:id="2666" w:author="Jujia Li" w:date="2025-08-26T10:31:00Z" w16du:dateUtc="2025-08-26T15:31:00Z">
                    <w:rPr/>
                  </w:rPrChange>
                </w:rPr>
                <w:t>32941</w:t>
              </w:r>
            </w:ins>
          </w:p>
        </w:tc>
        <w:tc>
          <w:tcPr>
            <w:tcW w:w="800" w:type="dxa"/>
            <w:noWrap/>
            <w:hideMark/>
          </w:tcPr>
          <w:p w14:paraId="0591C5BF" w14:textId="2865EF46" w:rsidR="00FC6A3E" w:rsidRPr="004E2E1C" w:rsidRDefault="00FC6A3E" w:rsidP="00FC6A3E">
            <w:pPr>
              <w:spacing w:after="0" w:line="240" w:lineRule="auto"/>
              <w:jc w:val="right"/>
              <w:rPr>
                <w:ins w:id="2667" w:author="Jujia Li" w:date="2025-08-25T17:34:00Z" w16du:dateUtc="2025-08-25T22:34:00Z"/>
                <w:rFonts w:ascii="Times New Roman" w:eastAsia="Times New Roman" w:hAnsi="Times New Roman" w:cs="Times New Roman"/>
                <w:color w:val="000000"/>
                <w:kern w:val="0"/>
                <w:sz w:val="18"/>
                <w:szCs w:val="18"/>
                <w14:ligatures w14:val="none"/>
              </w:rPr>
            </w:pPr>
            <w:ins w:id="2668" w:author="Jujia Li" w:date="2025-08-25T17:37:00Z" w16du:dateUtc="2025-08-25T22:37:00Z">
              <w:r w:rsidRPr="004E2E1C">
                <w:rPr>
                  <w:rFonts w:ascii="Times New Roman" w:hAnsi="Times New Roman" w:cs="Times New Roman"/>
                  <w:sz w:val="18"/>
                  <w:szCs w:val="18"/>
                  <w:rPrChange w:id="2669" w:author="Jujia Li" w:date="2025-08-26T10:31:00Z" w16du:dateUtc="2025-08-26T15:31:00Z">
                    <w:rPr/>
                  </w:rPrChange>
                </w:rPr>
                <w:t>4971</w:t>
              </w:r>
            </w:ins>
          </w:p>
        </w:tc>
        <w:tc>
          <w:tcPr>
            <w:tcW w:w="800" w:type="dxa"/>
            <w:noWrap/>
            <w:hideMark/>
          </w:tcPr>
          <w:p w14:paraId="445BD913" w14:textId="306553DD" w:rsidR="00FC6A3E" w:rsidRPr="004E2E1C" w:rsidRDefault="00FC6A3E" w:rsidP="00FC6A3E">
            <w:pPr>
              <w:spacing w:after="0" w:line="240" w:lineRule="auto"/>
              <w:jc w:val="right"/>
              <w:rPr>
                <w:ins w:id="2670" w:author="Jujia Li" w:date="2025-08-25T17:34:00Z" w16du:dateUtc="2025-08-25T22:34:00Z"/>
                <w:rFonts w:ascii="Times New Roman" w:eastAsia="Times New Roman" w:hAnsi="Times New Roman" w:cs="Times New Roman"/>
                <w:color w:val="000000"/>
                <w:kern w:val="0"/>
                <w:sz w:val="18"/>
                <w:szCs w:val="18"/>
                <w14:ligatures w14:val="none"/>
              </w:rPr>
            </w:pPr>
            <w:ins w:id="2671" w:author="Jujia Li" w:date="2025-08-25T17:37:00Z" w16du:dateUtc="2025-08-25T22:37:00Z">
              <w:r w:rsidRPr="004E2E1C">
                <w:rPr>
                  <w:rFonts w:ascii="Times New Roman" w:hAnsi="Times New Roman" w:cs="Times New Roman"/>
                  <w:sz w:val="18"/>
                  <w:szCs w:val="18"/>
                  <w:rPrChange w:id="2672" w:author="Jujia Li" w:date="2025-08-26T10:31:00Z" w16du:dateUtc="2025-08-26T15:31:00Z">
                    <w:rPr/>
                  </w:rPrChange>
                </w:rPr>
                <w:t>0.15</w:t>
              </w:r>
            </w:ins>
          </w:p>
        </w:tc>
        <w:tc>
          <w:tcPr>
            <w:tcW w:w="800" w:type="dxa"/>
            <w:noWrap/>
            <w:hideMark/>
          </w:tcPr>
          <w:p w14:paraId="12A37995" w14:textId="09445679" w:rsidR="00FC6A3E" w:rsidRPr="004E2E1C" w:rsidRDefault="00FC6A3E" w:rsidP="00FC6A3E">
            <w:pPr>
              <w:spacing w:after="0" w:line="240" w:lineRule="auto"/>
              <w:jc w:val="right"/>
              <w:rPr>
                <w:ins w:id="2673" w:author="Jujia Li" w:date="2025-08-25T17:34:00Z" w16du:dateUtc="2025-08-25T22:34:00Z"/>
                <w:rFonts w:ascii="Times New Roman" w:eastAsia="Times New Roman" w:hAnsi="Times New Roman" w:cs="Times New Roman"/>
                <w:color w:val="000000"/>
                <w:kern w:val="0"/>
                <w:sz w:val="18"/>
                <w:szCs w:val="18"/>
                <w14:ligatures w14:val="none"/>
              </w:rPr>
            </w:pPr>
            <w:ins w:id="2674" w:author="Jujia Li" w:date="2025-08-25T17:37:00Z" w16du:dateUtc="2025-08-25T22:37:00Z">
              <w:r w:rsidRPr="004E2E1C">
                <w:rPr>
                  <w:rFonts w:ascii="Times New Roman" w:hAnsi="Times New Roman" w:cs="Times New Roman"/>
                  <w:sz w:val="18"/>
                  <w:szCs w:val="18"/>
                  <w:rPrChange w:id="2675" w:author="Jujia Li" w:date="2025-08-26T10:31:00Z" w16du:dateUtc="2025-08-26T15:31:00Z">
                    <w:rPr/>
                  </w:rPrChange>
                </w:rPr>
                <w:t>32924</w:t>
              </w:r>
            </w:ins>
          </w:p>
        </w:tc>
        <w:tc>
          <w:tcPr>
            <w:tcW w:w="800" w:type="dxa"/>
            <w:noWrap/>
            <w:hideMark/>
          </w:tcPr>
          <w:p w14:paraId="247C0E24" w14:textId="6C11A6A2" w:rsidR="00FC6A3E" w:rsidRPr="004E2E1C" w:rsidRDefault="00FC6A3E" w:rsidP="00FC6A3E">
            <w:pPr>
              <w:spacing w:after="0" w:line="240" w:lineRule="auto"/>
              <w:jc w:val="right"/>
              <w:rPr>
                <w:ins w:id="2676" w:author="Jujia Li" w:date="2025-08-25T17:34:00Z" w16du:dateUtc="2025-08-25T22:34:00Z"/>
                <w:rFonts w:ascii="Times New Roman" w:eastAsia="Times New Roman" w:hAnsi="Times New Roman" w:cs="Times New Roman"/>
                <w:color w:val="000000"/>
                <w:kern w:val="0"/>
                <w:sz w:val="18"/>
                <w:szCs w:val="18"/>
                <w14:ligatures w14:val="none"/>
              </w:rPr>
            </w:pPr>
            <w:ins w:id="2677" w:author="Jujia Li" w:date="2025-08-25T17:37:00Z" w16du:dateUtc="2025-08-25T22:37:00Z">
              <w:r w:rsidRPr="004E2E1C">
                <w:rPr>
                  <w:rFonts w:ascii="Times New Roman" w:hAnsi="Times New Roman" w:cs="Times New Roman"/>
                  <w:sz w:val="18"/>
                  <w:szCs w:val="18"/>
                  <w:rPrChange w:id="2678" w:author="Jujia Li" w:date="2025-08-26T10:31:00Z" w16du:dateUtc="2025-08-26T15:31:00Z">
                    <w:rPr/>
                  </w:rPrChange>
                </w:rPr>
                <w:t>4459</w:t>
              </w:r>
            </w:ins>
          </w:p>
        </w:tc>
        <w:tc>
          <w:tcPr>
            <w:tcW w:w="800" w:type="dxa"/>
            <w:noWrap/>
            <w:hideMark/>
          </w:tcPr>
          <w:p w14:paraId="463739B8" w14:textId="39932298" w:rsidR="00FC6A3E" w:rsidRPr="004E2E1C" w:rsidRDefault="00FC6A3E" w:rsidP="00FC6A3E">
            <w:pPr>
              <w:spacing w:after="0" w:line="240" w:lineRule="auto"/>
              <w:jc w:val="right"/>
              <w:rPr>
                <w:ins w:id="2679" w:author="Jujia Li" w:date="2025-08-25T17:34:00Z" w16du:dateUtc="2025-08-25T22:34:00Z"/>
                <w:rFonts w:ascii="Times New Roman" w:eastAsia="Times New Roman" w:hAnsi="Times New Roman" w:cs="Times New Roman"/>
                <w:color w:val="000000"/>
                <w:kern w:val="0"/>
                <w:sz w:val="18"/>
                <w:szCs w:val="18"/>
                <w14:ligatures w14:val="none"/>
              </w:rPr>
            </w:pPr>
            <w:ins w:id="2680" w:author="Jujia Li" w:date="2025-08-25T17:37:00Z" w16du:dateUtc="2025-08-25T22:37:00Z">
              <w:r w:rsidRPr="004E2E1C">
                <w:rPr>
                  <w:rFonts w:ascii="Times New Roman" w:hAnsi="Times New Roman" w:cs="Times New Roman"/>
                  <w:sz w:val="18"/>
                  <w:szCs w:val="18"/>
                  <w:rPrChange w:id="2681" w:author="Jujia Li" w:date="2025-08-26T10:31:00Z" w16du:dateUtc="2025-08-26T15:31:00Z">
                    <w:rPr/>
                  </w:rPrChange>
                </w:rPr>
                <w:t>0.14</w:t>
              </w:r>
            </w:ins>
          </w:p>
        </w:tc>
        <w:tc>
          <w:tcPr>
            <w:tcW w:w="891" w:type="dxa"/>
            <w:noWrap/>
            <w:hideMark/>
          </w:tcPr>
          <w:p w14:paraId="4FAE1BFD" w14:textId="73F93AF2" w:rsidR="00FC6A3E" w:rsidRPr="004E2E1C" w:rsidRDefault="00FC6A3E" w:rsidP="00FC6A3E">
            <w:pPr>
              <w:spacing w:after="0" w:line="240" w:lineRule="auto"/>
              <w:jc w:val="right"/>
              <w:rPr>
                <w:ins w:id="2682" w:author="Jujia Li" w:date="2025-08-25T17:34:00Z" w16du:dateUtc="2025-08-25T22:34:00Z"/>
                <w:rFonts w:ascii="Times New Roman" w:eastAsia="Times New Roman" w:hAnsi="Times New Roman" w:cs="Times New Roman"/>
                <w:color w:val="000000"/>
                <w:kern w:val="0"/>
                <w:sz w:val="18"/>
                <w:szCs w:val="18"/>
                <w14:ligatures w14:val="none"/>
              </w:rPr>
            </w:pPr>
            <w:ins w:id="2683" w:author="Jujia Li" w:date="2025-08-25T17:37:00Z" w16du:dateUtc="2025-08-25T22:37:00Z">
              <w:r w:rsidRPr="004E2E1C">
                <w:rPr>
                  <w:rFonts w:ascii="Times New Roman" w:hAnsi="Times New Roman" w:cs="Times New Roman"/>
                  <w:sz w:val="18"/>
                  <w:szCs w:val="18"/>
                  <w:rPrChange w:id="2684" w:author="Jujia Li" w:date="2025-08-26T10:31:00Z" w16du:dateUtc="2025-08-26T15:31:00Z">
                    <w:rPr/>
                  </w:rPrChange>
                </w:rPr>
                <w:t>21900</w:t>
              </w:r>
            </w:ins>
          </w:p>
        </w:tc>
        <w:tc>
          <w:tcPr>
            <w:tcW w:w="977" w:type="dxa"/>
            <w:noWrap/>
            <w:hideMark/>
          </w:tcPr>
          <w:p w14:paraId="65749213" w14:textId="1EC96315" w:rsidR="00FC6A3E" w:rsidRPr="004E2E1C" w:rsidRDefault="00FC6A3E" w:rsidP="00FC6A3E">
            <w:pPr>
              <w:spacing w:after="0" w:line="240" w:lineRule="auto"/>
              <w:jc w:val="right"/>
              <w:rPr>
                <w:ins w:id="2685" w:author="Jujia Li" w:date="2025-08-25T17:34:00Z" w16du:dateUtc="2025-08-25T22:34:00Z"/>
                <w:rFonts w:ascii="Times New Roman" w:eastAsia="Times New Roman" w:hAnsi="Times New Roman" w:cs="Times New Roman"/>
                <w:color w:val="000000"/>
                <w:kern w:val="0"/>
                <w:sz w:val="18"/>
                <w:szCs w:val="18"/>
                <w14:ligatures w14:val="none"/>
              </w:rPr>
            </w:pPr>
            <w:ins w:id="2686" w:author="Jujia Li" w:date="2025-08-25T17:37:00Z" w16du:dateUtc="2025-08-25T22:37:00Z">
              <w:r w:rsidRPr="004E2E1C">
                <w:rPr>
                  <w:rFonts w:ascii="Times New Roman" w:hAnsi="Times New Roman" w:cs="Times New Roman"/>
                  <w:sz w:val="18"/>
                  <w:szCs w:val="18"/>
                  <w:rPrChange w:id="2687" w:author="Jujia Li" w:date="2025-08-26T10:31:00Z" w16du:dateUtc="2025-08-26T15:31:00Z">
                    <w:rPr/>
                  </w:rPrChange>
                </w:rPr>
                <w:t>0.16</w:t>
              </w:r>
            </w:ins>
          </w:p>
        </w:tc>
      </w:tr>
      <w:tr w:rsidR="000E0619" w:rsidRPr="00D80767" w14:paraId="253B5A75" w14:textId="77777777" w:rsidTr="004A04BA">
        <w:trPr>
          <w:trHeight w:val="300"/>
          <w:ins w:id="2688" w:author="Jujia Li" w:date="2025-08-25T17:34:00Z"/>
        </w:trPr>
        <w:tc>
          <w:tcPr>
            <w:tcW w:w="1608" w:type="dxa"/>
            <w:noWrap/>
            <w:vAlign w:val="bottom"/>
            <w:hideMark/>
          </w:tcPr>
          <w:p w14:paraId="6B79CC9B" w14:textId="77777777" w:rsidR="00FC6A3E" w:rsidRPr="00B17B5A" w:rsidRDefault="00FC6A3E" w:rsidP="00FC6A3E">
            <w:pPr>
              <w:spacing w:after="0" w:line="240" w:lineRule="auto"/>
              <w:rPr>
                <w:ins w:id="2689" w:author="Jujia Li" w:date="2025-08-25T17:34:00Z" w16du:dateUtc="2025-08-25T22:34:00Z"/>
                <w:rFonts w:ascii="Times New Roman" w:eastAsia="Times New Roman" w:hAnsi="Times New Roman" w:cs="Times New Roman"/>
                <w:color w:val="000000"/>
                <w:kern w:val="0"/>
                <w:sz w:val="20"/>
                <w:szCs w:val="20"/>
                <w14:ligatures w14:val="none"/>
              </w:rPr>
            </w:pPr>
            <w:ins w:id="2690" w:author="Jujia Li" w:date="2025-08-25T17:34:00Z" w16du:dateUtc="2025-08-25T22:34:00Z">
              <w:r w:rsidRPr="00B17B5A">
                <w:rPr>
                  <w:rFonts w:ascii="Times New Roman" w:eastAsia="Times New Roman" w:hAnsi="Times New Roman" w:cs="Times New Roman"/>
                  <w:color w:val="000000"/>
                  <w:kern w:val="0"/>
                  <w:sz w:val="20"/>
                  <w:szCs w:val="20"/>
                  <w14:ligatures w14:val="none"/>
                </w:rPr>
                <w:t>LIMESTONE</w:t>
              </w:r>
            </w:ins>
          </w:p>
        </w:tc>
        <w:tc>
          <w:tcPr>
            <w:tcW w:w="799" w:type="dxa"/>
            <w:noWrap/>
            <w:hideMark/>
          </w:tcPr>
          <w:p w14:paraId="3AAB4787" w14:textId="0210440B" w:rsidR="00FC6A3E" w:rsidRPr="004E2E1C" w:rsidRDefault="00FC6A3E" w:rsidP="00FC6A3E">
            <w:pPr>
              <w:spacing w:after="0" w:line="240" w:lineRule="auto"/>
              <w:jc w:val="right"/>
              <w:rPr>
                <w:ins w:id="2691" w:author="Jujia Li" w:date="2025-08-25T17:34:00Z" w16du:dateUtc="2025-08-25T22:34:00Z"/>
                <w:rFonts w:ascii="Times New Roman" w:eastAsia="Times New Roman" w:hAnsi="Times New Roman" w:cs="Times New Roman"/>
                <w:color w:val="000000"/>
                <w:kern w:val="0"/>
                <w:sz w:val="18"/>
                <w:szCs w:val="18"/>
                <w14:ligatures w14:val="none"/>
              </w:rPr>
            </w:pPr>
            <w:ins w:id="2692" w:author="Jujia Li" w:date="2025-08-25T17:37:00Z" w16du:dateUtc="2025-08-25T22:37:00Z">
              <w:r w:rsidRPr="004E2E1C">
                <w:rPr>
                  <w:rFonts w:ascii="Times New Roman" w:hAnsi="Times New Roman" w:cs="Times New Roman"/>
                  <w:sz w:val="18"/>
                  <w:szCs w:val="18"/>
                  <w:rPrChange w:id="2693" w:author="Jujia Li" w:date="2025-08-26T10:31:00Z" w16du:dateUtc="2025-08-26T15:31:00Z">
                    <w:rPr/>
                  </w:rPrChange>
                </w:rPr>
                <w:t>92847</w:t>
              </w:r>
            </w:ins>
          </w:p>
        </w:tc>
        <w:tc>
          <w:tcPr>
            <w:tcW w:w="799" w:type="dxa"/>
            <w:noWrap/>
            <w:hideMark/>
          </w:tcPr>
          <w:p w14:paraId="57E3CB33" w14:textId="6E5C42EE" w:rsidR="00FC6A3E" w:rsidRPr="004E2E1C" w:rsidRDefault="00FC6A3E" w:rsidP="00FC6A3E">
            <w:pPr>
              <w:spacing w:after="0" w:line="240" w:lineRule="auto"/>
              <w:jc w:val="right"/>
              <w:rPr>
                <w:ins w:id="2694" w:author="Jujia Li" w:date="2025-08-25T17:34:00Z" w16du:dateUtc="2025-08-25T22:34:00Z"/>
                <w:rFonts w:ascii="Times New Roman" w:eastAsia="Times New Roman" w:hAnsi="Times New Roman" w:cs="Times New Roman"/>
                <w:color w:val="000000"/>
                <w:kern w:val="0"/>
                <w:sz w:val="18"/>
                <w:szCs w:val="18"/>
                <w14:ligatures w14:val="none"/>
              </w:rPr>
            </w:pPr>
            <w:ins w:id="2695" w:author="Jujia Li" w:date="2025-08-25T17:37:00Z" w16du:dateUtc="2025-08-25T22:37:00Z">
              <w:r w:rsidRPr="004E2E1C">
                <w:rPr>
                  <w:rFonts w:ascii="Times New Roman" w:hAnsi="Times New Roman" w:cs="Times New Roman"/>
                  <w:sz w:val="18"/>
                  <w:szCs w:val="18"/>
                  <w:rPrChange w:id="2696" w:author="Jujia Li" w:date="2025-08-26T10:31:00Z" w16du:dateUtc="2025-08-26T15:31:00Z">
                    <w:rPr/>
                  </w:rPrChange>
                </w:rPr>
                <w:t>15429</w:t>
              </w:r>
            </w:ins>
          </w:p>
        </w:tc>
        <w:tc>
          <w:tcPr>
            <w:tcW w:w="688" w:type="dxa"/>
            <w:noWrap/>
            <w:hideMark/>
          </w:tcPr>
          <w:p w14:paraId="58F75677" w14:textId="3387FE8B" w:rsidR="00FC6A3E" w:rsidRPr="004E2E1C" w:rsidRDefault="00FC6A3E" w:rsidP="00FC6A3E">
            <w:pPr>
              <w:spacing w:after="0" w:line="240" w:lineRule="auto"/>
              <w:jc w:val="right"/>
              <w:rPr>
                <w:ins w:id="2697" w:author="Jujia Li" w:date="2025-08-25T17:34:00Z" w16du:dateUtc="2025-08-25T22:34:00Z"/>
                <w:rFonts w:ascii="Times New Roman" w:eastAsia="Times New Roman" w:hAnsi="Times New Roman" w:cs="Times New Roman"/>
                <w:color w:val="000000"/>
                <w:kern w:val="0"/>
                <w:sz w:val="18"/>
                <w:szCs w:val="18"/>
                <w14:ligatures w14:val="none"/>
              </w:rPr>
            </w:pPr>
            <w:ins w:id="2698" w:author="Jujia Li" w:date="2025-08-25T17:37:00Z" w16du:dateUtc="2025-08-25T22:37:00Z">
              <w:r w:rsidRPr="004E2E1C">
                <w:rPr>
                  <w:rFonts w:ascii="Times New Roman" w:hAnsi="Times New Roman" w:cs="Times New Roman"/>
                  <w:sz w:val="18"/>
                  <w:szCs w:val="18"/>
                  <w:rPrChange w:id="2699" w:author="Jujia Li" w:date="2025-08-26T10:31:00Z" w16du:dateUtc="2025-08-26T15:31:00Z">
                    <w:rPr/>
                  </w:rPrChange>
                </w:rPr>
                <w:t>0.17</w:t>
              </w:r>
            </w:ins>
          </w:p>
        </w:tc>
        <w:tc>
          <w:tcPr>
            <w:tcW w:w="799" w:type="dxa"/>
            <w:noWrap/>
            <w:hideMark/>
          </w:tcPr>
          <w:p w14:paraId="23BD0580" w14:textId="542E7C25" w:rsidR="00FC6A3E" w:rsidRPr="004E2E1C" w:rsidRDefault="00FC6A3E" w:rsidP="00FC6A3E">
            <w:pPr>
              <w:spacing w:after="0" w:line="240" w:lineRule="auto"/>
              <w:jc w:val="right"/>
              <w:rPr>
                <w:ins w:id="2700" w:author="Jujia Li" w:date="2025-08-25T17:34:00Z" w16du:dateUtc="2025-08-25T22:34:00Z"/>
                <w:rFonts w:ascii="Times New Roman" w:eastAsia="Times New Roman" w:hAnsi="Times New Roman" w:cs="Times New Roman"/>
                <w:color w:val="000000"/>
                <w:kern w:val="0"/>
                <w:sz w:val="18"/>
                <w:szCs w:val="18"/>
                <w14:ligatures w14:val="none"/>
              </w:rPr>
            </w:pPr>
            <w:ins w:id="2701" w:author="Jujia Li" w:date="2025-08-25T17:37:00Z" w16du:dateUtc="2025-08-25T22:37:00Z">
              <w:r w:rsidRPr="004E2E1C">
                <w:rPr>
                  <w:rFonts w:ascii="Times New Roman" w:hAnsi="Times New Roman" w:cs="Times New Roman"/>
                  <w:sz w:val="18"/>
                  <w:szCs w:val="18"/>
                  <w:rPrChange w:id="2702" w:author="Jujia Li" w:date="2025-08-26T10:31:00Z" w16du:dateUtc="2025-08-26T15:31:00Z">
                    <w:rPr/>
                  </w:rPrChange>
                </w:rPr>
                <w:t>94130</w:t>
              </w:r>
            </w:ins>
          </w:p>
        </w:tc>
        <w:tc>
          <w:tcPr>
            <w:tcW w:w="799" w:type="dxa"/>
            <w:noWrap/>
            <w:hideMark/>
          </w:tcPr>
          <w:p w14:paraId="2588B30D" w14:textId="1DAF7337" w:rsidR="00FC6A3E" w:rsidRPr="004E2E1C" w:rsidRDefault="00FC6A3E" w:rsidP="00FC6A3E">
            <w:pPr>
              <w:spacing w:after="0" w:line="240" w:lineRule="auto"/>
              <w:jc w:val="right"/>
              <w:rPr>
                <w:ins w:id="2703" w:author="Jujia Li" w:date="2025-08-25T17:34:00Z" w16du:dateUtc="2025-08-25T22:34:00Z"/>
                <w:rFonts w:ascii="Times New Roman" w:eastAsia="Times New Roman" w:hAnsi="Times New Roman" w:cs="Times New Roman"/>
                <w:color w:val="000000"/>
                <w:kern w:val="0"/>
                <w:sz w:val="18"/>
                <w:szCs w:val="18"/>
                <w14:ligatures w14:val="none"/>
              </w:rPr>
            </w:pPr>
            <w:ins w:id="2704" w:author="Jujia Li" w:date="2025-08-25T17:37:00Z" w16du:dateUtc="2025-08-25T22:37:00Z">
              <w:r w:rsidRPr="004E2E1C">
                <w:rPr>
                  <w:rFonts w:ascii="Times New Roman" w:hAnsi="Times New Roman" w:cs="Times New Roman"/>
                  <w:sz w:val="18"/>
                  <w:szCs w:val="18"/>
                  <w:rPrChange w:id="2705" w:author="Jujia Li" w:date="2025-08-26T10:31:00Z" w16du:dateUtc="2025-08-26T15:31:00Z">
                    <w:rPr/>
                  </w:rPrChange>
                </w:rPr>
                <w:t>14408</w:t>
              </w:r>
            </w:ins>
          </w:p>
        </w:tc>
        <w:tc>
          <w:tcPr>
            <w:tcW w:w="800" w:type="dxa"/>
            <w:noWrap/>
            <w:hideMark/>
          </w:tcPr>
          <w:p w14:paraId="0849D25E" w14:textId="3521C465" w:rsidR="00FC6A3E" w:rsidRPr="004E2E1C" w:rsidRDefault="00FC6A3E" w:rsidP="00FC6A3E">
            <w:pPr>
              <w:spacing w:after="0" w:line="240" w:lineRule="auto"/>
              <w:jc w:val="right"/>
              <w:rPr>
                <w:ins w:id="2706" w:author="Jujia Li" w:date="2025-08-25T17:34:00Z" w16du:dateUtc="2025-08-25T22:34:00Z"/>
                <w:rFonts w:ascii="Times New Roman" w:eastAsia="Times New Roman" w:hAnsi="Times New Roman" w:cs="Times New Roman"/>
                <w:color w:val="000000"/>
                <w:kern w:val="0"/>
                <w:sz w:val="18"/>
                <w:szCs w:val="18"/>
                <w14:ligatures w14:val="none"/>
              </w:rPr>
            </w:pPr>
            <w:ins w:id="2707" w:author="Jujia Li" w:date="2025-08-25T17:37:00Z" w16du:dateUtc="2025-08-25T22:37:00Z">
              <w:r w:rsidRPr="004E2E1C">
                <w:rPr>
                  <w:rFonts w:ascii="Times New Roman" w:hAnsi="Times New Roman" w:cs="Times New Roman"/>
                  <w:sz w:val="18"/>
                  <w:szCs w:val="18"/>
                  <w:rPrChange w:id="2708" w:author="Jujia Li" w:date="2025-08-26T10:31:00Z" w16du:dateUtc="2025-08-26T15:31:00Z">
                    <w:rPr/>
                  </w:rPrChange>
                </w:rPr>
                <w:t>0.15</w:t>
              </w:r>
            </w:ins>
          </w:p>
        </w:tc>
        <w:tc>
          <w:tcPr>
            <w:tcW w:w="800" w:type="dxa"/>
            <w:noWrap/>
            <w:hideMark/>
          </w:tcPr>
          <w:p w14:paraId="13180F0E" w14:textId="7CB125A9" w:rsidR="00FC6A3E" w:rsidRPr="004E2E1C" w:rsidRDefault="00FC6A3E" w:rsidP="00FC6A3E">
            <w:pPr>
              <w:spacing w:after="0" w:line="240" w:lineRule="auto"/>
              <w:jc w:val="right"/>
              <w:rPr>
                <w:ins w:id="2709" w:author="Jujia Li" w:date="2025-08-25T17:34:00Z" w16du:dateUtc="2025-08-25T22:34:00Z"/>
                <w:rFonts w:ascii="Times New Roman" w:eastAsia="Times New Roman" w:hAnsi="Times New Roman" w:cs="Times New Roman"/>
                <w:color w:val="000000"/>
                <w:kern w:val="0"/>
                <w:sz w:val="18"/>
                <w:szCs w:val="18"/>
                <w14:ligatures w14:val="none"/>
              </w:rPr>
            </w:pPr>
            <w:ins w:id="2710" w:author="Jujia Li" w:date="2025-08-25T17:37:00Z" w16du:dateUtc="2025-08-25T22:37:00Z">
              <w:r w:rsidRPr="004E2E1C">
                <w:rPr>
                  <w:rFonts w:ascii="Times New Roman" w:hAnsi="Times New Roman" w:cs="Times New Roman"/>
                  <w:sz w:val="18"/>
                  <w:szCs w:val="18"/>
                  <w:rPrChange w:id="2711" w:author="Jujia Li" w:date="2025-08-26T10:31:00Z" w16du:dateUtc="2025-08-26T15:31:00Z">
                    <w:rPr/>
                  </w:rPrChange>
                </w:rPr>
                <w:t>96177</w:t>
              </w:r>
            </w:ins>
          </w:p>
        </w:tc>
        <w:tc>
          <w:tcPr>
            <w:tcW w:w="800" w:type="dxa"/>
            <w:noWrap/>
            <w:hideMark/>
          </w:tcPr>
          <w:p w14:paraId="1D065AB0" w14:textId="7397EA04" w:rsidR="00FC6A3E" w:rsidRPr="004E2E1C" w:rsidRDefault="00FC6A3E" w:rsidP="00FC6A3E">
            <w:pPr>
              <w:spacing w:after="0" w:line="240" w:lineRule="auto"/>
              <w:jc w:val="right"/>
              <w:rPr>
                <w:ins w:id="2712" w:author="Jujia Li" w:date="2025-08-25T17:34:00Z" w16du:dateUtc="2025-08-25T22:34:00Z"/>
                <w:rFonts w:ascii="Times New Roman" w:eastAsia="Times New Roman" w:hAnsi="Times New Roman" w:cs="Times New Roman"/>
                <w:color w:val="000000"/>
                <w:kern w:val="0"/>
                <w:sz w:val="18"/>
                <w:szCs w:val="18"/>
                <w14:ligatures w14:val="none"/>
              </w:rPr>
            </w:pPr>
            <w:ins w:id="2713" w:author="Jujia Li" w:date="2025-08-25T17:37:00Z" w16du:dateUtc="2025-08-25T22:37:00Z">
              <w:r w:rsidRPr="004E2E1C">
                <w:rPr>
                  <w:rFonts w:ascii="Times New Roman" w:hAnsi="Times New Roman" w:cs="Times New Roman"/>
                  <w:sz w:val="18"/>
                  <w:szCs w:val="18"/>
                  <w:rPrChange w:id="2714" w:author="Jujia Li" w:date="2025-08-26T10:31:00Z" w16du:dateUtc="2025-08-26T15:31:00Z">
                    <w:rPr/>
                  </w:rPrChange>
                </w:rPr>
                <w:t>13368</w:t>
              </w:r>
            </w:ins>
          </w:p>
        </w:tc>
        <w:tc>
          <w:tcPr>
            <w:tcW w:w="800" w:type="dxa"/>
            <w:noWrap/>
            <w:hideMark/>
          </w:tcPr>
          <w:p w14:paraId="17D1DA2C" w14:textId="7096933A" w:rsidR="00FC6A3E" w:rsidRPr="004E2E1C" w:rsidRDefault="00FC6A3E" w:rsidP="00FC6A3E">
            <w:pPr>
              <w:spacing w:after="0" w:line="240" w:lineRule="auto"/>
              <w:jc w:val="right"/>
              <w:rPr>
                <w:ins w:id="2715" w:author="Jujia Li" w:date="2025-08-25T17:34:00Z" w16du:dateUtc="2025-08-25T22:34:00Z"/>
                <w:rFonts w:ascii="Times New Roman" w:eastAsia="Times New Roman" w:hAnsi="Times New Roman" w:cs="Times New Roman"/>
                <w:color w:val="000000"/>
                <w:kern w:val="0"/>
                <w:sz w:val="18"/>
                <w:szCs w:val="18"/>
                <w14:ligatures w14:val="none"/>
              </w:rPr>
            </w:pPr>
            <w:ins w:id="2716" w:author="Jujia Li" w:date="2025-08-25T17:37:00Z" w16du:dateUtc="2025-08-25T22:37:00Z">
              <w:r w:rsidRPr="004E2E1C">
                <w:rPr>
                  <w:rFonts w:ascii="Times New Roman" w:hAnsi="Times New Roman" w:cs="Times New Roman"/>
                  <w:sz w:val="18"/>
                  <w:szCs w:val="18"/>
                  <w:rPrChange w:id="2717" w:author="Jujia Li" w:date="2025-08-26T10:31:00Z" w16du:dateUtc="2025-08-26T15:31:00Z">
                    <w:rPr/>
                  </w:rPrChange>
                </w:rPr>
                <w:t>0.14</w:t>
              </w:r>
            </w:ins>
          </w:p>
        </w:tc>
        <w:tc>
          <w:tcPr>
            <w:tcW w:w="800" w:type="dxa"/>
            <w:noWrap/>
            <w:hideMark/>
          </w:tcPr>
          <w:p w14:paraId="68AB815B" w14:textId="6486CF36" w:rsidR="00FC6A3E" w:rsidRPr="004E2E1C" w:rsidRDefault="00FC6A3E" w:rsidP="00FC6A3E">
            <w:pPr>
              <w:spacing w:after="0" w:line="240" w:lineRule="auto"/>
              <w:jc w:val="right"/>
              <w:rPr>
                <w:ins w:id="2718" w:author="Jujia Li" w:date="2025-08-25T17:34:00Z" w16du:dateUtc="2025-08-25T22:34:00Z"/>
                <w:rFonts w:ascii="Times New Roman" w:eastAsia="Times New Roman" w:hAnsi="Times New Roman" w:cs="Times New Roman"/>
                <w:color w:val="000000"/>
                <w:kern w:val="0"/>
                <w:sz w:val="18"/>
                <w:szCs w:val="18"/>
                <w14:ligatures w14:val="none"/>
              </w:rPr>
            </w:pPr>
            <w:ins w:id="2719" w:author="Jujia Li" w:date="2025-08-25T17:37:00Z" w16du:dateUtc="2025-08-25T22:37:00Z">
              <w:r w:rsidRPr="004E2E1C">
                <w:rPr>
                  <w:rFonts w:ascii="Times New Roman" w:hAnsi="Times New Roman" w:cs="Times New Roman"/>
                  <w:sz w:val="18"/>
                  <w:szCs w:val="18"/>
                  <w:rPrChange w:id="2720" w:author="Jujia Li" w:date="2025-08-26T10:31:00Z" w16du:dateUtc="2025-08-26T15:31:00Z">
                    <w:rPr/>
                  </w:rPrChange>
                </w:rPr>
                <w:t>98915</w:t>
              </w:r>
            </w:ins>
          </w:p>
        </w:tc>
        <w:tc>
          <w:tcPr>
            <w:tcW w:w="800" w:type="dxa"/>
            <w:noWrap/>
            <w:hideMark/>
          </w:tcPr>
          <w:p w14:paraId="168E62D1" w14:textId="764D6A17" w:rsidR="00FC6A3E" w:rsidRPr="004E2E1C" w:rsidRDefault="00FC6A3E" w:rsidP="00FC6A3E">
            <w:pPr>
              <w:spacing w:after="0" w:line="240" w:lineRule="auto"/>
              <w:jc w:val="right"/>
              <w:rPr>
                <w:ins w:id="2721" w:author="Jujia Li" w:date="2025-08-25T17:34:00Z" w16du:dateUtc="2025-08-25T22:34:00Z"/>
                <w:rFonts w:ascii="Times New Roman" w:eastAsia="Times New Roman" w:hAnsi="Times New Roman" w:cs="Times New Roman"/>
                <w:color w:val="000000"/>
                <w:kern w:val="0"/>
                <w:sz w:val="18"/>
                <w:szCs w:val="18"/>
                <w14:ligatures w14:val="none"/>
              </w:rPr>
            </w:pPr>
            <w:ins w:id="2722" w:author="Jujia Li" w:date="2025-08-25T17:37:00Z" w16du:dateUtc="2025-08-25T22:37:00Z">
              <w:r w:rsidRPr="004E2E1C">
                <w:rPr>
                  <w:rFonts w:ascii="Times New Roman" w:hAnsi="Times New Roman" w:cs="Times New Roman"/>
                  <w:sz w:val="18"/>
                  <w:szCs w:val="18"/>
                  <w:rPrChange w:id="2723" w:author="Jujia Li" w:date="2025-08-26T10:31:00Z" w16du:dateUtc="2025-08-26T15:31:00Z">
                    <w:rPr/>
                  </w:rPrChange>
                </w:rPr>
                <w:t>12122</w:t>
              </w:r>
            </w:ins>
          </w:p>
        </w:tc>
        <w:tc>
          <w:tcPr>
            <w:tcW w:w="800" w:type="dxa"/>
            <w:noWrap/>
            <w:hideMark/>
          </w:tcPr>
          <w:p w14:paraId="6F71AED6" w14:textId="012BC276" w:rsidR="00FC6A3E" w:rsidRPr="004E2E1C" w:rsidRDefault="00FC6A3E" w:rsidP="00FC6A3E">
            <w:pPr>
              <w:spacing w:after="0" w:line="240" w:lineRule="auto"/>
              <w:jc w:val="right"/>
              <w:rPr>
                <w:ins w:id="2724" w:author="Jujia Li" w:date="2025-08-25T17:34:00Z" w16du:dateUtc="2025-08-25T22:34:00Z"/>
                <w:rFonts w:ascii="Times New Roman" w:eastAsia="Times New Roman" w:hAnsi="Times New Roman" w:cs="Times New Roman"/>
                <w:color w:val="000000"/>
                <w:kern w:val="0"/>
                <w:sz w:val="18"/>
                <w:szCs w:val="18"/>
                <w14:ligatures w14:val="none"/>
              </w:rPr>
            </w:pPr>
            <w:ins w:id="2725" w:author="Jujia Li" w:date="2025-08-25T17:37:00Z" w16du:dateUtc="2025-08-25T22:37:00Z">
              <w:r w:rsidRPr="004E2E1C">
                <w:rPr>
                  <w:rFonts w:ascii="Times New Roman" w:hAnsi="Times New Roman" w:cs="Times New Roman"/>
                  <w:sz w:val="18"/>
                  <w:szCs w:val="18"/>
                  <w:rPrChange w:id="2726" w:author="Jujia Li" w:date="2025-08-26T10:31:00Z" w16du:dateUtc="2025-08-26T15:31:00Z">
                    <w:rPr/>
                  </w:rPrChange>
                </w:rPr>
                <w:t>0.12</w:t>
              </w:r>
            </w:ins>
          </w:p>
        </w:tc>
        <w:tc>
          <w:tcPr>
            <w:tcW w:w="891" w:type="dxa"/>
            <w:noWrap/>
            <w:hideMark/>
          </w:tcPr>
          <w:p w14:paraId="774D2972" w14:textId="6F648C37" w:rsidR="00FC6A3E" w:rsidRPr="004E2E1C" w:rsidRDefault="00FC6A3E" w:rsidP="00FC6A3E">
            <w:pPr>
              <w:spacing w:after="0" w:line="240" w:lineRule="auto"/>
              <w:jc w:val="right"/>
              <w:rPr>
                <w:ins w:id="2727" w:author="Jujia Li" w:date="2025-08-25T17:34:00Z" w16du:dateUtc="2025-08-25T22:34:00Z"/>
                <w:rFonts w:ascii="Times New Roman" w:eastAsia="Times New Roman" w:hAnsi="Times New Roman" w:cs="Times New Roman"/>
                <w:color w:val="000000"/>
                <w:kern w:val="0"/>
                <w:sz w:val="18"/>
                <w:szCs w:val="18"/>
                <w14:ligatures w14:val="none"/>
              </w:rPr>
            </w:pPr>
            <w:ins w:id="2728" w:author="Jujia Li" w:date="2025-08-25T17:37:00Z" w16du:dateUtc="2025-08-25T22:37:00Z">
              <w:r w:rsidRPr="004E2E1C">
                <w:rPr>
                  <w:rFonts w:ascii="Times New Roman" w:hAnsi="Times New Roman" w:cs="Times New Roman"/>
                  <w:sz w:val="18"/>
                  <w:szCs w:val="18"/>
                  <w:rPrChange w:id="2729" w:author="Jujia Li" w:date="2025-08-26T10:31:00Z" w16du:dateUtc="2025-08-26T15:31:00Z">
                    <w:rPr/>
                  </w:rPrChange>
                </w:rPr>
                <w:t>55327</w:t>
              </w:r>
            </w:ins>
          </w:p>
        </w:tc>
        <w:tc>
          <w:tcPr>
            <w:tcW w:w="977" w:type="dxa"/>
            <w:noWrap/>
            <w:hideMark/>
          </w:tcPr>
          <w:p w14:paraId="663BF538" w14:textId="3EE9F7BC" w:rsidR="00FC6A3E" w:rsidRPr="004E2E1C" w:rsidRDefault="00FC6A3E" w:rsidP="00FC6A3E">
            <w:pPr>
              <w:spacing w:after="0" w:line="240" w:lineRule="auto"/>
              <w:jc w:val="right"/>
              <w:rPr>
                <w:ins w:id="2730" w:author="Jujia Li" w:date="2025-08-25T17:34:00Z" w16du:dateUtc="2025-08-25T22:34:00Z"/>
                <w:rFonts w:ascii="Times New Roman" w:eastAsia="Times New Roman" w:hAnsi="Times New Roman" w:cs="Times New Roman"/>
                <w:color w:val="000000"/>
                <w:kern w:val="0"/>
                <w:sz w:val="18"/>
                <w:szCs w:val="18"/>
                <w14:ligatures w14:val="none"/>
              </w:rPr>
            </w:pPr>
            <w:ins w:id="2731" w:author="Jujia Li" w:date="2025-08-25T17:37:00Z" w16du:dateUtc="2025-08-25T22:37:00Z">
              <w:r w:rsidRPr="004E2E1C">
                <w:rPr>
                  <w:rFonts w:ascii="Times New Roman" w:hAnsi="Times New Roman" w:cs="Times New Roman"/>
                  <w:sz w:val="18"/>
                  <w:szCs w:val="18"/>
                  <w:rPrChange w:id="2732" w:author="Jujia Li" w:date="2025-08-26T10:31:00Z" w16du:dateUtc="2025-08-26T15:31:00Z">
                    <w:rPr/>
                  </w:rPrChange>
                </w:rPr>
                <w:t>0.15</w:t>
              </w:r>
            </w:ins>
          </w:p>
        </w:tc>
      </w:tr>
      <w:tr w:rsidR="000E0619" w:rsidRPr="00D80767" w14:paraId="79AC99A9" w14:textId="77777777" w:rsidTr="004A04BA">
        <w:trPr>
          <w:trHeight w:val="300"/>
          <w:ins w:id="2733" w:author="Jujia Li" w:date="2025-08-25T17:34:00Z"/>
        </w:trPr>
        <w:tc>
          <w:tcPr>
            <w:tcW w:w="1608" w:type="dxa"/>
            <w:noWrap/>
            <w:vAlign w:val="bottom"/>
            <w:hideMark/>
          </w:tcPr>
          <w:p w14:paraId="710A10AB" w14:textId="77777777" w:rsidR="00FC6A3E" w:rsidRPr="00B17B5A" w:rsidRDefault="00FC6A3E" w:rsidP="00FC6A3E">
            <w:pPr>
              <w:spacing w:after="0" w:line="240" w:lineRule="auto"/>
              <w:rPr>
                <w:ins w:id="2734" w:author="Jujia Li" w:date="2025-08-25T17:34:00Z" w16du:dateUtc="2025-08-25T22:34:00Z"/>
                <w:rFonts w:ascii="Times New Roman" w:eastAsia="Times New Roman" w:hAnsi="Times New Roman" w:cs="Times New Roman"/>
                <w:color w:val="000000"/>
                <w:kern w:val="0"/>
                <w:sz w:val="20"/>
                <w:szCs w:val="20"/>
                <w14:ligatures w14:val="none"/>
              </w:rPr>
            </w:pPr>
            <w:ins w:id="2735" w:author="Jujia Li" w:date="2025-08-25T17:34:00Z" w16du:dateUtc="2025-08-25T22:34:00Z">
              <w:r w:rsidRPr="00B17B5A">
                <w:rPr>
                  <w:rFonts w:ascii="Times New Roman" w:eastAsia="Times New Roman" w:hAnsi="Times New Roman" w:cs="Times New Roman"/>
                  <w:color w:val="000000"/>
                  <w:kern w:val="0"/>
                  <w:sz w:val="20"/>
                  <w:szCs w:val="20"/>
                  <w14:ligatures w14:val="none"/>
                </w:rPr>
                <w:t>MADISON</w:t>
              </w:r>
            </w:ins>
          </w:p>
        </w:tc>
        <w:tc>
          <w:tcPr>
            <w:tcW w:w="799" w:type="dxa"/>
            <w:noWrap/>
            <w:hideMark/>
          </w:tcPr>
          <w:p w14:paraId="2A2E6BFB" w14:textId="7B389E62" w:rsidR="00FC6A3E" w:rsidRPr="004E2E1C" w:rsidRDefault="00FC6A3E" w:rsidP="00FC6A3E">
            <w:pPr>
              <w:spacing w:after="0" w:line="240" w:lineRule="auto"/>
              <w:jc w:val="right"/>
              <w:rPr>
                <w:ins w:id="2736" w:author="Jujia Li" w:date="2025-08-25T17:34:00Z" w16du:dateUtc="2025-08-25T22:34:00Z"/>
                <w:rFonts w:ascii="Times New Roman" w:eastAsia="Times New Roman" w:hAnsi="Times New Roman" w:cs="Times New Roman"/>
                <w:color w:val="000000"/>
                <w:kern w:val="0"/>
                <w:sz w:val="18"/>
                <w:szCs w:val="18"/>
                <w14:ligatures w14:val="none"/>
              </w:rPr>
            </w:pPr>
            <w:ins w:id="2737" w:author="Jujia Li" w:date="2025-08-25T17:37:00Z" w16du:dateUtc="2025-08-25T22:37:00Z">
              <w:r w:rsidRPr="004E2E1C">
                <w:rPr>
                  <w:rFonts w:ascii="Times New Roman" w:hAnsi="Times New Roman" w:cs="Times New Roman"/>
                  <w:sz w:val="18"/>
                  <w:szCs w:val="18"/>
                  <w:rPrChange w:id="2738" w:author="Jujia Li" w:date="2025-08-26T10:31:00Z" w16du:dateUtc="2025-08-26T15:31:00Z">
                    <w:rPr/>
                  </w:rPrChange>
                </w:rPr>
                <w:t>356729</w:t>
              </w:r>
            </w:ins>
          </w:p>
        </w:tc>
        <w:tc>
          <w:tcPr>
            <w:tcW w:w="799" w:type="dxa"/>
            <w:noWrap/>
            <w:hideMark/>
          </w:tcPr>
          <w:p w14:paraId="51F13966" w14:textId="7B96B0E0" w:rsidR="00FC6A3E" w:rsidRPr="004E2E1C" w:rsidRDefault="00FC6A3E" w:rsidP="00FC6A3E">
            <w:pPr>
              <w:spacing w:after="0" w:line="240" w:lineRule="auto"/>
              <w:jc w:val="right"/>
              <w:rPr>
                <w:ins w:id="2739" w:author="Jujia Li" w:date="2025-08-25T17:34:00Z" w16du:dateUtc="2025-08-25T22:34:00Z"/>
                <w:rFonts w:ascii="Times New Roman" w:eastAsia="Times New Roman" w:hAnsi="Times New Roman" w:cs="Times New Roman"/>
                <w:color w:val="000000"/>
                <w:kern w:val="0"/>
                <w:sz w:val="18"/>
                <w:szCs w:val="18"/>
                <w14:ligatures w14:val="none"/>
              </w:rPr>
            </w:pPr>
            <w:ins w:id="2740" w:author="Jujia Li" w:date="2025-08-25T17:37:00Z" w16du:dateUtc="2025-08-25T22:37:00Z">
              <w:r w:rsidRPr="004E2E1C">
                <w:rPr>
                  <w:rFonts w:ascii="Times New Roman" w:hAnsi="Times New Roman" w:cs="Times New Roman"/>
                  <w:sz w:val="18"/>
                  <w:szCs w:val="18"/>
                  <w:rPrChange w:id="2741" w:author="Jujia Li" w:date="2025-08-26T10:31:00Z" w16du:dateUtc="2025-08-26T15:31:00Z">
                    <w:rPr/>
                  </w:rPrChange>
                </w:rPr>
                <w:t>67528</w:t>
              </w:r>
            </w:ins>
          </w:p>
        </w:tc>
        <w:tc>
          <w:tcPr>
            <w:tcW w:w="688" w:type="dxa"/>
            <w:noWrap/>
            <w:hideMark/>
          </w:tcPr>
          <w:p w14:paraId="2E33E741" w14:textId="7EC83171" w:rsidR="00FC6A3E" w:rsidRPr="004E2E1C" w:rsidRDefault="00FC6A3E" w:rsidP="00FC6A3E">
            <w:pPr>
              <w:spacing w:after="0" w:line="240" w:lineRule="auto"/>
              <w:jc w:val="right"/>
              <w:rPr>
                <w:ins w:id="2742" w:author="Jujia Li" w:date="2025-08-25T17:34:00Z" w16du:dateUtc="2025-08-25T22:34:00Z"/>
                <w:rFonts w:ascii="Times New Roman" w:eastAsia="Times New Roman" w:hAnsi="Times New Roman" w:cs="Times New Roman"/>
                <w:color w:val="000000"/>
                <w:kern w:val="0"/>
                <w:sz w:val="18"/>
                <w:szCs w:val="18"/>
                <w14:ligatures w14:val="none"/>
              </w:rPr>
            </w:pPr>
            <w:ins w:id="2743" w:author="Jujia Li" w:date="2025-08-25T17:37:00Z" w16du:dateUtc="2025-08-25T22:37:00Z">
              <w:r w:rsidRPr="004E2E1C">
                <w:rPr>
                  <w:rFonts w:ascii="Times New Roman" w:hAnsi="Times New Roman" w:cs="Times New Roman"/>
                  <w:sz w:val="18"/>
                  <w:szCs w:val="18"/>
                  <w:rPrChange w:id="2744" w:author="Jujia Li" w:date="2025-08-26T10:31:00Z" w16du:dateUtc="2025-08-26T15:31:00Z">
                    <w:rPr/>
                  </w:rPrChange>
                </w:rPr>
                <w:t>0.19</w:t>
              </w:r>
            </w:ins>
          </w:p>
        </w:tc>
        <w:tc>
          <w:tcPr>
            <w:tcW w:w="799" w:type="dxa"/>
            <w:noWrap/>
            <w:hideMark/>
          </w:tcPr>
          <w:p w14:paraId="183B835B" w14:textId="4BFA04E0" w:rsidR="00FC6A3E" w:rsidRPr="004E2E1C" w:rsidRDefault="00FC6A3E" w:rsidP="00FC6A3E">
            <w:pPr>
              <w:spacing w:after="0" w:line="240" w:lineRule="auto"/>
              <w:jc w:val="right"/>
              <w:rPr>
                <w:ins w:id="2745" w:author="Jujia Li" w:date="2025-08-25T17:34:00Z" w16du:dateUtc="2025-08-25T22:34:00Z"/>
                <w:rFonts w:ascii="Times New Roman" w:eastAsia="Times New Roman" w:hAnsi="Times New Roman" w:cs="Times New Roman"/>
                <w:color w:val="000000"/>
                <w:kern w:val="0"/>
                <w:sz w:val="18"/>
                <w:szCs w:val="18"/>
                <w14:ligatures w14:val="none"/>
              </w:rPr>
            </w:pPr>
            <w:ins w:id="2746" w:author="Jujia Li" w:date="2025-08-25T17:37:00Z" w16du:dateUtc="2025-08-25T22:37:00Z">
              <w:r w:rsidRPr="004E2E1C">
                <w:rPr>
                  <w:rFonts w:ascii="Times New Roman" w:hAnsi="Times New Roman" w:cs="Times New Roman"/>
                  <w:sz w:val="18"/>
                  <w:szCs w:val="18"/>
                  <w:rPrChange w:id="2747" w:author="Jujia Li" w:date="2025-08-26T10:31:00Z" w16du:dateUtc="2025-08-26T15:31:00Z">
                    <w:rPr/>
                  </w:rPrChange>
                </w:rPr>
                <w:t>361762</w:t>
              </w:r>
            </w:ins>
          </w:p>
        </w:tc>
        <w:tc>
          <w:tcPr>
            <w:tcW w:w="799" w:type="dxa"/>
            <w:noWrap/>
            <w:hideMark/>
          </w:tcPr>
          <w:p w14:paraId="3E2AEC43" w14:textId="1831A5DA" w:rsidR="00FC6A3E" w:rsidRPr="004E2E1C" w:rsidRDefault="00FC6A3E" w:rsidP="00FC6A3E">
            <w:pPr>
              <w:spacing w:after="0" w:line="240" w:lineRule="auto"/>
              <w:jc w:val="right"/>
              <w:rPr>
                <w:ins w:id="2748" w:author="Jujia Li" w:date="2025-08-25T17:34:00Z" w16du:dateUtc="2025-08-25T22:34:00Z"/>
                <w:rFonts w:ascii="Times New Roman" w:eastAsia="Times New Roman" w:hAnsi="Times New Roman" w:cs="Times New Roman"/>
                <w:color w:val="000000"/>
                <w:kern w:val="0"/>
                <w:sz w:val="18"/>
                <w:szCs w:val="18"/>
                <w14:ligatures w14:val="none"/>
              </w:rPr>
            </w:pPr>
            <w:ins w:id="2749" w:author="Jujia Li" w:date="2025-08-25T17:37:00Z" w16du:dateUtc="2025-08-25T22:37:00Z">
              <w:r w:rsidRPr="004E2E1C">
                <w:rPr>
                  <w:rFonts w:ascii="Times New Roman" w:hAnsi="Times New Roman" w:cs="Times New Roman"/>
                  <w:sz w:val="18"/>
                  <w:szCs w:val="18"/>
                  <w:rPrChange w:id="2750" w:author="Jujia Li" w:date="2025-08-26T10:31:00Z" w16du:dateUtc="2025-08-26T15:31:00Z">
                    <w:rPr/>
                  </w:rPrChange>
                </w:rPr>
                <w:t>60335</w:t>
              </w:r>
            </w:ins>
          </w:p>
        </w:tc>
        <w:tc>
          <w:tcPr>
            <w:tcW w:w="800" w:type="dxa"/>
            <w:noWrap/>
            <w:hideMark/>
          </w:tcPr>
          <w:p w14:paraId="0FB694A5" w14:textId="796993BF" w:rsidR="00FC6A3E" w:rsidRPr="004E2E1C" w:rsidRDefault="00FC6A3E" w:rsidP="00FC6A3E">
            <w:pPr>
              <w:spacing w:after="0" w:line="240" w:lineRule="auto"/>
              <w:jc w:val="right"/>
              <w:rPr>
                <w:ins w:id="2751" w:author="Jujia Li" w:date="2025-08-25T17:34:00Z" w16du:dateUtc="2025-08-25T22:34:00Z"/>
                <w:rFonts w:ascii="Times New Roman" w:eastAsia="Times New Roman" w:hAnsi="Times New Roman" w:cs="Times New Roman"/>
                <w:color w:val="000000"/>
                <w:kern w:val="0"/>
                <w:sz w:val="18"/>
                <w:szCs w:val="18"/>
                <w14:ligatures w14:val="none"/>
              </w:rPr>
            </w:pPr>
            <w:ins w:id="2752" w:author="Jujia Li" w:date="2025-08-25T17:37:00Z" w16du:dateUtc="2025-08-25T22:37:00Z">
              <w:r w:rsidRPr="004E2E1C">
                <w:rPr>
                  <w:rFonts w:ascii="Times New Roman" w:hAnsi="Times New Roman" w:cs="Times New Roman"/>
                  <w:sz w:val="18"/>
                  <w:szCs w:val="18"/>
                  <w:rPrChange w:id="2753" w:author="Jujia Li" w:date="2025-08-26T10:31:00Z" w16du:dateUtc="2025-08-26T15:31:00Z">
                    <w:rPr/>
                  </w:rPrChange>
                </w:rPr>
                <w:t>0.17</w:t>
              </w:r>
            </w:ins>
          </w:p>
        </w:tc>
        <w:tc>
          <w:tcPr>
            <w:tcW w:w="800" w:type="dxa"/>
            <w:noWrap/>
            <w:hideMark/>
          </w:tcPr>
          <w:p w14:paraId="6A712A4C" w14:textId="16A9DED0" w:rsidR="00FC6A3E" w:rsidRPr="004E2E1C" w:rsidRDefault="00FC6A3E" w:rsidP="00FC6A3E">
            <w:pPr>
              <w:spacing w:after="0" w:line="240" w:lineRule="auto"/>
              <w:jc w:val="right"/>
              <w:rPr>
                <w:ins w:id="2754" w:author="Jujia Li" w:date="2025-08-25T17:34:00Z" w16du:dateUtc="2025-08-25T22:34:00Z"/>
                <w:rFonts w:ascii="Times New Roman" w:eastAsia="Times New Roman" w:hAnsi="Times New Roman" w:cs="Times New Roman"/>
                <w:color w:val="000000"/>
                <w:kern w:val="0"/>
                <w:sz w:val="18"/>
                <w:szCs w:val="18"/>
                <w14:ligatures w14:val="none"/>
              </w:rPr>
            </w:pPr>
            <w:ins w:id="2755" w:author="Jujia Li" w:date="2025-08-25T17:37:00Z" w16du:dateUtc="2025-08-25T22:37:00Z">
              <w:r w:rsidRPr="004E2E1C">
                <w:rPr>
                  <w:rFonts w:ascii="Times New Roman" w:hAnsi="Times New Roman" w:cs="Times New Roman"/>
                  <w:sz w:val="18"/>
                  <w:szCs w:val="18"/>
                  <w:rPrChange w:id="2756" w:author="Jujia Li" w:date="2025-08-26T10:31:00Z" w16du:dateUtc="2025-08-26T15:31:00Z">
                    <w:rPr/>
                  </w:rPrChange>
                </w:rPr>
                <w:t>367004</w:t>
              </w:r>
            </w:ins>
          </w:p>
        </w:tc>
        <w:tc>
          <w:tcPr>
            <w:tcW w:w="800" w:type="dxa"/>
            <w:noWrap/>
            <w:hideMark/>
          </w:tcPr>
          <w:p w14:paraId="127093D5" w14:textId="558E2916" w:rsidR="00FC6A3E" w:rsidRPr="004E2E1C" w:rsidRDefault="00FC6A3E" w:rsidP="00FC6A3E">
            <w:pPr>
              <w:spacing w:after="0" w:line="240" w:lineRule="auto"/>
              <w:jc w:val="right"/>
              <w:rPr>
                <w:ins w:id="2757" w:author="Jujia Li" w:date="2025-08-25T17:34:00Z" w16du:dateUtc="2025-08-25T22:34:00Z"/>
                <w:rFonts w:ascii="Times New Roman" w:eastAsia="Times New Roman" w:hAnsi="Times New Roman" w:cs="Times New Roman"/>
                <w:color w:val="000000"/>
                <w:kern w:val="0"/>
                <w:sz w:val="18"/>
                <w:szCs w:val="18"/>
                <w14:ligatures w14:val="none"/>
              </w:rPr>
            </w:pPr>
            <w:ins w:id="2758" w:author="Jujia Li" w:date="2025-08-25T17:37:00Z" w16du:dateUtc="2025-08-25T22:37:00Z">
              <w:r w:rsidRPr="004E2E1C">
                <w:rPr>
                  <w:rFonts w:ascii="Times New Roman" w:hAnsi="Times New Roman" w:cs="Times New Roman"/>
                  <w:sz w:val="18"/>
                  <w:szCs w:val="18"/>
                  <w:rPrChange w:id="2759" w:author="Jujia Li" w:date="2025-08-26T10:31:00Z" w16du:dateUtc="2025-08-26T15:31:00Z">
                    <w:rPr/>
                  </w:rPrChange>
                </w:rPr>
                <w:t>50964</w:t>
              </w:r>
            </w:ins>
          </w:p>
        </w:tc>
        <w:tc>
          <w:tcPr>
            <w:tcW w:w="800" w:type="dxa"/>
            <w:noWrap/>
            <w:hideMark/>
          </w:tcPr>
          <w:p w14:paraId="03E40D47" w14:textId="0DA7BC57" w:rsidR="00FC6A3E" w:rsidRPr="004E2E1C" w:rsidRDefault="00FC6A3E" w:rsidP="00FC6A3E">
            <w:pPr>
              <w:spacing w:after="0" w:line="240" w:lineRule="auto"/>
              <w:jc w:val="right"/>
              <w:rPr>
                <w:ins w:id="2760" w:author="Jujia Li" w:date="2025-08-25T17:34:00Z" w16du:dateUtc="2025-08-25T22:34:00Z"/>
                <w:rFonts w:ascii="Times New Roman" w:eastAsia="Times New Roman" w:hAnsi="Times New Roman" w:cs="Times New Roman"/>
                <w:color w:val="000000"/>
                <w:kern w:val="0"/>
                <w:sz w:val="18"/>
                <w:szCs w:val="18"/>
                <w14:ligatures w14:val="none"/>
              </w:rPr>
            </w:pPr>
            <w:ins w:id="2761" w:author="Jujia Li" w:date="2025-08-25T17:37:00Z" w16du:dateUtc="2025-08-25T22:37:00Z">
              <w:r w:rsidRPr="004E2E1C">
                <w:rPr>
                  <w:rFonts w:ascii="Times New Roman" w:hAnsi="Times New Roman" w:cs="Times New Roman"/>
                  <w:sz w:val="18"/>
                  <w:szCs w:val="18"/>
                  <w:rPrChange w:id="2762" w:author="Jujia Li" w:date="2025-08-26T10:31:00Z" w16du:dateUtc="2025-08-26T15:31:00Z">
                    <w:rPr/>
                  </w:rPrChange>
                </w:rPr>
                <w:t>0.14</w:t>
              </w:r>
            </w:ins>
          </w:p>
        </w:tc>
        <w:tc>
          <w:tcPr>
            <w:tcW w:w="800" w:type="dxa"/>
            <w:noWrap/>
            <w:hideMark/>
          </w:tcPr>
          <w:p w14:paraId="5EDE076D" w14:textId="166C6E05" w:rsidR="00FC6A3E" w:rsidRPr="004E2E1C" w:rsidRDefault="00FC6A3E" w:rsidP="00FC6A3E">
            <w:pPr>
              <w:spacing w:after="0" w:line="240" w:lineRule="auto"/>
              <w:jc w:val="right"/>
              <w:rPr>
                <w:ins w:id="2763" w:author="Jujia Li" w:date="2025-08-25T17:34:00Z" w16du:dateUtc="2025-08-25T22:34:00Z"/>
                <w:rFonts w:ascii="Times New Roman" w:eastAsia="Times New Roman" w:hAnsi="Times New Roman" w:cs="Times New Roman"/>
                <w:color w:val="000000"/>
                <w:kern w:val="0"/>
                <w:sz w:val="18"/>
                <w:szCs w:val="18"/>
                <w14:ligatures w14:val="none"/>
              </w:rPr>
            </w:pPr>
            <w:ins w:id="2764" w:author="Jujia Li" w:date="2025-08-25T17:37:00Z" w16du:dateUtc="2025-08-25T22:37:00Z">
              <w:r w:rsidRPr="004E2E1C">
                <w:rPr>
                  <w:rFonts w:ascii="Times New Roman" w:hAnsi="Times New Roman" w:cs="Times New Roman"/>
                  <w:sz w:val="18"/>
                  <w:szCs w:val="18"/>
                  <w:rPrChange w:id="2765" w:author="Jujia Li" w:date="2025-08-26T10:31:00Z" w16du:dateUtc="2025-08-26T15:31:00Z">
                    <w:rPr/>
                  </w:rPrChange>
                </w:rPr>
                <w:t>372909</w:t>
              </w:r>
            </w:ins>
          </w:p>
        </w:tc>
        <w:tc>
          <w:tcPr>
            <w:tcW w:w="800" w:type="dxa"/>
            <w:noWrap/>
            <w:hideMark/>
          </w:tcPr>
          <w:p w14:paraId="06CFC801" w14:textId="2C75C51A" w:rsidR="00FC6A3E" w:rsidRPr="004E2E1C" w:rsidRDefault="00FC6A3E" w:rsidP="00FC6A3E">
            <w:pPr>
              <w:spacing w:after="0" w:line="240" w:lineRule="auto"/>
              <w:jc w:val="right"/>
              <w:rPr>
                <w:ins w:id="2766" w:author="Jujia Li" w:date="2025-08-25T17:34:00Z" w16du:dateUtc="2025-08-25T22:34:00Z"/>
                <w:rFonts w:ascii="Times New Roman" w:eastAsia="Times New Roman" w:hAnsi="Times New Roman" w:cs="Times New Roman"/>
                <w:color w:val="000000"/>
                <w:kern w:val="0"/>
                <w:sz w:val="18"/>
                <w:szCs w:val="18"/>
                <w14:ligatures w14:val="none"/>
              </w:rPr>
            </w:pPr>
            <w:ins w:id="2767" w:author="Jujia Li" w:date="2025-08-25T17:37:00Z" w16du:dateUtc="2025-08-25T22:37:00Z">
              <w:r w:rsidRPr="004E2E1C">
                <w:rPr>
                  <w:rFonts w:ascii="Times New Roman" w:hAnsi="Times New Roman" w:cs="Times New Roman"/>
                  <w:sz w:val="18"/>
                  <w:szCs w:val="18"/>
                  <w:rPrChange w:id="2768" w:author="Jujia Li" w:date="2025-08-26T10:31:00Z" w16du:dateUtc="2025-08-26T15:31:00Z">
                    <w:rPr/>
                  </w:rPrChange>
                </w:rPr>
                <w:t>44007</w:t>
              </w:r>
            </w:ins>
          </w:p>
        </w:tc>
        <w:tc>
          <w:tcPr>
            <w:tcW w:w="800" w:type="dxa"/>
            <w:noWrap/>
            <w:hideMark/>
          </w:tcPr>
          <w:p w14:paraId="6C3874F3" w14:textId="43054B77" w:rsidR="00FC6A3E" w:rsidRPr="004E2E1C" w:rsidRDefault="00FC6A3E" w:rsidP="00FC6A3E">
            <w:pPr>
              <w:spacing w:after="0" w:line="240" w:lineRule="auto"/>
              <w:jc w:val="right"/>
              <w:rPr>
                <w:ins w:id="2769" w:author="Jujia Li" w:date="2025-08-25T17:34:00Z" w16du:dateUtc="2025-08-25T22:34:00Z"/>
                <w:rFonts w:ascii="Times New Roman" w:eastAsia="Times New Roman" w:hAnsi="Times New Roman" w:cs="Times New Roman"/>
                <w:color w:val="000000"/>
                <w:kern w:val="0"/>
                <w:sz w:val="18"/>
                <w:szCs w:val="18"/>
                <w14:ligatures w14:val="none"/>
              </w:rPr>
            </w:pPr>
            <w:ins w:id="2770" w:author="Jujia Li" w:date="2025-08-25T17:37:00Z" w16du:dateUtc="2025-08-25T22:37:00Z">
              <w:r w:rsidRPr="004E2E1C">
                <w:rPr>
                  <w:rFonts w:ascii="Times New Roman" w:hAnsi="Times New Roman" w:cs="Times New Roman"/>
                  <w:sz w:val="18"/>
                  <w:szCs w:val="18"/>
                  <w:rPrChange w:id="2771" w:author="Jujia Li" w:date="2025-08-26T10:31:00Z" w16du:dateUtc="2025-08-26T15:31:00Z">
                    <w:rPr/>
                  </w:rPrChange>
                </w:rPr>
                <w:t>0.12</w:t>
              </w:r>
            </w:ins>
          </w:p>
        </w:tc>
        <w:tc>
          <w:tcPr>
            <w:tcW w:w="891" w:type="dxa"/>
            <w:noWrap/>
            <w:hideMark/>
          </w:tcPr>
          <w:p w14:paraId="4CEB7D05" w14:textId="02061F93" w:rsidR="00FC6A3E" w:rsidRPr="004E2E1C" w:rsidRDefault="00FC6A3E" w:rsidP="00FC6A3E">
            <w:pPr>
              <w:spacing w:after="0" w:line="240" w:lineRule="auto"/>
              <w:jc w:val="right"/>
              <w:rPr>
                <w:ins w:id="2772" w:author="Jujia Li" w:date="2025-08-25T17:34:00Z" w16du:dateUtc="2025-08-25T22:34:00Z"/>
                <w:rFonts w:ascii="Times New Roman" w:eastAsia="Times New Roman" w:hAnsi="Times New Roman" w:cs="Times New Roman"/>
                <w:color w:val="000000"/>
                <w:kern w:val="0"/>
                <w:sz w:val="18"/>
                <w:szCs w:val="18"/>
                <w14:ligatures w14:val="none"/>
              </w:rPr>
            </w:pPr>
            <w:ins w:id="2773" w:author="Jujia Li" w:date="2025-08-25T17:37:00Z" w16du:dateUtc="2025-08-25T22:37:00Z">
              <w:r w:rsidRPr="004E2E1C">
                <w:rPr>
                  <w:rFonts w:ascii="Times New Roman" w:hAnsi="Times New Roman" w:cs="Times New Roman"/>
                  <w:sz w:val="18"/>
                  <w:szCs w:val="18"/>
                  <w:rPrChange w:id="2774" w:author="Jujia Li" w:date="2025-08-26T10:31:00Z" w16du:dateUtc="2025-08-26T15:31:00Z">
                    <w:rPr/>
                  </w:rPrChange>
                </w:rPr>
                <w:t>222834</w:t>
              </w:r>
            </w:ins>
          </w:p>
        </w:tc>
        <w:tc>
          <w:tcPr>
            <w:tcW w:w="977" w:type="dxa"/>
            <w:noWrap/>
            <w:hideMark/>
          </w:tcPr>
          <w:p w14:paraId="012814A4" w14:textId="5A4A7BB9" w:rsidR="00FC6A3E" w:rsidRPr="004E2E1C" w:rsidRDefault="00FC6A3E" w:rsidP="00FC6A3E">
            <w:pPr>
              <w:spacing w:after="0" w:line="240" w:lineRule="auto"/>
              <w:jc w:val="right"/>
              <w:rPr>
                <w:ins w:id="2775" w:author="Jujia Li" w:date="2025-08-25T17:34:00Z" w16du:dateUtc="2025-08-25T22:34:00Z"/>
                <w:rFonts w:ascii="Times New Roman" w:eastAsia="Times New Roman" w:hAnsi="Times New Roman" w:cs="Times New Roman"/>
                <w:color w:val="000000"/>
                <w:kern w:val="0"/>
                <w:sz w:val="18"/>
                <w:szCs w:val="18"/>
                <w14:ligatures w14:val="none"/>
              </w:rPr>
            </w:pPr>
            <w:ins w:id="2776" w:author="Jujia Li" w:date="2025-08-25T17:37:00Z" w16du:dateUtc="2025-08-25T22:37:00Z">
              <w:r w:rsidRPr="004E2E1C">
                <w:rPr>
                  <w:rFonts w:ascii="Times New Roman" w:hAnsi="Times New Roman" w:cs="Times New Roman"/>
                  <w:sz w:val="18"/>
                  <w:szCs w:val="18"/>
                  <w:rPrChange w:id="2777" w:author="Jujia Li" w:date="2025-08-26T10:31:00Z" w16du:dateUtc="2025-08-26T15:31:00Z">
                    <w:rPr/>
                  </w:rPrChange>
                </w:rPr>
                <w:t>0.16</w:t>
              </w:r>
            </w:ins>
          </w:p>
        </w:tc>
      </w:tr>
      <w:tr w:rsidR="000E0619" w:rsidRPr="00D80767" w14:paraId="430F7100" w14:textId="77777777" w:rsidTr="004A04BA">
        <w:trPr>
          <w:trHeight w:val="300"/>
          <w:ins w:id="2778" w:author="Jujia Li" w:date="2025-08-25T17:34:00Z"/>
        </w:trPr>
        <w:tc>
          <w:tcPr>
            <w:tcW w:w="1608" w:type="dxa"/>
            <w:noWrap/>
            <w:vAlign w:val="bottom"/>
            <w:hideMark/>
          </w:tcPr>
          <w:p w14:paraId="6D8FF08A" w14:textId="77777777" w:rsidR="00FC6A3E" w:rsidRPr="00B17B5A" w:rsidRDefault="00FC6A3E" w:rsidP="00FC6A3E">
            <w:pPr>
              <w:spacing w:after="0" w:line="240" w:lineRule="auto"/>
              <w:rPr>
                <w:ins w:id="2779" w:author="Jujia Li" w:date="2025-08-25T17:34:00Z" w16du:dateUtc="2025-08-25T22:34:00Z"/>
                <w:rFonts w:ascii="Times New Roman" w:eastAsia="Times New Roman" w:hAnsi="Times New Roman" w:cs="Times New Roman"/>
                <w:color w:val="000000"/>
                <w:kern w:val="0"/>
                <w:sz w:val="20"/>
                <w:szCs w:val="20"/>
                <w14:ligatures w14:val="none"/>
              </w:rPr>
            </w:pPr>
            <w:ins w:id="2780" w:author="Jujia Li" w:date="2025-08-25T17:34:00Z" w16du:dateUtc="2025-08-25T22:34:00Z">
              <w:r w:rsidRPr="00B17B5A">
                <w:rPr>
                  <w:rFonts w:ascii="Times New Roman" w:eastAsia="Times New Roman" w:hAnsi="Times New Roman" w:cs="Times New Roman"/>
                  <w:color w:val="000000"/>
                  <w:kern w:val="0"/>
                  <w:sz w:val="20"/>
                  <w:szCs w:val="20"/>
                  <w14:ligatures w14:val="none"/>
                </w:rPr>
                <w:t>MARION</w:t>
              </w:r>
            </w:ins>
          </w:p>
        </w:tc>
        <w:tc>
          <w:tcPr>
            <w:tcW w:w="799" w:type="dxa"/>
            <w:noWrap/>
            <w:hideMark/>
          </w:tcPr>
          <w:p w14:paraId="460BC529" w14:textId="26C1E2B2" w:rsidR="00FC6A3E" w:rsidRPr="004E2E1C" w:rsidRDefault="00FC6A3E" w:rsidP="00FC6A3E">
            <w:pPr>
              <w:spacing w:after="0" w:line="240" w:lineRule="auto"/>
              <w:jc w:val="right"/>
              <w:rPr>
                <w:ins w:id="2781" w:author="Jujia Li" w:date="2025-08-25T17:34:00Z" w16du:dateUtc="2025-08-25T22:34:00Z"/>
                <w:rFonts w:ascii="Times New Roman" w:eastAsia="Times New Roman" w:hAnsi="Times New Roman" w:cs="Times New Roman"/>
                <w:color w:val="000000"/>
                <w:kern w:val="0"/>
                <w:sz w:val="18"/>
                <w:szCs w:val="18"/>
                <w14:ligatures w14:val="none"/>
              </w:rPr>
            </w:pPr>
            <w:ins w:id="2782" w:author="Jujia Li" w:date="2025-08-25T17:37:00Z" w16du:dateUtc="2025-08-25T22:37:00Z">
              <w:r w:rsidRPr="004E2E1C">
                <w:rPr>
                  <w:rFonts w:ascii="Times New Roman" w:hAnsi="Times New Roman" w:cs="Times New Roman"/>
                  <w:sz w:val="18"/>
                  <w:szCs w:val="18"/>
                  <w:rPrChange w:id="2783" w:author="Jujia Li" w:date="2025-08-26T10:31:00Z" w16du:dateUtc="2025-08-26T15:31:00Z">
                    <w:rPr/>
                  </w:rPrChange>
                </w:rPr>
                <w:t>29960</w:t>
              </w:r>
            </w:ins>
          </w:p>
        </w:tc>
        <w:tc>
          <w:tcPr>
            <w:tcW w:w="799" w:type="dxa"/>
            <w:noWrap/>
            <w:hideMark/>
          </w:tcPr>
          <w:p w14:paraId="4C978671" w14:textId="023B772A" w:rsidR="00FC6A3E" w:rsidRPr="004E2E1C" w:rsidRDefault="00FC6A3E" w:rsidP="00FC6A3E">
            <w:pPr>
              <w:spacing w:after="0" w:line="240" w:lineRule="auto"/>
              <w:jc w:val="right"/>
              <w:rPr>
                <w:ins w:id="2784" w:author="Jujia Li" w:date="2025-08-25T17:34:00Z" w16du:dateUtc="2025-08-25T22:34:00Z"/>
                <w:rFonts w:ascii="Times New Roman" w:eastAsia="Times New Roman" w:hAnsi="Times New Roman" w:cs="Times New Roman"/>
                <w:color w:val="000000"/>
                <w:kern w:val="0"/>
                <w:sz w:val="18"/>
                <w:szCs w:val="18"/>
                <w14:ligatures w14:val="none"/>
              </w:rPr>
            </w:pPr>
            <w:ins w:id="2785" w:author="Jujia Li" w:date="2025-08-25T17:37:00Z" w16du:dateUtc="2025-08-25T22:37:00Z">
              <w:r w:rsidRPr="004E2E1C">
                <w:rPr>
                  <w:rFonts w:ascii="Times New Roman" w:hAnsi="Times New Roman" w:cs="Times New Roman"/>
                  <w:sz w:val="18"/>
                  <w:szCs w:val="18"/>
                  <w:rPrChange w:id="2786" w:author="Jujia Li" w:date="2025-08-26T10:31:00Z" w16du:dateUtc="2025-08-26T15:31:00Z">
                    <w:rPr/>
                  </w:rPrChange>
                </w:rPr>
                <w:t>12147</w:t>
              </w:r>
            </w:ins>
          </w:p>
        </w:tc>
        <w:tc>
          <w:tcPr>
            <w:tcW w:w="688" w:type="dxa"/>
            <w:noWrap/>
            <w:hideMark/>
          </w:tcPr>
          <w:p w14:paraId="6C0D8101" w14:textId="358219A0" w:rsidR="00FC6A3E" w:rsidRPr="004E2E1C" w:rsidRDefault="00FC6A3E" w:rsidP="00FC6A3E">
            <w:pPr>
              <w:spacing w:after="0" w:line="240" w:lineRule="auto"/>
              <w:jc w:val="right"/>
              <w:rPr>
                <w:ins w:id="2787" w:author="Jujia Li" w:date="2025-08-25T17:34:00Z" w16du:dateUtc="2025-08-25T22:34:00Z"/>
                <w:rFonts w:ascii="Times New Roman" w:eastAsia="Times New Roman" w:hAnsi="Times New Roman" w:cs="Times New Roman"/>
                <w:color w:val="000000"/>
                <w:kern w:val="0"/>
                <w:sz w:val="18"/>
                <w:szCs w:val="18"/>
                <w14:ligatures w14:val="none"/>
              </w:rPr>
            </w:pPr>
            <w:ins w:id="2788" w:author="Jujia Li" w:date="2025-08-25T17:37:00Z" w16du:dateUtc="2025-08-25T22:37:00Z">
              <w:r w:rsidRPr="004E2E1C">
                <w:rPr>
                  <w:rFonts w:ascii="Times New Roman" w:hAnsi="Times New Roman" w:cs="Times New Roman"/>
                  <w:sz w:val="18"/>
                  <w:szCs w:val="18"/>
                  <w:rPrChange w:id="2789" w:author="Jujia Li" w:date="2025-08-26T10:31:00Z" w16du:dateUtc="2025-08-26T15:31:00Z">
                    <w:rPr/>
                  </w:rPrChange>
                </w:rPr>
                <w:t>0.41</w:t>
              </w:r>
            </w:ins>
          </w:p>
        </w:tc>
        <w:tc>
          <w:tcPr>
            <w:tcW w:w="799" w:type="dxa"/>
            <w:noWrap/>
            <w:hideMark/>
          </w:tcPr>
          <w:p w14:paraId="5D1AE90A" w14:textId="22D01C50" w:rsidR="00FC6A3E" w:rsidRPr="004E2E1C" w:rsidRDefault="00FC6A3E" w:rsidP="00FC6A3E">
            <w:pPr>
              <w:spacing w:after="0" w:line="240" w:lineRule="auto"/>
              <w:jc w:val="right"/>
              <w:rPr>
                <w:ins w:id="2790" w:author="Jujia Li" w:date="2025-08-25T17:34:00Z" w16du:dateUtc="2025-08-25T22:34:00Z"/>
                <w:rFonts w:ascii="Times New Roman" w:eastAsia="Times New Roman" w:hAnsi="Times New Roman" w:cs="Times New Roman"/>
                <w:color w:val="000000"/>
                <w:kern w:val="0"/>
                <w:sz w:val="18"/>
                <w:szCs w:val="18"/>
                <w14:ligatures w14:val="none"/>
              </w:rPr>
            </w:pPr>
            <w:ins w:id="2791" w:author="Jujia Li" w:date="2025-08-25T17:37:00Z" w16du:dateUtc="2025-08-25T22:37:00Z">
              <w:r w:rsidRPr="004E2E1C">
                <w:rPr>
                  <w:rFonts w:ascii="Times New Roman" w:hAnsi="Times New Roman" w:cs="Times New Roman"/>
                  <w:sz w:val="18"/>
                  <w:szCs w:val="18"/>
                  <w:rPrChange w:id="2792" w:author="Jujia Li" w:date="2025-08-26T10:31:00Z" w16du:dateUtc="2025-08-26T15:31:00Z">
                    <w:rPr/>
                  </w:rPrChange>
                </w:rPr>
                <w:t>29792</w:t>
              </w:r>
            </w:ins>
          </w:p>
        </w:tc>
        <w:tc>
          <w:tcPr>
            <w:tcW w:w="799" w:type="dxa"/>
            <w:noWrap/>
            <w:hideMark/>
          </w:tcPr>
          <w:p w14:paraId="6C6B1134" w14:textId="7F19DFF6" w:rsidR="00FC6A3E" w:rsidRPr="004E2E1C" w:rsidRDefault="00FC6A3E" w:rsidP="00FC6A3E">
            <w:pPr>
              <w:spacing w:after="0" w:line="240" w:lineRule="auto"/>
              <w:jc w:val="right"/>
              <w:rPr>
                <w:ins w:id="2793" w:author="Jujia Li" w:date="2025-08-25T17:34:00Z" w16du:dateUtc="2025-08-25T22:34:00Z"/>
                <w:rFonts w:ascii="Times New Roman" w:eastAsia="Times New Roman" w:hAnsi="Times New Roman" w:cs="Times New Roman"/>
                <w:color w:val="000000"/>
                <w:kern w:val="0"/>
                <w:sz w:val="18"/>
                <w:szCs w:val="18"/>
                <w14:ligatures w14:val="none"/>
              </w:rPr>
            </w:pPr>
            <w:ins w:id="2794" w:author="Jujia Li" w:date="2025-08-25T17:37:00Z" w16du:dateUtc="2025-08-25T22:37:00Z">
              <w:r w:rsidRPr="004E2E1C">
                <w:rPr>
                  <w:rFonts w:ascii="Times New Roman" w:hAnsi="Times New Roman" w:cs="Times New Roman"/>
                  <w:sz w:val="18"/>
                  <w:szCs w:val="18"/>
                  <w:rPrChange w:id="2795" w:author="Jujia Li" w:date="2025-08-26T10:31:00Z" w16du:dateUtc="2025-08-26T15:31:00Z">
                    <w:rPr/>
                  </w:rPrChange>
                </w:rPr>
                <w:t>10636</w:t>
              </w:r>
            </w:ins>
          </w:p>
        </w:tc>
        <w:tc>
          <w:tcPr>
            <w:tcW w:w="800" w:type="dxa"/>
            <w:noWrap/>
            <w:hideMark/>
          </w:tcPr>
          <w:p w14:paraId="627FD94C" w14:textId="268B8F09" w:rsidR="00FC6A3E" w:rsidRPr="004E2E1C" w:rsidRDefault="00FC6A3E" w:rsidP="00FC6A3E">
            <w:pPr>
              <w:spacing w:after="0" w:line="240" w:lineRule="auto"/>
              <w:jc w:val="right"/>
              <w:rPr>
                <w:ins w:id="2796" w:author="Jujia Li" w:date="2025-08-25T17:34:00Z" w16du:dateUtc="2025-08-25T22:34:00Z"/>
                <w:rFonts w:ascii="Times New Roman" w:eastAsia="Times New Roman" w:hAnsi="Times New Roman" w:cs="Times New Roman"/>
                <w:color w:val="000000"/>
                <w:kern w:val="0"/>
                <w:sz w:val="18"/>
                <w:szCs w:val="18"/>
                <w14:ligatures w14:val="none"/>
              </w:rPr>
            </w:pPr>
            <w:ins w:id="2797" w:author="Jujia Li" w:date="2025-08-25T17:37:00Z" w16du:dateUtc="2025-08-25T22:37:00Z">
              <w:r w:rsidRPr="004E2E1C">
                <w:rPr>
                  <w:rFonts w:ascii="Times New Roman" w:hAnsi="Times New Roman" w:cs="Times New Roman"/>
                  <w:sz w:val="18"/>
                  <w:szCs w:val="18"/>
                  <w:rPrChange w:id="2798" w:author="Jujia Li" w:date="2025-08-26T10:31:00Z" w16du:dateUtc="2025-08-26T15:31:00Z">
                    <w:rPr/>
                  </w:rPrChange>
                </w:rPr>
                <w:t>0.36</w:t>
              </w:r>
            </w:ins>
          </w:p>
        </w:tc>
        <w:tc>
          <w:tcPr>
            <w:tcW w:w="800" w:type="dxa"/>
            <w:noWrap/>
            <w:hideMark/>
          </w:tcPr>
          <w:p w14:paraId="5DC0178B" w14:textId="0526120D" w:rsidR="00FC6A3E" w:rsidRPr="004E2E1C" w:rsidRDefault="00FC6A3E" w:rsidP="00FC6A3E">
            <w:pPr>
              <w:spacing w:after="0" w:line="240" w:lineRule="auto"/>
              <w:jc w:val="right"/>
              <w:rPr>
                <w:ins w:id="2799" w:author="Jujia Li" w:date="2025-08-25T17:34:00Z" w16du:dateUtc="2025-08-25T22:34:00Z"/>
                <w:rFonts w:ascii="Times New Roman" w:eastAsia="Times New Roman" w:hAnsi="Times New Roman" w:cs="Times New Roman"/>
                <w:color w:val="000000"/>
                <w:kern w:val="0"/>
                <w:sz w:val="18"/>
                <w:szCs w:val="18"/>
                <w14:ligatures w14:val="none"/>
              </w:rPr>
            </w:pPr>
            <w:ins w:id="2800" w:author="Jujia Li" w:date="2025-08-25T17:37:00Z" w16du:dateUtc="2025-08-25T22:37:00Z">
              <w:r w:rsidRPr="004E2E1C">
                <w:rPr>
                  <w:rFonts w:ascii="Times New Roman" w:hAnsi="Times New Roman" w:cs="Times New Roman"/>
                  <w:sz w:val="18"/>
                  <w:szCs w:val="18"/>
                  <w:rPrChange w:id="2801" w:author="Jujia Li" w:date="2025-08-26T10:31:00Z" w16du:dateUtc="2025-08-26T15:31:00Z">
                    <w:rPr/>
                  </w:rPrChange>
                </w:rPr>
                <w:t>29750</w:t>
              </w:r>
            </w:ins>
          </w:p>
        </w:tc>
        <w:tc>
          <w:tcPr>
            <w:tcW w:w="800" w:type="dxa"/>
            <w:noWrap/>
            <w:hideMark/>
          </w:tcPr>
          <w:p w14:paraId="2D540EA8" w14:textId="2EB4D7A9" w:rsidR="00FC6A3E" w:rsidRPr="004E2E1C" w:rsidRDefault="00FC6A3E" w:rsidP="00FC6A3E">
            <w:pPr>
              <w:spacing w:after="0" w:line="240" w:lineRule="auto"/>
              <w:jc w:val="right"/>
              <w:rPr>
                <w:ins w:id="2802" w:author="Jujia Li" w:date="2025-08-25T17:34:00Z" w16du:dateUtc="2025-08-25T22:34:00Z"/>
                <w:rFonts w:ascii="Times New Roman" w:eastAsia="Times New Roman" w:hAnsi="Times New Roman" w:cs="Times New Roman"/>
                <w:color w:val="000000"/>
                <w:kern w:val="0"/>
                <w:sz w:val="18"/>
                <w:szCs w:val="18"/>
                <w14:ligatures w14:val="none"/>
              </w:rPr>
            </w:pPr>
            <w:ins w:id="2803" w:author="Jujia Li" w:date="2025-08-25T17:37:00Z" w16du:dateUtc="2025-08-25T22:37:00Z">
              <w:r w:rsidRPr="004E2E1C">
                <w:rPr>
                  <w:rFonts w:ascii="Times New Roman" w:hAnsi="Times New Roman" w:cs="Times New Roman"/>
                  <w:sz w:val="18"/>
                  <w:szCs w:val="18"/>
                  <w:rPrChange w:id="2804" w:author="Jujia Li" w:date="2025-08-26T10:31:00Z" w16du:dateUtc="2025-08-26T15:31:00Z">
                    <w:rPr/>
                  </w:rPrChange>
                </w:rPr>
                <w:t>9709</w:t>
              </w:r>
            </w:ins>
          </w:p>
        </w:tc>
        <w:tc>
          <w:tcPr>
            <w:tcW w:w="800" w:type="dxa"/>
            <w:noWrap/>
            <w:hideMark/>
          </w:tcPr>
          <w:p w14:paraId="0CC310BC" w14:textId="376BB939" w:rsidR="00FC6A3E" w:rsidRPr="004E2E1C" w:rsidRDefault="00FC6A3E" w:rsidP="00FC6A3E">
            <w:pPr>
              <w:spacing w:after="0" w:line="240" w:lineRule="auto"/>
              <w:jc w:val="right"/>
              <w:rPr>
                <w:ins w:id="2805" w:author="Jujia Li" w:date="2025-08-25T17:34:00Z" w16du:dateUtc="2025-08-25T22:34:00Z"/>
                <w:rFonts w:ascii="Times New Roman" w:eastAsia="Times New Roman" w:hAnsi="Times New Roman" w:cs="Times New Roman"/>
                <w:color w:val="000000"/>
                <w:kern w:val="0"/>
                <w:sz w:val="18"/>
                <w:szCs w:val="18"/>
                <w14:ligatures w14:val="none"/>
              </w:rPr>
            </w:pPr>
            <w:ins w:id="2806" w:author="Jujia Li" w:date="2025-08-25T17:37:00Z" w16du:dateUtc="2025-08-25T22:37:00Z">
              <w:r w:rsidRPr="004E2E1C">
                <w:rPr>
                  <w:rFonts w:ascii="Times New Roman" w:hAnsi="Times New Roman" w:cs="Times New Roman"/>
                  <w:sz w:val="18"/>
                  <w:szCs w:val="18"/>
                  <w:rPrChange w:id="2807" w:author="Jujia Li" w:date="2025-08-26T10:31:00Z" w16du:dateUtc="2025-08-26T15:31:00Z">
                    <w:rPr/>
                  </w:rPrChange>
                </w:rPr>
                <w:t>0.33</w:t>
              </w:r>
            </w:ins>
          </w:p>
        </w:tc>
        <w:tc>
          <w:tcPr>
            <w:tcW w:w="800" w:type="dxa"/>
            <w:noWrap/>
            <w:hideMark/>
          </w:tcPr>
          <w:p w14:paraId="3265BDA3" w14:textId="310DBFDA" w:rsidR="00FC6A3E" w:rsidRPr="004E2E1C" w:rsidRDefault="00FC6A3E" w:rsidP="00FC6A3E">
            <w:pPr>
              <w:spacing w:after="0" w:line="240" w:lineRule="auto"/>
              <w:jc w:val="right"/>
              <w:rPr>
                <w:ins w:id="2808" w:author="Jujia Li" w:date="2025-08-25T17:34:00Z" w16du:dateUtc="2025-08-25T22:34:00Z"/>
                <w:rFonts w:ascii="Times New Roman" w:eastAsia="Times New Roman" w:hAnsi="Times New Roman" w:cs="Times New Roman"/>
                <w:color w:val="000000"/>
                <w:kern w:val="0"/>
                <w:sz w:val="18"/>
                <w:szCs w:val="18"/>
                <w14:ligatures w14:val="none"/>
              </w:rPr>
            </w:pPr>
            <w:ins w:id="2809" w:author="Jujia Li" w:date="2025-08-25T17:37:00Z" w16du:dateUtc="2025-08-25T22:37:00Z">
              <w:r w:rsidRPr="004E2E1C">
                <w:rPr>
                  <w:rFonts w:ascii="Times New Roman" w:hAnsi="Times New Roman" w:cs="Times New Roman"/>
                  <w:sz w:val="18"/>
                  <w:szCs w:val="18"/>
                  <w:rPrChange w:id="2810" w:author="Jujia Li" w:date="2025-08-26T10:31:00Z" w16du:dateUtc="2025-08-26T15:31:00Z">
                    <w:rPr/>
                  </w:rPrChange>
                </w:rPr>
                <w:t>29709</w:t>
              </w:r>
            </w:ins>
          </w:p>
        </w:tc>
        <w:tc>
          <w:tcPr>
            <w:tcW w:w="800" w:type="dxa"/>
            <w:noWrap/>
            <w:hideMark/>
          </w:tcPr>
          <w:p w14:paraId="0428D8AE" w14:textId="64CAADF8" w:rsidR="00FC6A3E" w:rsidRPr="004E2E1C" w:rsidRDefault="00FC6A3E" w:rsidP="00FC6A3E">
            <w:pPr>
              <w:spacing w:after="0" w:line="240" w:lineRule="auto"/>
              <w:jc w:val="right"/>
              <w:rPr>
                <w:ins w:id="2811" w:author="Jujia Li" w:date="2025-08-25T17:34:00Z" w16du:dateUtc="2025-08-25T22:34:00Z"/>
                <w:rFonts w:ascii="Times New Roman" w:eastAsia="Times New Roman" w:hAnsi="Times New Roman" w:cs="Times New Roman"/>
                <w:color w:val="000000"/>
                <w:kern w:val="0"/>
                <w:sz w:val="18"/>
                <w:szCs w:val="18"/>
                <w14:ligatures w14:val="none"/>
              </w:rPr>
            </w:pPr>
            <w:ins w:id="2812" w:author="Jujia Li" w:date="2025-08-25T17:37:00Z" w16du:dateUtc="2025-08-25T22:37:00Z">
              <w:r w:rsidRPr="004E2E1C">
                <w:rPr>
                  <w:rFonts w:ascii="Times New Roman" w:hAnsi="Times New Roman" w:cs="Times New Roman"/>
                  <w:sz w:val="18"/>
                  <w:szCs w:val="18"/>
                  <w:rPrChange w:id="2813" w:author="Jujia Li" w:date="2025-08-26T10:31:00Z" w16du:dateUtc="2025-08-26T15:31:00Z">
                    <w:rPr/>
                  </w:rPrChange>
                </w:rPr>
                <w:t>8551</w:t>
              </w:r>
            </w:ins>
          </w:p>
        </w:tc>
        <w:tc>
          <w:tcPr>
            <w:tcW w:w="800" w:type="dxa"/>
            <w:noWrap/>
            <w:hideMark/>
          </w:tcPr>
          <w:p w14:paraId="2E0D431C" w14:textId="43323145" w:rsidR="00FC6A3E" w:rsidRPr="004E2E1C" w:rsidRDefault="00FC6A3E" w:rsidP="00FC6A3E">
            <w:pPr>
              <w:spacing w:after="0" w:line="240" w:lineRule="auto"/>
              <w:jc w:val="right"/>
              <w:rPr>
                <w:ins w:id="2814" w:author="Jujia Li" w:date="2025-08-25T17:34:00Z" w16du:dateUtc="2025-08-25T22:34:00Z"/>
                <w:rFonts w:ascii="Times New Roman" w:eastAsia="Times New Roman" w:hAnsi="Times New Roman" w:cs="Times New Roman"/>
                <w:color w:val="000000"/>
                <w:kern w:val="0"/>
                <w:sz w:val="18"/>
                <w:szCs w:val="18"/>
                <w14:ligatures w14:val="none"/>
              </w:rPr>
            </w:pPr>
            <w:ins w:id="2815" w:author="Jujia Li" w:date="2025-08-25T17:37:00Z" w16du:dateUtc="2025-08-25T22:37:00Z">
              <w:r w:rsidRPr="004E2E1C">
                <w:rPr>
                  <w:rFonts w:ascii="Times New Roman" w:hAnsi="Times New Roman" w:cs="Times New Roman"/>
                  <w:sz w:val="18"/>
                  <w:szCs w:val="18"/>
                  <w:rPrChange w:id="2816" w:author="Jujia Li" w:date="2025-08-26T10:31:00Z" w16du:dateUtc="2025-08-26T15:31:00Z">
                    <w:rPr/>
                  </w:rPrChange>
                </w:rPr>
                <w:t>0.29</w:t>
              </w:r>
            </w:ins>
          </w:p>
        </w:tc>
        <w:tc>
          <w:tcPr>
            <w:tcW w:w="891" w:type="dxa"/>
            <w:noWrap/>
            <w:hideMark/>
          </w:tcPr>
          <w:p w14:paraId="4DD44FFB" w14:textId="41A81218" w:rsidR="00FC6A3E" w:rsidRPr="004E2E1C" w:rsidRDefault="00FC6A3E" w:rsidP="00FC6A3E">
            <w:pPr>
              <w:spacing w:after="0" w:line="240" w:lineRule="auto"/>
              <w:jc w:val="right"/>
              <w:rPr>
                <w:ins w:id="2817" w:author="Jujia Li" w:date="2025-08-25T17:34:00Z" w16du:dateUtc="2025-08-25T22:34:00Z"/>
                <w:rFonts w:ascii="Times New Roman" w:eastAsia="Times New Roman" w:hAnsi="Times New Roman" w:cs="Times New Roman"/>
                <w:color w:val="000000"/>
                <w:kern w:val="0"/>
                <w:sz w:val="18"/>
                <w:szCs w:val="18"/>
                <w14:ligatures w14:val="none"/>
              </w:rPr>
            </w:pPr>
            <w:ins w:id="2818" w:author="Jujia Li" w:date="2025-08-25T17:37:00Z" w16du:dateUtc="2025-08-25T22:37:00Z">
              <w:r w:rsidRPr="004E2E1C">
                <w:rPr>
                  <w:rFonts w:ascii="Times New Roman" w:hAnsi="Times New Roman" w:cs="Times New Roman"/>
                  <w:sz w:val="18"/>
                  <w:szCs w:val="18"/>
                  <w:rPrChange w:id="2819" w:author="Jujia Li" w:date="2025-08-26T10:31:00Z" w16du:dateUtc="2025-08-26T15:31:00Z">
                    <w:rPr/>
                  </w:rPrChange>
                </w:rPr>
                <w:t>41043</w:t>
              </w:r>
            </w:ins>
          </w:p>
        </w:tc>
        <w:tc>
          <w:tcPr>
            <w:tcW w:w="977" w:type="dxa"/>
            <w:noWrap/>
            <w:hideMark/>
          </w:tcPr>
          <w:p w14:paraId="650D1C9C" w14:textId="70A6D2DC" w:rsidR="00FC6A3E" w:rsidRPr="004E2E1C" w:rsidRDefault="00FC6A3E" w:rsidP="00FC6A3E">
            <w:pPr>
              <w:spacing w:after="0" w:line="240" w:lineRule="auto"/>
              <w:jc w:val="right"/>
              <w:rPr>
                <w:ins w:id="2820" w:author="Jujia Li" w:date="2025-08-25T17:34:00Z" w16du:dateUtc="2025-08-25T22:34:00Z"/>
                <w:rFonts w:ascii="Times New Roman" w:eastAsia="Times New Roman" w:hAnsi="Times New Roman" w:cs="Times New Roman"/>
                <w:color w:val="000000"/>
                <w:kern w:val="0"/>
                <w:sz w:val="18"/>
                <w:szCs w:val="18"/>
                <w14:ligatures w14:val="none"/>
              </w:rPr>
            </w:pPr>
            <w:ins w:id="2821" w:author="Jujia Li" w:date="2025-08-25T17:37:00Z" w16du:dateUtc="2025-08-25T22:37:00Z">
              <w:r w:rsidRPr="004E2E1C">
                <w:rPr>
                  <w:rFonts w:ascii="Times New Roman" w:hAnsi="Times New Roman" w:cs="Times New Roman"/>
                  <w:sz w:val="18"/>
                  <w:szCs w:val="18"/>
                  <w:rPrChange w:id="2822" w:author="Jujia Li" w:date="2025-08-26T10:31:00Z" w16du:dateUtc="2025-08-26T15:31:00Z">
                    <w:rPr/>
                  </w:rPrChange>
                </w:rPr>
                <w:t>0.35</w:t>
              </w:r>
            </w:ins>
          </w:p>
        </w:tc>
      </w:tr>
      <w:tr w:rsidR="000E0619" w:rsidRPr="00D80767" w14:paraId="774C18EB" w14:textId="77777777" w:rsidTr="004A04BA">
        <w:trPr>
          <w:trHeight w:val="300"/>
          <w:ins w:id="2823" w:author="Jujia Li" w:date="2025-08-25T17:34:00Z"/>
        </w:trPr>
        <w:tc>
          <w:tcPr>
            <w:tcW w:w="1608" w:type="dxa"/>
            <w:noWrap/>
            <w:vAlign w:val="bottom"/>
            <w:hideMark/>
          </w:tcPr>
          <w:p w14:paraId="426EEF28" w14:textId="77777777" w:rsidR="00FC6A3E" w:rsidRPr="00B17B5A" w:rsidRDefault="00FC6A3E" w:rsidP="00FC6A3E">
            <w:pPr>
              <w:spacing w:after="0" w:line="240" w:lineRule="auto"/>
              <w:rPr>
                <w:ins w:id="2824" w:author="Jujia Li" w:date="2025-08-25T17:34:00Z" w16du:dateUtc="2025-08-25T22:34:00Z"/>
                <w:rFonts w:ascii="Times New Roman" w:eastAsia="Times New Roman" w:hAnsi="Times New Roman" w:cs="Times New Roman"/>
                <w:color w:val="000000"/>
                <w:kern w:val="0"/>
                <w:sz w:val="20"/>
                <w:szCs w:val="20"/>
                <w14:ligatures w14:val="none"/>
              </w:rPr>
            </w:pPr>
            <w:ins w:id="2825" w:author="Jujia Li" w:date="2025-08-25T17:34:00Z" w16du:dateUtc="2025-08-25T22:34:00Z">
              <w:r w:rsidRPr="00B17B5A">
                <w:rPr>
                  <w:rFonts w:ascii="Times New Roman" w:eastAsia="Times New Roman" w:hAnsi="Times New Roman" w:cs="Times New Roman"/>
                  <w:color w:val="000000"/>
                  <w:kern w:val="0"/>
                  <w:sz w:val="20"/>
                  <w:szCs w:val="20"/>
                  <w14:ligatures w14:val="none"/>
                </w:rPr>
                <w:t>MARSHALL</w:t>
              </w:r>
            </w:ins>
          </w:p>
        </w:tc>
        <w:tc>
          <w:tcPr>
            <w:tcW w:w="799" w:type="dxa"/>
            <w:noWrap/>
            <w:hideMark/>
          </w:tcPr>
          <w:p w14:paraId="34D9A96C" w14:textId="179F571E" w:rsidR="00FC6A3E" w:rsidRPr="004E2E1C" w:rsidRDefault="00FC6A3E" w:rsidP="00FC6A3E">
            <w:pPr>
              <w:spacing w:after="0" w:line="240" w:lineRule="auto"/>
              <w:jc w:val="right"/>
              <w:rPr>
                <w:ins w:id="2826" w:author="Jujia Li" w:date="2025-08-25T17:34:00Z" w16du:dateUtc="2025-08-25T22:34:00Z"/>
                <w:rFonts w:ascii="Times New Roman" w:eastAsia="Times New Roman" w:hAnsi="Times New Roman" w:cs="Times New Roman"/>
                <w:color w:val="000000"/>
                <w:kern w:val="0"/>
                <w:sz w:val="18"/>
                <w:szCs w:val="18"/>
                <w14:ligatures w14:val="none"/>
              </w:rPr>
            </w:pPr>
            <w:ins w:id="2827" w:author="Jujia Li" w:date="2025-08-25T17:37:00Z" w16du:dateUtc="2025-08-25T22:37:00Z">
              <w:r w:rsidRPr="004E2E1C">
                <w:rPr>
                  <w:rFonts w:ascii="Times New Roman" w:hAnsi="Times New Roman" w:cs="Times New Roman"/>
                  <w:sz w:val="18"/>
                  <w:szCs w:val="18"/>
                  <w:rPrChange w:id="2828" w:author="Jujia Li" w:date="2025-08-26T10:31:00Z" w16du:dateUtc="2025-08-26T15:31:00Z">
                    <w:rPr/>
                  </w:rPrChange>
                </w:rPr>
                <w:t>95113</w:t>
              </w:r>
            </w:ins>
          </w:p>
        </w:tc>
        <w:tc>
          <w:tcPr>
            <w:tcW w:w="799" w:type="dxa"/>
            <w:noWrap/>
            <w:hideMark/>
          </w:tcPr>
          <w:p w14:paraId="1D45708C" w14:textId="15DA9086" w:rsidR="00FC6A3E" w:rsidRPr="004E2E1C" w:rsidRDefault="00FC6A3E" w:rsidP="00FC6A3E">
            <w:pPr>
              <w:spacing w:after="0" w:line="240" w:lineRule="auto"/>
              <w:jc w:val="right"/>
              <w:rPr>
                <w:ins w:id="2829" w:author="Jujia Li" w:date="2025-08-25T17:34:00Z" w16du:dateUtc="2025-08-25T22:34:00Z"/>
                <w:rFonts w:ascii="Times New Roman" w:eastAsia="Times New Roman" w:hAnsi="Times New Roman" w:cs="Times New Roman"/>
                <w:color w:val="000000"/>
                <w:kern w:val="0"/>
                <w:sz w:val="18"/>
                <w:szCs w:val="18"/>
                <w14:ligatures w14:val="none"/>
              </w:rPr>
            </w:pPr>
            <w:ins w:id="2830" w:author="Jujia Li" w:date="2025-08-25T17:37:00Z" w16du:dateUtc="2025-08-25T22:37:00Z">
              <w:r w:rsidRPr="004E2E1C">
                <w:rPr>
                  <w:rFonts w:ascii="Times New Roman" w:hAnsi="Times New Roman" w:cs="Times New Roman"/>
                  <w:sz w:val="18"/>
                  <w:szCs w:val="18"/>
                  <w:rPrChange w:id="2831" w:author="Jujia Li" w:date="2025-08-26T10:31:00Z" w16du:dateUtc="2025-08-26T15:31:00Z">
                    <w:rPr/>
                  </w:rPrChange>
                </w:rPr>
                <w:t>35326</w:t>
              </w:r>
            </w:ins>
          </w:p>
        </w:tc>
        <w:tc>
          <w:tcPr>
            <w:tcW w:w="688" w:type="dxa"/>
            <w:noWrap/>
            <w:hideMark/>
          </w:tcPr>
          <w:p w14:paraId="0BFB7C4F" w14:textId="4B3A09D0" w:rsidR="00FC6A3E" w:rsidRPr="004E2E1C" w:rsidRDefault="00FC6A3E" w:rsidP="00FC6A3E">
            <w:pPr>
              <w:spacing w:after="0" w:line="240" w:lineRule="auto"/>
              <w:jc w:val="right"/>
              <w:rPr>
                <w:ins w:id="2832" w:author="Jujia Li" w:date="2025-08-25T17:34:00Z" w16du:dateUtc="2025-08-25T22:34:00Z"/>
                <w:rFonts w:ascii="Times New Roman" w:eastAsia="Times New Roman" w:hAnsi="Times New Roman" w:cs="Times New Roman"/>
                <w:color w:val="000000"/>
                <w:kern w:val="0"/>
                <w:sz w:val="18"/>
                <w:szCs w:val="18"/>
                <w14:ligatures w14:val="none"/>
              </w:rPr>
            </w:pPr>
            <w:ins w:id="2833" w:author="Jujia Li" w:date="2025-08-25T17:37:00Z" w16du:dateUtc="2025-08-25T22:37:00Z">
              <w:r w:rsidRPr="004E2E1C">
                <w:rPr>
                  <w:rFonts w:ascii="Times New Roman" w:hAnsi="Times New Roman" w:cs="Times New Roman"/>
                  <w:sz w:val="18"/>
                  <w:szCs w:val="18"/>
                  <w:rPrChange w:id="2834" w:author="Jujia Li" w:date="2025-08-26T10:31:00Z" w16du:dateUtc="2025-08-26T15:31:00Z">
                    <w:rPr/>
                  </w:rPrChange>
                </w:rPr>
                <w:t>0.37</w:t>
              </w:r>
            </w:ins>
          </w:p>
        </w:tc>
        <w:tc>
          <w:tcPr>
            <w:tcW w:w="799" w:type="dxa"/>
            <w:noWrap/>
            <w:hideMark/>
          </w:tcPr>
          <w:p w14:paraId="49DCA72F" w14:textId="219873E8" w:rsidR="00FC6A3E" w:rsidRPr="004E2E1C" w:rsidRDefault="00FC6A3E" w:rsidP="00FC6A3E">
            <w:pPr>
              <w:spacing w:after="0" w:line="240" w:lineRule="auto"/>
              <w:jc w:val="right"/>
              <w:rPr>
                <w:ins w:id="2835" w:author="Jujia Li" w:date="2025-08-25T17:34:00Z" w16du:dateUtc="2025-08-25T22:34:00Z"/>
                <w:rFonts w:ascii="Times New Roman" w:eastAsia="Times New Roman" w:hAnsi="Times New Roman" w:cs="Times New Roman"/>
                <w:color w:val="000000"/>
                <w:kern w:val="0"/>
                <w:sz w:val="18"/>
                <w:szCs w:val="18"/>
                <w14:ligatures w14:val="none"/>
              </w:rPr>
            </w:pPr>
            <w:ins w:id="2836" w:author="Jujia Li" w:date="2025-08-25T17:37:00Z" w16du:dateUtc="2025-08-25T22:37:00Z">
              <w:r w:rsidRPr="004E2E1C">
                <w:rPr>
                  <w:rFonts w:ascii="Times New Roman" w:hAnsi="Times New Roman" w:cs="Times New Roman"/>
                  <w:sz w:val="18"/>
                  <w:szCs w:val="18"/>
                  <w:rPrChange w:id="2837" w:author="Jujia Li" w:date="2025-08-26T10:31:00Z" w16du:dateUtc="2025-08-26T15:31:00Z">
                    <w:rPr/>
                  </w:rPrChange>
                </w:rPr>
                <w:t>95572</w:t>
              </w:r>
            </w:ins>
          </w:p>
        </w:tc>
        <w:tc>
          <w:tcPr>
            <w:tcW w:w="799" w:type="dxa"/>
            <w:noWrap/>
            <w:hideMark/>
          </w:tcPr>
          <w:p w14:paraId="310690AA" w14:textId="41666D41" w:rsidR="00FC6A3E" w:rsidRPr="004E2E1C" w:rsidRDefault="00FC6A3E" w:rsidP="00FC6A3E">
            <w:pPr>
              <w:spacing w:after="0" w:line="240" w:lineRule="auto"/>
              <w:jc w:val="right"/>
              <w:rPr>
                <w:ins w:id="2838" w:author="Jujia Li" w:date="2025-08-25T17:34:00Z" w16du:dateUtc="2025-08-25T22:34:00Z"/>
                <w:rFonts w:ascii="Times New Roman" w:eastAsia="Times New Roman" w:hAnsi="Times New Roman" w:cs="Times New Roman"/>
                <w:color w:val="000000"/>
                <w:kern w:val="0"/>
                <w:sz w:val="18"/>
                <w:szCs w:val="18"/>
                <w14:ligatures w14:val="none"/>
              </w:rPr>
            </w:pPr>
            <w:ins w:id="2839" w:author="Jujia Li" w:date="2025-08-25T17:37:00Z" w16du:dateUtc="2025-08-25T22:37:00Z">
              <w:r w:rsidRPr="004E2E1C">
                <w:rPr>
                  <w:rFonts w:ascii="Times New Roman" w:hAnsi="Times New Roman" w:cs="Times New Roman"/>
                  <w:sz w:val="18"/>
                  <w:szCs w:val="18"/>
                  <w:rPrChange w:id="2840" w:author="Jujia Li" w:date="2025-08-26T10:31:00Z" w16du:dateUtc="2025-08-26T15:31:00Z">
                    <w:rPr/>
                  </w:rPrChange>
                </w:rPr>
                <w:t>32146</w:t>
              </w:r>
            </w:ins>
          </w:p>
        </w:tc>
        <w:tc>
          <w:tcPr>
            <w:tcW w:w="800" w:type="dxa"/>
            <w:noWrap/>
            <w:hideMark/>
          </w:tcPr>
          <w:p w14:paraId="63E89462" w14:textId="15294044" w:rsidR="00FC6A3E" w:rsidRPr="004E2E1C" w:rsidRDefault="00FC6A3E" w:rsidP="00FC6A3E">
            <w:pPr>
              <w:spacing w:after="0" w:line="240" w:lineRule="auto"/>
              <w:jc w:val="right"/>
              <w:rPr>
                <w:ins w:id="2841" w:author="Jujia Li" w:date="2025-08-25T17:34:00Z" w16du:dateUtc="2025-08-25T22:34:00Z"/>
                <w:rFonts w:ascii="Times New Roman" w:eastAsia="Times New Roman" w:hAnsi="Times New Roman" w:cs="Times New Roman"/>
                <w:color w:val="000000"/>
                <w:kern w:val="0"/>
                <w:sz w:val="18"/>
                <w:szCs w:val="18"/>
                <w14:ligatures w14:val="none"/>
              </w:rPr>
            </w:pPr>
            <w:ins w:id="2842" w:author="Jujia Li" w:date="2025-08-25T17:37:00Z" w16du:dateUtc="2025-08-25T22:37:00Z">
              <w:r w:rsidRPr="004E2E1C">
                <w:rPr>
                  <w:rFonts w:ascii="Times New Roman" w:hAnsi="Times New Roman" w:cs="Times New Roman"/>
                  <w:sz w:val="18"/>
                  <w:szCs w:val="18"/>
                  <w:rPrChange w:id="2843" w:author="Jujia Li" w:date="2025-08-26T10:31:00Z" w16du:dateUtc="2025-08-26T15:31:00Z">
                    <w:rPr/>
                  </w:rPrChange>
                </w:rPr>
                <w:t>0.34</w:t>
              </w:r>
            </w:ins>
          </w:p>
        </w:tc>
        <w:tc>
          <w:tcPr>
            <w:tcW w:w="800" w:type="dxa"/>
            <w:noWrap/>
            <w:hideMark/>
          </w:tcPr>
          <w:p w14:paraId="6C917081" w14:textId="2D71E142" w:rsidR="00FC6A3E" w:rsidRPr="004E2E1C" w:rsidRDefault="00FC6A3E" w:rsidP="00FC6A3E">
            <w:pPr>
              <w:spacing w:after="0" w:line="240" w:lineRule="auto"/>
              <w:jc w:val="right"/>
              <w:rPr>
                <w:ins w:id="2844" w:author="Jujia Li" w:date="2025-08-25T17:34:00Z" w16du:dateUtc="2025-08-25T22:34:00Z"/>
                <w:rFonts w:ascii="Times New Roman" w:eastAsia="Times New Roman" w:hAnsi="Times New Roman" w:cs="Times New Roman"/>
                <w:color w:val="000000"/>
                <w:kern w:val="0"/>
                <w:sz w:val="18"/>
                <w:szCs w:val="18"/>
                <w14:ligatures w14:val="none"/>
              </w:rPr>
            </w:pPr>
            <w:ins w:id="2845" w:author="Jujia Li" w:date="2025-08-25T17:37:00Z" w16du:dateUtc="2025-08-25T22:37:00Z">
              <w:r w:rsidRPr="004E2E1C">
                <w:rPr>
                  <w:rFonts w:ascii="Times New Roman" w:hAnsi="Times New Roman" w:cs="Times New Roman"/>
                  <w:sz w:val="18"/>
                  <w:szCs w:val="18"/>
                  <w:rPrChange w:id="2846" w:author="Jujia Li" w:date="2025-08-26T10:31:00Z" w16du:dateUtc="2025-08-26T15:31:00Z">
                    <w:rPr/>
                  </w:rPrChange>
                </w:rPr>
                <w:t>96170</w:t>
              </w:r>
            </w:ins>
          </w:p>
        </w:tc>
        <w:tc>
          <w:tcPr>
            <w:tcW w:w="800" w:type="dxa"/>
            <w:noWrap/>
            <w:hideMark/>
          </w:tcPr>
          <w:p w14:paraId="2295FD33" w14:textId="720680FA" w:rsidR="00FC6A3E" w:rsidRPr="004E2E1C" w:rsidRDefault="00FC6A3E" w:rsidP="00FC6A3E">
            <w:pPr>
              <w:spacing w:after="0" w:line="240" w:lineRule="auto"/>
              <w:jc w:val="right"/>
              <w:rPr>
                <w:ins w:id="2847" w:author="Jujia Li" w:date="2025-08-25T17:34:00Z" w16du:dateUtc="2025-08-25T22:34:00Z"/>
                <w:rFonts w:ascii="Times New Roman" w:eastAsia="Times New Roman" w:hAnsi="Times New Roman" w:cs="Times New Roman"/>
                <w:color w:val="000000"/>
                <w:kern w:val="0"/>
                <w:sz w:val="18"/>
                <w:szCs w:val="18"/>
                <w14:ligatures w14:val="none"/>
              </w:rPr>
            </w:pPr>
            <w:ins w:id="2848" w:author="Jujia Li" w:date="2025-08-25T17:37:00Z" w16du:dateUtc="2025-08-25T22:37:00Z">
              <w:r w:rsidRPr="004E2E1C">
                <w:rPr>
                  <w:rFonts w:ascii="Times New Roman" w:hAnsi="Times New Roman" w:cs="Times New Roman"/>
                  <w:sz w:val="18"/>
                  <w:szCs w:val="18"/>
                  <w:rPrChange w:id="2849" w:author="Jujia Li" w:date="2025-08-26T10:31:00Z" w16du:dateUtc="2025-08-26T15:31:00Z">
                    <w:rPr/>
                  </w:rPrChange>
                </w:rPr>
                <w:t>29526</w:t>
              </w:r>
            </w:ins>
          </w:p>
        </w:tc>
        <w:tc>
          <w:tcPr>
            <w:tcW w:w="800" w:type="dxa"/>
            <w:noWrap/>
            <w:hideMark/>
          </w:tcPr>
          <w:p w14:paraId="6F1F5C93" w14:textId="4A7157EA" w:rsidR="00FC6A3E" w:rsidRPr="004E2E1C" w:rsidRDefault="00FC6A3E" w:rsidP="00FC6A3E">
            <w:pPr>
              <w:spacing w:after="0" w:line="240" w:lineRule="auto"/>
              <w:jc w:val="right"/>
              <w:rPr>
                <w:ins w:id="2850" w:author="Jujia Li" w:date="2025-08-25T17:34:00Z" w16du:dateUtc="2025-08-25T22:34:00Z"/>
                <w:rFonts w:ascii="Times New Roman" w:eastAsia="Times New Roman" w:hAnsi="Times New Roman" w:cs="Times New Roman"/>
                <w:color w:val="000000"/>
                <w:kern w:val="0"/>
                <w:sz w:val="18"/>
                <w:szCs w:val="18"/>
                <w14:ligatures w14:val="none"/>
              </w:rPr>
            </w:pPr>
            <w:ins w:id="2851" w:author="Jujia Li" w:date="2025-08-25T17:37:00Z" w16du:dateUtc="2025-08-25T22:37:00Z">
              <w:r w:rsidRPr="004E2E1C">
                <w:rPr>
                  <w:rFonts w:ascii="Times New Roman" w:hAnsi="Times New Roman" w:cs="Times New Roman"/>
                  <w:sz w:val="18"/>
                  <w:szCs w:val="18"/>
                  <w:rPrChange w:id="2852" w:author="Jujia Li" w:date="2025-08-26T10:31:00Z" w16du:dateUtc="2025-08-26T15:31:00Z">
                    <w:rPr/>
                  </w:rPrChange>
                </w:rPr>
                <w:t>0.31</w:t>
              </w:r>
            </w:ins>
          </w:p>
        </w:tc>
        <w:tc>
          <w:tcPr>
            <w:tcW w:w="800" w:type="dxa"/>
            <w:noWrap/>
            <w:hideMark/>
          </w:tcPr>
          <w:p w14:paraId="212F6572" w14:textId="20EE6E7D" w:rsidR="00FC6A3E" w:rsidRPr="004E2E1C" w:rsidRDefault="00FC6A3E" w:rsidP="00FC6A3E">
            <w:pPr>
              <w:spacing w:after="0" w:line="240" w:lineRule="auto"/>
              <w:jc w:val="right"/>
              <w:rPr>
                <w:ins w:id="2853" w:author="Jujia Li" w:date="2025-08-25T17:34:00Z" w16du:dateUtc="2025-08-25T22:34:00Z"/>
                <w:rFonts w:ascii="Times New Roman" w:eastAsia="Times New Roman" w:hAnsi="Times New Roman" w:cs="Times New Roman"/>
                <w:color w:val="000000"/>
                <w:kern w:val="0"/>
                <w:sz w:val="18"/>
                <w:szCs w:val="18"/>
                <w14:ligatures w14:val="none"/>
              </w:rPr>
            </w:pPr>
            <w:ins w:id="2854" w:author="Jujia Li" w:date="2025-08-25T17:37:00Z" w16du:dateUtc="2025-08-25T22:37:00Z">
              <w:r w:rsidRPr="004E2E1C">
                <w:rPr>
                  <w:rFonts w:ascii="Times New Roman" w:hAnsi="Times New Roman" w:cs="Times New Roman"/>
                  <w:sz w:val="18"/>
                  <w:szCs w:val="18"/>
                  <w:rPrChange w:id="2855" w:author="Jujia Li" w:date="2025-08-26T10:31:00Z" w16du:dateUtc="2025-08-26T15:31:00Z">
                    <w:rPr/>
                  </w:rPrChange>
                </w:rPr>
                <w:t>96774</w:t>
              </w:r>
            </w:ins>
          </w:p>
        </w:tc>
        <w:tc>
          <w:tcPr>
            <w:tcW w:w="800" w:type="dxa"/>
            <w:noWrap/>
            <w:hideMark/>
          </w:tcPr>
          <w:p w14:paraId="32538B93" w14:textId="18E175E4" w:rsidR="00FC6A3E" w:rsidRPr="004E2E1C" w:rsidRDefault="00FC6A3E" w:rsidP="00FC6A3E">
            <w:pPr>
              <w:spacing w:after="0" w:line="240" w:lineRule="auto"/>
              <w:jc w:val="right"/>
              <w:rPr>
                <w:ins w:id="2856" w:author="Jujia Li" w:date="2025-08-25T17:34:00Z" w16du:dateUtc="2025-08-25T22:34:00Z"/>
                <w:rFonts w:ascii="Times New Roman" w:eastAsia="Times New Roman" w:hAnsi="Times New Roman" w:cs="Times New Roman"/>
                <w:color w:val="000000"/>
                <w:kern w:val="0"/>
                <w:sz w:val="18"/>
                <w:szCs w:val="18"/>
                <w14:ligatures w14:val="none"/>
              </w:rPr>
            </w:pPr>
            <w:ins w:id="2857" w:author="Jujia Li" w:date="2025-08-25T17:37:00Z" w16du:dateUtc="2025-08-25T22:37:00Z">
              <w:r w:rsidRPr="004E2E1C">
                <w:rPr>
                  <w:rFonts w:ascii="Times New Roman" w:hAnsi="Times New Roman" w:cs="Times New Roman"/>
                  <w:sz w:val="18"/>
                  <w:szCs w:val="18"/>
                  <w:rPrChange w:id="2858" w:author="Jujia Li" w:date="2025-08-26T10:31:00Z" w16du:dateUtc="2025-08-26T15:31:00Z">
                    <w:rPr/>
                  </w:rPrChange>
                </w:rPr>
                <w:t>26429</w:t>
              </w:r>
            </w:ins>
          </w:p>
        </w:tc>
        <w:tc>
          <w:tcPr>
            <w:tcW w:w="800" w:type="dxa"/>
            <w:noWrap/>
            <w:hideMark/>
          </w:tcPr>
          <w:p w14:paraId="4A1E52FB" w14:textId="3AE2DDB1" w:rsidR="00FC6A3E" w:rsidRPr="004E2E1C" w:rsidRDefault="00FC6A3E" w:rsidP="00FC6A3E">
            <w:pPr>
              <w:spacing w:after="0" w:line="240" w:lineRule="auto"/>
              <w:jc w:val="right"/>
              <w:rPr>
                <w:ins w:id="2859" w:author="Jujia Li" w:date="2025-08-25T17:34:00Z" w16du:dateUtc="2025-08-25T22:34:00Z"/>
                <w:rFonts w:ascii="Times New Roman" w:eastAsia="Times New Roman" w:hAnsi="Times New Roman" w:cs="Times New Roman"/>
                <w:color w:val="000000"/>
                <w:kern w:val="0"/>
                <w:sz w:val="18"/>
                <w:szCs w:val="18"/>
                <w14:ligatures w14:val="none"/>
              </w:rPr>
            </w:pPr>
            <w:ins w:id="2860" w:author="Jujia Li" w:date="2025-08-25T17:37:00Z" w16du:dateUtc="2025-08-25T22:37:00Z">
              <w:r w:rsidRPr="004E2E1C">
                <w:rPr>
                  <w:rFonts w:ascii="Times New Roman" w:hAnsi="Times New Roman" w:cs="Times New Roman"/>
                  <w:sz w:val="18"/>
                  <w:szCs w:val="18"/>
                  <w:rPrChange w:id="2861" w:author="Jujia Li" w:date="2025-08-26T10:31:00Z" w16du:dateUtc="2025-08-26T15:31:00Z">
                    <w:rPr/>
                  </w:rPrChange>
                </w:rPr>
                <w:t>0.27</w:t>
              </w:r>
            </w:ins>
          </w:p>
        </w:tc>
        <w:tc>
          <w:tcPr>
            <w:tcW w:w="891" w:type="dxa"/>
            <w:noWrap/>
            <w:hideMark/>
          </w:tcPr>
          <w:p w14:paraId="08623317" w14:textId="6ED145C3" w:rsidR="00FC6A3E" w:rsidRPr="004E2E1C" w:rsidRDefault="00FC6A3E" w:rsidP="00FC6A3E">
            <w:pPr>
              <w:spacing w:after="0" w:line="240" w:lineRule="auto"/>
              <w:jc w:val="right"/>
              <w:rPr>
                <w:ins w:id="2862" w:author="Jujia Li" w:date="2025-08-25T17:34:00Z" w16du:dateUtc="2025-08-25T22:34:00Z"/>
                <w:rFonts w:ascii="Times New Roman" w:eastAsia="Times New Roman" w:hAnsi="Times New Roman" w:cs="Times New Roman"/>
                <w:color w:val="000000"/>
                <w:kern w:val="0"/>
                <w:sz w:val="18"/>
                <w:szCs w:val="18"/>
                <w14:ligatures w14:val="none"/>
              </w:rPr>
            </w:pPr>
            <w:ins w:id="2863" w:author="Jujia Li" w:date="2025-08-25T17:37:00Z" w16du:dateUtc="2025-08-25T22:37:00Z">
              <w:r w:rsidRPr="004E2E1C">
                <w:rPr>
                  <w:rFonts w:ascii="Times New Roman" w:hAnsi="Times New Roman" w:cs="Times New Roman"/>
                  <w:sz w:val="18"/>
                  <w:szCs w:val="18"/>
                  <w:rPrChange w:id="2864" w:author="Jujia Li" w:date="2025-08-26T10:31:00Z" w16du:dateUtc="2025-08-26T15:31:00Z">
                    <w:rPr/>
                  </w:rPrChange>
                </w:rPr>
                <w:t>123427</w:t>
              </w:r>
            </w:ins>
          </w:p>
        </w:tc>
        <w:tc>
          <w:tcPr>
            <w:tcW w:w="977" w:type="dxa"/>
            <w:noWrap/>
            <w:hideMark/>
          </w:tcPr>
          <w:p w14:paraId="3A4EACE8" w14:textId="3988EBD9" w:rsidR="00FC6A3E" w:rsidRPr="004E2E1C" w:rsidRDefault="00FC6A3E" w:rsidP="00FC6A3E">
            <w:pPr>
              <w:spacing w:after="0" w:line="240" w:lineRule="auto"/>
              <w:jc w:val="right"/>
              <w:rPr>
                <w:ins w:id="2865" w:author="Jujia Li" w:date="2025-08-25T17:34:00Z" w16du:dateUtc="2025-08-25T22:34:00Z"/>
                <w:rFonts w:ascii="Times New Roman" w:eastAsia="Times New Roman" w:hAnsi="Times New Roman" w:cs="Times New Roman"/>
                <w:color w:val="000000"/>
                <w:kern w:val="0"/>
                <w:sz w:val="18"/>
                <w:szCs w:val="18"/>
                <w14:ligatures w14:val="none"/>
              </w:rPr>
            </w:pPr>
            <w:ins w:id="2866" w:author="Jujia Li" w:date="2025-08-25T17:37:00Z" w16du:dateUtc="2025-08-25T22:37:00Z">
              <w:r w:rsidRPr="004E2E1C">
                <w:rPr>
                  <w:rFonts w:ascii="Times New Roman" w:hAnsi="Times New Roman" w:cs="Times New Roman"/>
                  <w:sz w:val="18"/>
                  <w:szCs w:val="18"/>
                  <w:rPrChange w:id="2867" w:author="Jujia Li" w:date="2025-08-26T10:31:00Z" w16du:dateUtc="2025-08-26T15:31:00Z">
                    <w:rPr/>
                  </w:rPrChange>
                </w:rPr>
                <w:t>0.32</w:t>
              </w:r>
            </w:ins>
          </w:p>
        </w:tc>
      </w:tr>
      <w:tr w:rsidR="000E0619" w:rsidRPr="00D80767" w14:paraId="27E91CDA" w14:textId="77777777" w:rsidTr="004A04BA">
        <w:trPr>
          <w:trHeight w:val="300"/>
          <w:ins w:id="2868" w:author="Jujia Li" w:date="2025-08-25T17:34:00Z"/>
        </w:trPr>
        <w:tc>
          <w:tcPr>
            <w:tcW w:w="1608" w:type="dxa"/>
            <w:noWrap/>
            <w:vAlign w:val="bottom"/>
            <w:hideMark/>
          </w:tcPr>
          <w:p w14:paraId="3D64EB01" w14:textId="77777777" w:rsidR="00FC6A3E" w:rsidRPr="00B17B5A" w:rsidRDefault="00FC6A3E" w:rsidP="00FC6A3E">
            <w:pPr>
              <w:spacing w:after="0" w:line="240" w:lineRule="auto"/>
              <w:rPr>
                <w:ins w:id="2869" w:author="Jujia Li" w:date="2025-08-25T17:34:00Z" w16du:dateUtc="2025-08-25T22:34:00Z"/>
                <w:rFonts w:ascii="Times New Roman" w:eastAsia="Times New Roman" w:hAnsi="Times New Roman" w:cs="Times New Roman"/>
                <w:color w:val="000000"/>
                <w:kern w:val="0"/>
                <w:sz w:val="20"/>
                <w:szCs w:val="20"/>
                <w14:ligatures w14:val="none"/>
              </w:rPr>
            </w:pPr>
            <w:ins w:id="2870" w:author="Jujia Li" w:date="2025-08-25T17:34:00Z" w16du:dateUtc="2025-08-25T22:34:00Z">
              <w:r w:rsidRPr="00B17B5A">
                <w:rPr>
                  <w:rFonts w:ascii="Times New Roman" w:eastAsia="Times New Roman" w:hAnsi="Times New Roman" w:cs="Times New Roman"/>
                  <w:color w:val="000000"/>
                  <w:kern w:val="0"/>
                  <w:sz w:val="20"/>
                  <w:szCs w:val="20"/>
                  <w14:ligatures w14:val="none"/>
                </w:rPr>
                <w:t>MORGAN</w:t>
              </w:r>
            </w:ins>
          </w:p>
        </w:tc>
        <w:tc>
          <w:tcPr>
            <w:tcW w:w="799" w:type="dxa"/>
            <w:noWrap/>
            <w:hideMark/>
          </w:tcPr>
          <w:p w14:paraId="6398541C" w14:textId="4ECBB330" w:rsidR="00FC6A3E" w:rsidRPr="004E2E1C" w:rsidRDefault="00FC6A3E" w:rsidP="00FC6A3E">
            <w:pPr>
              <w:spacing w:after="0" w:line="240" w:lineRule="auto"/>
              <w:jc w:val="right"/>
              <w:rPr>
                <w:ins w:id="2871" w:author="Jujia Li" w:date="2025-08-25T17:34:00Z" w16du:dateUtc="2025-08-25T22:34:00Z"/>
                <w:rFonts w:ascii="Times New Roman" w:eastAsia="Times New Roman" w:hAnsi="Times New Roman" w:cs="Times New Roman"/>
                <w:color w:val="000000"/>
                <w:kern w:val="0"/>
                <w:sz w:val="18"/>
                <w:szCs w:val="18"/>
                <w14:ligatures w14:val="none"/>
              </w:rPr>
            </w:pPr>
            <w:ins w:id="2872" w:author="Jujia Li" w:date="2025-08-25T17:37:00Z" w16du:dateUtc="2025-08-25T22:37:00Z">
              <w:r w:rsidRPr="004E2E1C">
                <w:rPr>
                  <w:rFonts w:ascii="Times New Roman" w:hAnsi="Times New Roman" w:cs="Times New Roman"/>
                  <w:sz w:val="18"/>
                  <w:szCs w:val="18"/>
                  <w:rPrChange w:id="2873" w:author="Jujia Li" w:date="2025-08-26T10:31:00Z" w16du:dateUtc="2025-08-26T15:31:00Z">
                    <w:rPr/>
                  </w:rPrChange>
                </w:rPr>
                <w:t>119006</w:t>
              </w:r>
            </w:ins>
          </w:p>
        </w:tc>
        <w:tc>
          <w:tcPr>
            <w:tcW w:w="799" w:type="dxa"/>
            <w:noWrap/>
            <w:hideMark/>
          </w:tcPr>
          <w:p w14:paraId="65DFB2B3" w14:textId="3B5125DC" w:rsidR="00FC6A3E" w:rsidRPr="004E2E1C" w:rsidRDefault="00FC6A3E" w:rsidP="00FC6A3E">
            <w:pPr>
              <w:spacing w:after="0" w:line="240" w:lineRule="auto"/>
              <w:jc w:val="right"/>
              <w:rPr>
                <w:ins w:id="2874" w:author="Jujia Li" w:date="2025-08-25T17:34:00Z" w16du:dateUtc="2025-08-25T22:34:00Z"/>
                <w:rFonts w:ascii="Times New Roman" w:eastAsia="Times New Roman" w:hAnsi="Times New Roman" w:cs="Times New Roman"/>
                <w:color w:val="000000"/>
                <w:kern w:val="0"/>
                <w:sz w:val="18"/>
                <w:szCs w:val="18"/>
                <w14:ligatures w14:val="none"/>
              </w:rPr>
            </w:pPr>
            <w:ins w:id="2875" w:author="Jujia Li" w:date="2025-08-25T17:37:00Z" w16du:dateUtc="2025-08-25T22:37:00Z">
              <w:r w:rsidRPr="004E2E1C">
                <w:rPr>
                  <w:rFonts w:ascii="Times New Roman" w:hAnsi="Times New Roman" w:cs="Times New Roman"/>
                  <w:sz w:val="18"/>
                  <w:szCs w:val="18"/>
                  <w:rPrChange w:id="2876" w:author="Jujia Li" w:date="2025-08-26T10:31:00Z" w16du:dateUtc="2025-08-26T15:31:00Z">
                    <w:rPr/>
                  </w:rPrChange>
                </w:rPr>
                <w:t>29591</w:t>
              </w:r>
            </w:ins>
          </w:p>
        </w:tc>
        <w:tc>
          <w:tcPr>
            <w:tcW w:w="688" w:type="dxa"/>
            <w:noWrap/>
            <w:hideMark/>
          </w:tcPr>
          <w:p w14:paraId="51D778E2" w14:textId="5C3E1722" w:rsidR="00FC6A3E" w:rsidRPr="004E2E1C" w:rsidRDefault="00FC6A3E" w:rsidP="00FC6A3E">
            <w:pPr>
              <w:spacing w:after="0" w:line="240" w:lineRule="auto"/>
              <w:jc w:val="right"/>
              <w:rPr>
                <w:ins w:id="2877" w:author="Jujia Li" w:date="2025-08-25T17:34:00Z" w16du:dateUtc="2025-08-25T22:34:00Z"/>
                <w:rFonts w:ascii="Times New Roman" w:eastAsia="Times New Roman" w:hAnsi="Times New Roman" w:cs="Times New Roman"/>
                <w:color w:val="000000"/>
                <w:kern w:val="0"/>
                <w:sz w:val="18"/>
                <w:szCs w:val="18"/>
                <w14:ligatures w14:val="none"/>
              </w:rPr>
            </w:pPr>
            <w:ins w:id="2878" w:author="Jujia Li" w:date="2025-08-25T17:37:00Z" w16du:dateUtc="2025-08-25T22:37:00Z">
              <w:r w:rsidRPr="004E2E1C">
                <w:rPr>
                  <w:rFonts w:ascii="Times New Roman" w:hAnsi="Times New Roman" w:cs="Times New Roman"/>
                  <w:sz w:val="18"/>
                  <w:szCs w:val="18"/>
                  <w:rPrChange w:id="2879" w:author="Jujia Li" w:date="2025-08-26T10:31:00Z" w16du:dateUtc="2025-08-26T15:31:00Z">
                    <w:rPr/>
                  </w:rPrChange>
                </w:rPr>
                <w:t>0.25</w:t>
              </w:r>
            </w:ins>
          </w:p>
        </w:tc>
        <w:tc>
          <w:tcPr>
            <w:tcW w:w="799" w:type="dxa"/>
            <w:noWrap/>
            <w:hideMark/>
          </w:tcPr>
          <w:p w14:paraId="5245599B" w14:textId="09E0C437" w:rsidR="00FC6A3E" w:rsidRPr="004E2E1C" w:rsidRDefault="00FC6A3E" w:rsidP="00FC6A3E">
            <w:pPr>
              <w:spacing w:after="0" w:line="240" w:lineRule="auto"/>
              <w:jc w:val="right"/>
              <w:rPr>
                <w:ins w:id="2880" w:author="Jujia Li" w:date="2025-08-25T17:34:00Z" w16du:dateUtc="2025-08-25T22:34:00Z"/>
                <w:rFonts w:ascii="Times New Roman" w:eastAsia="Times New Roman" w:hAnsi="Times New Roman" w:cs="Times New Roman"/>
                <w:color w:val="000000"/>
                <w:kern w:val="0"/>
                <w:sz w:val="18"/>
                <w:szCs w:val="18"/>
                <w14:ligatures w14:val="none"/>
              </w:rPr>
            </w:pPr>
            <w:ins w:id="2881" w:author="Jujia Li" w:date="2025-08-25T17:37:00Z" w16du:dateUtc="2025-08-25T22:37:00Z">
              <w:r w:rsidRPr="004E2E1C">
                <w:rPr>
                  <w:rFonts w:ascii="Times New Roman" w:hAnsi="Times New Roman" w:cs="Times New Roman"/>
                  <w:sz w:val="18"/>
                  <w:szCs w:val="18"/>
                  <w:rPrChange w:id="2882" w:author="Jujia Li" w:date="2025-08-26T10:31:00Z" w16du:dateUtc="2025-08-26T15:31:00Z">
                    <w:rPr/>
                  </w:rPrChange>
                </w:rPr>
                <w:t>118918</w:t>
              </w:r>
            </w:ins>
          </w:p>
        </w:tc>
        <w:tc>
          <w:tcPr>
            <w:tcW w:w="799" w:type="dxa"/>
            <w:noWrap/>
            <w:hideMark/>
          </w:tcPr>
          <w:p w14:paraId="498B718A" w14:textId="7AD35500" w:rsidR="00FC6A3E" w:rsidRPr="004E2E1C" w:rsidRDefault="00FC6A3E" w:rsidP="00FC6A3E">
            <w:pPr>
              <w:spacing w:after="0" w:line="240" w:lineRule="auto"/>
              <w:jc w:val="right"/>
              <w:rPr>
                <w:ins w:id="2883" w:author="Jujia Li" w:date="2025-08-25T17:34:00Z" w16du:dateUtc="2025-08-25T22:34:00Z"/>
                <w:rFonts w:ascii="Times New Roman" w:eastAsia="Times New Roman" w:hAnsi="Times New Roman" w:cs="Times New Roman"/>
                <w:color w:val="000000"/>
                <w:kern w:val="0"/>
                <w:sz w:val="18"/>
                <w:szCs w:val="18"/>
                <w14:ligatures w14:val="none"/>
              </w:rPr>
            </w:pPr>
            <w:ins w:id="2884" w:author="Jujia Li" w:date="2025-08-25T17:37:00Z" w16du:dateUtc="2025-08-25T22:37:00Z">
              <w:r w:rsidRPr="004E2E1C">
                <w:rPr>
                  <w:rFonts w:ascii="Times New Roman" w:hAnsi="Times New Roman" w:cs="Times New Roman"/>
                  <w:sz w:val="18"/>
                  <w:szCs w:val="18"/>
                  <w:rPrChange w:id="2885" w:author="Jujia Li" w:date="2025-08-26T10:31:00Z" w16du:dateUtc="2025-08-26T15:31:00Z">
                    <w:rPr/>
                  </w:rPrChange>
                </w:rPr>
                <w:t>26374</w:t>
              </w:r>
            </w:ins>
          </w:p>
        </w:tc>
        <w:tc>
          <w:tcPr>
            <w:tcW w:w="800" w:type="dxa"/>
            <w:noWrap/>
            <w:hideMark/>
          </w:tcPr>
          <w:p w14:paraId="058F99FF" w14:textId="3E5C8F8D" w:rsidR="00FC6A3E" w:rsidRPr="004E2E1C" w:rsidRDefault="00FC6A3E" w:rsidP="00FC6A3E">
            <w:pPr>
              <w:spacing w:after="0" w:line="240" w:lineRule="auto"/>
              <w:jc w:val="right"/>
              <w:rPr>
                <w:ins w:id="2886" w:author="Jujia Li" w:date="2025-08-25T17:34:00Z" w16du:dateUtc="2025-08-25T22:34:00Z"/>
                <w:rFonts w:ascii="Times New Roman" w:eastAsia="Times New Roman" w:hAnsi="Times New Roman" w:cs="Times New Roman"/>
                <w:color w:val="000000"/>
                <w:kern w:val="0"/>
                <w:sz w:val="18"/>
                <w:szCs w:val="18"/>
                <w14:ligatures w14:val="none"/>
              </w:rPr>
            </w:pPr>
            <w:ins w:id="2887" w:author="Jujia Li" w:date="2025-08-25T17:37:00Z" w16du:dateUtc="2025-08-25T22:37:00Z">
              <w:r w:rsidRPr="004E2E1C">
                <w:rPr>
                  <w:rFonts w:ascii="Times New Roman" w:hAnsi="Times New Roman" w:cs="Times New Roman"/>
                  <w:sz w:val="18"/>
                  <w:szCs w:val="18"/>
                  <w:rPrChange w:id="2888" w:author="Jujia Li" w:date="2025-08-26T10:31:00Z" w16du:dateUtc="2025-08-26T15:31:00Z">
                    <w:rPr/>
                  </w:rPrChange>
                </w:rPr>
                <w:t>0.22</w:t>
              </w:r>
            </w:ins>
          </w:p>
        </w:tc>
        <w:tc>
          <w:tcPr>
            <w:tcW w:w="800" w:type="dxa"/>
            <w:noWrap/>
            <w:hideMark/>
          </w:tcPr>
          <w:p w14:paraId="71137D76" w14:textId="7DB51B52" w:rsidR="00FC6A3E" w:rsidRPr="004E2E1C" w:rsidRDefault="00FC6A3E" w:rsidP="00FC6A3E">
            <w:pPr>
              <w:spacing w:after="0" w:line="240" w:lineRule="auto"/>
              <w:jc w:val="right"/>
              <w:rPr>
                <w:ins w:id="2889" w:author="Jujia Li" w:date="2025-08-25T17:34:00Z" w16du:dateUtc="2025-08-25T22:34:00Z"/>
                <w:rFonts w:ascii="Times New Roman" w:eastAsia="Times New Roman" w:hAnsi="Times New Roman" w:cs="Times New Roman"/>
                <w:color w:val="000000"/>
                <w:kern w:val="0"/>
                <w:sz w:val="18"/>
                <w:szCs w:val="18"/>
                <w14:ligatures w14:val="none"/>
              </w:rPr>
            </w:pPr>
            <w:ins w:id="2890" w:author="Jujia Li" w:date="2025-08-25T17:37:00Z" w16du:dateUtc="2025-08-25T22:37:00Z">
              <w:r w:rsidRPr="004E2E1C">
                <w:rPr>
                  <w:rFonts w:ascii="Times New Roman" w:hAnsi="Times New Roman" w:cs="Times New Roman"/>
                  <w:sz w:val="18"/>
                  <w:szCs w:val="18"/>
                  <w:rPrChange w:id="2891" w:author="Jujia Li" w:date="2025-08-26T10:31:00Z" w16du:dateUtc="2025-08-26T15:31:00Z">
                    <w:rPr/>
                  </w:rPrChange>
                </w:rPr>
                <w:t>119203</w:t>
              </w:r>
            </w:ins>
          </w:p>
        </w:tc>
        <w:tc>
          <w:tcPr>
            <w:tcW w:w="800" w:type="dxa"/>
            <w:noWrap/>
            <w:hideMark/>
          </w:tcPr>
          <w:p w14:paraId="13C1100E" w14:textId="3E62BC2A" w:rsidR="00FC6A3E" w:rsidRPr="004E2E1C" w:rsidRDefault="00FC6A3E" w:rsidP="00FC6A3E">
            <w:pPr>
              <w:spacing w:after="0" w:line="240" w:lineRule="auto"/>
              <w:jc w:val="right"/>
              <w:rPr>
                <w:ins w:id="2892" w:author="Jujia Li" w:date="2025-08-25T17:34:00Z" w16du:dateUtc="2025-08-25T22:34:00Z"/>
                <w:rFonts w:ascii="Times New Roman" w:eastAsia="Times New Roman" w:hAnsi="Times New Roman" w:cs="Times New Roman"/>
                <w:color w:val="000000"/>
                <w:kern w:val="0"/>
                <w:sz w:val="18"/>
                <w:szCs w:val="18"/>
                <w14:ligatures w14:val="none"/>
              </w:rPr>
            </w:pPr>
            <w:ins w:id="2893" w:author="Jujia Li" w:date="2025-08-25T17:37:00Z" w16du:dateUtc="2025-08-25T22:37:00Z">
              <w:r w:rsidRPr="004E2E1C">
                <w:rPr>
                  <w:rFonts w:ascii="Times New Roman" w:hAnsi="Times New Roman" w:cs="Times New Roman"/>
                  <w:sz w:val="18"/>
                  <w:szCs w:val="18"/>
                  <w:rPrChange w:id="2894" w:author="Jujia Li" w:date="2025-08-26T10:31:00Z" w16du:dateUtc="2025-08-26T15:31:00Z">
                    <w:rPr/>
                  </w:rPrChange>
                </w:rPr>
                <w:t>24033</w:t>
              </w:r>
            </w:ins>
          </w:p>
        </w:tc>
        <w:tc>
          <w:tcPr>
            <w:tcW w:w="800" w:type="dxa"/>
            <w:noWrap/>
            <w:hideMark/>
          </w:tcPr>
          <w:p w14:paraId="7091AA0C" w14:textId="6A1FDCEB" w:rsidR="00FC6A3E" w:rsidRPr="004E2E1C" w:rsidRDefault="00FC6A3E" w:rsidP="00FC6A3E">
            <w:pPr>
              <w:spacing w:after="0" w:line="240" w:lineRule="auto"/>
              <w:jc w:val="right"/>
              <w:rPr>
                <w:ins w:id="2895" w:author="Jujia Li" w:date="2025-08-25T17:34:00Z" w16du:dateUtc="2025-08-25T22:34:00Z"/>
                <w:rFonts w:ascii="Times New Roman" w:eastAsia="Times New Roman" w:hAnsi="Times New Roman" w:cs="Times New Roman"/>
                <w:color w:val="000000"/>
                <w:kern w:val="0"/>
                <w:sz w:val="18"/>
                <w:szCs w:val="18"/>
                <w14:ligatures w14:val="none"/>
              </w:rPr>
            </w:pPr>
            <w:ins w:id="2896" w:author="Jujia Li" w:date="2025-08-25T17:37:00Z" w16du:dateUtc="2025-08-25T22:37:00Z">
              <w:r w:rsidRPr="004E2E1C">
                <w:rPr>
                  <w:rFonts w:ascii="Times New Roman" w:hAnsi="Times New Roman" w:cs="Times New Roman"/>
                  <w:sz w:val="18"/>
                  <w:szCs w:val="18"/>
                  <w:rPrChange w:id="2897" w:author="Jujia Li" w:date="2025-08-26T10:31:00Z" w16du:dateUtc="2025-08-26T15:31:00Z">
                    <w:rPr/>
                  </w:rPrChange>
                </w:rPr>
                <w:t>0.20</w:t>
              </w:r>
            </w:ins>
          </w:p>
        </w:tc>
        <w:tc>
          <w:tcPr>
            <w:tcW w:w="800" w:type="dxa"/>
            <w:noWrap/>
            <w:hideMark/>
          </w:tcPr>
          <w:p w14:paraId="1F357AB5" w14:textId="1F8E5818" w:rsidR="00FC6A3E" w:rsidRPr="004E2E1C" w:rsidRDefault="00FC6A3E" w:rsidP="00FC6A3E">
            <w:pPr>
              <w:spacing w:after="0" w:line="240" w:lineRule="auto"/>
              <w:jc w:val="right"/>
              <w:rPr>
                <w:ins w:id="2898" w:author="Jujia Li" w:date="2025-08-25T17:34:00Z" w16du:dateUtc="2025-08-25T22:34:00Z"/>
                <w:rFonts w:ascii="Times New Roman" w:eastAsia="Times New Roman" w:hAnsi="Times New Roman" w:cs="Times New Roman"/>
                <w:color w:val="000000"/>
                <w:kern w:val="0"/>
                <w:sz w:val="18"/>
                <w:szCs w:val="18"/>
                <w14:ligatures w14:val="none"/>
              </w:rPr>
            </w:pPr>
            <w:ins w:id="2899" w:author="Jujia Li" w:date="2025-08-25T17:37:00Z" w16du:dateUtc="2025-08-25T22:37:00Z">
              <w:r w:rsidRPr="004E2E1C">
                <w:rPr>
                  <w:rFonts w:ascii="Times New Roman" w:hAnsi="Times New Roman" w:cs="Times New Roman"/>
                  <w:sz w:val="18"/>
                  <w:szCs w:val="18"/>
                  <w:rPrChange w:id="2900" w:author="Jujia Li" w:date="2025-08-26T10:31:00Z" w16du:dateUtc="2025-08-26T15:31:00Z">
                    <w:rPr/>
                  </w:rPrChange>
                </w:rPr>
                <w:t>119679</w:t>
              </w:r>
            </w:ins>
          </w:p>
        </w:tc>
        <w:tc>
          <w:tcPr>
            <w:tcW w:w="800" w:type="dxa"/>
            <w:noWrap/>
            <w:hideMark/>
          </w:tcPr>
          <w:p w14:paraId="61B13E67" w14:textId="64BD58E6" w:rsidR="00FC6A3E" w:rsidRPr="004E2E1C" w:rsidRDefault="00FC6A3E" w:rsidP="00FC6A3E">
            <w:pPr>
              <w:spacing w:after="0" w:line="240" w:lineRule="auto"/>
              <w:jc w:val="right"/>
              <w:rPr>
                <w:ins w:id="2901" w:author="Jujia Li" w:date="2025-08-25T17:34:00Z" w16du:dateUtc="2025-08-25T22:34:00Z"/>
                <w:rFonts w:ascii="Times New Roman" w:eastAsia="Times New Roman" w:hAnsi="Times New Roman" w:cs="Times New Roman"/>
                <w:color w:val="000000"/>
                <w:kern w:val="0"/>
                <w:sz w:val="18"/>
                <w:szCs w:val="18"/>
                <w14:ligatures w14:val="none"/>
              </w:rPr>
            </w:pPr>
            <w:ins w:id="2902" w:author="Jujia Li" w:date="2025-08-25T17:37:00Z" w16du:dateUtc="2025-08-25T22:37:00Z">
              <w:r w:rsidRPr="004E2E1C">
                <w:rPr>
                  <w:rFonts w:ascii="Times New Roman" w:hAnsi="Times New Roman" w:cs="Times New Roman"/>
                  <w:sz w:val="18"/>
                  <w:szCs w:val="18"/>
                  <w:rPrChange w:id="2903" w:author="Jujia Li" w:date="2025-08-26T10:31:00Z" w16du:dateUtc="2025-08-26T15:31:00Z">
                    <w:rPr/>
                  </w:rPrChange>
                </w:rPr>
                <w:t>20885</w:t>
              </w:r>
            </w:ins>
          </w:p>
        </w:tc>
        <w:tc>
          <w:tcPr>
            <w:tcW w:w="800" w:type="dxa"/>
            <w:noWrap/>
            <w:hideMark/>
          </w:tcPr>
          <w:p w14:paraId="67B3EEA6" w14:textId="0DD1A3E6" w:rsidR="00FC6A3E" w:rsidRPr="004E2E1C" w:rsidRDefault="00FC6A3E" w:rsidP="00FC6A3E">
            <w:pPr>
              <w:spacing w:after="0" w:line="240" w:lineRule="auto"/>
              <w:jc w:val="right"/>
              <w:rPr>
                <w:ins w:id="2904" w:author="Jujia Li" w:date="2025-08-25T17:34:00Z" w16du:dateUtc="2025-08-25T22:34:00Z"/>
                <w:rFonts w:ascii="Times New Roman" w:eastAsia="Times New Roman" w:hAnsi="Times New Roman" w:cs="Times New Roman"/>
                <w:color w:val="000000"/>
                <w:kern w:val="0"/>
                <w:sz w:val="18"/>
                <w:szCs w:val="18"/>
                <w14:ligatures w14:val="none"/>
              </w:rPr>
            </w:pPr>
            <w:ins w:id="2905" w:author="Jujia Li" w:date="2025-08-25T17:37:00Z" w16du:dateUtc="2025-08-25T22:37:00Z">
              <w:r w:rsidRPr="004E2E1C">
                <w:rPr>
                  <w:rFonts w:ascii="Times New Roman" w:hAnsi="Times New Roman" w:cs="Times New Roman"/>
                  <w:sz w:val="18"/>
                  <w:szCs w:val="18"/>
                  <w:rPrChange w:id="2906" w:author="Jujia Li" w:date="2025-08-26T10:31:00Z" w16du:dateUtc="2025-08-26T15:31:00Z">
                    <w:rPr/>
                  </w:rPrChange>
                </w:rPr>
                <w:t>0.17</w:t>
              </w:r>
            </w:ins>
          </w:p>
        </w:tc>
        <w:tc>
          <w:tcPr>
            <w:tcW w:w="891" w:type="dxa"/>
            <w:noWrap/>
            <w:hideMark/>
          </w:tcPr>
          <w:p w14:paraId="7CD75275" w14:textId="3868943C" w:rsidR="00FC6A3E" w:rsidRPr="004E2E1C" w:rsidRDefault="00FC6A3E" w:rsidP="00FC6A3E">
            <w:pPr>
              <w:spacing w:after="0" w:line="240" w:lineRule="auto"/>
              <w:jc w:val="right"/>
              <w:rPr>
                <w:ins w:id="2907" w:author="Jujia Li" w:date="2025-08-25T17:34:00Z" w16du:dateUtc="2025-08-25T22:34:00Z"/>
                <w:rFonts w:ascii="Times New Roman" w:eastAsia="Times New Roman" w:hAnsi="Times New Roman" w:cs="Times New Roman"/>
                <w:color w:val="000000"/>
                <w:kern w:val="0"/>
                <w:sz w:val="18"/>
                <w:szCs w:val="18"/>
                <w14:ligatures w14:val="none"/>
              </w:rPr>
            </w:pPr>
            <w:ins w:id="2908" w:author="Jujia Li" w:date="2025-08-25T17:37:00Z" w16du:dateUtc="2025-08-25T22:37:00Z">
              <w:r w:rsidRPr="004E2E1C">
                <w:rPr>
                  <w:rFonts w:ascii="Times New Roman" w:hAnsi="Times New Roman" w:cs="Times New Roman"/>
                  <w:sz w:val="18"/>
                  <w:szCs w:val="18"/>
                  <w:rPrChange w:id="2909" w:author="Jujia Li" w:date="2025-08-26T10:31:00Z" w16du:dateUtc="2025-08-26T15:31:00Z">
                    <w:rPr/>
                  </w:rPrChange>
                </w:rPr>
                <w:t>100883</w:t>
              </w:r>
            </w:ins>
          </w:p>
        </w:tc>
        <w:tc>
          <w:tcPr>
            <w:tcW w:w="977" w:type="dxa"/>
            <w:noWrap/>
            <w:hideMark/>
          </w:tcPr>
          <w:p w14:paraId="6B8351E1" w14:textId="17E375FB" w:rsidR="00FC6A3E" w:rsidRPr="004E2E1C" w:rsidRDefault="00FC6A3E" w:rsidP="00FC6A3E">
            <w:pPr>
              <w:spacing w:after="0" w:line="240" w:lineRule="auto"/>
              <w:jc w:val="right"/>
              <w:rPr>
                <w:ins w:id="2910" w:author="Jujia Li" w:date="2025-08-25T17:34:00Z" w16du:dateUtc="2025-08-25T22:34:00Z"/>
                <w:rFonts w:ascii="Times New Roman" w:eastAsia="Times New Roman" w:hAnsi="Times New Roman" w:cs="Times New Roman"/>
                <w:color w:val="000000"/>
                <w:kern w:val="0"/>
                <w:sz w:val="18"/>
                <w:szCs w:val="18"/>
                <w14:ligatures w14:val="none"/>
              </w:rPr>
            </w:pPr>
            <w:ins w:id="2911" w:author="Jujia Li" w:date="2025-08-25T17:37:00Z" w16du:dateUtc="2025-08-25T22:37:00Z">
              <w:r w:rsidRPr="004E2E1C">
                <w:rPr>
                  <w:rFonts w:ascii="Times New Roman" w:hAnsi="Times New Roman" w:cs="Times New Roman"/>
                  <w:sz w:val="18"/>
                  <w:szCs w:val="18"/>
                  <w:rPrChange w:id="2912" w:author="Jujia Li" w:date="2025-08-26T10:31:00Z" w16du:dateUtc="2025-08-26T15:31:00Z">
                    <w:rPr/>
                  </w:rPrChange>
                </w:rPr>
                <w:t>0.21</w:t>
              </w:r>
            </w:ins>
          </w:p>
        </w:tc>
      </w:tr>
      <w:tr w:rsidR="000E0619" w:rsidRPr="00D80767" w14:paraId="12DBEC85" w14:textId="77777777" w:rsidTr="004A04BA">
        <w:trPr>
          <w:trHeight w:val="300"/>
          <w:ins w:id="2913" w:author="Jujia Li" w:date="2025-08-25T17:34:00Z"/>
        </w:trPr>
        <w:tc>
          <w:tcPr>
            <w:tcW w:w="1608" w:type="dxa"/>
            <w:noWrap/>
            <w:vAlign w:val="bottom"/>
            <w:hideMark/>
          </w:tcPr>
          <w:p w14:paraId="35049144" w14:textId="77777777" w:rsidR="00FC6A3E" w:rsidRPr="00B17B5A" w:rsidRDefault="00FC6A3E" w:rsidP="00FC6A3E">
            <w:pPr>
              <w:spacing w:after="0" w:line="240" w:lineRule="auto"/>
              <w:rPr>
                <w:ins w:id="2914" w:author="Jujia Li" w:date="2025-08-25T17:34:00Z" w16du:dateUtc="2025-08-25T22:34:00Z"/>
                <w:rFonts w:ascii="Times New Roman" w:eastAsia="Times New Roman" w:hAnsi="Times New Roman" w:cs="Times New Roman"/>
                <w:color w:val="000000"/>
                <w:kern w:val="0"/>
                <w:sz w:val="20"/>
                <w:szCs w:val="20"/>
                <w14:ligatures w14:val="none"/>
              </w:rPr>
            </w:pPr>
            <w:ins w:id="2915" w:author="Jujia Li" w:date="2025-08-25T17:34:00Z" w16du:dateUtc="2025-08-25T22:34:00Z">
              <w:r w:rsidRPr="00B17B5A">
                <w:rPr>
                  <w:rFonts w:ascii="Times New Roman" w:eastAsia="Times New Roman" w:hAnsi="Times New Roman" w:cs="Times New Roman"/>
                  <w:color w:val="000000"/>
                  <w:kern w:val="0"/>
                  <w:sz w:val="20"/>
                  <w:szCs w:val="20"/>
                  <w14:ligatures w14:val="none"/>
                </w:rPr>
                <w:t>PICKENS</w:t>
              </w:r>
            </w:ins>
          </w:p>
        </w:tc>
        <w:tc>
          <w:tcPr>
            <w:tcW w:w="799" w:type="dxa"/>
            <w:noWrap/>
            <w:hideMark/>
          </w:tcPr>
          <w:p w14:paraId="0B45AEC7" w14:textId="6FEE7EEC" w:rsidR="00FC6A3E" w:rsidRPr="004E2E1C" w:rsidRDefault="00FC6A3E" w:rsidP="00FC6A3E">
            <w:pPr>
              <w:spacing w:after="0" w:line="240" w:lineRule="auto"/>
              <w:jc w:val="right"/>
              <w:rPr>
                <w:ins w:id="2916" w:author="Jujia Li" w:date="2025-08-25T17:34:00Z" w16du:dateUtc="2025-08-25T22:34:00Z"/>
                <w:rFonts w:ascii="Times New Roman" w:eastAsia="Times New Roman" w:hAnsi="Times New Roman" w:cs="Times New Roman"/>
                <w:color w:val="000000"/>
                <w:kern w:val="0"/>
                <w:sz w:val="18"/>
                <w:szCs w:val="18"/>
                <w14:ligatures w14:val="none"/>
              </w:rPr>
            </w:pPr>
            <w:ins w:id="2917" w:author="Jujia Li" w:date="2025-08-25T17:37:00Z" w16du:dateUtc="2025-08-25T22:37:00Z">
              <w:r w:rsidRPr="004E2E1C">
                <w:rPr>
                  <w:rFonts w:ascii="Times New Roman" w:hAnsi="Times New Roman" w:cs="Times New Roman"/>
                  <w:sz w:val="18"/>
                  <w:szCs w:val="18"/>
                  <w:rPrChange w:id="2918" w:author="Jujia Li" w:date="2025-08-26T10:31:00Z" w16du:dateUtc="2025-08-26T15:31:00Z">
                    <w:rPr/>
                  </w:rPrChange>
                </w:rPr>
                <w:t>20325</w:t>
              </w:r>
            </w:ins>
          </w:p>
        </w:tc>
        <w:tc>
          <w:tcPr>
            <w:tcW w:w="799" w:type="dxa"/>
            <w:noWrap/>
            <w:hideMark/>
          </w:tcPr>
          <w:p w14:paraId="0B4ED04D" w14:textId="215BB9FD" w:rsidR="00FC6A3E" w:rsidRPr="004E2E1C" w:rsidRDefault="00FC6A3E" w:rsidP="00FC6A3E">
            <w:pPr>
              <w:spacing w:after="0" w:line="240" w:lineRule="auto"/>
              <w:jc w:val="right"/>
              <w:rPr>
                <w:ins w:id="2919" w:author="Jujia Li" w:date="2025-08-25T17:34:00Z" w16du:dateUtc="2025-08-25T22:34:00Z"/>
                <w:rFonts w:ascii="Times New Roman" w:eastAsia="Times New Roman" w:hAnsi="Times New Roman" w:cs="Times New Roman"/>
                <w:color w:val="000000"/>
                <w:kern w:val="0"/>
                <w:sz w:val="18"/>
                <w:szCs w:val="18"/>
                <w14:ligatures w14:val="none"/>
              </w:rPr>
            </w:pPr>
            <w:ins w:id="2920" w:author="Jujia Li" w:date="2025-08-25T17:37:00Z" w16du:dateUtc="2025-08-25T22:37:00Z">
              <w:r w:rsidRPr="004E2E1C">
                <w:rPr>
                  <w:rFonts w:ascii="Times New Roman" w:hAnsi="Times New Roman" w:cs="Times New Roman"/>
                  <w:sz w:val="18"/>
                  <w:szCs w:val="18"/>
                  <w:rPrChange w:id="2921" w:author="Jujia Li" w:date="2025-08-26T10:31:00Z" w16du:dateUtc="2025-08-26T15:31:00Z">
                    <w:rPr/>
                  </w:rPrChange>
                </w:rPr>
                <w:t>3395</w:t>
              </w:r>
            </w:ins>
          </w:p>
        </w:tc>
        <w:tc>
          <w:tcPr>
            <w:tcW w:w="688" w:type="dxa"/>
            <w:noWrap/>
            <w:hideMark/>
          </w:tcPr>
          <w:p w14:paraId="6999E2CD" w14:textId="70B64281" w:rsidR="00FC6A3E" w:rsidRPr="004E2E1C" w:rsidRDefault="00FC6A3E" w:rsidP="00FC6A3E">
            <w:pPr>
              <w:spacing w:after="0" w:line="240" w:lineRule="auto"/>
              <w:jc w:val="right"/>
              <w:rPr>
                <w:ins w:id="2922" w:author="Jujia Li" w:date="2025-08-25T17:34:00Z" w16du:dateUtc="2025-08-25T22:34:00Z"/>
                <w:rFonts w:ascii="Times New Roman" w:eastAsia="Times New Roman" w:hAnsi="Times New Roman" w:cs="Times New Roman"/>
                <w:color w:val="000000"/>
                <w:kern w:val="0"/>
                <w:sz w:val="18"/>
                <w:szCs w:val="18"/>
                <w14:ligatures w14:val="none"/>
              </w:rPr>
            </w:pPr>
            <w:ins w:id="2923" w:author="Jujia Li" w:date="2025-08-25T17:37:00Z" w16du:dateUtc="2025-08-25T22:37:00Z">
              <w:r w:rsidRPr="004E2E1C">
                <w:rPr>
                  <w:rFonts w:ascii="Times New Roman" w:hAnsi="Times New Roman" w:cs="Times New Roman"/>
                  <w:sz w:val="18"/>
                  <w:szCs w:val="18"/>
                  <w:rPrChange w:id="2924" w:author="Jujia Li" w:date="2025-08-26T10:31:00Z" w16du:dateUtc="2025-08-26T15:31:00Z">
                    <w:rPr/>
                  </w:rPrChange>
                </w:rPr>
                <w:t>0.17</w:t>
              </w:r>
            </w:ins>
          </w:p>
        </w:tc>
        <w:tc>
          <w:tcPr>
            <w:tcW w:w="799" w:type="dxa"/>
            <w:noWrap/>
            <w:hideMark/>
          </w:tcPr>
          <w:p w14:paraId="4F9EC197" w14:textId="0AEA5769" w:rsidR="00FC6A3E" w:rsidRPr="004E2E1C" w:rsidRDefault="00FC6A3E" w:rsidP="00FC6A3E">
            <w:pPr>
              <w:spacing w:after="0" w:line="240" w:lineRule="auto"/>
              <w:jc w:val="right"/>
              <w:rPr>
                <w:ins w:id="2925" w:author="Jujia Li" w:date="2025-08-25T17:34:00Z" w16du:dateUtc="2025-08-25T22:34:00Z"/>
                <w:rFonts w:ascii="Times New Roman" w:eastAsia="Times New Roman" w:hAnsi="Times New Roman" w:cs="Times New Roman"/>
                <w:color w:val="000000"/>
                <w:kern w:val="0"/>
                <w:sz w:val="18"/>
                <w:szCs w:val="18"/>
                <w14:ligatures w14:val="none"/>
              </w:rPr>
            </w:pPr>
            <w:ins w:id="2926" w:author="Jujia Li" w:date="2025-08-25T17:37:00Z" w16du:dateUtc="2025-08-25T22:37:00Z">
              <w:r w:rsidRPr="004E2E1C">
                <w:rPr>
                  <w:rFonts w:ascii="Times New Roman" w:hAnsi="Times New Roman" w:cs="Times New Roman"/>
                  <w:sz w:val="18"/>
                  <w:szCs w:val="18"/>
                  <w:rPrChange w:id="2927" w:author="Jujia Li" w:date="2025-08-26T10:31:00Z" w16du:dateUtc="2025-08-26T15:31:00Z">
                    <w:rPr/>
                  </w:rPrChange>
                </w:rPr>
                <w:t>20204</w:t>
              </w:r>
            </w:ins>
          </w:p>
        </w:tc>
        <w:tc>
          <w:tcPr>
            <w:tcW w:w="799" w:type="dxa"/>
            <w:noWrap/>
            <w:hideMark/>
          </w:tcPr>
          <w:p w14:paraId="1875A602" w14:textId="2BA4D67E" w:rsidR="00FC6A3E" w:rsidRPr="004E2E1C" w:rsidRDefault="00FC6A3E" w:rsidP="00FC6A3E">
            <w:pPr>
              <w:spacing w:after="0" w:line="240" w:lineRule="auto"/>
              <w:jc w:val="right"/>
              <w:rPr>
                <w:ins w:id="2928" w:author="Jujia Li" w:date="2025-08-25T17:34:00Z" w16du:dateUtc="2025-08-25T22:34:00Z"/>
                <w:rFonts w:ascii="Times New Roman" w:eastAsia="Times New Roman" w:hAnsi="Times New Roman" w:cs="Times New Roman"/>
                <w:color w:val="000000"/>
                <w:kern w:val="0"/>
                <w:sz w:val="18"/>
                <w:szCs w:val="18"/>
                <w14:ligatures w14:val="none"/>
              </w:rPr>
            </w:pPr>
            <w:ins w:id="2929" w:author="Jujia Li" w:date="2025-08-25T17:37:00Z" w16du:dateUtc="2025-08-25T22:37:00Z">
              <w:r w:rsidRPr="004E2E1C">
                <w:rPr>
                  <w:rFonts w:ascii="Times New Roman" w:hAnsi="Times New Roman" w:cs="Times New Roman"/>
                  <w:sz w:val="18"/>
                  <w:szCs w:val="18"/>
                  <w:rPrChange w:id="2930" w:author="Jujia Li" w:date="2025-08-26T10:31:00Z" w16du:dateUtc="2025-08-26T15:31:00Z">
                    <w:rPr/>
                  </w:rPrChange>
                </w:rPr>
                <w:t>2979</w:t>
              </w:r>
            </w:ins>
          </w:p>
        </w:tc>
        <w:tc>
          <w:tcPr>
            <w:tcW w:w="800" w:type="dxa"/>
            <w:noWrap/>
            <w:hideMark/>
          </w:tcPr>
          <w:p w14:paraId="746E60A2" w14:textId="4B5BB345" w:rsidR="00FC6A3E" w:rsidRPr="004E2E1C" w:rsidRDefault="00FC6A3E" w:rsidP="00FC6A3E">
            <w:pPr>
              <w:spacing w:after="0" w:line="240" w:lineRule="auto"/>
              <w:jc w:val="right"/>
              <w:rPr>
                <w:ins w:id="2931" w:author="Jujia Li" w:date="2025-08-25T17:34:00Z" w16du:dateUtc="2025-08-25T22:34:00Z"/>
                <w:rFonts w:ascii="Times New Roman" w:eastAsia="Times New Roman" w:hAnsi="Times New Roman" w:cs="Times New Roman"/>
                <w:color w:val="000000"/>
                <w:kern w:val="0"/>
                <w:sz w:val="18"/>
                <w:szCs w:val="18"/>
                <w14:ligatures w14:val="none"/>
              </w:rPr>
            </w:pPr>
            <w:ins w:id="2932" w:author="Jujia Li" w:date="2025-08-25T17:37:00Z" w16du:dateUtc="2025-08-25T22:37:00Z">
              <w:r w:rsidRPr="004E2E1C">
                <w:rPr>
                  <w:rFonts w:ascii="Times New Roman" w:hAnsi="Times New Roman" w:cs="Times New Roman"/>
                  <w:sz w:val="18"/>
                  <w:szCs w:val="18"/>
                  <w:rPrChange w:id="2933" w:author="Jujia Li" w:date="2025-08-26T10:31:00Z" w16du:dateUtc="2025-08-26T15:31:00Z">
                    <w:rPr/>
                  </w:rPrChange>
                </w:rPr>
                <w:t>0.15</w:t>
              </w:r>
            </w:ins>
          </w:p>
        </w:tc>
        <w:tc>
          <w:tcPr>
            <w:tcW w:w="800" w:type="dxa"/>
            <w:noWrap/>
            <w:hideMark/>
          </w:tcPr>
          <w:p w14:paraId="497E12C0" w14:textId="4CA3AAD1" w:rsidR="00FC6A3E" w:rsidRPr="004E2E1C" w:rsidRDefault="00FC6A3E" w:rsidP="00FC6A3E">
            <w:pPr>
              <w:spacing w:after="0" w:line="240" w:lineRule="auto"/>
              <w:jc w:val="right"/>
              <w:rPr>
                <w:ins w:id="2934" w:author="Jujia Li" w:date="2025-08-25T17:34:00Z" w16du:dateUtc="2025-08-25T22:34:00Z"/>
                <w:rFonts w:ascii="Times New Roman" w:eastAsia="Times New Roman" w:hAnsi="Times New Roman" w:cs="Times New Roman"/>
                <w:color w:val="000000"/>
                <w:kern w:val="0"/>
                <w:sz w:val="18"/>
                <w:szCs w:val="18"/>
                <w14:ligatures w14:val="none"/>
              </w:rPr>
            </w:pPr>
            <w:ins w:id="2935" w:author="Jujia Li" w:date="2025-08-25T17:37:00Z" w16du:dateUtc="2025-08-25T22:37:00Z">
              <w:r w:rsidRPr="004E2E1C">
                <w:rPr>
                  <w:rFonts w:ascii="Times New Roman" w:hAnsi="Times New Roman" w:cs="Times New Roman"/>
                  <w:sz w:val="18"/>
                  <w:szCs w:val="18"/>
                  <w:rPrChange w:id="2936" w:author="Jujia Li" w:date="2025-08-26T10:31:00Z" w16du:dateUtc="2025-08-26T15:31:00Z">
                    <w:rPr/>
                  </w:rPrChange>
                </w:rPr>
                <w:t>19980</w:t>
              </w:r>
            </w:ins>
          </w:p>
        </w:tc>
        <w:tc>
          <w:tcPr>
            <w:tcW w:w="800" w:type="dxa"/>
            <w:noWrap/>
            <w:hideMark/>
          </w:tcPr>
          <w:p w14:paraId="04A218CF" w14:textId="6251EA94" w:rsidR="00FC6A3E" w:rsidRPr="004E2E1C" w:rsidRDefault="00FC6A3E" w:rsidP="00FC6A3E">
            <w:pPr>
              <w:spacing w:after="0" w:line="240" w:lineRule="auto"/>
              <w:jc w:val="right"/>
              <w:rPr>
                <w:ins w:id="2937" w:author="Jujia Li" w:date="2025-08-25T17:34:00Z" w16du:dateUtc="2025-08-25T22:34:00Z"/>
                <w:rFonts w:ascii="Times New Roman" w:eastAsia="Times New Roman" w:hAnsi="Times New Roman" w:cs="Times New Roman"/>
                <w:color w:val="000000"/>
                <w:kern w:val="0"/>
                <w:sz w:val="18"/>
                <w:szCs w:val="18"/>
                <w14:ligatures w14:val="none"/>
              </w:rPr>
            </w:pPr>
            <w:ins w:id="2938" w:author="Jujia Li" w:date="2025-08-25T17:37:00Z" w16du:dateUtc="2025-08-25T22:37:00Z">
              <w:r w:rsidRPr="004E2E1C">
                <w:rPr>
                  <w:rFonts w:ascii="Times New Roman" w:hAnsi="Times New Roman" w:cs="Times New Roman"/>
                  <w:sz w:val="18"/>
                  <w:szCs w:val="18"/>
                  <w:rPrChange w:id="2939" w:author="Jujia Li" w:date="2025-08-26T10:31:00Z" w16du:dateUtc="2025-08-26T15:31:00Z">
                    <w:rPr/>
                  </w:rPrChange>
                </w:rPr>
                <w:t>2660</w:t>
              </w:r>
            </w:ins>
          </w:p>
        </w:tc>
        <w:tc>
          <w:tcPr>
            <w:tcW w:w="800" w:type="dxa"/>
            <w:noWrap/>
            <w:hideMark/>
          </w:tcPr>
          <w:p w14:paraId="599E747F" w14:textId="6BEED17F" w:rsidR="00FC6A3E" w:rsidRPr="004E2E1C" w:rsidRDefault="00FC6A3E" w:rsidP="00FC6A3E">
            <w:pPr>
              <w:spacing w:after="0" w:line="240" w:lineRule="auto"/>
              <w:jc w:val="right"/>
              <w:rPr>
                <w:ins w:id="2940" w:author="Jujia Li" w:date="2025-08-25T17:34:00Z" w16du:dateUtc="2025-08-25T22:34:00Z"/>
                <w:rFonts w:ascii="Times New Roman" w:eastAsia="Times New Roman" w:hAnsi="Times New Roman" w:cs="Times New Roman"/>
                <w:color w:val="000000"/>
                <w:kern w:val="0"/>
                <w:sz w:val="18"/>
                <w:szCs w:val="18"/>
                <w14:ligatures w14:val="none"/>
              </w:rPr>
            </w:pPr>
            <w:ins w:id="2941" w:author="Jujia Li" w:date="2025-08-25T17:37:00Z" w16du:dateUtc="2025-08-25T22:37:00Z">
              <w:r w:rsidRPr="004E2E1C">
                <w:rPr>
                  <w:rFonts w:ascii="Times New Roman" w:hAnsi="Times New Roman" w:cs="Times New Roman"/>
                  <w:sz w:val="18"/>
                  <w:szCs w:val="18"/>
                  <w:rPrChange w:id="2942" w:author="Jujia Li" w:date="2025-08-26T10:31:00Z" w16du:dateUtc="2025-08-26T15:31:00Z">
                    <w:rPr/>
                  </w:rPrChange>
                </w:rPr>
                <w:t>0.13</w:t>
              </w:r>
            </w:ins>
          </w:p>
        </w:tc>
        <w:tc>
          <w:tcPr>
            <w:tcW w:w="800" w:type="dxa"/>
            <w:noWrap/>
            <w:hideMark/>
          </w:tcPr>
          <w:p w14:paraId="2EE807ED" w14:textId="316902A2" w:rsidR="00FC6A3E" w:rsidRPr="004E2E1C" w:rsidRDefault="00FC6A3E" w:rsidP="00FC6A3E">
            <w:pPr>
              <w:spacing w:after="0" w:line="240" w:lineRule="auto"/>
              <w:jc w:val="right"/>
              <w:rPr>
                <w:ins w:id="2943" w:author="Jujia Li" w:date="2025-08-25T17:34:00Z" w16du:dateUtc="2025-08-25T22:34:00Z"/>
                <w:rFonts w:ascii="Times New Roman" w:eastAsia="Times New Roman" w:hAnsi="Times New Roman" w:cs="Times New Roman"/>
                <w:color w:val="000000"/>
                <w:kern w:val="0"/>
                <w:sz w:val="18"/>
                <w:szCs w:val="18"/>
                <w14:ligatures w14:val="none"/>
              </w:rPr>
            </w:pPr>
            <w:ins w:id="2944" w:author="Jujia Li" w:date="2025-08-25T17:37:00Z" w16du:dateUtc="2025-08-25T22:37:00Z">
              <w:r w:rsidRPr="004E2E1C">
                <w:rPr>
                  <w:rFonts w:ascii="Times New Roman" w:hAnsi="Times New Roman" w:cs="Times New Roman"/>
                  <w:sz w:val="18"/>
                  <w:szCs w:val="18"/>
                  <w:rPrChange w:id="2945" w:author="Jujia Li" w:date="2025-08-26T10:31:00Z" w16du:dateUtc="2025-08-26T15:31:00Z">
                    <w:rPr/>
                  </w:rPrChange>
                </w:rPr>
                <w:t>19930</w:t>
              </w:r>
            </w:ins>
          </w:p>
        </w:tc>
        <w:tc>
          <w:tcPr>
            <w:tcW w:w="800" w:type="dxa"/>
            <w:noWrap/>
            <w:hideMark/>
          </w:tcPr>
          <w:p w14:paraId="1684D622" w14:textId="4A1FAC2C" w:rsidR="00FC6A3E" w:rsidRPr="004E2E1C" w:rsidRDefault="00FC6A3E" w:rsidP="00FC6A3E">
            <w:pPr>
              <w:spacing w:after="0" w:line="240" w:lineRule="auto"/>
              <w:jc w:val="right"/>
              <w:rPr>
                <w:ins w:id="2946" w:author="Jujia Li" w:date="2025-08-25T17:34:00Z" w16du:dateUtc="2025-08-25T22:34:00Z"/>
                <w:rFonts w:ascii="Times New Roman" w:eastAsia="Times New Roman" w:hAnsi="Times New Roman" w:cs="Times New Roman"/>
                <w:color w:val="000000"/>
                <w:kern w:val="0"/>
                <w:sz w:val="18"/>
                <w:szCs w:val="18"/>
                <w14:ligatures w14:val="none"/>
              </w:rPr>
            </w:pPr>
            <w:ins w:id="2947" w:author="Jujia Li" w:date="2025-08-25T17:37:00Z" w16du:dateUtc="2025-08-25T22:37:00Z">
              <w:r w:rsidRPr="004E2E1C">
                <w:rPr>
                  <w:rFonts w:ascii="Times New Roman" w:hAnsi="Times New Roman" w:cs="Times New Roman"/>
                  <w:sz w:val="18"/>
                  <w:szCs w:val="18"/>
                  <w:rPrChange w:id="2948" w:author="Jujia Li" w:date="2025-08-26T10:31:00Z" w16du:dateUtc="2025-08-26T15:31:00Z">
                    <w:rPr/>
                  </w:rPrChange>
                </w:rPr>
                <w:t>2302</w:t>
              </w:r>
            </w:ins>
          </w:p>
        </w:tc>
        <w:tc>
          <w:tcPr>
            <w:tcW w:w="800" w:type="dxa"/>
            <w:noWrap/>
            <w:hideMark/>
          </w:tcPr>
          <w:p w14:paraId="01179153" w14:textId="3BCB759C" w:rsidR="00FC6A3E" w:rsidRPr="004E2E1C" w:rsidRDefault="00FC6A3E" w:rsidP="00FC6A3E">
            <w:pPr>
              <w:spacing w:after="0" w:line="240" w:lineRule="auto"/>
              <w:jc w:val="right"/>
              <w:rPr>
                <w:ins w:id="2949" w:author="Jujia Li" w:date="2025-08-25T17:34:00Z" w16du:dateUtc="2025-08-25T22:34:00Z"/>
                <w:rFonts w:ascii="Times New Roman" w:eastAsia="Times New Roman" w:hAnsi="Times New Roman" w:cs="Times New Roman"/>
                <w:color w:val="000000"/>
                <w:kern w:val="0"/>
                <w:sz w:val="18"/>
                <w:szCs w:val="18"/>
                <w14:ligatures w14:val="none"/>
              </w:rPr>
            </w:pPr>
            <w:ins w:id="2950" w:author="Jujia Li" w:date="2025-08-25T17:37:00Z" w16du:dateUtc="2025-08-25T22:37:00Z">
              <w:r w:rsidRPr="004E2E1C">
                <w:rPr>
                  <w:rFonts w:ascii="Times New Roman" w:hAnsi="Times New Roman" w:cs="Times New Roman"/>
                  <w:sz w:val="18"/>
                  <w:szCs w:val="18"/>
                  <w:rPrChange w:id="2951" w:author="Jujia Li" w:date="2025-08-26T10:31:00Z" w16du:dateUtc="2025-08-26T15:31:00Z">
                    <w:rPr/>
                  </w:rPrChange>
                </w:rPr>
                <w:t>0.12</w:t>
              </w:r>
            </w:ins>
          </w:p>
        </w:tc>
        <w:tc>
          <w:tcPr>
            <w:tcW w:w="891" w:type="dxa"/>
            <w:noWrap/>
            <w:hideMark/>
          </w:tcPr>
          <w:p w14:paraId="002ECEC2" w14:textId="4C21F575" w:rsidR="00FC6A3E" w:rsidRPr="004E2E1C" w:rsidRDefault="00FC6A3E" w:rsidP="00FC6A3E">
            <w:pPr>
              <w:spacing w:after="0" w:line="240" w:lineRule="auto"/>
              <w:jc w:val="right"/>
              <w:rPr>
                <w:ins w:id="2952" w:author="Jujia Li" w:date="2025-08-25T17:34:00Z" w16du:dateUtc="2025-08-25T22:34:00Z"/>
                <w:rFonts w:ascii="Times New Roman" w:eastAsia="Times New Roman" w:hAnsi="Times New Roman" w:cs="Times New Roman"/>
                <w:color w:val="000000"/>
                <w:kern w:val="0"/>
                <w:sz w:val="18"/>
                <w:szCs w:val="18"/>
                <w14:ligatures w14:val="none"/>
              </w:rPr>
            </w:pPr>
            <w:ins w:id="2953" w:author="Jujia Li" w:date="2025-08-25T17:37:00Z" w16du:dateUtc="2025-08-25T22:37:00Z">
              <w:r w:rsidRPr="004E2E1C">
                <w:rPr>
                  <w:rFonts w:ascii="Times New Roman" w:hAnsi="Times New Roman" w:cs="Times New Roman"/>
                  <w:sz w:val="18"/>
                  <w:szCs w:val="18"/>
                  <w:rPrChange w:id="2954" w:author="Jujia Li" w:date="2025-08-26T10:31:00Z" w16du:dateUtc="2025-08-26T15:31:00Z">
                    <w:rPr/>
                  </w:rPrChange>
                </w:rPr>
                <w:t>11336</w:t>
              </w:r>
            </w:ins>
          </w:p>
        </w:tc>
        <w:tc>
          <w:tcPr>
            <w:tcW w:w="977" w:type="dxa"/>
            <w:noWrap/>
            <w:hideMark/>
          </w:tcPr>
          <w:p w14:paraId="1EBEA566" w14:textId="1D42413C" w:rsidR="00FC6A3E" w:rsidRPr="004E2E1C" w:rsidRDefault="00FC6A3E" w:rsidP="00FC6A3E">
            <w:pPr>
              <w:spacing w:after="0" w:line="240" w:lineRule="auto"/>
              <w:jc w:val="right"/>
              <w:rPr>
                <w:ins w:id="2955" w:author="Jujia Li" w:date="2025-08-25T17:34:00Z" w16du:dateUtc="2025-08-25T22:34:00Z"/>
                <w:rFonts w:ascii="Times New Roman" w:eastAsia="Times New Roman" w:hAnsi="Times New Roman" w:cs="Times New Roman"/>
                <w:color w:val="000000"/>
                <w:kern w:val="0"/>
                <w:sz w:val="18"/>
                <w:szCs w:val="18"/>
                <w14:ligatures w14:val="none"/>
              </w:rPr>
            </w:pPr>
            <w:ins w:id="2956" w:author="Jujia Li" w:date="2025-08-25T17:37:00Z" w16du:dateUtc="2025-08-25T22:37:00Z">
              <w:r w:rsidRPr="004E2E1C">
                <w:rPr>
                  <w:rFonts w:ascii="Times New Roman" w:hAnsi="Times New Roman" w:cs="Times New Roman"/>
                  <w:sz w:val="18"/>
                  <w:szCs w:val="18"/>
                  <w:rPrChange w:id="2957" w:author="Jujia Li" w:date="2025-08-26T10:31:00Z" w16du:dateUtc="2025-08-26T15:31:00Z">
                    <w:rPr/>
                  </w:rPrChange>
                </w:rPr>
                <w:t>0.14</w:t>
              </w:r>
            </w:ins>
          </w:p>
        </w:tc>
      </w:tr>
      <w:tr w:rsidR="000E0619" w:rsidRPr="00D80767" w14:paraId="025B1D34" w14:textId="77777777" w:rsidTr="004A04BA">
        <w:trPr>
          <w:trHeight w:val="300"/>
          <w:ins w:id="2958" w:author="Jujia Li" w:date="2025-08-25T17:34:00Z"/>
        </w:trPr>
        <w:tc>
          <w:tcPr>
            <w:tcW w:w="1608" w:type="dxa"/>
            <w:noWrap/>
            <w:vAlign w:val="bottom"/>
            <w:hideMark/>
          </w:tcPr>
          <w:p w14:paraId="1A0D69B5" w14:textId="77777777" w:rsidR="00FC6A3E" w:rsidRPr="00B17B5A" w:rsidRDefault="00FC6A3E" w:rsidP="00FC6A3E">
            <w:pPr>
              <w:spacing w:after="0" w:line="240" w:lineRule="auto"/>
              <w:rPr>
                <w:ins w:id="2959" w:author="Jujia Li" w:date="2025-08-25T17:34:00Z" w16du:dateUtc="2025-08-25T22:34:00Z"/>
                <w:rFonts w:ascii="Times New Roman" w:eastAsia="Times New Roman" w:hAnsi="Times New Roman" w:cs="Times New Roman"/>
                <w:color w:val="000000"/>
                <w:kern w:val="0"/>
                <w:sz w:val="20"/>
                <w:szCs w:val="20"/>
                <w14:ligatures w14:val="none"/>
              </w:rPr>
            </w:pPr>
            <w:ins w:id="2960" w:author="Jujia Li" w:date="2025-08-25T17:34:00Z" w16du:dateUtc="2025-08-25T22:34:00Z">
              <w:r w:rsidRPr="00B17B5A">
                <w:rPr>
                  <w:rFonts w:ascii="Times New Roman" w:eastAsia="Times New Roman" w:hAnsi="Times New Roman" w:cs="Times New Roman"/>
                  <w:color w:val="000000"/>
                  <w:kern w:val="0"/>
                  <w:sz w:val="20"/>
                  <w:szCs w:val="20"/>
                  <w14:ligatures w14:val="none"/>
                </w:rPr>
                <w:t>SHELBY</w:t>
              </w:r>
            </w:ins>
          </w:p>
        </w:tc>
        <w:tc>
          <w:tcPr>
            <w:tcW w:w="799" w:type="dxa"/>
            <w:noWrap/>
            <w:hideMark/>
          </w:tcPr>
          <w:p w14:paraId="0F9D11DC" w14:textId="0F62A106" w:rsidR="00FC6A3E" w:rsidRPr="004E2E1C" w:rsidRDefault="00FC6A3E" w:rsidP="00FC6A3E">
            <w:pPr>
              <w:spacing w:after="0" w:line="240" w:lineRule="auto"/>
              <w:jc w:val="right"/>
              <w:rPr>
                <w:ins w:id="2961" w:author="Jujia Li" w:date="2025-08-25T17:34:00Z" w16du:dateUtc="2025-08-25T22:34:00Z"/>
                <w:rFonts w:ascii="Times New Roman" w:eastAsia="Times New Roman" w:hAnsi="Times New Roman" w:cs="Times New Roman"/>
                <w:color w:val="000000"/>
                <w:kern w:val="0"/>
                <w:sz w:val="18"/>
                <w:szCs w:val="18"/>
                <w14:ligatures w14:val="none"/>
              </w:rPr>
            </w:pPr>
            <w:ins w:id="2962" w:author="Jujia Li" w:date="2025-08-25T17:37:00Z" w16du:dateUtc="2025-08-25T22:37:00Z">
              <w:r w:rsidRPr="004E2E1C">
                <w:rPr>
                  <w:rFonts w:ascii="Times New Roman" w:hAnsi="Times New Roman" w:cs="Times New Roman"/>
                  <w:sz w:val="18"/>
                  <w:szCs w:val="18"/>
                  <w:rPrChange w:id="2963" w:author="Jujia Li" w:date="2025-08-26T10:31:00Z" w16du:dateUtc="2025-08-26T15:31:00Z">
                    <w:rPr/>
                  </w:rPrChange>
                </w:rPr>
                <w:t>211282</w:t>
              </w:r>
            </w:ins>
          </w:p>
        </w:tc>
        <w:tc>
          <w:tcPr>
            <w:tcW w:w="799" w:type="dxa"/>
            <w:noWrap/>
            <w:hideMark/>
          </w:tcPr>
          <w:p w14:paraId="17C2D4E1" w14:textId="7833DB89" w:rsidR="00FC6A3E" w:rsidRPr="004E2E1C" w:rsidRDefault="00FC6A3E" w:rsidP="00FC6A3E">
            <w:pPr>
              <w:spacing w:after="0" w:line="240" w:lineRule="auto"/>
              <w:jc w:val="right"/>
              <w:rPr>
                <w:ins w:id="2964" w:author="Jujia Li" w:date="2025-08-25T17:34:00Z" w16du:dateUtc="2025-08-25T22:34:00Z"/>
                <w:rFonts w:ascii="Times New Roman" w:eastAsia="Times New Roman" w:hAnsi="Times New Roman" w:cs="Times New Roman"/>
                <w:color w:val="000000"/>
                <w:kern w:val="0"/>
                <w:sz w:val="18"/>
                <w:szCs w:val="18"/>
                <w14:ligatures w14:val="none"/>
              </w:rPr>
            </w:pPr>
            <w:ins w:id="2965" w:author="Jujia Li" w:date="2025-08-25T17:37:00Z" w16du:dateUtc="2025-08-25T22:37:00Z">
              <w:r w:rsidRPr="004E2E1C">
                <w:rPr>
                  <w:rFonts w:ascii="Times New Roman" w:hAnsi="Times New Roman" w:cs="Times New Roman"/>
                  <w:sz w:val="18"/>
                  <w:szCs w:val="18"/>
                  <w:rPrChange w:id="2966" w:author="Jujia Li" w:date="2025-08-26T10:31:00Z" w16du:dateUtc="2025-08-26T15:31:00Z">
                    <w:rPr/>
                  </w:rPrChange>
                </w:rPr>
                <w:t>31296</w:t>
              </w:r>
            </w:ins>
          </w:p>
        </w:tc>
        <w:tc>
          <w:tcPr>
            <w:tcW w:w="688" w:type="dxa"/>
            <w:noWrap/>
            <w:hideMark/>
          </w:tcPr>
          <w:p w14:paraId="286D78CE" w14:textId="7EEFBEDA" w:rsidR="00FC6A3E" w:rsidRPr="004E2E1C" w:rsidRDefault="00FC6A3E" w:rsidP="00FC6A3E">
            <w:pPr>
              <w:spacing w:after="0" w:line="240" w:lineRule="auto"/>
              <w:jc w:val="right"/>
              <w:rPr>
                <w:ins w:id="2967" w:author="Jujia Li" w:date="2025-08-25T17:34:00Z" w16du:dateUtc="2025-08-25T22:34:00Z"/>
                <w:rFonts w:ascii="Times New Roman" w:eastAsia="Times New Roman" w:hAnsi="Times New Roman" w:cs="Times New Roman"/>
                <w:color w:val="000000"/>
                <w:kern w:val="0"/>
                <w:sz w:val="18"/>
                <w:szCs w:val="18"/>
                <w14:ligatures w14:val="none"/>
              </w:rPr>
            </w:pPr>
            <w:ins w:id="2968" w:author="Jujia Li" w:date="2025-08-25T17:37:00Z" w16du:dateUtc="2025-08-25T22:37:00Z">
              <w:r w:rsidRPr="004E2E1C">
                <w:rPr>
                  <w:rFonts w:ascii="Times New Roman" w:hAnsi="Times New Roman" w:cs="Times New Roman"/>
                  <w:sz w:val="18"/>
                  <w:szCs w:val="18"/>
                  <w:rPrChange w:id="2969" w:author="Jujia Li" w:date="2025-08-26T10:31:00Z" w16du:dateUtc="2025-08-26T15:31:00Z">
                    <w:rPr/>
                  </w:rPrChange>
                </w:rPr>
                <w:t>0.15</w:t>
              </w:r>
            </w:ins>
          </w:p>
        </w:tc>
        <w:tc>
          <w:tcPr>
            <w:tcW w:w="799" w:type="dxa"/>
            <w:noWrap/>
            <w:hideMark/>
          </w:tcPr>
          <w:p w14:paraId="0AC0521A" w14:textId="2E945C6C" w:rsidR="00FC6A3E" w:rsidRPr="004E2E1C" w:rsidRDefault="00FC6A3E" w:rsidP="00FC6A3E">
            <w:pPr>
              <w:spacing w:after="0" w:line="240" w:lineRule="auto"/>
              <w:jc w:val="right"/>
              <w:rPr>
                <w:ins w:id="2970" w:author="Jujia Li" w:date="2025-08-25T17:34:00Z" w16du:dateUtc="2025-08-25T22:34:00Z"/>
                <w:rFonts w:ascii="Times New Roman" w:eastAsia="Times New Roman" w:hAnsi="Times New Roman" w:cs="Times New Roman"/>
                <w:color w:val="000000"/>
                <w:kern w:val="0"/>
                <w:sz w:val="18"/>
                <w:szCs w:val="18"/>
                <w14:ligatures w14:val="none"/>
              </w:rPr>
            </w:pPr>
            <w:ins w:id="2971" w:author="Jujia Li" w:date="2025-08-25T17:37:00Z" w16du:dateUtc="2025-08-25T22:37:00Z">
              <w:r w:rsidRPr="004E2E1C">
                <w:rPr>
                  <w:rFonts w:ascii="Times New Roman" w:hAnsi="Times New Roman" w:cs="Times New Roman"/>
                  <w:sz w:val="18"/>
                  <w:szCs w:val="18"/>
                  <w:rPrChange w:id="2972" w:author="Jujia Li" w:date="2025-08-26T10:31:00Z" w16du:dateUtc="2025-08-26T15:31:00Z">
                    <w:rPr/>
                  </w:rPrChange>
                </w:rPr>
                <w:t>213633</w:t>
              </w:r>
            </w:ins>
          </w:p>
        </w:tc>
        <w:tc>
          <w:tcPr>
            <w:tcW w:w="799" w:type="dxa"/>
            <w:noWrap/>
            <w:hideMark/>
          </w:tcPr>
          <w:p w14:paraId="0F1A6C11" w14:textId="00B95E55" w:rsidR="00FC6A3E" w:rsidRPr="004E2E1C" w:rsidRDefault="00FC6A3E" w:rsidP="00FC6A3E">
            <w:pPr>
              <w:spacing w:after="0" w:line="240" w:lineRule="auto"/>
              <w:jc w:val="right"/>
              <w:rPr>
                <w:ins w:id="2973" w:author="Jujia Li" w:date="2025-08-25T17:34:00Z" w16du:dateUtc="2025-08-25T22:34:00Z"/>
                <w:rFonts w:ascii="Times New Roman" w:eastAsia="Times New Roman" w:hAnsi="Times New Roman" w:cs="Times New Roman"/>
                <w:color w:val="000000"/>
                <w:kern w:val="0"/>
                <w:sz w:val="18"/>
                <w:szCs w:val="18"/>
                <w14:ligatures w14:val="none"/>
              </w:rPr>
            </w:pPr>
            <w:ins w:id="2974" w:author="Jujia Li" w:date="2025-08-25T17:37:00Z" w16du:dateUtc="2025-08-25T22:37:00Z">
              <w:r w:rsidRPr="004E2E1C">
                <w:rPr>
                  <w:rFonts w:ascii="Times New Roman" w:hAnsi="Times New Roman" w:cs="Times New Roman"/>
                  <w:sz w:val="18"/>
                  <w:szCs w:val="18"/>
                  <w:rPrChange w:id="2975" w:author="Jujia Li" w:date="2025-08-26T10:31:00Z" w16du:dateUtc="2025-08-26T15:31:00Z">
                    <w:rPr/>
                  </w:rPrChange>
                </w:rPr>
                <w:t>28289</w:t>
              </w:r>
            </w:ins>
          </w:p>
        </w:tc>
        <w:tc>
          <w:tcPr>
            <w:tcW w:w="800" w:type="dxa"/>
            <w:noWrap/>
            <w:hideMark/>
          </w:tcPr>
          <w:p w14:paraId="03B079A2" w14:textId="4567EF92" w:rsidR="00FC6A3E" w:rsidRPr="004E2E1C" w:rsidRDefault="00FC6A3E" w:rsidP="00FC6A3E">
            <w:pPr>
              <w:spacing w:after="0" w:line="240" w:lineRule="auto"/>
              <w:jc w:val="right"/>
              <w:rPr>
                <w:ins w:id="2976" w:author="Jujia Li" w:date="2025-08-25T17:34:00Z" w16du:dateUtc="2025-08-25T22:34:00Z"/>
                <w:rFonts w:ascii="Times New Roman" w:eastAsia="Times New Roman" w:hAnsi="Times New Roman" w:cs="Times New Roman"/>
                <w:color w:val="000000"/>
                <w:kern w:val="0"/>
                <w:sz w:val="18"/>
                <w:szCs w:val="18"/>
                <w14:ligatures w14:val="none"/>
              </w:rPr>
            </w:pPr>
            <w:ins w:id="2977" w:author="Jujia Li" w:date="2025-08-25T17:37:00Z" w16du:dateUtc="2025-08-25T22:37:00Z">
              <w:r w:rsidRPr="004E2E1C">
                <w:rPr>
                  <w:rFonts w:ascii="Times New Roman" w:hAnsi="Times New Roman" w:cs="Times New Roman"/>
                  <w:sz w:val="18"/>
                  <w:szCs w:val="18"/>
                  <w:rPrChange w:id="2978" w:author="Jujia Li" w:date="2025-08-26T10:31:00Z" w16du:dateUtc="2025-08-26T15:31:00Z">
                    <w:rPr/>
                  </w:rPrChange>
                </w:rPr>
                <w:t>0.13</w:t>
              </w:r>
            </w:ins>
          </w:p>
        </w:tc>
        <w:tc>
          <w:tcPr>
            <w:tcW w:w="800" w:type="dxa"/>
            <w:noWrap/>
            <w:hideMark/>
          </w:tcPr>
          <w:p w14:paraId="2436EAD5" w14:textId="2ADA3260" w:rsidR="00FC6A3E" w:rsidRPr="004E2E1C" w:rsidRDefault="00FC6A3E" w:rsidP="00FC6A3E">
            <w:pPr>
              <w:spacing w:after="0" w:line="240" w:lineRule="auto"/>
              <w:jc w:val="right"/>
              <w:rPr>
                <w:ins w:id="2979" w:author="Jujia Li" w:date="2025-08-25T17:34:00Z" w16du:dateUtc="2025-08-25T22:34:00Z"/>
                <w:rFonts w:ascii="Times New Roman" w:eastAsia="Times New Roman" w:hAnsi="Times New Roman" w:cs="Times New Roman"/>
                <w:color w:val="000000"/>
                <w:kern w:val="0"/>
                <w:sz w:val="18"/>
                <w:szCs w:val="18"/>
                <w14:ligatures w14:val="none"/>
              </w:rPr>
            </w:pPr>
            <w:ins w:id="2980" w:author="Jujia Li" w:date="2025-08-25T17:37:00Z" w16du:dateUtc="2025-08-25T22:37:00Z">
              <w:r w:rsidRPr="004E2E1C">
                <w:rPr>
                  <w:rFonts w:ascii="Times New Roman" w:hAnsi="Times New Roman" w:cs="Times New Roman"/>
                  <w:sz w:val="18"/>
                  <w:szCs w:val="18"/>
                  <w:rPrChange w:id="2981" w:author="Jujia Li" w:date="2025-08-26T10:31:00Z" w16du:dateUtc="2025-08-26T15:31:00Z">
                    <w:rPr/>
                  </w:rPrChange>
                </w:rPr>
                <w:t>215583</w:t>
              </w:r>
            </w:ins>
          </w:p>
        </w:tc>
        <w:tc>
          <w:tcPr>
            <w:tcW w:w="800" w:type="dxa"/>
            <w:noWrap/>
            <w:hideMark/>
          </w:tcPr>
          <w:p w14:paraId="69DBC2F2" w14:textId="0747A224" w:rsidR="00FC6A3E" w:rsidRPr="004E2E1C" w:rsidRDefault="00FC6A3E" w:rsidP="00FC6A3E">
            <w:pPr>
              <w:spacing w:after="0" w:line="240" w:lineRule="auto"/>
              <w:jc w:val="right"/>
              <w:rPr>
                <w:ins w:id="2982" w:author="Jujia Li" w:date="2025-08-25T17:34:00Z" w16du:dateUtc="2025-08-25T22:34:00Z"/>
                <w:rFonts w:ascii="Times New Roman" w:eastAsia="Times New Roman" w:hAnsi="Times New Roman" w:cs="Times New Roman"/>
                <w:color w:val="000000"/>
                <w:kern w:val="0"/>
                <w:sz w:val="18"/>
                <w:szCs w:val="18"/>
                <w14:ligatures w14:val="none"/>
              </w:rPr>
            </w:pPr>
            <w:ins w:id="2983" w:author="Jujia Li" w:date="2025-08-25T17:37:00Z" w16du:dateUtc="2025-08-25T22:37:00Z">
              <w:r w:rsidRPr="004E2E1C">
                <w:rPr>
                  <w:rFonts w:ascii="Times New Roman" w:hAnsi="Times New Roman" w:cs="Times New Roman"/>
                  <w:sz w:val="18"/>
                  <w:szCs w:val="18"/>
                  <w:rPrChange w:id="2984" w:author="Jujia Li" w:date="2025-08-26T10:31:00Z" w16du:dateUtc="2025-08-26T15:31:00Z">
                    <w:rPr/>
                  </w:rPrChange>
                </w:rPr>
                <w:t>25405</w:t>
              </w:r>
            </w:ins>
          </w:p>
        </w:tc>
        <w:tc>
          <w:tcPr>
            <w:tcW w:w="800" w:type="dxa"/>
            <w:noWrap/>
            <w:hideMark/>
          </w:tcPr>
          <w:p w14:paraId="2ED2A863" w14:textId="198CF2B5" w:rsidR="00FC6A3E" w:rsidRPr="004E2E1C" w:rsidRDefault="00FC6A3E" w:rsidP="00FC6A3E">
            <w:pPr>
              <w:spacing w:after="0" w:line="240" w:lineRule="auto"/>
              <w:jc w:val="right"/>
              <w:rPr>
                <w:ins w:id="2985" w:author="Jujia Li" w:date="2025-08-25T17:34:00Z" w16du:dateUtc="2025-08-25T22:34:00Z"/>
                <w:rFonts w:ascii="Times New Roman" w:eastAsia="Times New Roman" w:hAnsi="Times New Roman" w:cs="Times New Roman"/>
                <w:color w:val="000000"/>
                <w:kern w:val="0"/>
                <w:sz w:val="18"/>
                <w:szCs w:val="18"/>
                <w14:ligatures w14:val="none"/>
              </w:rPr>
            </w:pPr>
            <w:ins w:id="2986" w:author="Jujia Li" w:date="2025-08-25T17:37:00Z" w16du:dateUtc="2025-08-25T22:37:00Z">
              <w:r w:rsidRPr="004E2E1C">
                <w:rPr>
                  <w:rFonts w:ascii="Times New Roman" w:hAnsi="Times New Roman" w:cs="Times New Roman"/>
                  <w:sz w:val="18"/>
                  <w:szCs w:val="18"/>
                  <w:rPrChange w:id="2987" w:author="Jujia Li" w:date="2025-08-26T10:31:00Z" w16du:dateUtc="2025-08-26T15:31:00Z">
                    <w:rPr/>
                  </w:rPrChange>
                </w:rPr>
                <w:t>0.12</w:t>
              </w:r>
            </w:ins>
          </w:p>
        </w:tc>
        <w:tc>
          <w:tcPr>
            <w:tcW w:w="800" w:type="dxa"/>
            <w:noWrap/>
            <w:hideMark/>
          </w:tcPr>
          <w:p w14:paraId="6292BC13" w14:textId="0F920255" w:rsidR="00FC6A3E" w:rsidRPr="004E2E1C" w:rsidRDefault="00FC6A3E" w:rsidP="00FC6A3E">
            <w:pPr>
              <w:spacing w:after="0" w:line="240" w:lineRule="auto"/>
              <w:jc w:val="right"/>
              <w:rPr>
                <w:ins w:id="2988" w:author="Jujia Li" w:date="2025-08-25T17:34:00Z" w16du:dateUtc="2025-08-25T22:34:00Z"/>
                <w:rFonts w:ascii="Times New Roman" w:eastAsia="Times New Roman" w:hAnsi="Times New Roman" w:cs="Times New Roman"/>
                <w:color w:val="000000"/>
                <w:kern w:val="0"/>
                <w:sz w:val="18"/>
                <w:szCs w:val="18"/>
                <w14:ligatures w14:val="none"/>
              </w:rPr>
            </w:pPr>
            <w:ins w:id="2989" w:author="Jujia Li" w:date="2025-08-25T17:37:00Z" w16du:dateUtc="2025-08-25T22:37:00Z">
              <w:r w:rsidRPr="004E2E1C">
                <w:rPr>
                  <w:rFonts w:ascii="Times New Roman" w:hAnsi="Times New Roman" w:cs="Times New Roman"/>
                  <w:sz w:val="18"/>
                  <w:szCs w:val="18"/>
                  <w:rPrChange w:id="2990" w:author="Jujia Li" w:date="2025-08-26T10:31:00Z" w16du:dateUtc="2025-08-26T15:31:00Z">
                    <w:rPr/>
                  </w:rPrChange>
                </w:rPr>
                <w:t>217702</w:t>
              </w:r>
            </w:ins>
          </w:p>
        </w:tc>
        <w:tc>
          <w:tcPr>
            <w:tcW w:w="800" w:type="dxa"/>
            <w:noWrap/>
            <w:hideMark/>
          </w:tcPr>
          <w:p w14:paraId="32460423" w14:textId="3C693E7E" w:rsidR="00FC6A3E" w:rsidRPr="004E2E1C" w:rsidRDefault="00FC6A3E" w:rsidP="00FC6A3E">
            <w:pPr>
              <w:spacing w:after="0" w:line="240" w:lineRule="auto"/>
              <w:jc w:val="right"/>
              <w:rPr>
                <w:ins w:id="2991" w:author="Jujia Li" w:date="2025-08-25T17:34:00Z" w16du:dateUtc="2025-08-25T22:34:00Z"/>
                <w:rFonts w:ascii="Times New Roman" w:eastAsia="Times New Roman" w:hAnsi="Times New Roman" w:cs="Times New Roman"/>
                <w:color w:val="000000"/>
                <w:kern w:val="0"/>
                <w:sz w:val="18"/>
                <w:szCs w:val="18"/>
                <w14:ligatures w14:val="none"/>
              </w:rPr>
            </w:pPr>
            <w:ins w:id="2992" w:author="Jujia Li" w:date="2025-08-25T17:37:00Z" w16du:dateUtc="2025-08-25T22:37:00Z">
              <w:r w:rsidRPr="004E2E1C">
                <w:rPr>
                  <w:rFonts w:ascii="Times New Roman" w:hAnsi="Times New Roman" w:cs="Times New Roman"/>
                  <w:sz w:val="18"/>
                  <w:szCs w:val="18"/>
                  <w:rPrChange w:id="2993" w:author="Jujia Li" w:date="2025-08-26T10:31:00Z" w16du:dateUtc="2025-08-26T15:31:00Z">
                    <w:rPr/>
                  </w:rPrChange>
                </w:rPr>
                <w:t>22791</w:t>
              </w:r>
            </w:ins>
          </w:p>
        </w:tc>
        <w:tc>
          <w:tcPr>
            <w:tcW w:w="800" w:type="dxa"/>
            <w:noWrap/>
            <w:hideMark/>
          </w:tcPr>
          <w:p w14:paraId="43198762" w14:textId="0B991AF5" w:rsidR="00FC6A3E" w:rsidRPr="004E2E1C" w:rsidRDefault="00FC6A3E" w:rsidP="00FC6A3E">
            <w:pPr>
              <w:spacing w:after="0" w:line="240" w:lineRule="auto"/>
              <w:jc w:val="right"/>
              <w:rPr>
                <w:ins w:id="2994" w:author="Jujia Li" w:date="2025-08-25T17:34:00Z" w16du:dateUtc="2025-08-25T22:34:00Z"/>
                <w:rFonts w:ascii="Times New Roman" w:eastAsia="Times New Roman" w:hAnsi="Times New Roman" w:cs="Times New Roman"/>
                <w:color w:val="000000"/>
                <w:kern w:val="0"/>
                <w:sz w:val="18"/>
                <w:szCs w:val="18"/>
                <w14:ligatures w14:val="none"/>
              </w:rPr>
            </w:pPr>
            <w:ins w:id="2995" w:author="Jujia Li" w:date="2025-08-25T17:37:00Z" w16du:dateUtc="2025-08-25T22:37:00Z">
              <w:r w:rsidRPr="004E2E1C">
                <w:rPr>
                  <w:rFonts w:ascii="Times New Roman" w:hAnsi="Times New Roman" w:cs="Times New Roman"/>
                  <w:sz w:val="18"/>
                  <w:szCs w:val="18"/>
                  <w:rPrChange w:id="2996" w:author="Jujia Li" w:date="2025-08-26T10:31:00Z" w16du:dateUtc="2025-08-26T15:31:00Z">
                    <w:rPr/>
                  </w:rPrChange>
                </w:rPr>
                <w:t>0.10</w:t>
              </w:r>
            </w:ins>
          </w:p>
        </w:tc>
        <w:tc>
          <w:tcPr>
            <w:tcW w:w="891" w:type="dxa"/>
            <w:noWrap/>
            <w:hideMark/>
          </w:tcPr>
          <w:p w14:paraId="456B9E2E" w14:textId="5AC8F145" w:rsidR="00FC6A3E" w:rsidRPr="004E2E1C" w:rsidRDefault="00FC6A3E" w:rsidP="00FC6A3E">
            <w:pPr>
              <w:spacing w:after="0" w:line="240" w:lineRule="auto"/>
              <w:jc w:val="right"/>
              <w:rPr>
                <w:ins w:id="2997" w:author="Jujia Li" w:date="2025-08-25T17:34:00Z" w16du:dateUtc="2025-08-25T22:34:00Z"/>
                <w:rFonts w:ascii="Times New Roman" w:eastAsia="Times New Roman" w:hAnsi="Times New Roman" w:cs="Times New Roman"/>
                <w:color w:val="000000"/>
                <w:kern w:val="0"/>
                <w:sz w:val="18"/>
                <w:szCs w:val="18"/>
                <w14:ligatures w14:val="none"/>
              </w:rPr>
            </w:pPr>
            <w:ins w:id="2998" w:author="Jujia Li" w:date="2025-08-25T17:37:00Z" w16du:dateUtc="2025-08-25T22:37:00Z">
              <w:r w:rsidRPr="004E2E1C">
                <w:rPr>
                  <w:rFonts w:ascii="Times New Roman" w:hAnsi="Times New Roman" w:cs="Times New Roman"/>
                  <w:sz w:val="18"/>
                  <w:szCs w:val="18"/>
                  <w:rPrChange w:id="2999" w:author="Jujia Li" w:date="2025-08-26T10:31:00Z" w16du:dateUtc="2025-08-26T15:31:00Z">
                    <w:rPr/>
                  </w:rPrChange>
                </w:rPr>
                <w:t>107781</w:t>
              </w:r>
            </w:ins>
          </w:p>
        </w:tc>
        <w:tc>
          <w:tcPr>
            <w:tcW w:w="977" w:type="dxa"/>
            <w:noWrap/>
            <w:hideMark/>
          </w:tcPr>
          <w:p w14:paraId="4CA033E9" w14:textId="54D5BA4C" w:rsidR="00FC6A3E" w:rsidRPr="004E2E1C" w:rsidRDefault="00FC6A3E" w:rsidP="00FC6A3E">
            <w:pPr>
              <w:spacing w:after="0" w:line="240" w:lineRule="auto"/>
              <w:jc w:val="right"/>
              <w:rPr>
                <w:ins w:id="3000" w:author="Jujia Li" w:date="2025-08-25T17:34:00Z" w16du:dateUtc="2025-08-25T22:34:00Z"/>
                <w:rFonts w:ascii="Times New Roman" w:eastAsia="Times New Roman" w:hAnsi="Times New Roman" w:cs="Times New Roman"/>
                <w:color w:val="000000"/>
                <w:kern w:val="0"/>
                <w:sz w:val="18"/>
                <w:szCs w:val="18"/>
                <w14:ligatures w14:val="none"/>
              </w:rPr>
            </w:pPr>
            <w:ins w:id="3001" w:author="Jujia Li" w:date="2025-08-25T17:37:00Z" w16du:dateUtc="2025-08-25T22:37:00Z">
              <w:r w:rsidRPr="004E2E1C">
                <w:rPr>
                  <w:rFonts w:ascii="Times New Roman" w:hAnsi="Times New Roman" w:cs="Times New Roman"/>
                  <w:sz w:val="18"/>
                  <w:szCs w:val="18"/>
                  <w:rPrChange w:id="3002" w:author="Jujia Li" w:date="2025-08-26T10:31:00Z" w16du:dateUtc="2025-08-26T15:31:00Z">
                    <w:rPr/>
                  </w:rPrChange>
                </w:rPr>
                <w:t>0.12</w:t>
              </w:r>
            </w:ins>
          </w:p>
        </w:tc>
      </w:tr>
      <w:tr w:rsidR="000E0619" w:rsidRPr="00D80767" w14:paraId="658C8AD1" w14:textId="77777777" w:rsidTr="004A04BA">
        <w:trPr>
          <w:trHeight w:val="300"/>
          <w:ins w:id="3003" w:author="Jujia Li" w:date="2025-08-25T17:34:00Z"/>
        </w:trPr>
        <w:tc>
          <w:tcPr>
            <w:tcW w:w="1608" w:type="dxa"/>
            <w:noWrap/>
            <w:vAlign w:val="bottom"/>
            <w:hideMark/>
          </w:tcPr>
          <w:p w14:paraId="0F23242C" w14:textId="77777777" w:rsidR="00FC6A3E" w:rsidRPr="00B17B5A" w:rsidRDefault="00FC6A3E" w:rsidP="00FC6A3E">
            <w:pPr>
              <w:spacing w:after="0" w:line="240" w:lineRule="auto"/>
              <w:rPr>
                <w:ins w:id="3004" w:author="Jujia Li" w:date="2025-08-25T17:34:00Z" w16du:dateUtc="2025-08-25T22:34:00Z"/>
                <w:rFonts w:ascii="Times New Roman" w:eastAsia="Times New Roman" w:hAnsi="Times New Roman" w:cs="Times New Roman"/>
                <w:color w:val="000000"/>
                <w:kern w:val="0"/>
                <w:sz w:val="20"/>
                <w:szCs w:val="20"/>
                <w14:ligatures w14:val="none"/>
              </w:rPr>
            </w:pPr>
            <w:ins w:id="3005" w:author="Jujia Li" w:date="2025-08-25T17:34:00Z" w16du:dateUtc="2025-08-25T22:34:00Z">
              <w:r w:rsidRPr="00B17B5A">
                <w:rPr>
                  <w:rFonts w:ascii="Times New Roman" w:eastAsia="Times New Roman" w:hAnsi="Times New Roman" w:cs="Times New Roman"/>
                  <w:color w:val="000000"/>
                  <w:kern w:val="0"/>
                  <w:sz w:val="20"/>
                  <w:szCs w:val="20"/>
                  <w14:ligatures w14:val="none"/>
                </w:rPr>
                <w:t>TUSCALOOSA</w:t>
              </w:r>
            </w:ins>
          </w:p>
        </w:tc>
        <w:tc>
          <w:tcPr>
            <w:tcW w:w="799" w:type="dxa"/>
            <w:noWrap/>
            <w:hideMark/>
          </w:tcPr>
          <w:p w14:paraId="522F53EC" w14:textId="38CD786F" w:rsidR="00FC6A3E" w:rsidRPr="004E2E1C" w:rsidRDefault="00FC6A3E" w:rsidP="00FC6A3E">
            <w:pPr>
              <w:spacing w:after="0" w:line="240" w:lineRule="auto"/>
              <w:jc w:val="right"/>
              <w:rPr>
                <w:ins w:id="3006" w:author="Jujia Li" w:date="2025-08-25T17:34:00Z" w16du:dateUtc="2025-08-25T22:34:00Z"/>
                <w:rFonts w:ascii="Times New Roman" w:eastAsia="Times New Roman" w:hAnsi="Times New Roman" w:cs="Times New Roman"/>
                <w:color w:val="000000"/>
                <w:kern w:val="0"/>
                <w:sz w:val="18"/>
                <w:szCs w:val="18"/>
                <w14:ligatures w14:val="none"/>
              </w:rPr>
            </w:pPr>
            <w:ins w:id="3007" w:author="Jujia Li" w:date="2025-08-25T17:37:00Z" w16du:dateUtc="2025-08-25T22:37:00Z">
              <w:r w:rsidRPr="004E2E1C">
                <w:rPr>
                  <w:rFonts w:ascii="Times New Roman" w:hAnsi="Times New Roman" w:cs="Times New Roman"/>
                  <w:sz w:val="18"/>
                  <w:szCs w:val="18"/>
                  <w:rPrChange w:id="3008" w:author="Jujia Li" w:date="2025-08-26T10:31:00Z" w16du:dateUtc="2025-08-26T15:31:00Z">
                    <w:rPr/>
                  </w:rPrChange>
                </w:rPr>
                <w:t>206464</w:t>
              </w:r>
            </w:ins>
          </w:p>
        </w:tc>
        <w:tc>
          <w:tcPr>
            <w:tcW w:w="799" w:type="dxa"/>
            <w:noWrap/>
            <w:hideMark/>
          </w:tcPr>
          <w:p w14:paraId="7CB35774" w14:textId="243F8D6B" w:rsidR="00FC6A3E" w:rsidRPr="004E2E1C" w:rsidRDefault="00FC6A3E" w:rsidP="00FC6A3E">
            <w:pPr>
              <w:spacing w:after="0" w:line="240" w:lineRule="auto"/>
              <w:jc w:val="right"/>
              <w:rPr>
                <w:ins w:id="3009" w:author="Jujia Li" w:date="2025-08-25T17:34:00Z" w16du:dateUtc="2025-08-25T22:34:00Z"/>
                <w:rFonts w:ascii="Times New Roman" w:eastAsia="Times New Roman" w:hAnsi="Times New Roman" w:cs="Times New Roman"/>
                <w:color w:val="000000"/>
                <w:kern w:val="0"/>
                <w:sz w:val="18"/>
                <w:szCs w:val="18"/>
                <w14:ligatures w14:val="none"/>
              </w:rPr>
            </w:pPr>
            <w:ins w:id="3010" w:author="Jujia Li" w:date="2025-08-25T17:37:00Z" w16du:dateUtc="2025-08-25T22:37:00Z">
              <w:r w:rsidRPr="004E2E1C">
                <w:rPr>
                  <w:rFonts w:ascii="Times New Roman" w:hAnsi="Times New Roman" w:cs="Times New Roman"/>
                  <w:sz w:val="18"/>
                  <w:szCs w:val="18"/>
                  <w:rPrChange w:id="3011" w:author="Jujia Li" w:date="2025-08-26T10:31:00Z" w16du:dateUtc="2025-08-26T15:31:00Z">
                    <w:rPr/>
                  </w:rPrChange>
                </w:rPr>
                <w:t>37124</w:t>
              </w:r>
            </w:ins>
          </w:p>
        </w:tc>
        <w:tc>
          <w:tcPr>
            <w:tcW w:w="688" w:type="dxa"/>
            <w:noWrap/>
            <w:hideMark/>
          </w:tcPr>
          <w:p w14:paraId="072EEB5D" w14:textId="51DAAAAB" w:rsidR="00FC6A3E" w:rsidRPr="004E2E1C" w:rsidRDefault="00FC6A3E" w:rsidP="00FC6A3E">
            <w:pPr>
              <w:spacing w:after="0" w:line="240" w:lineRule="auto"/>
              <w:jc w:val="right"/>
              <w:rPr>
                <w:ins w:id="3012" w:author="Jujia Li" w:date="2025-08-25T17:34:00Z" w16du:dateUtc="2025-08-25T22:34:00Z"/>
                <w:rFonts w:ascii="Times New Roman" w:eastAsia="Times New Roman" w:hAnsi="Times New Roman" w:cs="Times New Roman"/>
                <w:color w:val="000000"/>
                <w:kern w:val="0"/>
                <w:sz w:val="18"/>
                <w:szCs w:val="18"/>
                <w14:ligatures w14:val="none"/>
              </w:rPr>
            </w:pPr>
            <w:ins w:id="3013" w:author="Jujia Li" w:date="2025-08-25T17:37:00Z" w16du:dateUtc="2025-08-25T22:37:00Z">
              <w:r w:rsidRPr="004E2E1C">
                <w:rPr>
                  <w:rFonts w:ascii="Times New Roman" w:hAnsi="Times New Roman" w:cs="Times New Roman"/>
                  <w:sz w:val="18"/>
                  <w:szCs w:val="18"/>
                  <w:rPrChange w:id="3014" w:author="Jujia Li" w:date="2025-08-26T10:31:00Z" w16du:dateUtc="2025-08-26T15:31:00Z">
                    <w:rPr/>
                  </w:rPrChange>
                </w:rPr>
                <w:t>0.18</w:t>
              </w:r>
            </w:ins>
          </w:p>
        </w:tc>
        <w:tc>
          <w:tcPr>
            <w:tcW w:w="799" w:type="dxa"/>
            <w:noWrap/>
            <w:hideMark/>
          </w:tcPr>
          <w:p w14:paraId="2E0809C1" w14:textId="39899013" w:rsidR="00FC6A3E" w:rsidRPr="004E2E1C" w:rsidRDefault="00FC6A3E" w:rsidP="00FC6A3E">
            <w:pPr>
              <w:spacing w:after="0" w:line="240" w:lineRule="auto"/>
              <w:jc w:val="right"/>
              <w:rPr>
                <w:ins w:id="3015" w:author="Jujia Li" w:date="2025-08-25T17:34:00Z" w16du:dateUtc="2025-08-25T22:34:00Z"/>
                <w:rFonts w:ascii="Times New Roman" w:eastAsia="Times New Roman" w:hAnsi="Times New Roman" w:cs="Times New Roman"/>
                <w:color w:val="000000"/>
                <w:kern w:val="0"/>
                <w:sz w:val="18"/>
                <w:szCs w:val="18"/>
                <w14:ligatures w14:val="none"/>
              </w:rPr>
            </w:pPr>
            <w:ins w:id="3016" w:author="Jujia Li" w:date="2025-08-25T17:37:00Z" w16du:dateUtc="2025-08-25T22:37:00Z">
              <w:r w:rsidRPr="004E2E1C">
                <w:rPr>
                  <w:rFonts w:ascii="Times New Roman" w:hAnsi="Times New Roman" w:cs="Times New Roman"/>
                  <w:sz w:val="18"/>
                  <w:szCs w:val="18"/>
                  <w:rPrChange w:id="3017" w:author="Jujia Li" w:date="2025-08-26T10:31:00Z" w16du:dateUtc="2025-08-26T15:31:00Z">
                    <w:rPr/>
                  </w:rPrChange>
                </w:rPr>
                <w:t>207618</w:t>
              </w:r>
            </w:ins>
          </w:p>
        </w:tc>
        <w:tc>
          <w:tcPr>
            <w:tcW w:w="799" w:type="dxa"/>
            <w:noWrap/>
            <w:hideMark/>
          </w:tcPr>
          <w:p w14:paraId="056B0915" w14:textId="6D146D4D" w:rsidR="00FC6A3E" w:rsidRPr="004E2E1C" w:rsidRDefault="00FC6A3E" w:rsidP="00FC6A3E">
            <w:pPr>
              <w:spacing w:after="0" w:line="240" w:lineRule="auto"/>
              <w:jc w:val="right"/>
              <w:rPr>
                <w:ins w:id="3018" w:author="Jujia Li" w:date="2025-08-25T17:34:00Z" w16du:dateUtc="2025-08-25T22:34:00Z"/>
                <w:rFonts w:ascii="Times New Roman" w:eastAsia="Times New Roman" w:hAnsi="Times New Roman" w:cs="Times New Roman"/>
                <w:color w:val="000000"/>
                <w:kern w:val="0"/>
                <w:sz w:val="18"/>
                <w:szCs w:val="18"/>
                <w14:ligatures w14:val="none"/>
              </w:rPr>
            </w:pPr>
            <w:ins w:id="3019" w:author="Jujia Li" w:date="2025-08-25T17:37:00Z" w16du:dateUtc="2025-08-25T22:37:00Z">
              <w:r w:rsidRPr="004E2E1C">
                <w:rPr>
                  <w:rFonts w:ascii="Times New Roman" w:hAnsi="Times New Roman" w:cs="Times New Roman"/>
                  <w:sz w:val="18"/>
                  <w:szCs w:val="18"/>
                  <w:rPrChange w:id="3020" w:author="Jujia Li" w:date="2025-08-26T10:31:00Z" w16du:dateUtc="2025-08-26T15:31:00Z">
                    <w:rPr/>
                  </w:rPrChange>
                </w:rPr>
                <w:t>33104</w:t>
              </w:r>
            </w:ins>
          </w:p>
        </w:tc>
        <w:tc>
          <w:tcPr>
            <w:tcW w:w="800" w:type="dxa"/>
            <w:noWrap/>
            <w:hideMark/>
          </w:tcPr>
          <w:p w14:paraId="7648278B" w14:textId="225E59B8" w:rsidR="00FC6A3E" w:rsidRPr="004E2E1C" w:rsidRDefault="00FC6A3E" w:rsidP="00FC6A3E">
            <w:pPr>
              <w:spacing w:after="0" w:line="240" w:lineRule="auto"/>
              <w:jc w:val="right"/>
              <w:rPr>
                <w:ins w:id="3021" w:author="Jujia Li" w:date="2025-08-25T17:34:00Z" w16du:dateUtc="2025-08-25T22:34:00Z"/>
                <w:rFonts w:ascii="Times New Roman" w:eastAsia="Times New Roman" w:hAnsi="Times New Roman" w:cs="Times New Roman"/>
                <w:color w:val="000000"/>
                <w:kern w:val="0"/>
                <w:sz w:val="18"/>
                <w:szCs w:val="18"/>
                <w14:ligatures w14:val="none"/>
              </w:rPr>
            </w:pPr>
            <w:ins w:id="3022" w:author="Jujia Li" w:date="2025-08-25T17:37:00Z" w16du:dateUtc="2025-08-25T22:37:00Z">
              <w:r w:rsidRPr="004E2E1C">
                <w:rPr>
                  <w:rFonts w:ascii="Times New Roman" w:hAnsi="Times New Roman" w:cs="Times New Roman"/>
                  <w:sz w:val="18"/>
                  <w:szCs w:val="18"/>
                  <w:rPrChange w:id="3023" w:author="Jujia Li" w:date="2025-08-26T10:31:00Z" w16du:dateUtc="2025-08-26T15:31:00Z">
                    <w:rPr/>
                  </w:rPrChange>
                </w:rPr>
                <w:t>0.16</w:t>
              </w:r>
            </w:ins>
          </w:p>
        </w:tc>
        <w:tc>
          <w:tcPr>
            <w:tcW w:w="800" w:type="dxa"/>
            <w:noWrap/>
            <w:hideMark/>
          </w:tcPr>
          <w:p w14:paraId="4921F32F" w14:textId="0193602D" w:rsidR="00FC6A3E" w:rsidRPr="004E2E1C" w:rsidRDefault="00FC6A3E" w:rsidP="00FC6A3E">
            <w:pPr>
              <w:spacing w:after="0" w:line="240" w:lineRule="auto"/>
              <w:jc w:val="right"/>
              <w:rPr>
                <w:ins w:id="3024" w:author="Jujia Li" w:date="2025-08-25T17:34:00Z" w16du:dateUtc="2025-08-25T22:34:00Z"/>
                <w:rFonts w:ascii="Times New Roman" w:eastAsia="Times New Roman" w:hAnsi="Times New Roman" w:cs="Times New Roman"/>
                <w:color w:val="000000"/>
                <w:kern w:val="0"/>
                <w:sz w:val="18"/>
                <w:szCs w:val="18"/>
                <w14:ligatures w14:val="none"/>
              </w:rPr>
            </w:pPr>
            <w:ins w:id="3025" w:author="Jujia Li" w:date="2025-08-25T17:37:00Z" w16du:dateUtc="2025-08-25T22:37:00Z">
              <w:r w:rsidRPr="004E2E1C">
                <w:rPr>
                  <w:rFonts w:ascii="Times New Roman" w:hAnsi="Times New Roman" w:cs="Times New Roman"/>
                  <w:sz w:val="18"/>
                  <w:szCs w:val="18"/>
                  <w:rPrChange w:id="3026" w:author="Jujia Li" w:date="2025-08-26T10:31:00Z" w16du:dateUtc="2025-08-26T15:31:00Z">
                    <w:rPr/>
                  </w:rPrChange>
                </w:rPr>
                <w:t>208319</w:t>
              </w:r>
            </w:ins>
          </w:p>
        </w:tc>
        <w:tc>
          <w:tcPr>
            <w:tcW w:w="800" w:type="dxa"/>
            <w:noWrap/>
            <w:hideMark/>
          </w:tcPr>
          <w:p w14:paraId="367B3D4C" w14:textId="7DCCC681" w:rsidR="00FC6A3E" w:rsidRPr="004E2E1C" w:rsidRDefault="00FC6A3E" w:rsidP="00FC6A3E">
            <w:pPr>
              <w:spacing w:after="0" w:line="240" w:lineRule="auto"/>
              <w:jc w:val="right"/>
              <w:rPr>
                <w:ins w:id="3027" w:author="Jujia Li" w:date="2025-08-25T17:34:00Z" w16du:dateUtc="2025-08-25T22:34:00Z"/>
                <w:rFonts w:ascii="Times New Roman" w:eastAsia="Times New Roman" w:hAnsi="Times New Roman" w:cs="Times New Roman"/>
                <w:color w:val="000000"/>
                <w:kern w:val="0"/>
                <w:sz w:val="18"/>
                <w:szCs w:val="18"/>
                <w14:ligatures w14:val="none"/>
              </w:rPr>
            </w:pPr>
            <w:ins w:id="3028" w:author="Jujia Li" w:date="2025-08-25T17:37:00Z" w16du:dateUtc="2025-08-25T22:37:00Z">
              <w:r w:rsidRPr="004E2E1C">
                <w:rPr>
                  <w:rFonts w:ascii="Times New Roman" w:hAnsi="Times New Roman" w:cs="Times New Roman"/>
                  <w:sz w:val="18"/>
                  <w:szCs w:val="18"/>
                  <w:rPrChange w:id="3029" w:author="Jujia Li" w:date="2025-08-26T10:31:00Z" w16du:dateUtc="2025-08-26T15:31:00Z">
                    <w:rPr/>
                  </w:rPrChange>
                </w:rPr>
                <w:t>28856</w:t>
              </w:r>
            </w:ins>
          </w:p>
        </w:tc>
        <w:tc>
          <w:tcPr>
            <w:tcW w:w="800" w:type="dxa"/>
            <w:noWrap/>
            <w:hideMark/>
          </w:tcPr>
          <w:p w14:paraId="30EB63AD" w14:textId="6FE4AA82" w:rsidR="00FC6A3E" w:rsidRPr="004E2E1C" w:rsidRDefault="00FC6A3E" w:rsidP="00FC6A3E">
            <w:pPr>
              <w:spacing w:after="0" w:line="240" w:lineRule="auto"/>
              <w:jc w:val="right"/>
              <w:rPr>
                <w:ins w:id="3030" w:author="Jujia Li" w:date="2025-08-25T17:34:00Z" w16du:dateUtc="2025-08-25T22:34:00Z"/>
                <w:rFonts w:ascii="Times New Roman" w:eastAsia="Times New Roman" w:hAnsi="Times New Roman" w:cs="Times New Roman"/>
                <w:color w:val="000000"/>
                <w:kern w:val="0"/>
                <w:sz w:val="18"/>
                <w:szCs w:val="18"/>
                <w14:ligatures w14:val="none"/>
              </w:rPr>
            </w:pPr>
            <w:ins w:id="3031" w:author="Jujia Li" w:date="2025-08-25T17:37:00Z" w16du:dateUtc="2025-08-25T22:37:00Z">
              <w:r w:rsidRPr="004E2E1C">
                <w:rPr>
                  <w:rFonts w:ascii="Times New Roman" w:hAnsi="Times New Roman" w:cs="Times New Roman"/>
                  <w:sz w:val="18"/>
                  <w:szCs w:val="18"/>
                  <w:rPrChange w:id="3032" w:author="Jujia Li" w:date="2025-08-26T10:31:00Z" w16du:dateUtc="2025-08-26T15:31:00Z">
                    <w:rPr/>
                  </w:rPrChange>
                </w:rPr>
                <w:t>0.14</w:t>
              </w:r>
            </w:ins>
          </w:p>
        </w:tc>
        <w:tc>
          <w:tcPr>
            <w:tcW w:w="800" w:type="dxa"/>
            <w:noWrap/>
            <w:hideMark/>
          </w:tcPr>
          <w:p w14:paraId="515BC03C" w14:textId="48CA670F" w:rsidR="00FC6A3E" w:rsidRPr="004E2E1C" w:rsidRDefault="00FC6A3E" w:rsidP="00FC6A3E">
            <w:pPr>
              <w:spacing w:after="0" w:line="240" w:lineRule="auto"/>
              <w:jc w:val="right"/>
              <w:rPr>
                <w:ins w:id="3033" w:author="Jujia Li" w:date="2025-08-25T17:34:00Z" w16du:dateUtc="2025-08-25T22:34:00Z"/>
                <w:rFonts w:ascii="Times New Roman" w:eastAsia="Times New Roman" w:hAnsi="Times New Roman" w:cs="Times New Roman"/>
                <w:color w:val="000000"/>
                <w:kern w:val="0"/>
                <w:sz w:val="18"/>
                <w:szCs w:val="18"/>
                <w14:ligatures w14:val="none"/>
              </w:rPr>
            </w:pPr>
            <w:ins w:id="3034" w:author="Jujia Li" w:date="2025-08-25T17:37:00Z" w16du:dateUtc="2025-08-25T22:37:00Z">
              <w:r w:rsidRPr="004E2E1C">
                <w:rPr>
                  <w:rFonts w:ascii="Times New Roman" w:hAnsi="Times New Roman" w:cs="Times New Roman"/>
                  <w:sz w:val="18"/>
                  <w:szCs w:val="18"/>
                  <w:rPrChange w:id="3035" w:author="Jujia Li" w:date="2025-08-26T10:31:00Z" w16du:dateUtc="2025-08-26T15:31:00Z">
                    <w:rPr/>
                  </w:rPrChange>
                </w:rPr>
                <w:t>209355</w:t>
              </w:r>
            </w:ins>
          </w:p>
        </w:tc>
        <w:tc>
          <w:tcPr>
            <w:tcW w:w="800" w:type="dxa"/>
            <w:noWrap/>
            <w:hideMark/>
          </w:tcPr>
          <w:p w14:paraId="47EA9636" w14:textId="19209500" w:rsidR="00FC6A3E" w:rsidRPr="004E2E1C" w:rsidRDefault="00FC6A3E" w:rsidP="00FC6A3E">
            <w:pPr>
              <w:spacing w:after="0" w:line="240" w:lineRule="auto"/>
              <w:jc w:val="right"/>
              <w:rPr>
                <w:ins w:id="3036" w:author="Jujia Li" w:date="2025-08-25T17:34:00Z" w16du:dateUtc="2025-08-25T22:34:00Z"/>
                <w:rFonts w:ascii="Times New Roman" w:eastAsia="Times New Roman" w:hAnsi="Times New Roman" w:cs="Times New Roman"/>
                <w:color w:val="000000"/>
                <w:kern w:val="0"/>
                <w:sz w:val="18"/>
                <w:szCs w:val="18"/>
                <w14:ligatures w14:val="none"/>
              </w:rPr>
            </w:pPr>
            <w:ins w:id="3037" w:author="Jujia Li" w:date="2025-08-25T17:37:00Z" w16du:dateUtc="2025-08-25T22:37:00Z">
              <w:r w:rsidRPr="004E2E1C">
                <w:rPr>
                  <w:rFonts w:ascii="Times New Roman" w:hAnsi="Times New Roman" w:cs="Times New Roman"/>
                  <w:sz w:val="18"/>
                  <w:szCs w:val="18"/>
                  <w:rPrChange w:id="3038" w:author="Jujia Li" w:date="2025-08-26T10:31:00Z" w16du:dateUtc="2025-08-26T15:31:00Z">
                    <w:rPr/>
                  </w:rPrChange>
                </w:rPr>
                <w:t>25389</w:t>
              </w:r>
            </w:ins>
          </w:p>
        </w:tc>
        <w:tc>
          <w:tcPr>
            <w:tcW w:w="800" w:type="dxa"/>
            <w:noWrap/>
            <w:hideMark/>
          </w:tcPr>
          <w:p w14:paraId="0D917C59" w14:textId="46906AB9" w:rsidR="00FC6A3E" w:rsidRPr="004E2E1C" w:rsidRDefault="00FC6A3E" w:rsidP="00FC6A3E">
            <w:pPr>
              <w:spacing w:after="0" w:line="240" w:lineRule="auto"/>
              <w:jc w:val="right"/>
              <w:rPr>
                <w:ins w:id="3039" w:author="Jujia Li" w:date="2025-08-25T17:34:00Z" w16du:dateUtc="2025-08-25T22:34:00Z"/>
                <w:rFonts w:ascii="Times New Roman" w:eastAsia="Times New Roman" w:hAnsi="Times New Roman" w:cs="Times New Roman"/>
                <w:color w:val="000000"/>
                <w:kern w:val="0"/>
                <w:sz w:val="18"/>
                <w:szCs w:val="18"/>
                <w14:ligatures w14:val="none"/>
              </w:rPr>
            </w:pPr>
            <w:ins w:id="3040" w:author="Jujia Li" w:date="2025-08-25T17:37:00Z" w16du:dateUtc="2025-08-25T22:37:00Z">
              <w:r w:rsidRPr="004E2E1C">
                <w:rPr>
                  <w:rFonts w:ascii="Times New Roman" w:hAnsi="Times New Roman" w:cs="Times New Roman"/>
                  <w:sz w:val="18"/>
                  <w:szCs w:val="18"/>
                  <w:rPrChange w:id="3041" w:author="Jujia Li" w:date="2025-08-26T10:31:00Z" w16du:dateUtc="2025-08-26T15:31:00Z">
                    <w:rPr/>
                  </w:rPrChange>
                </w:rPr>
                <w:t>0.12</w:t>
              </w:r>
            </w:ins>
          </w:p>
        </w:tc>
        <w:tc>
          <w:tcPr>
            <w:tcW w:w="891" w:type="dxa"/>
            <w:noWrap/>
            <w:hideMark/>
          </w:tcPr>
          <w:p w14:paraId="215C16EF" w14:textId="1A296033" w:rsidR="00FC6A3E" w:rsidRPr="004E2E1C" w:rsidRDefault="00FC6A3E" w:rsidP="00FC6A3E">
            <w:pPr>
              <w:spacing w:after="0" w:line="240" w:lineRule="auto"/>
              <w:jc w:val="right"/>
              <w:rPr>
                <w:ins w:id="3042" w:author="Jujia Li" w:date="2025-08-25T17:34:00Z" w16du:dateUtc="2025-08-25T22:34:00Z"/>
                <w:rFonts w:ascii="Times New Roman" w:eastAsia="Times New Roman" w:hAnsi="Times New Roman" w:cs="Times New Roman"/>
                <w:color w:val="000000"/>
                <w:kern w:val="0"/>
                <w:sz w:val="18"/>
                <w:szCs w:val="18"/>
                <w14:ligatures w14:val="none"/>
              </w:rPr>
            </w:pPr>
            <w:ins w:id="3043" w:author="Jujia Li" w:date="2025-08-25T17:37:00Z" w16du:dateUtc="2025-08-25T22:37:00Z">
              <w:r w:rsidRPr="004E2E1C">
                <w:rPr>
                  <w:rFonts w:ascii="Times New Roman" w:hAnsi="Times New Roman" w:cs="Times New Roman"/>
                  <w:sz w:val="18"/>
                  <w:szCs w:val="18"/>
                  <w:rPrChange w:id="3044" w:author="Jujia Li" w:date="2025-08-26T10:31:00Z" w16du:dateUtc="2025-08-26T15:31:00Z">
                    <w:rPr/>
                  </w:rPrChange>
                </w:rPr>
                <w:t>124473</w:t>
              </w:r>
            </w:ins>
          </w:p>
        </w:tc>
        <w:tc>
          <w:tcPr>
            <w:tcW w:w="977" w:type="dxa"/>
            <w:noWrap/>
            <w:hideMark/>
          </w:tcPr>
          <w:p w14:paraId="64E895EE" w14:textId="2C9B3303" w:rsidR="00FC6A3E" w:rsidRPr="004E2E1C" w:rsidRDefault="00FC6A3E" w:rsidP="00FC6A3E">
            <w:pPr>
              <w:spacing w:after="0" w:line="240" w:lineRule="auto"/>
              <w:jc w:val="right"/>
              <w:rPr>
                <w:ins w:id="3045" w:author="Jujia Li" w:date="2025-08-25T17:34:00Z" w16du:dateUtc="2025-08-25T22:34:00Z"/>
                <w:rFonts w:ascii="Times New Roman" w:eastAsia="Times New Roman" w:hAnsi="Times New Roman" w:cs="Times New Roman"/>
                <w:color w:val="000000"/>
                <w:kern w:val="0"/>
                <w:sz w:val="18"/>
                <w:szCs w:val="18"/>
                <w14:ligatures w14:val="none"/>
              </w:rPr>
            </w:pPr>
            <w:ins w:id="3046" w:author="Jujia Li" w:date="2025-08-25T17:37:00Z" w16du:dateUtc="2025-08-25T22:37:00Z">
              <w:r w:rsidRPr="004E2E1C">
                <w:rPr>
                  <w:rFonts w:ascii="Times New Roman" w:hAnsi="Times New Roman" w:cs="Times New Roman"/>
                  <w:sz w:val="18"/>
                  <w:szCs w:val="18"/>
                  <w:rPrChange w:id="3047" w:author="Jujia Li" w:date="2025-08-26T10:31:00Z" w16du:dateUtc="2025-08-26T15:31:00Z">
                    <w:rPr/>
                  </w:rPrChange>
                </w:rPr>
                <w:t>0.15</w:t>
              </w:r>
            </w:ins>
          </w:p>
        </w:tc>
      </w:tr>
      <w:tr w:rsidR="000E0619" w:rsidRPr="00D80767" w14:paraId="062EFD05" w14:textId="77777777" w:rsidTr="004A04BA">
        <w:trPr>
          <w:trHeight w:val="300"/>
          <w:ins w:id="3048" w:author="Jujia Li" w:date="2025-08-25T17:34:00Z"/>
        </w:trPr>
        <w:tc>
          <w:tcPr>
            <w:tcW w:w="1608" w:type="dxa"/>
            <w:noWrap/>
            <w:vAlign w:val="bottom"/>
            <w:hideMark/>
          </w:tcPr>
          <w:p w14:paraId="4D1913AF" w14:textId="77777777" w:rsidR="00FC6A3E" w:rsidRPr="00B17B5A" w:rsidRDefault="00FC6A3E" w:rsidP="00FC6A3E">
            <w:pPr>
              <w:spacing w:after="0" w:line="240" w:lineRule="auto"/>
              <w:rPr>
                <w:ins w:id="3049" w:author="Jujia Li" w:date="2025-08-25T17:34:00Z" w16du:dateUtc="2025-08-25T22:34:00Z"/>
                <w:rFonts w:ascii="Times New Roman" w:eastAsia="Times New Roman" w:hAnsi="Times New Roman" w:cs="Times New Roman"/>
                <w:color w:val="000000"/>
                <w:kern w:val="0"/>
                <w:sz w:val="20"/>
                <w:szCs w:val="20"/>
                <w14:ligatures w14:val="none"/>
              </w:rPr>
            </w:pPr>
            <w:ins w:id="3050" w:author="Jujia Li" w:date="2025-08-25T17:34:00Z" w16du:dateUtc="2025-08-25T22:34:00Z">
              <w:r w:rsidRPr="00B17B5A">
                <w:rPr>
                  <w:rFonts w:ascii="Times New Roman" w:eastAsia="Times New Roman" w:hAnsi="Times New Roman" w:cs="Times New Roman"/>
                  <w:color w:val="000000"/>
                  <w:kern w:val="0"/>
                  <w:sz w:val="20"/>
                  <w:szCs w:val="20"/>
                  <w14:ligatures w14:val="none"/>
                </w:rPr>
                <w:t>WALKER</w:t>
              </w:r>
            </w:ins>
          </w:p>
        </w:tc>
        <w:tc>
          <w:tcPr>
            <w:tcW w:w="799" w:type="dxa"/>
            <w:noWrap/>
            <w:hideMark/>
          </w:tcPr>
          <w:p w14:paraId="5615043A" w14:textId="0CB2E6F6" w:rsidR="00FC6A3E" w:rsidRPr="004E2E1C" w:rsidRDefault="00FC6A3E" w:rsidP="00FC6A3E">
            <w:pPr>
              <w:spacing w:after="0" w:line="240" w:lineRule="auto"/>
              <w:jc w:val="right"/>
              <w:rPr>
                <w:ins w:id="3051" w:author="Jujia Li" w:date="2025-08-25T17:34:00Z" w16du:dateUtc="2025-08-25T22:34:00Z"/>
                <w:rFonts w:ascii="Times New Roman" w:eastAsia="Times New Roman" w:hAnsi="Times New Roman" w:cs="Times New Roman"/>
                <w:color w:val="000000"/>
                <w:kern w:val="0"/>
                <w:sz w:val="18"/>
                <w:szCs w:val="18"/>
                <w14:ligatures w14:val="none"/>
              </w:rPr>
            </w:pPr>
            <w:ins w:id="3052" w:author="Jujia Li" w:date="2025-08-25T17:37:00Z" w16du:dateUtc="2025-08-25T22:37:00Z">
              <w:r w:rsidRPr="004E2E1C">
                <w:rPr>
                  <w:rFonts w:ascii="Times New Roman" w:hAnsi="Times New Roman" w:cs="Times New Roman"/>
                  <w:sz w:val="18"/>
                  <w:szCs w:val="18"/>
                  <w:rPrChange w:id="3053" w:author="Jujia Li" w:date="2025-08-26T10:31:00Z" w16du:dateUtc="2025-08-26T15:31:00Z">
                    <w:rPr/>
                  </w:rPrChange>
                </w:rPr>
                <w:t>64533</w:t>
              </w:r>
            </w:ins>
          </w:p>
        </w:tc>
        <w:tc>
          <w:tcPr>
            <w:tcW w:w="799" w:type="dxa"/>
            <w:noWrap/>
            <w:hideMark/>
          </w:tcPr>
          <w:p w14:paraId="7F50153C" w14:textId="7C5A8714" w:rsidR="00FC6A3E" w:rsidRPr="004E2E1C" w:rsidRDefault="00FC6A3E" w:rsidP="00FC6A3E">
            <w:pPr>
              <w:spacing w:after="0" w:line="240" w:lineRule="auto"/>
              <w:jc w:val="right"/>
              <w:rPr>
                <w:ins w:id="3054" w:author="Jujia Li" w:date="2025-08-25T17:34:00Z" w16du:dateUtc="2025-08-25T22:34:00Z"/>
                <w:rFonts w:ascii="Times New Roman" w:eastAsia="Times New Roman" w:hAnsi="Times New Roman" w:cs="Times New Roman"/>
                <w:color w:val="000000"/>
                <w:kern w:val="0"/>
                <w:sz w:val="18"/>
                <w:szCs w:val="18"/>
                <w14:ligatures w14:val="none"/>
              </w:rPr>
            </w:pPr>
            <w:ins w:id="3055" w:author="Jujia Li" w:date="2025-08-25T17:37:00Z" w16du:dateUtc="2025-08-25T22:37:00Z">
              <w:r w:rsidRPr="004E2E1C">
                <w:rPr>
                  <w:rFonts w:ascii="Times New Roman" w:hAnsi="Times New Roman" w:cs="Times New Roman"/>
                  <w:sz w:val="18"/>
                  <w:szCs w:val="18"/>
                  <w:rPrChange w:id="3056" w:author="Jujia Li" w:date="2025-08-26T10:31:00Z" w16du:dateUtc="2025-08-26T15:31:00Z">
                    <w:rPr/>
                  </w:rPrChange>
                </w:rPr>
                <w:t>28174</w:t>
              </w:r>
            </w:ins>
          </w:p>
        </w:tc>
        <w:tc>
          <w:tcPr>
            <w:tcW w:w="688" w:type="dxa"/>
            <w:noWrap/>
            <w:hideMark/>
          </w:tcPr>
          <w:p w14:paraId="3E4B9BC7" w14:textId="01E08B69" w:rsidR="00FC6A3E" w:rsidRPr="004E2E1C" w:rsidRDefault="00FC6A3E" w:rsidP="00FC6A3E">
            <w:pPr>
              <w:spacing w:after="0" w:line="240" w:lineRule="auto"/>
              <w:jc w:val="right"/>
              <w:rPr>
                <w:ins w:id="3057" w:author="Jujia Li" w:date="2025-08-25T17:34:00Z" w16du:dateUtc="2025-08-25T22:34:00Z"/>
                <w:rFonts w:ascii="Times New Roman" w:eastAsia="Times New Roman" w:hAnsi="Times New Roman" w:cs="Times New Roman"/>
                <w:color w:val="000000"/>
                <w:kern w:val="0"/>
                <w:sz w:val="18"/>
                <w:szCs w:val="18"/>
                <w14:ligatures w14:val="none"/>
              </w:rPr>
            </w:pPr>
            <w:ins w:id="3058" w:author="Jujia Li" w:date="2025-08-25T17:37:00Z" w16du:dateUtc="2025-08-25T22:37:00Z">
              <w:r w:rsidRPr="004E2E1C">
                <w:rPr>
                  <w:rFonts w:ascii="Times New Roman" w:hAnsi="Times New Roman" w:cs="Times New Roman"/>
                  <w:sz w:val="18"/>
                  <w:szCs w:val="18"/>
                  <w:rPrChange w:id="3059" w:author="Jujia Li" w:date="2025-08-26T10:31:00Z" w16du:dateUtc="2025-08-26T15:31:00Z">
                    <w:rPr/>
                  </w:rPrChange>
                </w:rPr>
                <w:t>0.44</w:t>
              </w:r>
            </w:ins>
          </w:p>
        </w:tc>
        <w:tc>
          <w:tcPr>
            <w:tcW w:w="799" w:type="dxa"/>
            <w:noWrap/>
            <w:hideMark/>
          </w:tcPr>
          <w:p w14:paraId="75A3FA3B" w14:textId="21FEBA04" w:rsidR="00FC6A3E" w:rsidRPr="004E2E1C" w:rsidRDefault="00FC6A3E" w:rsidP="00FC6A3E">
            <w:pPr>
              <w:spacing w:after="0" w:line="240" w:lineRule="auto"/>
              <w:jc w:val="right"/>
              <w:rPr>
                <w:ins w:id="3060" w:author="Jujia Li" w:date="2025-08-25T17:34:00Z" w16du:dateUtc="2025-08-25T22:34:00Z"/>
                <w:rFonts w:ascii="Times New Roman" w:eastAsia="Times New Roman" w:hAnsi="Times New Roman" w:cs="Times New Roman"/>
                <w:color w:val="000000"/>
                <w:kern w:val="0"/>
                <w:sz w:val="18"/>
                <w:szCs w:val="18"/>
                <w14:ligatures w14:val="none"/>
              </w:rPr>
            </w:pPr>
            <w:ins w:id="3061" w:author="Jujia Li" w:date="2025-08-25T17:37:00Z" w16du:dateUtc="2025-08-25T22:37:00Z">
              <w:r w:rsidRPr="004E2E1C">
                <w:rPr>
                  <w:rFonts w:ascii="Times New Roman" w:hAnsi="Times New Roman" w:cs="Times New Roman"/>
                  <w:sz w:val="18"/>
                  <w:szCs w:val="18"/>
                  <w:rPrChange w:id="3062" w:author="Jujia Li" w:date="2025-08-26T10:31:00Z" w16du:dateUtc="2025-08-26T15:31:00Z">
                    <w:rPr/>
                  </w:rPrChange>
                </w:rPr>
                <w:t>63895</w:t>
              </w:r>
            </w:ins>
          </w:p>
        </w:tc>
        <w:tc>
          <w:tcPr>
            <w:tcW w:w="799" w:type="dxa"/>
            <w:noWrap/>
            <w:hideMark/>
          </w:tcPr>
          <w:p w14:paraId="2EC39A94" w14:textId="70F5073B" w:rsidR="00FC6A3E" w:rsidRPr="004E2E1C" w:rsidRDefault="00FC6A3E" w:rsidP="00FC6A3E">
            <w:pPr>
              <w:spacing w:after="0" w:line="240" w:lineRule="auto"/>
              <w:jc w:val="right"/>
              <w:rPr>
                <w:ins w:id="3063" w:author="Jujia Li" w:date="2025-08-25T17:34:00Z" w16du:dateUtc="2025-08-25T22:34:00Z"/>
                <w:rFonts w:ascii="Times New Roman" w:eastAsia="Times New Roman" w:hAnsi="Times New Roman" w:cs="Times New Roman"/>
                <w:color w:val="000000"/>
                <w:kern w:val="0"/>
                <w:sz w:val="18"/>
                <w:szCs w:val="18"/>
                <w14:ligatures w14:val="none"/>
              </w:rPr>
            </w:pPr>
            <w:ins w:id="3064" w:author="Jujia Li" w:date="2025-08-25T17:37:00Z" w16du:dateUtc="2025-08-25T22:37:00Z">
              <w:r w:rsidRPr="004E2E1C">
                <w:rPr>
                  <w:rFonts w:ascii="Times New Roman" w:hAnsi="Times New Roman" w:cs="Times New Roman"/>
                  <w:sz w:val="18"/>
                  <w:szCs w:val="18"/>
                  <w:rPrChange w:id="3065" w:author="Jujia Li" w:date="2025-08-26T10:31:00Z" w16du:dateUtc="2025-08-26T15:31:00Z">
                    <w:rPr/>
                  </w:rPrChange>
                </w:rPr>
                <w:t>24613</w:t>
              </w:r>
            </w:ins>
          </w:p>
        </w:tc>
        <w:tc>
          <w:tcPr>
            <w:tcW w:w="800" w:type="dxa"/>
            <w:noWrap/>
            <w:hideMark/>
          </w:tcPr>
          <w:p w14:paraId="210DDE09" w14:textId="7D80B07F" w:rsidR="00FC6A3E" w:rsidRPr="004E2E1C" w:rsidRDefault="00FC6A3E" w:rsidP="00FC6A3E">
            <w:pPr>
              <w:spacing w:after="0" w:line="240" w:lineRule="auto"/>
              <w:jc w:val="right"/>
              <w:rPr>
                <w:ins w:id="3066" w:author="Jujia Li" w:date="2025-08-25T17:34:00Z" w16du:dateUtc="2025-08-25T22:34:00Z"/>
                <w:rFonts w:ascii="Times New Roman" w:eastAsia="Times New Roman" w:hAnsi="Times New Roman" w:cs="Times New Roman"/>
                <w:color w:val="000000"/>
                <w:kern w:val="0"/>
                <w:sz w:val="18"/>
                <w:szCs w:val="18"/>
                <w14:ligatures w14:val="none"/>
              </w:rPr>
            </w:pPr>
            <w:ins w:id="3067" w:author="Jujia Li" w:date="2025-08-25T17:37:00Z" w16du:dateUtc="2025-08-25T22:37:00Z">
              <w:r w:rsidRPr="004E2E1C">
                <w:rPr>
                  <w:rFonts w:ascii="Times New Roman" w:hAnsi="Times New Roman" w:cs="Times New Roman"/>
                  <w:sz w:val="18"/>
                  <w:szCs w:val="18"/>
                  <w:rPrChange w:id="3068" w:author="Jujia Li" w:date="2025-08-26T10:31:00Z" w16du:dateUtc="2025-08-26T15:31:00Z">
                    <w:rPr/>
                  </w:rPrChange>
                </w:rPr>
                <w:t>0.39</w:t>
              </w:r>
            </w:ins>
          </w:p>
        </w:tc>
        <w:tc>
          <w:tcPr>
            <w:tcW w:w="800" w:type="dxa"/>
            <w:noWrap/>
            <w:hideMark/>
          </w:tcPr>
          <w:p w14:paraId="2C0BB093" w14:textId="114BFCDA" w:rsidR="00FC6A3E" w:rsidRPr="004E2E1C" w:rsidRDefault="00FC6A3E" w:rsidP="00FC6A3E">
            <w:pPr>
              <w:spacing w:after="0" w:line="240" w:lineRule="auto"/>
              <w:jc w:val="right"/>
              <w:rPr>
                <w:ins w:id="3069" w:author="Jujia Li" w:date="2025-08-25T17:34:00Z" w16du:dateUtc="2025-08-25T22:34:00Z"/>
                <w:rFonts w:ascii="Times New Roman" w:eastAsia="Times New Roman" w:hAnsi="Times New Roman" w:cs="Times New Roman"/>
                <w:color w:val="000000"/>
                <w:kern w:val="0"/>
                <w:sz w:val="18"/>
                <w:szCs w:val="18"/>
                <w14:ligatures w14:val="none"/>
              </w:rPr>
            </w:pPr>
            <w:ins w:id="3070" w:author="Jujia Li" w:date="2025-08-25T17:37:00Z" w16du:dateUtc="2025-08-25T22:37:00Z">
              <w:r w:rsidRPr="004E2E1C">
                <w:rPr>
                  <w:rFonts w:ascii="Times New Roman" w:hAnsi="Times New Roman" w:cs="Times New Roman"/>
                  <w:sz w:val="18"/>
                  <w:szCs w:val="18"/>
                  <w:rPrChange w:id="3071" w:author="Jujia Li" w:date="2025-08-26T10:31:00Z" w16du:dateUtc="2025-08-26T15:31:00Z">
                    <w:rPr/>
                  </w:rPrChange>
                </w:rPr>
                <w:t>63669</w:t>
              </w:r>
            </w:ins>
          </w:p>
        </w:tc>
        <w:tc>
          <w:tcPr>
            <w:tcW w:w="800" w:type="dxa"/>
            <w:noWrap/>
            <w:hideMark/>
          </w:tcPr>
          <w:p w14:paraId="5781BECF" w14:textId="69FCA6A0" w:rsidR="00FC6A3E" w:rsidRPr="004E2E1C" w:rsidRDefault="00FC6A3E" w:rsidP="00FC6A3E">
            <w:pPr>
              <w:spacing w:after="0" w:line="240" w:lineRule="auto"/>
              <w:jc w:val="right"/>
              <w:rPr>
                <w:ins w:id="3072" w:author="Jujia Li" w:date="2025-08-25T17:34:00Z" w16du:dateUtc="2025-08-25T22:34:00Z"/>
                <w:rFonts w:ascii="Times New Roman" w:eastAsia="Times New Roman" w:hAnsi="Times New Roman" w:cs="Times New Roman"/>
                <w:color w:val="000000"/>
                <w:kern w:val="0"/>
                <w:sz w:val="18"/>
                <w:szCs w:val="18"/>
                <w14:ligatures w14:val="none"/>
              </w:rPr>
            </w:pPr>
            <w:ins w:id="3073" w:author="Jujia Li" w:date="2025-08-25T17:37:00Z" w16du:dateUtc="2025-08-25T22:37:00Z">
              <w:r w:rsidRPr="004E2E1C">
                <w:rPr>
                  <w:rFonts w:ascii="Times New Roman" w:hAnsi="Times New Roman" w:cs="Times New Roman"/>
                  <w:sz w:val="18"/>
                  <w:szCs w:val="18"/>
                  <w:rPrChange w:id="3074" w:author="Jujia Li" w:date="2025-08-26T10:31:00Z" w16du:dateUtc="2025-08-26T15:31:00Z">
                    <w:rPr/>
                  </w:rPrChange>
                </w:rPr>
                <w:t>22647</w:t>
              </w:r>
            </w:ins>
          </w:p>
        </w:tc>
        <w:tc>
          <w:tcPr>
            <w:tcW w:w="800" w:type="dxa"/>
            <w:noWrap/>
            <w:hideMark/>
          </w:tcPr>
          <w:p w14:paraId="2781E903" w14:textId="0B3A7F95" w:rsidR="00FC6A3E" w:rsidRPr="004E2E1C" w:rsidRDefault="00FC6A3E" w:rsidP="00FC6A3E">
            <w:pPr>
              <w:spacing w:after="0" w:line="240" w:lineRule="auto"/>
              <w:jc w:val="right"/>
              <w:rPr>
                <w:ins w:id="3075" w:author="Jujia Li" w:date="2025-08-25T17:34:00Z" w16du:dateUtc="2025-08-25T22:34:00Z"/>
                <w:rFonts w:ascii="Times New Roman" w:eastAsia="Times New Roman" w:hAnsi="Times New Roman" w:cs="Times New Roman"/>
                <w:color w:val="000000"/>
                <w:kern w:val="0"/>
                <w:sz w:val="18"/>
                <w:szCs w:val="18"/>
                <w14:ligatures w14:val="none"/>
              </w:rPr>
            </w:pPr>
            <w:ins w:id="3076" w:author="Jujia Li" w:date="2025-08-25T17:37:00Z" w16du:dateUtc="2025-08-25T22:37:00Z">
              <w:r w:rsidRPr="004E2E1C">
                <w:rPr>
                  <w:rFonts w:ascii="Times New Roman" w:hAnsi="Times New Roman" w:cs="Times New Roman"/>
                  <w:sz w:val="18"/>
                  <w:szCs w:val="18"/>
                  <w:rPrChange w:id="3077" w:author="Jujia Li" w:date="2025-08-26T10:31:00Z" w16du:dateUtc="2025-08-26T15:31:00Z">
                    <w:rPr/>
                  </w:rPrChange>
                </w:rPr>
                <w:t>0.36</w:t>
              </w:r>
            </w:ins>
          </w:p>
        </w:tc>
        <w:tc>
          <w:tcPr>
            <w:tcW w:w="800" w:type="dxa"/>
            <w:noWrap/>
            <w:hideMark/>
          </w:tcPr>
          <w:p w14:paraId="3DD4DB73" w14:textId="6A47FD1C" w:rsidR="00FC6A3E" w:rsidRPr="004E2E1C" w:rsidRDefault="00FC6A3E" w:rsidP="00FC6A3E">
            <w:pPr>
              <w:spacing w:after="0" w:line="240" w:lineRule="auto"/>
              <w:jc w:val="right"/>
              <w:rPr>
                <w:ins w:id="3078" w:author="Jujia Li" w:date="2025-08-25T17:34:00Z" w16du:dateUtc="2025-08-25T22:34:00Z"/>
                <w:rFonts w:ascii="Times New Roman" w:eastAsia="Times New Roman" w:hAnsi="Times New Roman" w:cs="Times New Roman"/>
                <w:color w:val="000000"/>
                <w:kern w:val="0"/>
                <w:sz w:val="18"/>
                <w:szCs w:val="18"/>
                <w14:ligatures w14:val="none"/>
              </w:rPr>
            </w:pPr>
            <w:ins w:id="3079" w:author="Jujia Li" w:date="2025-08-25T17:37:00Z" w16du:dateUtc="2025-08-25T22:37:00Z">
              <w:r w:rsidRPr="004E2E1C">
                <w:rPr>
                  <w:rFonts w:ascii="Times New Roman" w:hAnsi="Times New Roman" w:cs="Times New Roman"/>
                  <w:sz w:val="18"/>
                  <w:szCs w:val="18"/>
                  <w:rPrChange w:id="3080" w:author="Jujia Li" w:date="2025-08-26T10:31:00Z" w16du:dateUtc="2025-08-26T15:31:00Z">
                    <w:rPr/>
                  </w:rPrChange>
                </w:rPr>
                <w:t>63521</w:t>
              </w:r>
            </w:ins>
          </w:p>
        </w:tc>
        <w:tc>
          <w:tcPr>
            <w:tcW w:w="800" w:type="dxa"/>
            <w:noWrap/>
            <w:hideMark/>
          </w:tcPr>
          <w:p w14:paraId="29F3AFEF" w14:textId="568880E7" w:rsidR="00FC6A3E" w:rsidRPr="004E2E1C" w:rsidRDefault="00FC6A3E" w:rsidP="00FC6A3E">
            <w:pPr>
              <w:spacing w:after="0" w:line="240" w:lineRule="auto"/>
              <w:jc w:val="right"/>
              <w:rPr>
                <w:ins w:id="3081" w:author="Jujia Li" w:date="2025-08-25T17:34:00Z" w16du:dateUtc="2025-08-25T22:34:00Z"/>
                <w:rFonts w:ascii="Times New Roman" w:eastAsia="Times New Roman" w:hAnsi="Times New Roman" w:cs="Times New Roman"/>
                <w:color w:val="000000"/>
                <w:kern w:val="0"/>
                <w:sz w:val="18"/>
                <w:szCs w:val="18"/>
                <w14:ligatures w14:val="none"/>
              </w:rPr>
            </w:pPr>
            <w:ins w:id="3082" w:author="Jujia Li" w:date="2025-08-25T17:37:00Z" w16du:dateUtc="2025-08-25T22:37:00Z">
              <w:r w:rsidRPr="004E2E1C">
                <w:rPr>
                  <w:rFonts w:ascii="Times New Roman" w:hAnsi="Times New Roman" w:cs="Times New Roman"/>
                  <w:sz w:val="18"/>
                  <w:szCs w:val="18"/>
                  <w:rPrChange w:id="3083" w:author="Jujia Li" w:date="2025-08-26T10:31:00Z" w16du:dateUtc="2025-08-26T15:31:00Z">
                    <w:rPr/>
                  </w:rPrChange>
                </w:rPr>
                <w:t>20105</w:t>
              </w:r>
            </w:ins>
          </w:p>
        </w:tc>
        <w:tc>
          <w:tcPr>
            <w:tcW w:w="800" w:type="dxa"/>
            <w:noWrap/>
            <w:hideMark/>
          </w:tcPr>
          <w:p w14:paraId="04B11F8C" w14:textId="40E3A673" w:rsidR="00FC6A3E" w:rsidRPr="004E2E1C" w:rsidRDefault="00FC6A3E" w:rsidP="00FC6A3E">
            <w:pPr>
              <w:spacing w:after="0" w:line="240" w:lineRule="auto"/>
              <w:jc w:val="right"/>
              <w:rPr>
                <w:ins w:id="3084" w:author="Jujia Li" w:date="2025-08-25T17:34:00Z" w16du:dateUtc="2025-08-25T22:34:00Z"/>
                <w:rFonts w:ascii="Times New Roman" w:eastAsia="Times New Roman" w:hAnsi="Times New Roman" w:cs="Times New Roman"/>
                <w:color w:val="000000"/>
                <w:kern w:val="0"/>
                <w:sz w:val="18"/>
                <w:szCs w:val="18"/>
                <w14:ligatures w14:val="none"/>
              </w:rPr>
            </w:pPr>
            <w:ins w:id="3085" w:author="Jujia Li" w:date="2025-08-25T17:37:00Z" w16du:dateUtc="2025-08-25T22:37:00Z">
              <w:r w:rsidRPr="004E2E1C">
                <w:rPr>
                  <w:rFonts w:ascii="Times New Roman" w:hAnsi="Times New Roman" w:cs="Times New Roman"/>
                  <w:sz w:val="18"/>
                  <w:szCs w:val="18"/>
                  <w:rPrChange w:id="3086" w:author="Jujia Li" w:date="2025-08-26T10:31:00Z" w16du:dateUtc="2025-08-26T15:31:00Z">
                    <w:rPr/>
                  </w:rPrChange>
                </w:rPr>
                <w:t>0.32</w:t>
              </w:r>
            </w:ins>
          </w:p>
        </w:tc>
        <w:tc>
          <w:tcPr>
            <w:tcW w:w="891" w:type="dxa"/>
            <w:noWrap/>
            <w:hideMark/>
          </w:tcPr>
          <w:p w14:paraId="1A13E86C" w14:textId="4770791E" w:rsidR="00FC6A3E" w:rsidRPr="004E2E1C" w:rsidRDefault="00FC6A3E" w:rsidP="00FC6A3E">
            <w:pPr>
              <w:spacing w:after="0" w:line="240" w:lineRule="auto"/>
              <w:jc w:val="right"/>
              <w:rPr>
                <w:ins w:id="3087" w:author="Jujia Li" w:date="2025-08-25T17:34:00Z" w16du:dateUtc="2025-08-25T22:34:00Z"/>
                <w:rFonts w:ascii="Times New Roman" w:eastAsia="Times New Roman" w:hAnsi="Times New Roman" w:cs="Times New Roman"/>
                <w:color w:val="000000"/>
                <w:kern w:val="0"/>
                <w:sz w:val="18"/>
                <w:szCs w:val="18"/>
                <w14:ligatures w14:val="none"/>
              </w:rPr>
            </w:pPr>
            <w:ins w:id="3088" w:author="Jujia Li" w:date="2025-08-25T17:37:00Z" w16du:dateUtc="2025-08-25T22:37:00Z">
              <w:r w:rsidRPr="004E2E1C">
                <w:rPr>
                  <w:rFonts w:ascii="Times New Roman" w:hAnsi="Times New Roman" w:cs="Times New Roman"/>
                  <w:sz w:val="18"/>
                  <w:szCs w:val="18"/>
                  <w:rPrChange w:id="3089" w:author="Jujia Li" w:date="2025-08-26T10:31:00Z" w16du:dateUtc="2025-08-26T15:31:00Z">
                    <w:rPr/>
                  </w:rPrChange>
                </w:rPr>
                <w:t>95539</w:t>
              </w:r>
            </w:ins>
          </w:p>
        </w:tc>
        <w:tc>
          <w:tcPr>
            <w:tcW w:w="977" w:type="dxa"/>
            <w:noWrap/>
            <w:hideMark/>
          </w:tcPr>
          <w:p w14:paraId="08C8314F" w14:textId="6BBF969B" w:rsidR="00FC6A3E" w:rsidRPr="004E2E1C" w:rsidRDefault="00FC6A3E" w:rsidP="00FC6A3E">
            <w:pPr>
              <w:spacing w:after="0" w:line="240" w:lineRule="auto"/>
              <w:jc w:val="right"/>
              <w:rPr>
                <w:ins w:id="3090" w:author="Jujia Li" w:date="2025-08-25T17:34:00Z" w16du:dateUtc="2025-08-25T22:34:00Z"/>
                <w:rFonts w:ascii="Times New Roman" w:eastAsia="Times New Roman" w:hAnsi="Times New Roman" w:cs="Times New Roman"/>
                <w:color w:val="000000"/>
                <w:kern w:val="0"/>
                <w:sz w:val="18"/>
                <w:szCs w:val="18"/>
                <w14:ligatures w14:val="none"/>
              </w:rPr>
            </w:pPr>
            <w:ins w:id="3091" w:author="Jujia Li" w:date="2025-08-25T17:37:00Z" w16du:dateUtc="2025-08-25T22:37:00Z">
              <w:r w:rsidRPr="004E2E1C">
                <w:rPr>
                  <w:rFonts w:ascii="Times New Roman" w:hAnsi="Times New Roman" w:cs="Times New Roman"/>
                  <w:sz w:val="18"/>
                  <w:szCs w:val="18"/>
                  <w:rPrChange w:id="3092" w:author="Jujia Li" w:date="2025-08-26T10:31:00Z" w16du:dateUtc="2025-08-26T15:31:00Z">
                    <w:rPr/>
                  </w:rPrChange>
                </w:rPr>
                <w:t>0.38</w:t>
              </w:r>
            </w:ins>
          </w:p>
        </w:tc>
      </w:tr>
      <w:tr w:rsidR="000E0619" w:rsidRPr="00D80767" w14:paraId="441D510D" w14:textId="77777777" w:rsidTr="004A04BA">
        <w:trPr>
          <w:trHeight w:val="300"/>
          <w:ins w:id="3093" w:author="Jujia Li" w:date="2025-08-25T17:34:00Z"/>
        </w:trPr>
        <w:tc>
          <w:tcPr>
            <w:tcW w:w="1608" w:type="dxa"/>
            <w:noWrap/>
            <w:vAlign w:val="bottom"/>
            <w:hideMark/>
          </w:tcPr>
          <w:p w14:paraId="5684DA26" w14:textId="77777777" w:rsidR="00FC6A3E" w:rsidRPr="00B17B5A" w:rsidRDefault="00FC6A3E" w:rsidP="00FC6A3E">
            <w:pPr>
              <w:spacing w:after="0" w:line="240" w:lineRule="auto"/>
              <w:rPr>
                <w:ins w:id="3094" w:author="Jujia Li" w:date="2025-08-25T17:34:00Z" w16du:dateUtc="2025-08-25T22:34:00Z"/>
                <w:rFonts w:ascii="Times New Roman" w:eastAsia="Times New Roman" w:hAnsi="Times New Roman" w:cs="Times New Roman"/>
                <w:color w:val="000000"/>
                <w:kern w:val="0"/>
                <w:sz w:val="20"/>
                <w:szCs w:val="20"/>
                <w14:ligatures w14:val="none"/>
              </w:rPr>
            </w:pPr>
            <w:ins w:id="3095" w:author="Jujia Li" w:date="2025-08-25T17:34:00Z" w16du:dateUtc="2025-08-25T22:34:00Z">
              <w:r w:rsidRPr="00B17B5A">
                <w:rPr>
                  <w:rFonts w:ascii="Times New Roman" w:eastAsia="Times New Roman" w:hAnsi="Times New Roman" w:cs="Times New Roman"/>
                  <w:color w:val="000000"/>
                  <w:kern w:val="0"/>
                  <w:sz w:val="20"/>
                  <w:szCs w:val="20"/>
                  <w14:ligatures w14:val="none"/>
                </w:rPr>
                <w:t>WINSTON</w:t>
              </w:r>
            </w:ins>
          </w:p>
        </w:tc>
        <w:tc>
          <w:tcPr>
            <w:tcW w:w="799" w:type="dxa"/>
            <w:noWrap/>
            <w:hideMark/>
          </w:tcPr>
          <w:p w14:paraId="41B1D300" w14:textId="49A0B2E9" w:rsidR="00FC6A3E" w:rsidRPr="004E2E1C" w:rsidRDefault="00FC6A3E" w:rsidP="00FC6A3E">
            <w:pPr>
              <w:spacing w:after="0" w:line="240" w:lineRule="auto"/>
              <w:jc w:val="right"/>
              <w:rPr>
                <w:ins w:id="3096" w:author="Jujia Li" w:date="2025-08-25T17:34:00Z" w16du:dateUtc="2025-08-25T22:34:00Z"/>
                <w:rFonts w:ascii="Times New Roman" w:eastAsia="Times New Roman" w:hAnsi="Times New Roman" w:cs="Times New Roman"/>
                <w:color w:val="000000"/>
                <w:kern w:val="0"/>
                <w:sz w:val="18"/>
                <w:szCs w:val="18"/>
                <w14:ligatures w14:val="none"/>
              </w:rPr>
            </w:pPr>
            <w:ins w:id="3097" w:author="Jujia Li" w:date="2025-08-25T17:37:00Z" w16du:dateUtc="2025-08-25T22:37:00Z">
              <w:r w:rsidRPr="004E2E1C">
                <w:rPr>
                  <w:rFonts w:ascii="Times New Roman" w:hAnsi="Times New Roman" w:cs="Times New Roman"/>
                  <w:sz w:val="18"/>
                  <w:szCs w:val="18"/>
                  <w:rPrChange w:id="3098" w:author="Jujia Li" w:date="2025-08-26T10:31:00Z" w16du:dateUtc="2025-08-26T15:31:00Z">
                    <w:rPr/>
                  </w:rPrChange>
                </w:rPr>
                <w:t>23907</w:t>
              </w:r>
            </w:ins>
          </w:p>
        </w:tc>
        <w:tc>
          <w:tcPr>
            <w:tcW w:w="799" w:type="dxa"/>
            <w:noWrap/>
            <w:hideMark/>
          </w:tcPr>
          <w:p w14:paraId="5DF886C2" w14:textId="5363BA01" w:rsidR="00FC6A3E" w:rsidRPr="004E2E1C" w:rsidRDefault="00FC6A3E" w:rsidP="00FC6A3E">
            <w:pPr>
              <w:spacing w:after="0" w:line="240" w:lineRule="auto"/>
              <w:jc w:val="right"/>
              <w:rPr>
                <w:ins w:id="3099" w:author="Jujia Li" w:date="2025-08-25T17:34:00Z" w16du:dateUtc="2025-08-25T22:34:00Z"/>
                <w:rFonts w:ascii="Times New Roman" w:eastAsia="Times New Roman" w:hAnsi="Times New Roman" w:cs="Times New Roman"/>
                <w:color w:val="000000"/>
                <w:kern w:val="0"/>
                <w:sz w:val="18"/>
                <w:szCs w:val="18"/>
                <w14:ligatures w14:val="none"/>
              </w:rPr>
            </w:pPr>
            <w:ins w:id="3100" w:author="Jujia Li" w:date="2025-08-25T17:37:00Z" w16du:dateUtc="2025-08-25T22:37:00Z">
              <w:r w:rsidRPr="004E2E1C">
                <w:rPr>
                  <w:rFonts w:ascii="Times New Roman" w:hAnsi="Times New Roman" w:cs="Times New Roman"/>
                  <w:sz w:val="18"/>
                  <w:szCs w:val="18"/>
                  <w:rPrChange w:id="3101" w:author="Jujia Li" w:date="2025-08-26T10:31:00Z" w16du:dateUtc="2025-08-26T15:31:00Z">
                    <w:rPr/>
                  </w:rPrChange>
                </w:rPr>
                <w:t>8469</w:t>
              </w:r>
            </w:ins>
          </w:p>
        </w:tc>
        <w:tc>
          <w:tcPr>
            <w:tcW w:w="688" w:type="dxa"/>
            <w:noWrap/>
            <w:hideMark/>
          </w:tcPr>
          <w:p w14:paraId="22569F90" w14:textId="3AE2D848" w:rsidR="00FC6A3E" w:rsidRPr="004E2E1C" w:rsidRDefault="00FC6A3E" w:rsidP="00FC6A3E">
            <w:pPr>
              <w:spacing w:after="0" w:line="240" w:lineRule="auto"/>
              <w:jc w:val="right"/>
              <w:rPr>
                <w:ins w:id="3102" w:author="Jujia Li" w:date="2025-08-25T17:34:00Z" w16du:dateUtc="2025-08-25T22:34:00Z"/>
                <w:rFonts w:ascii="Times New Roman" w:eastAsia="Times New Roman" w:hAnsi="Times New Roman" w:cs="Times New Roman"/>
                <w:color w:val="000000"/>
                <w:kern w:val="0"/>
                <w:sz w:val="18"/>
                <w:szCs w:val="18"/>
                <w14:ligatures w14:val="none"/>
              </w:rPr>
            </w:pPr>
            <w:ins w:id="3103" w:author="Jujia Li" w:date="2025-08-25T17:37:00Z" w16du:dateUtc="2025-08-25T22:37:00Z">
              <w:r w:rsidRPr="004E2E1C">
                <w:rPr>
                  <w:rFonts w:ascii="Times New Roman" w:hAnsi="Times New Roman" w:cs="Times New Roman"/>
                  <w:sz w:val="18"/>
                  <w:szCs w:val="18"/>
                  <w:rPrChange w:id="3104" w:author="Jujia Li" w:date="2025-08-26T10:31:00Z" w16du:dateUtc="2025-08-26T15:31:00Z">
                    <w:rPr/>
                  </w:rPrChange>
                </w:rPr>
                <w:t>0.35</w:t>
              </w:r>
            </w:ins>
          </w:p>
        </w:tc>
        <w:tc>
          <w:tcPr>
            <w:tcW w:w="799" w:type="dxa"/>
            <w:noWrap/>
            <w:hideMark/>
          </w:tcPr>
          <w:p w14:paraId="70341E0B" w14:textId="50DCCAD6" w:rsidR="00FC6A3E" w:rsidRPr="004E2E1C" w:rsidRDefault="00FC6A3E" w:rsidP="00FC6A3E">
            <w:pPr>
              <w:spacing w:after="0" w:line="240" w:lineRule="auto"/>
              <w:jc w:val="right"/>
              <w:rPr>
                <w:ins w:id="3105" w:author="Jujia Li" w:date="2025-08-25T17:34:00Z" w16du:dateUtc="2025-08-25T22:34:00Z"/>
                <w:rFonts w:ascii="Times New Roman" w:eastAsia="Times New Roman" w:hAnsi="Times New Roman" w:cs="Times New Roman"/>
                <w:color w:val="000000"/>
                <w:kern w:val="0"/>
                <w:sz w:val="18"/>
                <w:szCs w:val="18"/>
                <w14:ligatures w14:val="none"/>
              </w:rPr>
            </w:pPr>
            <w:ins w:id="3106" w:author="Jujia Li" w:date="2025-08-25T17:37:00Z" w16du:dateUtc="2025-08-25T22:37:00Z">
              <w:r w:rsidRPr="004E2E1C">
                <w:rPr>
                  <w:rFonts w:ascii="Times New Roman" w:hAnsi="Times New Roman" w:cs="Times New Roman"/>
                  <w:sz w:val="18"/>
                  <w:szCs w:val="18"/>
                  <w:rPrChange w:id="3107" w:author="Jujia Li" w:date="2025-08-26T10:31:00Z" w16du:dateUtc="2025-08-26T15:31:00Z">
                    <w:rPr/>
                  </w:rPrChange>
                </w:rPr>
                <w:t>23760</w:t>
              </w:r>
            </w:ins>
          </w:p>
        </w:tc>
        <w:tc>
          <w:tcPr>
            <w:tcW w:w="799" w:type="dxa"/>
            <w:noWrap/>
            <w:hideMark/>
          </w:tcPr>
          <w:p w14:paraId="1A7177D2" w14:textId="5B06B0F6" w:rsidR="00FC6A3E" w:rsidRPr="004E2E1C" w:rsidRDefault="00FC6A3E" w:rsidP="00FC6A3E">
            <w:pPr>
              <w:spacing w:after="0" w:line="240" w:lineRule="auto"/>
              <w:jc w:val="right"/>
              <w:rPr>
                <w:ins w:id="3108" w:author="Jujia Li" w:date="2025-08-25T17:34:00Z" w16du:dateUtc="2025-08-25T22:34:00Z"/>
                <w:rFonts w:ascii="Times New Roman" w:eastAsia="Times New Roman" w:hAnsi="Times New Roman" w:cs="Times New Roman"/>
                <w:color w:val="000000"/>
                <w:kern w:val="0"/>
                <w:sz w:val="18"/>
                <w:szCs w:val="18"/>
                <w14:ligatures w14:val="none"/>
              </w:rPr>
            </w:pPr>
            <w:ins w:id="3109" w:author="Jujia Li" w:date="2025-08-25T17:37:00Z" w16du:dateUtc="2025-08-25T22:37:00Z">
              <w:r w:rsidRPr="004E2E1C">
                <w:rPr>
                  <w:rFonts w:ascii="Times New Roman" w:hAnsi="Times New Roman" w:cs="Times New Roman"/>
                  <w:sz w:val="18"/>
                  <w:szCs w:val="18"/>
                  <w:rPrChange w:id="3110" w:author="Jujia Li" w:date="2025-08-26T10:31:00Z" w16du:dateUtc="2025-08-26T15:31:00Z">
                    <w:rPr/>
                  </w:rPrChange>
                </w:rPr>
                <w:t>7874</w:t>
              </w:r>
            </w:ins>
          </w:p>
        </w:tc>
        <w:tc>
          <w:tcPr>
            <w:tcW w:w="800" w:type="dxa"/>
            <w:noWrap/>
            <w:hideMark/>
          </w:tcPr>
          <w:p w14:paraId="0E0E7574" w14:textId="1855AD36" w:rsidR="00FC6A3E" w:rsidRPr="004E2E1C" w:rsidRDefault="00FC6A3E" w:rsidP="00FC6A3E">
            <w:pPr>
              <w:spacing w:after="0" w:line="240" w:lineRule="auto"/>
              <w:jc w:val="right"/>
              <w:rPr>
                <w:ins w:id="3111" w:author="Jujia Li" w:date="2025-08-25T17:34:00Z" w16du:dateUtc="2025-08-25T22:34:00Z"/>
                <w:rFonts w:ascii="Times New Roman" w:eastAsia="Times New Roman" w:hAnsi="Times New Roman" w:cs="Times New Roman"/>
                <w:color w:val="000000"/>
                <w:kern w:val="0"/>
                <w:sz w:val="18"/>
                <w:szCs w:val="18"/>
                <w14:ligatures w14:val="none"/>
              </w:rPr>
            </w:pPr>
            <w:ins w:id="3112" w:author="Jujia Li" w:date="2025-08-25T17:37:00Z" w16du:dateUtc="2025-08-25T22:37:00Z">
              <w:r w:rsidRPr="004E2E1C">
                <w:rPr>
                  <w:rFonts w:ascii="Times New Roman" w:hAnsi="Times New Roman" w:cs="Times New Roman"/>
                  <w:sz w:val="18"/>
                  <w:szCs w:val="18"/>
                  <w:rPrChange w:id="3113" w:author="Jujia Li" w:date="2025-08-26T10:31:00Z" w16du:dateUtc="2025-08-26T15:31:00Z">
                    <w:rPr/>
                  </w:rPrChange>
                </w:rPr>
                <w:t>0.33</w:t>
              </w:r>
            </w:ins>
          </w:p>
        </w:tc>
        <w:tc>
          <w:tcPr>
            <w:tcW w:w="800" w:type="dxa"/>
            <w:noWrap/>
            <w:hideMark/>
          </w:tcPr>
          <w:p w14:paraId="5BBCA587" w14:textId="75A72AEF" w:rsidR="00FC6A3E" w:rsidRPr="004E2E1C" w:rsidRDefault="00FC6A3E" w:rsidP="00FC6A3E">
            <w:pPr>
              <w:spacing w:after="0" w:line="240" w:lineRule="auto"/>
              <w:jc w:val="right"/>
              <w:rPr>
                <w:ins w:id="3114" w:author="Jujia Li" w:date="2025-08-25T17:34:00Z" w16du:dateUtc="2025-08-25T22:34:00Z"/>
                <w:rFonts w:ascii="Times New Roman" w:eastAsia="Times New Roman" w:hAnsi="Times New Roman" w:cs="Times New Roman"/>
                <w:color w:val="000000"/>
                <w:kern w:val="0"/>
                <w:sz w:val="18"/>
                <w:szCs w:val="18"/>
                <w14:ligatures w14:val="none"/>
              </w:rPr>
            </w:pPr>
            <w:ins w:id="3115" w:author="Jujia Li" w:date="2025-08-25T17:37:00Z" w16du:dateUtc="2025-08-25T22:37:00Z">
              <w:r w:rsidRPr="004E2E1C">
                <w:rPr>
                  <w:rFonts w:ascii="Times New Roman" w:hAnsi="Times New Roman" w:cs="Times New Roman"/>
                  <w:sz w:val="18"/>
                  <w:szCs w:val="18"/>
                  <w:rPrChange w:id="3116" w:author="Jujia Li" w:date="2025-08-26T10:31:00Z" w16du:dateUtc="2025-08-26T15:31:00Z">
                    <w:rPr/>
                  </w:rPrChange>
                </w:rPr>
                <w:t>23693</w:t>
              </w:r>
            </w:ins>
          </w:p>
        </w:tc>
        <w:tc>
          <w:tcPr>
            <w:tcW w:w="800" w:type="dxa"/>
            <w:noWrap/>
            <w:hideMark/>
          </w:tcPr>
          <w:p w14:paraId="6F270355" w14:textId="57AACC66" w:rsidR="00FC6A3E" w:rsidRPr="004E2E1C" w:rsidRDefault="00FC6A3E" w:rsidP="00FC6A3E">
            <w:pPr>
              <w:spacing w:after="0" w:line="240" w:lineRule="auto"/>
              <w:jc w:val="right"/>
              <w:rPr>
                <w:ins w:id="3117" w:author="Jujia Li" w:date="2025-08-25T17:34:00Z" w16du:dateUtc="2025-08-25T22:34:00Z"/>
                <w:rFonts w:ascii="Times New Roman" w:eastAsia="Times New Roman" w:hAnsi="Times New Roman" w:cs="Times New Roman"/>
                <w:color w:val="000000"/>
                <w:kern w:val="0"/>
                <w:sz w:val="18"/>
                <w:szCs w:val="18"/>
                <w14:ligatures w14:val="none"/>
              </w:rPr>
            </w:pPr>
            <w:ins w:id="3118" w:author="Jujia Li" w:date="2025-08-25T17:37:00Z" w16du:dateUtc="2025-08-25T22:37:00Z">
              <w:r w:rsidRPr="004E2E1C">
                <w:rPr>
                  <w:rFonts w:ascii="Times New Roman" w:hAnsi="Times New Roman" w:cs="Times New Roman"/>
                  <w:sz w:val="18"/>
                  <w:szCs w:val="18"/>
                  <w:rPrChange w:id="3119" w:author="Jujia Li" w:date="2025-08-26T10:31:00Z" w16du:dateUtc="2025-08-26T15:31:00Z">
                    <w:rPr/>
                  </w:rPrChange>
                </w:rPr>
                <w:t>7043</w:t>
              </w:r>
            </w:ins>
          </w:p>
        </w:tc>
        <w:tc>
          <w:tcPr>
            <w:tcW w:w="800" w:type="dxa"/>
            <w:noWrap/>
            <w:hideMark/>
          </w:tcPr>
          <w:p w14:paraId="46B7C52C" w14:textId="4640254C" w:rsidR="00FC6A3E" w:rsidRPr="004E2E1C" w:rsidRDefault="00FC6A3E" w:rsidP="00FC6A3E">
            <w:pPr>
              <w:spacing w:after="0" w:line="240" w:lineRule="auto"/>
              <w:jc w:val="right"/>
              <w:rPr>
                <w:ins w:id="3120" w:author="Jujia Li" w:date="2025-08-25T17:34:00Z" w16du:dateUtc="2025-08-25T22:34:00Z"/>
                <w:rFonts w:ascii="Times New Roman" w:eastAsia="Times New Roman" w:hAnsi="Times New Roman" w:cs="Times New Roman"/>
                <w:color w:val="000000"/>
                <w:kern w:val="0"/>
                <w:sz w:val="18"/>
                <w:szCs w:val="18"/>
                <w14:ligatures w14:val="none"/>
              </w:rPr>
            </w:pPr>
            <w:ins w:id="3121" w:author="Jujia Li" w:date="2025-08-25T17:37:00Z" w16du:dateUtc="2025-08-25T22:37:00Z">
              <w:r w:rsidRPr="004E2E1C">
                <w:rPr>
                  <w:rFonts w:ascii="Times New Roman" w:hAnsi="Times New Roman" w:cs="Times New Roman"/>
                  <w:sz w:val="18"/>
                  <w:szCs w:val="18"/>
                  <w:rPrChange w:id="3122" w:author="Jujia Li" w:date="2025-08-26T10:31:00Z" w16du:dateUtc="2025-08-26T15:31:00Z">
                    <w:rPr/>
                  </w:rPrChange>
                </w:rPr>
                <w:t>0.30</w:t>
              </w:r>
            </w:ins>
          </w:p>
        </w:tc>
        <w:tc>
          <w:tcPr>
            <w:tcW w:w="800" w:type="dxa"/>
            <w:noWrap/>
            <w:hideMark/>
          </w:tcPr>
          <w:p w14:paraId="1313F50A" w14:textId="2D3A85D6" w:rsidR="00FC6A3E" w:rsidRPr="004E2E1C" w:rsidRDefault="00FC6A3E" w:rsidP="00FC6A3E">
            <w:pPr>
              <w:spacing w:after="0" w:line="240" w:lineRule="auto"/>
              <w:jc w:val="right"/>
              <w:rPr>
                <w:ins w:id="3123" w:author="Jujia Li" w:date="2025-08-25T17:34:00Z" w16du:dateUtc="2025-08-25T22:34:00Z"/>
                <w:rFonts w:ascii="Times New Roman" w:eastAsia="Times New Roman" w:hAnsi="Times New Roman" w:cs="Times New Roman"/>
                <w:color w:val="000000"/>
                <w:kern w:val="0"/>
                <w:sz w:val="18"/>
                <w:szCs w:val="18"/>
                <w14:ligatures w14:val="none"/>
              </w:rPr>
            </w:pPr>
            <w:ins w:id="3124" w:author="Jujia Li" w:date="2025-08-25T17:37:00Z" w16du:dateUtc="2025-08-25T22:37:00Z">
              <w:r w:rsidRPr="004E2E1C">
                <w:rPr>
                  <w:rFonts w:ascii="Times New Roman" w:hAnsi="Times New Roman" w:cs="Times New Roman"/>
                  <w:sz w:val="18"/>
                  <w:szCs w:val="18"/>
                  <w:rPrChange w:id="3125" w:author="Jujia Li" w:date="2025-08-26T10:31:00Z" w16du:dateUtc="2025-08-26T15:31:00Z">
                    <w:rPr/>
                  </w:rPrChange>
                </w:rPr>
                <w:t>23629</w:t>
              </w:r>
            </w:ins>
          </w:p>
        </w:tc>
        <w:tc>
          <w:tcPr>
            <w:tcW w:w="800" w:type="dxa"/>
            <w:noWrap/>
            <w:hideMark/>
          </w:tcPr>
          <w:p w14:paraId="7FAC421E" w14:textId="13F63A48" w:rsidR="00FC6A3E" w:rsidRPr="004E2E1C" w:rsidRDefault="00FC6A3E" w:rsidP="00FC6A3E">
            <w:pPr>
              <w:spacing w:after="0" w:line="240" w:lineRule="auto"/>
              <w:jc w:val="right"/>
              <w:rPr>
                <w:ins w:id="3126" w:author="Jujia Li" w:date="2025-08-25T17:34:00Z" w16du:dateUtc="2025-08-25T22:34:00Z"/>
                <w:rFonts w:ascii="Times New Roman" w:eastAsia="Times New Roman" w:hAnsi="Times New Roman" w:cs="Times New Roman"/>
                <w:color w:val="000000"/>
                <w:kern w:val="0"/>
                <w:sz w:val="18"/>
                <w:szCs w:val="18"/>
                <w14:ligatures w14:val="none"/>
              </w:rPr>
            </w:pPr>
            <w:ins w:id="3127" w:author="Jujia Li" w:date="2025-08-25T17:37:00Z" w16du:dateUtc="2025-08-25T22:37:00Z">
              <w:r w:rsidRPr="004E2E1C">
                <w:rPr>
                  <w:rFonts w:ascii="Times New Roman" w:hAnsi="Times New Roman" w:cs="Times New Roman"/>
                  <w:sz w:val="18"/>
                  <w:szCs w:val="18"/>
                  <w:rPrChange w:id="3128" w:author="Jujia Li" w:date="2025-08-26T10:31:00Z" w16du:dateUtc="2025-08-26T15:31:00Z">
                    <w:rPr/>
                  </w:rPrChange>
                </w:rPr>
                <w:t>6100</w:t>
              </w:r>
            </w:ins>
          </w:p>
        </w:tc>
        <w:tc>
          <w:tcPr>
            <w:tcW w:w="800" w:type="dxa"/>
            <w:noWrap/>
            <w:hideMark/>
          </w:tcPr>
          <w:p w14:paraId="0E716FAA" w14:textId="2DE4C30C" w:rsidR="00FC6A3E" w:rsidRPr="004E2E1C" w:rsidRDefault="00FC6A3E" w:rsidP="00FC6A3E">
            <w:pPr>
              <w:spacing w:after="0" w:line="240" w:lineRule="auto"/>
              <w:jc w:val="right"/>
              <w:rPr>
                <w:ins w:id="3129" w:author="Jujia Li" w:date="2025-08-25T17:34:00Z" w16du:dateUtc="2025-08-25T22:34:00Z"/>
                <w:rFonts w:ascii="Times New Roman" w:eastAsia="Times New Roman" w:hAnsi="Times New Roman" w:cs="Times New Roman"/>
                <w:color w:val="000000"/>
                <w:kern w:val="0"/>
                <w:sz w:val="18"/>
                <w:szCs w:val="18"/>
                <w14:ligatures w14:val="none"/>
              </w:rPr>
            </w:pPr>
            <w:ins w:id="3130" w:author="Jujia Li" w:date="2025-08-25T17:37:00Z" w16du:dateUtc="2025-08-25T22:37:00Z">
              <w:r w:rsidRPr="004E2E1C">
                <w:rPr>
                  <w:rFonts w:ascii="Times New Roman" w:hAnsi="Times New Roman" w:cs="Times New Roman"/>
                  <w:sz w:val="18"/>
                  <w:szCs w:val="18"/>
                  <w:rPrChange w:id="3131" w:author="Jujia Li" w:date="2025-08-26T10:31:00Z" w16du:dateUtc="2025-08-26T15:31:00Z">
                    <w:rPr/>
                  </w:rPrChange>
                </w:rPr>
                <w:t>0.26</w:t>
              </w:r>
            </w:ins>
          </w:p>
        </w:tc>
        <w:tc>
          <w:tcPr>
            <w:tcW w:w="891" w:type="dxa"/>
            <w:noWrap/>
            <w:hideMark/>
          </w:tcPr>
          <w:p w14:paraId="30D57C7D" w14:textId="01F8A93C" w:rsidR="00FC6A3E" w:rsidRPr="004E2E1C" w:rsidRDefault="00FC6A3E" w:rsidP="00FC6A3E">
            <w:pPr>
              <w:spacing w:after="0" w:line="240" w:lineRule="auto"/>
              <w:jc w:val="right"/>
              <w:rPr>
                <w:ins w:id="3132" w:author="Jujia Li" w:date="2025-08-25T17:34:00Z" w16du:dateUtc="2025-08-25T22:34:00Z"/>
                <w:rFonts w:ascii="Times New Roman" w:eastAsia="Times New Roman" w:hAnsi="Times New Roman" w:cs="Times New Roman"/>
                <w:color w:val="000000"/>
                <w:kern w:val="0"/>
                <w:sz w:val="18"/>
                <w:szCs w:val="18"/>
                <w14:ligatures w14:val="none"/>
              </w:rPr>
            </w:pPr>
            <w:ins w:id="3133" w:author="Jujia Li" w:date="2025-08-25T17:37:00Z" w16du:dateUtc="2025-08-25T22:37:00Z">
              <w:r w:rsidRPr="004E2E1C">
                <w:rPr>
                  <w:rFonts w:ascii="Times New Roman" w:hAnsi="Times New Roman" w:cs="Times New Roman"/>
                  <w:sz w:val="18"/>
                  <w:szCs w:val="18"/>
                  <w:rPrChange w:id="3134" w:author="Jujia Li" w:date="2025-08-26T10:31:00Z" w16du:dateUtc="2025-08-26T15:31:00Z">
                    <w:rPr/>
                  </w:rPrChange>
                </w:rPr>
                <w:t>29486</w:t>
              </w:r>
            </w:ins>
          </w:p>
        </w:tc>
        <w:tc>
          <w:tcPr>
            <w:tcW w:w="977" w:type="dxa"/>
            <w:noWrap/>
            <w:hideMark/>
          </w:tcPr>
          <w:p w14:paraId="091595F0" w14:textId="61ADB3B3" w:rsidR="00FC6A3E" w:rsidRPr="004E2E1C" w:rsidRDefault="00FC6A3E" w:rsidP="00FC6A3E">
            <w:pPr>
              <w:spacing w:after="0" w:line="240" w:lineRule="auto"/>
              <w:jc w:val="right"/>
              <w:rPr>
                <w:ins w:id="3135" w:author="Jujia Li" w:date="2025-08-25T17:34:00Z" w16du:dateUtc="2025-08-25T22:34:00Z"/>
                <w:rFonts w:ascii="Times New Roman" w:eastAsia="Times New Roman" w:hAnsi="Times New Roman" w:cs="Times New Roman"/>
                <w:color w:val="000000"/>
                <w:kern w:val="0"/>
                <w:sz w:val="18"/>
                <w:szCs w:val="18"/>
                <w14:ligatures w14:val="none"/>
              </w:rPr>
            </w:pPr>
            <w:ins w:id="3136" w:author="Jujia Li" w:date="2025-08-25T17:37:00Z" w16du:dateUtc="2025-08-25T22:37:00Z">
              <w:r w:rsidRPr="004E2E1C">
                <w:rPr>
                  <w:rFonts w:ascii="Times New Roman" w:hAnsi="Times New Roman" w:cs="Times New Roman"/>
                  <w:sz w:val="18"/>
                  <w:szCs w:val="18"/>
                  <w:rPrChange w:id="3137" w:author="Jujia Li" w:date="2025-08-26T10:31:00Z" w16du:dateUtc="2025-08-26T15:31:00Z">
                    <w:rPr/>
                  </w:rPrChange>
                </w:rPr>
                <w:t>0.31</w:t>
              </w:r>
            </w:ins>
          </w:p>
        </w:tc>
      </w:tr>
    </w:tbl>
    <w:p w14:paraId="7313F2A2" w14:textId="6E0FCADB" w:rsidR="00933402" w:rsidRDefault="00933402" w:rsidP="00933402">
      <w:pPr>
        <w:spacing w:after="120" w:line="360" w:lineRule="auto"/>
        <w:contextualSpacing/>
        <w:rPr>
          <w:ins w:id="3138" w:author="Jujia Li" w:date="2025-08-25T17:34:00Z" w16du:dateUtc="2025-08-25T22:34:00Z"/>
          <w:rFonts w:ascii="Times New Roman" w:hAnsi="Times New Roman" w:cs="Times New Roman"/>
        </w:rPr>
      </w:pPr>
      <w:ins w:id="3139" w:author="Jujia Li" w:date="2025-08-25T17:34:00Z" w16du:dateUtc="2025-08-25T22:34:00Z">
        <w:r w:rsidRPr="005E344C">
          <w:rPr>
            <w:rFonts w:ascii="Times New Roman" w:hAnsi="Times New Roman" w:cs="Times New Roman"/>
            <w:i/>
            <w:iCs/>
          </w:rPr>
          <w:t>Note.</w:t>
        </w:r>
        <w:r w:rsidRPr="007D1368">
          <w:rPr>
            <w:rFonts w:ascii="Times New Roman" w:hAnsi="Times New Roman" w:cs="Times New Roman"/>
          </w:rPr>
          <w:t xml:space="preserve"> </w:t>
        </w:r>
        <w:r>
          <w:rPr>
            <w:rFonts w:ascii="Times New Roman" w:hAnsi="Times New Roman" w:cs="Times New Roman"/>
          </w:rPr>
          <w:t xml:space="preserve">Pop = population; </w:t>
        </w:r>
        <w:r w:rsidRPr="00DD7902">
          <w:rPr>
            <w:rFonts w:ascii="Times New Roman" w:hAnsi="Times New Roman" w:cs="Times New Roman"/>
          </w:rPr>
          <w:t>MME = morphine milligram equivalents</w:t>
        </w:r>
        <w:r>
          <w:rPr>
            <w:rFonts w:ascii="Times New Roman" w:hAnsi="Times New Roman" w:cs="Times New Roman"/>
          </w:rPr>
          <w:t>;</w:t>
        </w:r>
        <w:r w:rsidRPr="007D1368">
          <w:rPr>
            <w:rFonts w:ascii="Times New Roman" w:hAnsi="Times New Roman" w:cs="Times New Roman"/>
          </w:rPr>
          <w:t xml:space="preserve"> </w:t>
        </w:r>
        <w:r>
          <w:rPr>
            <w:rFonts w:ascii="Times New Roman" w:hAnsi="Times New Roman" w:cs="Times New Roman"/>
          </w:rPr>
          <w:t>Rate</w:t>
        </w:r>
        <w:r w:rsidRPr="00DD7902">
          <w:rPr>
            <w:rFonts w:ascii="Times New Roman" w:hAnsi="Times New Roman" w:cs="Times New Roman"/>
          </w:rPr>
          <w:t xml:space="preserve"> = MME per </w:t>
        </w:r>
        <w:r>
          <w:rPr>
            <w:rFonts w:ascii="Times New Roman" w:hAnsi="Times New Roman" w:cs="Times New Roman"/>
          </w:rPr>
          <w:t>1,000 residents</w:t>
        </w:r>
        <w:r w:rsidRPr="00DD7902">
          <w:rPr>
            <w:rFonts w:ascii="Times New Roman" w:hAnsi="Times New Roman" w:cs="Times New Roman"/>
          </w:rPr>
          <w:t xml:space="preserve">); “Total MME” is the sum over the study period, and “Avg </w:t>
        </w:r>
        <w:r>
          <w:rPr>
            <w:rFonts w:ascii="Times New Roman" w:hAnsi="Times New Roman" w:cs="Times New Roman"/>
          </w:rPr>
          <w:t>Rate</w:t>
        </w:r>
        <w:r w:rsidRPr="00DD7902">
          <w:rPr>
            <w:rFonts w:ascii="Times New Roman" w:hAnsi="Times New Roman" w:cs="Times New Roman"/>
          </w:rPr>
          <w:t>” is the average per capita MME across years.</w:t>
        </w:r>
      </w:ins>
    </w:p>
    <w:p w14:paraId="0EE69370" w14:textId="1E56D43C" w:rsidR="00933402" w:rsidRPr="00933402" w:rsidRDefault="00933402" w:rsidP="00933402">
      <w:pPr>
        <w:spacing w:after="120" w:line="360" w:lineRule="auto"/>
        <w:contextualSpacing/>
        <w:rPr>
          <w:ins w:id="3140" w:author="Jujia Li" w:date="2025-08-25T17:34:00Z" w16du:dateUtc="2025-08-25T22:34:00Z"/>
          <w:rFonts w:ascii="Times New Roman" w:hAnsi="Times New Roman" w:cs="Times New Roman"/>
          <w:b/>
          <w:bCs/>
          <w:rPrChange w:id="3141" w:author="Jujia Li" w:date="2025-08-25T17:35:00Z" w16du:dateUtc="2025-08-25T22:35:00Z">
            <w:rPr>
              <w:ins w:id="3142" w:author="Jujia Li" w:date="2025-08-25T17:34:00Z" w16du:dateUtc="2025-08-25T22:34:00Z"/>
              <w:rFonts w:ascii="Times New Roman" w:hAnsi="Times New Roman" w:cs="Times New Roman"/>
            </w:rPr>
          </w:rPrChange>
        </w:rPr>
      </w:pPr>
      <w:ins w:id="3143" w:author="Jujia Li" w:date="2025-08-25T17:34:00Z" w16du:dateUtc="2025-08-25T22:34:00Z">
        <w:r w:rsidRPr="00933402">
          <w:rPr>
            <w:rFonts w:ascii="Times New Roman" w:hAnsi="Times New Roman" w:cs="Times New Roman"/>
            <w:b/>
            <w:bCs/>
            <w:rPrChange w:id="3144" w:author="Jujia Li" w:date="2025-08-25T17:35:00Z" w16du:dateUtc="2025-08-25T22:35:00Z">
              <w:rPr>
                <w:rFonts w:ascii="Times New Roman" w:hAnsi="Times New Roman" w:cs="Times New Roman"/>
              </w:rPr>
            </w:rPrChange>
          </w:rPr>
          <w:t xml:space="preserve">Table </w:t>
        </w:r>
      </w:ins>
      <w:ins w:id="3145" w:author="Jujia Li" w:date="2025-08-25T17:35:00Z" w16du:dateUtc="2025-08-25T22:35:00Z">
        <w:r w:rsidRPr="00933402">
          <w:rPr>
            <w:rFonts w:ascii="Times New Roman" w:hAnsi="Times New Roman" w:cs="Times New Roman"/>
            <w:b/>
            <w:bCs/>
            <w:rPrChange w:id="3146" w:author="Jujia Li" w:date="2025-08-25T17:35:00Z" w16du:dateUtc="2025-08-25T22:35:00Z">
              <w:rPr>
                <w:rFonts w:ascii="Times New Roman" w:hAnsi="Times New Roman" w:cs="Times New Roman"/>
              </w:rPr>
            </w:rPrChange>
          </w:rPr>
          <w:t>4</w:t>
        </w:r>
      </w:ins>
      <w:ins w:id="3147" w:author="Jujia Li" w:date="2025-08-25T17:34:00Z" w16du:dateUtc="2025-08-25T22:34:00Z">
        <w:r w:rsidRPr="00933402">
          <w:rPr>
            <w:rFonts w:ascii="Times New Roman" w:hAnsi="Times New Roman" w:cs="Times New Roman"/>
            <w:b/>
            <w:bCs/>
            <w:rPrChange w:id="3148" w:author="Jujia Li" w:date="2025-08-25T17:35:00Z" w16du:dateUtc="2025-08-25T22:35:00Z">
              <w:rPr>
                <w:rFonts w:ascii="Times New Roman" w:hAnsi="Times New Roman" w:cs="Times New Roman"/>
              </w:rPr>
            </w:rPrChange>
          </w:rPr>
          <w:t>.</w:t>
        </w:r>
      </w:ins>
    </w:p>
    <w:p w14:paraId="3EB2D693" w14:textId="2CE87E15" w:rsidR="00933402" w:rsidRPr="005E344C" w:rsidRDefault="00933402" w:rsidP="00933402">
      <w:pPr>
        <w:spacing w:after="120" w:line="360" w:lineRule="auto"/>
        <w:contextualSpacing/>
        <w:rPr>
          <w:ins w:id="3149" w:author="Jujia Li" w:date="2025-08-25T17:34:00Z" w16du:dateUtc="2025-08-25T22:34:00Z"/>
          <w:rFonts w:ascii="Times New Roman" w:hAnsi="Times New Roman" w:cs="Times New Roman"/>
        </w:rPr>
      </w:pPr>
      <w:ins w:id="3150" w:author="Jujia Li" w:date="2025-08-25T17:34:00Z" w16du:dateUtc="2025-08-25T22:34:00Z">
        <w:r w:rsidRPr="005E344C">
          <w:rPr>
            <w:rFonts w:ascii="Times New Roman" w:hAnsi="Times New Roman" w:cs="Times New Roman"/>
          </w:rPr>
          <w:t>Summary o</w:t>
        </w:r>
        <w:r w:rsidRPr="00037CD4">
          <w:rPr>
            <w:rFonts w:ascii="Times New Roman" w:hAnsi="Times New Roman" w:cs="Times New Roman"/>
          </w:rPr>
          <w:t xml:space="preserve">f </w:t>
        </w:r>
      </w:ins>
      <w:ins w:id="3151" w:author="Jujia Li" w:date="2025-08-25T17:36:00Z" w16du:dateUtc="2025-08-25T22:36:00Z">
        <w:r w:rsidR="003E68F7" w:rsidRPr="003E68F7">
          <w:rPr>
            <w:rFonts w:ascii="Times New Roman" w:hAnsi="Times New Roman" w:cs="Times New Roman"/>
            <w:rPrChange w:id="3152" w:author="Jujia Li" w:date="2025-08-25T17:36:00Z" w16du:dateUtc="2025-08-25T22:36:00Z">
              <w:rPr>
                <w:rFonts w:ascii="Times New Roman" w:hAnsi="Times New Roman" w:cs="Times New Roman"/>
                <w:i/>
                <w:iCs/>
              </w:rPr>
            </w:rPrChange>
          </w:rPr>
          <w:t>Methadone</w:t>
        </w:r>
      </w:ins>
      <w:ins w:id="3153" w:author="Jujia Li" w:date="2025-08-25T17:34:00Z" w16du:dateUtc="2025-08-25T22:34:00Z">
        <w:r w:rsidRPr="003E68F7">
          <w:rPr>
            <w:rFonts w:ascii="Times New Roman" w:hAnsi="Times New Roman" w:cs="Times New Roman"/>
            <w:rPrChange w:id="3154" w:author="Jujia Li" w:date="2025-08-25T17:36:00Z" w16du:dateUtc="2025-08-25T22:36:00Z">
              <w:rPr>
                <w:rFonts w:ascii="Times New Roman" w:hAnsi="Times New Roman" w:cs="Times New Roman"/>
                <w:i/>
                <w:iCs/>
              </w:rPr>
            </w:rPrChange>
          </w:rPr>
          <w:t xml:space="preserve"> Consumption</w:t>
        </w:r>
        <w:r w:rsidRPr="005E344C">
          <w:rPr>
            <w:rFonts w:ascii="Times New Roman" w:hAnsi="Times New Roman" w:cs="Times New Roman"/>
          </w:rPr>
          <w:t xml:space="preserve"> </w:t>
        </w:r>
        <w:r w:rsidRPr="00241A4A">
          <w:rPr>
            <w:rFonts w:ascii="Times New Roman" w:hAnsi="Times New Roman" w:cs="Times New Roman"/>
          </w:rPr>
          <w:t>(Counts and Rates per 1</w:t>
        </w:r>
        <w:r>
          <w:rPr>
            <w:rFonts w:ascii="Times New Roman" w:hAnsi="Times New Roman" w:cs="Times New Roman"/>
          </w:rPr>
          <w:t>,0</w:t>
        </w:r>
        <w:r w:rsidRPr="00241A4A">
          <w:rPr>
            <w:rFonts w:ascii="Times New Roman" w:hAnsi="Times New Roman" w:cs="Times New Roman"/>
          </w:rPr>
          <w:t xml:space="preserve">00 Residents) </w:t>
        </w:r>
        <w:r w:rsidRPr="005E344C">
          <w:rPr>
            <w:rFonts w:ascii="Times New Roman" w:hAnsi="Times New Roman" w:cs="Times New Roman"/>
          </w:rPr>
          <w:t>by County and Year (2016–2019)</w:t>
        </w:r>
      </w:ins>
    </w:p>
    <w:tbl>
      <w:tblPr>
        <w:tblW w:w="0" w:type="auto"/>
        <w:tblBorders>
          <w:top w:val="single" w:sz="4" w:space="0" w:color="auto"/>
          <w:bottom w:val="single" w:sz="4" w:space="0" w:color="auto"/>
        </w:tblBorders>
        <w:tblLayout w:type="fixed"/>
        <w:tblLook w:val="04A0" w:firstRow="1" w:lastRow="0" w:firstColumn="1" w:lastColumn="0" w:noHBand="0" w:noVBand="1"/>
      </w:tblPr>
      <w:tblGrid>
        <w:gridCol w:w="1608"/>
        <w:gridCol w:w="799"/>
        <w:gridCol w:w="799"/>
        <w:gridCol w:w="688"/>
        <w:gridCol w:w="799"/>
        <w:gridCol w:w="799"/>
        <w:gridCol w:w="800"/>
        <w:gridCol w:w="800"/>
        <w:gridCol w:w="800"/>
        <w:gridCol w:w="800"/>
        <w:gridCol w:w="800"/>
        <w:gridCol w:w="800"/>
        <w:gridCol w:w="800"/>
        <w:gridCol w:w="891"/>
        <w:gridCol w:w="977"/>
      </w:tblGrid>
      <w:tr w:rsidR="00933402" w:rsidRPr="00D80767" w14:paraId="45E1EF26" w14:textId="77777777" w:rsidTr="00241A4A">
        <w:trPr>
          <w:trHeight w:val="300"/>
          <w:ins w:id="3155" w:author="Jujia Li" w:date="2025-08-25T17:34:00Z"/>
        </w:trPr>
        <w:tc>
          <w:tcPr>
            <w:tcW w:w="1608" w:type="dxa"/>
            <w:vMerge w:val="restart"/>
            <w:tcBorders>
              <w:top w:val="single" w:sz="4" w:space="0" w:color="auto"/>
              <w:bottom w:val="single" w:sz="4" w:space="0" w:color="auto"/>
            </w:tcBorders>
            <w:noWrap/>
            <w:vAlign w:val="center"/>
            <w:hideMark/>
          </w:tcPr>
          <w:p w14:paraId="6DDEA9A7" w14:textId="77777777" w:rsidR="00933402" w:rsidRPr="00B17B5A" w:rsidRDefault="00933402" w:rsidP="00241A4A">
            <w:pPr>
              <w:spacing w:after="0" w:line="240" w:lineRule="auto"/>
              <w:jc w:val="center"/>
              <w:rPr>
                <w:ins w:id="3156" w:author="Jujia Li" w:date="2025-08-25T17:34:00Z" w16du:dateUtc="2025-08-25T22:34:00Z"/>
                <w:rFonts w:ascii="Times New Roman" w:eastAsia="Times New Roman" w:hAnsi="Times New Roman" w:cs="Times New Roman"/>
                <w:kern w:val="0"/>
                <w:sz w:val="20"/>
                <w:szCs w:val="20"/>
                <w14:ligatures w14:val="none"/>
              </w:rPr>
            </w:pPr>
            <w:ins w:id="3157" w:author="Jujia Li" w:date="2025-08-25T17:34:00Z" w16du:dateUtc="2025-08-25T22:34:00Z">
              <w:r w:rsidRPr="00B17B5A">
                <w:rPr>
                  <w:rFonts w:ascii="Times New Roman" w:eastAsia="Times New Roman" w:hAnsi="Times New Roman" w:cs="Times New Roman"/>
                  <w:color w:val="000000"/>
                  <w:kern w:val="0"/>
                  <w:sz w:val="20"/>
                  <w:szCs w:val="20"/>
                  <w14:ligatures w14:val="none"/>
                </w:rPr>
                <w:lastRenderedPageBreak/>
                <w:t>County</w:t>
              </w:r>
            </w:ins>
          </w:p>
        </w:tc>
        <w:tc>
          <w:tcPr>
            <w:tcW w:w="799" w:type="dxa"/>
            <w:tcBorders>
              <w:top w:val="single" w:sz="4" w:space="0" w:color="auto"/>
              <w:bottom w:val="single" w:sz="4" w:space="0" w:color="auto"/>
            </w:tcBorders>
            <w:noWrap/>
            <w:vAlign w:val="center"/>
            <w:hideMark/>
          </w:tcPr>
          <w:p w14:paraId="121F6D39" w14:textId="77777777" w:rsidR="00933402" w:rsidRPr="00B17B5A" w:rsidRDefault="00933402" w:rsidP="00241A4A">
            <w:pPr>
              <w:spacing w:after="0" w:line="240" w:lineRule="auto"/>
              <w:jc w:val="center"/>
              <w:rPr>
                <w:ins w:id="3158" w:author="Jujia Li" w:date="2025-08-25T17:34:00Z" w16du:dateUtc="2025-08-25T22:34: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5AADD96E" w14:textId="77777777" w:rsidR="00933402" w:rsidRPr="00B17B5A" w:rsidRDefault="00933402" w:rsidP="00241A4A">
            <w:pPr>
              <w:spacing w:after="0" w:line="240" w:lineRule="auto"/>
              <w:jc w:val="center"/>
              <w:rPr>
                <w:ins w:id="3159" w:author="Jujia Li" w:date="2025-08-25T17:34:00Z" w16du:dateUtc="2025-08-25T22:34:00Z"/>
                <w:rFonts w:ascii="Times New Roman" w:eastAsia="Times New Roman" w:hAnsi="Times New Roman" w:cs="Times New Roman"/>
                <w:color w:val="000000"/>
                <w:kern w:val="0"/>
                <w:sz w:val="20"/>
                <w:szCs w:val="20"/>
                <w14:ligatures w14:val="none"/>
              </w:rPr>
            </w:pPr>
            <w:ins w:id="3160" w:author="Jujia Li" w:date="2025-08-25T17:34:00Z" w16du:dateUtc="2025-08-25T22:34:00Z">
              <w:r w:rsidRPr="00B17B5A">
                <w:rPr>
                  <w:rFonts w:ascii="Times New Roman" w:eastAsia="Times New Roman" w:hAnsi="Times New Roman" w:cs="Times New Roman"/>
                  <w:color w:val="000000"/>
                  <w:kern w:val="0"/>
                  <w:sz w:val="20"/>
                  <w:szCs w:val="20"/>
                  <w14:ligatures w14:val="none"/>
                </w:rPr>
                <w:t>2016</w:t>
              </w:r>
            </w:ins>
          </w:p>
        </w:tc>
        <w:tc>
          <w:tcPr>
            <w:tcW w:w="688" w:type="dxa"/>
            <w:tcBorders>
              <w:top w:val="single" w:sz="4" w:space="0" w:color="auto"/>
              <w:bottom w:val="single" w:sz="4" w:space="0" w:color="auto"/>
            </w:tcBorders>
            <w:noWrap/>
            <w:vAlign w:val="center"/>
            <w:hideMark/>
          </w:tcPr>
          <w:p w14:paraId="5A7B33DD" w14:textId="77777777" w:rsidR="00933402" w:rsidRPr="00B17B5A" w:rsidRDefault="00933402" w:rsidP="00241A4A">
            <w:pPr>
              <w:spacing w:after="0" w:line="240" w:lineRule="auto"/>
              <w:jc w:val="center"/>
              <w:rPr>
                <w:ins w:id="3161" w:author="Jujia Li" w:date="2025-08-25T17:34:00Z" w16du:dateUtc="2025-08-25T22:34: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43819C7F" w14:textId="77777777" w:rsidR="00933402" w:rsidRPr="00B17B5A" w:rsidRDefault="00933402" w:rsidP="00241A4A">
            <w:pPr>
              <w:spacing w:after="0" w:line="240" w:lineRule="auto"/>
              <w:jc w:val="center"/>
              <w:rPr>
                <w:ins w:id="3162" w:author="Jujia Li" w:date="2025-08-25T17:34:00Z" w16du:dateUtc="2025-08-25T22:34: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5E5D8D99" w14:textId="77777777" w:rsidR="00933402" w:rsidRPr="00B17B5A" w:rsidRDefault="00933402" w:rsidP="00241A4A">
            <w:pPr>
              <w:spacing w:after="0" w:line="240" w:lineRule="auto"/>
              <w:jc w:val="center"/>
              <w:rPr>
                <w:ins w:id="3163" w:author="Jujia Li" w:date="2025-08-25T17:34:00Z" w16du:dateUtc="2025-08-25T22:34:00Z"/>
                <w:rFonts w:ascii="Times New Roman" w:eastAsia="Times New Roman" w:hAnsi="Times New Roman" w:cs="Times New Roman"/>
                <w:color w:val="000000"/>
                <w:kern w:val="0"/>
                <w:sz w:val="20"/>
                <w:szCs w:val="20"/>
                <w14:ligatures w14:val="none"/>
              </w:rPr>
            </w:pPr>
            <w:ins w:id="3164" w:author="Jujia Li" w:date="2025-08-25T17:34:00Z" w16du:dateUtc="2025-08-25T22:34:00Z">
              <w:r w:rsidRPr="00B17B5A">
                <w:rPr>
                  <w:rFonts w:ascii="Times New Roman" w:eastAsia="Times New Roman" w:hAnsi="Times New Roman" w:cs="Times New Roman"/>
                  <w:color w:val="000000"/>
                  <w:kern w:val="0"/>
                  <w:sz w:val="20"/>
                  <w:szCs w:val="20"/>
                  <w14:ligatures w14:val="none"/>
                </w:rPr>
                <w:t>2017</w:t>
              </w:r>
            </w:ins>
          </w:p>
        </w:tc>
        <w:tc>
          <w:tcPr>
            <w:tcW w:w="800" w:type="dxa"/>
            <w:tcBorders>
              <w:top w:val="single" w:sz="4" w:space="0" w:color="auto"/>
              <w:bottom w:val="single" w:sz="4" w:space="0" w:color="auto"/>
            </w:tcBorders>
            <w:noWrap/>
            <w:vAlign w:val="center"/>
            <w:hideMark/>
          </w:tcPr>
          <w:p w14:paraId="460E2224" w14:textId="77777777" w:rsidR="00933402" w:rsidRPr="00B17B5A" w:rsidRDefault="00933402" w:rsidP="00241A4A">
            <w:pPr>
              <w:spacing w:after="0" w:line="240" w:lineRule="auto"/>
              <w:jc w:val="center"/>
              <w:rPr>
                <w:ins w:id="3165" w:author="Jujia Li" w:date="2025-08-25T17:34:00Z" w16du:dateUtc="2025-08-25T22:34: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274086B6" w14:textId="77777777" w:rsidR="00933402" w:rsidRPr="00B17B5A" w:rsidRDefault="00933402" w:rsidP="00241A4A">
            <w:pPr>
              <w:spacing w:after="0" w:line="240" w:lineRule="auto"/>
              <w:jc w:val="center"/>
              <w:rPr>
                <w:ins w:id="3166" w:author="Jujia Li" w:date="2025-08-25T17:34:00Z" w16du:dateUtc="2025-08-25T22:34: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717CC077" w14:textId="77777777" w:rsidR="00933402" w:rsidRPr="00B17B5A" w:rsidRDefault="00933402" w:rsidP="00241A4A">
            <w:pPr>
              <w:spacing w:after="0" w:line="240" w:lineRule="auto"/>
              <w:jc w:val="center"/>
              <w:rPr>
                <w:ins w:id="3167" w:author="Jujia Li" w:date="2025-08-25T17:34:00Z" w16du:dateUtc="2025-08-25T22:34:00Z"/>
                <w:rFonts w:ascii="Times New Roman" w:eastAsia="Times New Roman" w:hAnsi="Times New Roman" w:cs="Times New Roman"/>
                <w:color w:val="000000"/>
                <w:kern w:val="0"/>
                <w:sz w:val="20"/>
                <w:szCs w:val="20"/>
                <w14:ligatures w14:val="none"/>
              </w:rPr>
            </w:pPr>
            <w:ins w:id="3168" w:author="Jujia Li" w:date="2025-08-25T17:34:00Z" w16du:dateUtc="2025-08-25T22:34:00Z">
              <w:r w:rsidRPr="00B17B5A">
                <w:rPr>
                  <w:rFonts w:ascii="Times New Roman" w:eastAsia="Times New Roman" w:hAnsi="Times New Roman" w:cs="Times New Roman"/>
                  <w:color w:val="000000"/>
                  <w:kern w:val="0"/>
                  <w:sz w:val="20"/>
                  <w:szCs w:val="20"/>
                  <w14:ligatures w14:val="none"/>
                </w:rPr>
                <w:t>2018</w:t>
              </w:r>
            </w:ins>
          </w:p>
        </w:tc>
        <w:tc>
          <w:tcPr>
            <w:tcW w:w="800" w:type="dxa"/>
            <w:tcBorders>
              <w:top w:val="single" w:sz="4" w:space="0" w:color="auto"/>
              <w:bottom w:val="single" w:sz="4" w:space="0" w:color="auto"/>
            </w:tcBorders>
            <w:noWrap/>
            <w:vAlign w:val="center"/>
            <w:hideMark/>
          </w:tcPr>
          <w:p w14:paraId="59F098F4" w14:textId="77777777" w:rsidR="00933402" w:rsidRPr="00B17B5A" w:rsidRDefault="00933402" w:rsidP="00241A4A">
            <w:pPr>
              <w:spacing w:after="0" w:line="240" w:lineRule="auto"/>
              <w:jc w:val="center"/>
              <w:rPr>
                <w:ins w:id="3169" w:author="Jujia Li" w:date="2025-08-25T17:34:00Z" w16du:dateUtc="2025-08-25T22:34: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7E28AF10" w14:textId="77777777" w:rsidR="00933402" w:rsidRPr="00B17B5A" w:rsidRDefault="00933402" w:rsidP="00241A4A">
            <w:pPr>
              <w:spacing w:after="0" w:line="240" w:lineRule="auto"/>
              <w:jc w:val="center"/>
              <w:rPr>
                <w:ins w:id="3170" w:author="Jujia Li" w:date="2025-08-25T17:34:00Z" w16du:dateUtc="2025-08-25T22:34: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79D104A0" w14:textId="77777777" w:rsidR="00933402" w:rsidRPr="00B17B5A" w:rsidRDefault="00933402" w:rsidP="00241A4A">
            <w:pPr>
              <w:spacing w:after="0" w:line="240" w:lineRule="auto"/>
              <w:jc w:val="center"/>
              <w:rPr>
                <w:ins w:id="3171" w:author="Jujia Li" w:date="2025-08-25T17:34:00Z" w16du:dateUtc="2025-08-25T22:34:00Z"/>
                <w:rFonts w:ascii="Times New Roman" w:eastAsia="Times New Roman" w:hAnsi="Times New Roman" w:cs="Times New Roman"/>
                <w:color w:val="000000"/>
                <w:kern w:val="0"/>
                <w:sz w:val="20"/>
                <w:szCs w:val="20"/>
                <w14:ligatures w14:val="none"/>
              </w:rPr>
            </w:pPr>
            <w:ins w:id="3172" w:author="Jujia Li" w:date="2025-08-25T17:34:00Z" w16du:dateUtc="2025-08-25T22:34:00Z">
              <w:r w:rsidRPr="00B17B5A">
                <w:rPr>
                  <w:rFonts w:ascii="Times New Roman" w:eastAsia="Times New Roman" w:hAnsi="Times New Roman" w:cs="Times New Roman"/>
                  <w:color w:val="000000"/>
                  <w:kern w:val="0"/>
                  <w:sz w:val="20"/>
                  <w:szCs w:val="20"/>
                  <w14:ligatures w14:val="none"/>
                </w:rPr>
                <w:t>2019</w:t>
              </w:r>
            </w:ins>
          </w:p>
        </w:tc>
        <w:tc>
          <w:tcPr>
            <w:tcW w:w="800" w:type="dxa"/>
            <w:tcBorders>
              <w:top w:val="single" w:sz="4" w:space="0" w:color="auto"/>
              <w:bottom w:val="single" w:sz="4" w:space="0" w:color="auto"/>
            </w:tcBorders>
            <w:noWrap/>
            <w:vAlign w:val="center"/>
            <w:hideMark/>
          </w:tcPr>
          <w:p w14:paraId="62AB6C3A" w14:textId="77777777" w:rsidR="00933402" w:rsidRPr="00B17B5A" w:rsidRDefault="00933402" w:rsidP="00241A4A">
            <w:pPr>
              <w:spacing w:after="0" w:line="240" w:lineRule="auto"/>
              <w:jc w:val="center"/>
              <w:rPr>
                <w:ins w:id="3173" w:author="Jujia Li" w:date="2025-08-25T17:34:00Z" w16du:dateUtc="2025-08-25T22:34:00Z"/>
                <w:rFonts w:ascii="Times New Roman" w:eastAsia="Times New Roman" w:hAnsi="Times New Roman" w:cs="Times New Roman"/>
                <w:color w:val="000000"/>
                <w:kern w:val="0"/>
                <w:sz w:val="20"/>
                <w:szCs w:val="20"/>
                <w14:ligatures w14:val="none"/>
              </w:rPr>
            </w:pPr>
          </w:p>
        </w:tc>
        <w:tc>
          <w:tcPr>
            <w:tcW w:w="891" w:type="dxa"/>
            <w:vMerge w:val="restart"/>
            <w:tcBorders>
              <w:top w:val="single" w:sz="4" w:space="0" w:color="auto"/>
              <w:bottom w:val="nil"/>
            </w:tcBorders>
            <w:noWrap/>
            <w:vAlign w:val="center"/>
            <w:hideMark/>
          </w:tcPr>
          <w:p w14:paraId="6563E1E2" w14:textId="77777777" w:rsidR="00933402" w:rsidRDefault="00933402" w:rsidP="00241A4A">
            <w:pPr>
              <w:spacing w:after="0" w:line="240" w:lineRule="auto"/>
              <w:jc w:val="center"/>
              <w:rPr>
                <w:ins w:id="3174" w:author="Jujia Li" w:date="2025-08-25T17:34:00Z" w16du:dateUtc="2025-08-25T22:34:00Z"/>
                <w:rFonts w:ascii="Times New Roman" w:eastAsia="Times New Roman" w:hAnsi="Times New Roman" w:cs="Times New Roman"/>
                <w:color w:val="000000"/>
                <w:kern w:val="0"/>
                <w:sz w:val="20"/>
                <w:szCs w:val="20"/>
                <w14:ligatures w14:val="none"/>
              </w:rPr>
            </w:pPr>
            <w:ins w:id="3175" w:author="Jujia Li" w:date="2025-08-25T17:34:00Z" w16du:dateUtc="2025-08-25T22:34:00Z">
              <w:r w:rsidRPr="00B17B5A">
                <w:rPr>
                  <w:rFonts w:ascii="Times New Roman" w:eastAsia="Times New Roman" w:hAnsi="Times New Roman" w:cs="Times New Roman"/>
                  <w:color w:val="000000"/>
                  <w:kern w:val="0"/>
                  <w:sz w:val="20"/>
                  <w:szCs w:val="20"/>
                  <w14:ligatures w14:val="none"/>
                </w:rPr>
                <w:t>Total</w:t>
              </w:r>
            </w:ins>
          </w:p>
          <w:p w14:paraId="43DD7BC2" w14:textId="77777777" w:rsidR="00933402" w:rsidRPr="00B17B5A" w:rsidRDefault="00933402" w:rsidP="00241A4A">
            <w:pPr>
              <w:spacing w:after="0" w:line="240" w:lineRule="auto"/>
              <w:jc w:val="center"/>
              <w:rPr>
                <w:ins w:id="3176" w:author="Jujia Li" w:date="2025-08-25T17:34:00Z" w16du:dateUtc="2025-08-25T22:34:00Z"/>
                <w:rFonts w:ascii="Times New Roman" w:eastAsia="Times New Roman" w:hAnsi="Times New Roman" w:cs="Times New Roman"/>
                <w:kern w:val="0"/>
                <w:sz w:val="20"/>
                <w:szCs w:val="20"/>
                <w14:ligatures w14:val="none"/>
              </w:rPr>
            </w:pPr>
            <w:ins w:id="3177"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977" w:type="dxa"/>
            <w:vMerge w:val="restart"/>
            <w:tcBorders>
              <w:top w:val="single" w:sz="4" w:space="0" w:color="auto"/>
              <w:bottom w:val="nil"/>
            </w:tcBorders>
            <w:noWrap/>
            <w:vAlign w:val="center"/>
            <w:hideMark/>
          </w:tcPr>
          <w:p w14:paraId="22E1A775" w14:textId="77777777" w:rsidR="00933402" w:rsidRPr="00B17B5A" w:rsidRDefault="00933402" w:rsidP="00241A4A">
            <w:pPr>
              <w:spacing w:after="0" w:line="240" w:lineRule="auto"/>
              <w:jc w:val="center"/>
              <w:rPr>
                <w:ins w:id="3178" w:author="Jujia Li" w:date="2025-08-25T17:34:00Z" w16du:dateUtc="2025-08-25T22:34:00Z"/>
                <w:rFonts w:ascii="Times New Roman" w:eastAsia="Times New Roman" w:hAnsi="Times New Roman" w:cs="Times New Roman"/>
                <w:kern w:val="0"/>
                <w:sz w:val="20"/>
                <w:szCs w:val="20"/>
                <w14:ligatures w14:val="none"/>
              </w:rPr>
            </w:pPr>
            <w:ins w:id="3179" w:author="Jujia Li" w:date="2025-08-25T17:34:00Z" w16du:dateUtc="2025-08-25T22:34:00Z">
              <w:r w:rsidRPr="00B17B5A">
                <w:rPr>
                  <w:rFonts w:ascii="Times New Roman" w:eastAsia="Times New Roman" w:hAnsi="Times New Roman" w:cs="Times New Roman"/>
                  <w:color w:val="000000"/>
                  <w:kern w:val="0"/>
                  <w:sz w:val="20"/>
                  <w:szCs w:val="20"/>
                  <w14:ligatures w14:val="none"/>
                </w:rPr>
                <w:t>Avg Rate</w:t>
              </w:r>
            </w:ins>
          </w:p>
        </w:tc>
      </w:tr>
      <w:tr w:rsidR="00933402" w:rsidRPr="00D80767" w14:paraId="0646F758" w14:textId="77777777" w:rsidTr="00241A4A">
        <w:trPr>
          <w:trHeight w:val="300"/>
          <w:ins w:id="3180" w:author="Jujia Li" w:date="2025-08-25T17:34:00Z"/>
        </w:trPr>
        <w:tc>
          <w:tcPr>
            <w:tcW w:w="1608" w:type="dxa"/>
            <w:vMerge/>
            <w:tcBorders>
              <w:top w:val="nil"/>
              <w:bottom w:val="single" w:sz="4" w:space="0" w:color="auto"/>
            </w:tcBorders>
            <w:noWrap/>
            <w:vAlign w:val="bottom"/>
            <w:hideMark/>
          </w:tcPr>
          <w:p w14:paraId="07A04EC3" w14:textId="77777777" w:rsidR="00933402" w:rsidRPr="00B17B5A" w:rsidRDefault="00933402" w:rsidP="00241A4A">
            <w:pPr>
              <w:spacing w:after="0" w:line="240" w:lineRule="auto"/>
              <w:rPr>
                <w:ins w:id="3181" w:author="Jujia Li" w:date="2025-08-25T17:34:00Z" w16du:dateUtc="2025-08-25T22:34: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2BFA4D08" w14:textId="77777777" w:rsidR="00933402" w:rsidRPr="00B17B5A" w:rsidRDefault="00933402" w:rsidP="00241A4A">
            <w:pPr>
              <w:spacing w:after="0" w:line="240" w:lineRule="auto"/>
              <w:jc w:val="center"/>
              <w:rPr>
                <w:ins w:id="3182" w:author="Jujia Li" w:date="2025-08-25T17:34:00Z" w16du:dateUtc="2025-08-25T22:34:00Z"/>
                <w:rFonts w:ascii="Times New Roman" w:eastAsia="Times New Roman" w:hAnsi="Times New Roman" w:cs="Times New Roman"/>
                <w:color w:val="000000"/>
                <w:kern w:val="0"/>
                <w:sz w:val="20"/>
                <w:szCs w:val="20"/>
                <w14:ligatures w14:val="none"/>
              </w:rPr>
            </w:pPr>
            <w:ins w:id="3183"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3C69FC9B" w14:textId="77777777" w:rsidR="00933402" w:rsidRPr="00B17B5A" w:rsidRDefault="00933402" w:rsidP="00241A4A">
            <w:pPr>
              <w:spacing w:after="0" w:line="240" w:lineRule="auto"/>
              <w:jc w:val="center"/>
              <w:rPr>
                <w:ins w:id="3184" w:author="Jujia Li" w:date="2025-08-25T17:34:00Z" w16du:dateUtc="2025-08-25T22:34:00Z"/>
                <w:rFonts w:ascii="Times New Roman" w:eastAsia="Times New Roman" w:hAnsi="Times New Roman" w:cs="Times New Roman"/>
                <w:color w:val="000000"/>
                <w:kern w:val="0"/>
                <w:sz w:val="20"/>
                <w:szCs w:val="20"/>
                <w14:ligatures w14:val="none"/>
              </w:rPr>
            </w:pPr>
            <w:ins w:id="3185"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688" w:type="dxa"/>
            <w:tcBorders>
              <w:top w:val="single" w:sz="4" w:space="0" w:color="auto"/>
              <w:bottom w:val="single" w:sz="4" w:space="0" w:color="auto"/>
            </w:tcBorders>
            <w:noWrap/>
            <w:vAlign w:val="center"/>
            <w:hideMark/>
          </w:tcPr>
          <w:p w14:paraId="490C91D6" w14:textId="77777777" w:rsidR="00933402" w:rsidRPr="00B17B5A" w:rsidRDefault="00933402" w:rsidP="00241A4A">
            <w:pPr>
              <w:spacing w:after="0" w:line="240" w:lineRule="auto"/>
              <w:jc w:val="center"/>
              <w:rPr>
                <w:ins w:id="3186" w:author="Jujia Li" w:date="2025-08-25T17:34:00Z" w16du:dateUtc="2025-08-25T22:34:00Z"/>
                <w:rFonts w:ascii="Times New Roman" w:eastAsia="Times New Roman" w:hAnsi="Times New Roman" w:cs="Times New Roman"/>
                <w:color w:val="000000"/>
                <w:kern w:val="0"/>
                <w:sz w:val="20"/>
                <w:szCs w:val="20"/>
                <w14:ligatures w14:val="none"/>
              </w:rPr>
            </w:pPr>
            <w:ins w:id="3187"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799" w:type="dxa"/>
            <w:tcBorders>
              <w:top w:val="single" w:sz="4" w:space="0" w:color="auto"/>
              <w:bottom w:val="single" w:sz="4" w:space="0" w:color="auto"/>
            </w:tcBorders>
            <w:noWrap/>
            <w:vAlign w:val="center"/>
            <w:hideMark/>
          </w:tcPr>
          <w:p w14:paraId="02439C2F" w14:textId="77777777" w:rsidR="00933402" w:rsidRPr="00B17B5A" w:rsidRDefault="00933402" w:rsidP="00241A4A">
            <w:pPr>
              <w:spacing w:after="0" w:line="240" w:lineRule="auto"/>
              <w:jc w:val="center"/>
              <w:rPr>
                <w:ins w:id="3188" w:author="Jujia Li" w:date="2025-08-25T17:34:00Z" w16du:dateUtc="2025-08-25T22:34:00Z"/>
                <w:rFonts w:ascii="Times New Roman" w:eastAsia="Times New Roman" w:hAnsi="Times New Roman" w:cs="Times New Roman"/>
                <w:color w:val="000000"/>
                <w:kern w:val="0"/>
                <w:sz w:val="20"/>
                <w:szCs w:val="20"/>
                <w14:ligatures w14:val="none"/>
              </w:rPr>
            </w:pPr>
            <w:ins w:id="3189"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76CB5797" w14:textId="77777777" w:rsidR="00933402" w:rsidRPr="00B17B5A" w:rsidRDefault="00933402" w:rsidP="00241A4A">
            <w:pPr>
              <w:spacing w:after="0" w:line="240" w:lineRule="auto"/>
              <w:jc w:val="center"/>
              <w:rPr>
                <w:ins w:id="3190" w:author="Jujia Li" w:date="2025-08-25T17:34:00Z" w16du:dateUtc="2025-08-25T22:34:00Z"/>
                <w:rFonts w:ascii="Times New Roman" w:eastAsia="Times New Roman" w:hAnsi="Times New Roman" w:cs="Times New Roman"/>
                <w:color w:val="000000"/>
                <w:kern w:val="0"/>
                <w:sz w:val="20"/>
                <w:szCs w:val="20"/>
                <w14:ligatures w14:val="none"/>
              </w:rPr>
            </w:pPr>
            <w:ins w:id="3191"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71EC359D" w14:textId="77777777" w:rsidR="00933402" w:rsidRPr="00B17B5A" w:rsidRDefault="00933402" w:rsidP="00241A4A">
            <w:pPr>
              <w:spacing w:after="0" w:line="240" w:lineRule="auto"/>
              <w:jc w:val="center"/>
              <w:rPr>
                <w:ins w:id="3192" w:author="Jujia Li" w:date="2025-08-25T17:34:00Z" w16du:dateUtc="2025-08-25T22:34:00Z"/>
                <w:rFonts w:ascii="Times New Roman" w:eastAsia="Times New Roman" w:hAnsi="Times New Roman" w:cs="Times New Roman"/>
                <w:color w:val="000000"/>
                <w:kern w:val="0"/>
                <w:sz w:val="20"/>
                <w:szCs w:val="20"/>
                <w14:ligatures w14:val="none"/>
              </w:rPr>
            </w:pPr>
            <w:ins w:id="3193"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0DD1BF40" w14:textId="77777777" w:rsidR="00933402" w:rsidRPr="00B17B5A" w:rsidRDefault="00933402" w:rsidP="00241A4A">
            <w:pPr>
              <w:spacing w:after="0" w:line="240" w:lineRule="auto"/>
              <w:jc w:val="center"/>
              <w:rPr>
                <w:ins w:id="3194" w:author="Jujia Li" w:date="2025-08-25T17:34:00Z" w16du:dateUtc="2025-08-25T22:34:00Z"/>
                <w:rFonts w:ascii="Times New Roman" w:eastAsia="Times New Roman" w:hAnsi="Times New Roman" w:cs="Times New Roman"/>
                <w:color w:val="000000"/>
                <w:kern w:val="0"/>
                <w:sz w:val="20"/>
                <w:szCs w:val="20"/>
                <w14:ligatures w14:val="none"/>
              </w:rPr>
            </w:pPr>
            <w:ins w:id="3195"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42A2AD6D" w14:textId="77777777" w:rsidR="00933402" w:rsidRPr="00B17B5A" w:rsidRDefault="00933402" w:rsidP="00241A4A">
            <w:pPr>
              <w:spacing w:after="0" w:line="240" w:lineRule="auto"/>
              <w:jc w:val="center"/>
              <w:rPr>
                <w:ins w:id="3196" w:author="Jujia Li" w:date="2025-08-25T17:34:00Z" w16du:dateUtc="2025-08-25T22:34:00Z"/>
                <w:rFonts w:ascii="Times New Roman" w:eastAsia="Times New Roman" w:hAnsi="Times New Roman" w:cs="Times New Roman"/>
                <w:color w:val="000000"/>
                <w:kern w:val="0"/>
                <w:sz w:val="20"/>
                <w:szCs w:val="20"/>
                <w14:ligatures w14:val="none"/>
              </w:rPr>
            </w:pPr>
            <w:ins w:id="3197"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75E40AC2" w14:textId="77777777" w:rsidR="00933402" w:rsidRPr="00B17B5A" w:rsidRDefault="00933402" w:rsidP="00241A4A">
            <w:pPr>
              <w:spacing w:after="0" w:line="240" w:lineRule="auto"/>
              <w:jc w:val="center"/>
              <w:rPr>
                <w:ins w:id="3198" w:author="Jujia Li" w:date="2025-08-25T17:34:00Z" w16du:dateUtc="2025-08-25T22:34:00Z"/>
                <w:rFonts w:ascii="Times New Roman" w:eastAsia="Times New Roman" w:hAnsi="Times New Roman" w:cs="Times New Roman"/>
                <w:color w:val="000000"/>
                <w:kern w:val="0"/>
                <w:sz w:val="20"/>
                <w:szCs w:val="20"/>
                <w14:ligatures w14:val="none"/>
              </w:rPr>
            </w:pPr>
            <w:ins w:id="3199"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487D9E5A" w14:textId="77777777" w:rsidR="00933402" w:rsidRPr="00B17B5A" w:rsidRDefault="00933402" w:rsidP="00241A4A">
            <w:pPr>
              <w:spacing w:after="0" w:line="240" w:lineRule="auto"/>
              <w:jc w:val="center"/>
              <w:rPr>
                <w:ins w:id="3200" w:author="Jujia Li" w:date="2025-08-25T17:34:00Z" w16du:dateUtc="2025-08-25T22:34:00Z"/>
                <w:rFonts w:ascii="Times New Roman" w:eastAsia="Times New Roman" w:hAnsi="Times New Roman" w:cs="Times New Roman"/>
                <w:color w:val="000000"/>
                <w:kern w:val="0"/>
                <w:sz w:val="20"/>
                <w:szCs w:val="20"/>
                <w14:ligatures w14:val="none"/>
              </w:rPr>
            </w:pPr>
            <w:ins w:id="3201"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1630AF80" w14:textId="77777777" w:rsidR="00933402" w:rsidRPr="00B17B5A" w:rsidRDefault="00933402" w:rsidP="00241A4A">
            <w:pPr>
              <w:spacing w:after="0" w:line="240" w:lineRule="auto"/>
              <w:jc w:val="center"/>
              <w:rPr>
                <w:ins w:id="3202" w:author="Jujia Li" w:date="2025-08-25T17:34:00Z" w16du:dateUtc="2025-08-25T22:34:00Z"/>
                <w:rFonts w:ascii="Times New Roman" w:eastAsia="Times New Roman" w:hAnsi="Times New Roman" w:cs="Times New Roman"/>
                <w:color w:val="000000"/>
                <w:kern w:val="0"/>
                <w:sz w:val="20"/>
                <w:szCs w:val="20"/>
                <w14:ligatures w14:val="none"/>
              </w:rPr>
            </w:pPr>
            <w:ins w:id="3203"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64C97BF1" w14:textId="77777777" w:rsidR="00933402" w:rsidRPr="00B17B5A" w:rsidRDefault="00933402" w:rsidP="00241A4A">
            <w:pPr>
              <w:spacing w:after="0" w:line="240" w:lineRule="auto"/>
              <w:jc w:val="center"/>
              <w:rPr>
                <w:ins w:id="3204" w:author="Jujia Li" w:date="2025-08-25T17:34:00Z" w16du:dateUtc="2025-08-25T22:34:00Z"/>
                <w:rFonts w:ascii="Times New Roman" w:eastAsia="Times New Roman" w:hAnsi="Times New Roman" w:cs="Times New Roman"/>
                <w:color w:val="000000"/>
                <w:kern w:val="0"/>
                <w:sz w:val="20"/>
                <w:szCs w:val="20"/>
                <w14:ligatures w14:val="none"/>
              </w:rPr>
            </w:pPr>
            <w:ins w:id="3205"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91" w:type="dxa"/>
            <w:vMerge/>
            <w:tcBorders>
              <w:top w:val="nil"/>
              <w:bottom w:val="single" w:sz="4" w:space="0" w:color="auto"/>
            </w:tcBorders>
            <w:noWrap/>
            <w:vAlign w:val="center"/>
            <w:hideMark/>
          </w:tcPr>
          <w:p w14:paraId="20A4C078" w14:textId="77777777" w:rsidR="00933402" w:rsidRPr="00B17B5A" w:rsidRDefault="00933402" w:rsidP="00241A4A">
            <w:pPr>
              <w:spacing w:after="0" w:line="240" w:lineRule="auto"/>
              <w:jc w:val="center"/>
              <w:rPr>
                <w:ins w:id="3206" w:author="Jujia Li" w:date="2025-08-25T17:34:00Z" w16du:dateUtc="2025-08-25T22:34:00Z"/>
                <w:rFonts w:ascii="Times New Roman" w:eastAsia="Times New Roman" w:hAnsi="Times New Roman" w:cs="Times New Roman"/>
                <w:color w:val="000000"/>
                <w:kern w:val="0"/>
                <w:sz w:val="18"/>
                <w:szCs w:val="18"/>
                <w14:ligatures w14:val="none"/>
              </w:rPr>
            </w:pPr>
          </w:p>
        </w:tc>
        <w:tc>
          <w:tcPr>
            <w:tcW w:w="977" w:type="dxa"/>
            <w:vMerge/>
            <w:tcBorders>
              <w:top w:val="nil"/>
              <w:bottom w:val="single" w:sz="4" w:space="0" w:color="auto"/>
            </w:tcBorders>
            <w:noWrap/>
            <w:vAlign w:val="bottom"/>
            <w:hideMark/>
          </w:tcPr>
          <w:p w14:paraId="6B786EFE" w14:textId="77777777" w:rsidR="00933402" w:rsidRPr="00B17B5A" w:rsidRDefault="00933402" w:rsidP="00241A4A">
            <w:pPr>
              <w:spacing w:after="0" w:line="240" w:lineRule="auto"/>
              <w:rPr>
                <w:ins w:id="3207" w:author="Jujia Li" w:date="2025-08-25T17:34:00Z" w16du:dateUtc="2025-08-25T22:34:00Z"/>
                <w:rFonts w:ascii="Times New Roman" w:eastAsia="Times New Roman" w:hAnsi="Times New Roman" w:cs="Times New Roman"/>
                <w:color w:val="000000"/>
                <w:kern w:val="0"/>
                <w:sz w:val="18"/>
                <w:szCs w:val="18"/>
                <w14:ligatures w14:val="none"/>
              </w:rPr>
            </w:pPr>
          </w:p>
        </w:tc>
      </w:tr>
      <w:tr w:rsidR="00155B59" w:rsidRPr="00D80767" w14:paraId="2EC4C982" w14:textId="77777777" w:rsidTr="00241A4A">
        <w:trPr>
          <w:trHeight w:val="300"/>
          <w:ins w:id="3208" w:author="Jujia Li" w:date="2025-08-25T17:34:00Z"/>
        </w:trPr>
        <w:tc>
          <w:tcPr>
            <w:tcW w:w="1608" w:type="dxa"/>
            <w:tcBorders>
              <w:top w:val="single" w:sz="4" w:space="0" w:color="auto"/>
            </w:tcBorders>
            <w:noWrap/>
            <w:vAlign w:val="bottom"/>
            <w:hideMark/>
          </w:tcPr>
          <w:p w14:paraId="6B8BA230" w14:textId="77777777" w:rsidR="00155B59" w:rsidRPr="00B17B5A" w:rsidRDefault="00155B59" w:rsidP="00155B59">
            <w:pPr>
              <w:spacing w:after="0" w:line="240" w:lineRule="auto"/>
              <w:rPr>
                <w:ins w:id="3209" w:author="Jujia Li" w:date="2025-08-25T17:34:00Z" w16du:dateUtc="2025-08-25T22:34:00Z"/>
                <w:rFonts w:ascii="Times New Roman" w:eastAsia="Times New Roman" w:hAnsi="Times New Roman" w:cs="Times New Roman"/>
                <w:color w:val="000000"/>
                <w:kern w:val="0"/>
                <w:sz w:val="20"/>
                <w:szCs w:val="20"/>
                <w14:ligatures w14:val="none"/>
              </w:rPr>
            </w:pPr>
            <w:ins w:id="3210" w:author="Jujia Li" w:date="2025-08-25T17:34:00Z" w16du:dateUtc="2025-08-25T22:34:00Z">
              <w:r w:rsidRPr="00B17B5A">
                <w:rPr>
                  <w:rFonts w:ascii="Times New Roman" w:eastAsia="Times New Roman" w:hAnsi="Times New Roman" w:cs="Times New Roman"/>
                  <w:color w:val="000000"/>
                  <w:kern w:val="0"/>
                  <w:sz w:val="20"/>
                  <w:szCs w:val="20"/>
                  <w14:ligatures w14:val="none"/>
                </w:rPr>
                <w:t>BLOUNT</w:t>
              </w:r>
            </w:ins>
          </w:p>
        </w:tc>
        <w:tc>
          <w:tcPr>
            <w:tcW w:w="799" w:type="dxa"/>
            <w:tcBorders>
              <w:top w:val="single" w:sz="4" w:space="0" w:color="auto"/>
            </w:tcBorders>
            <w:noWrap/>
            <w:vAlign w:val="bottom"/>
            <w:hideMark/>
          </w:tcPr>
          <w:p w14:paraId="66DA069E" w14:textId="599D3A13" w:rsidR="00155B59" w:rsidRPr="00155B59" w:rsidRDefault="00155B59" w:rsidP="00155B59">
            <w:pPr>
              <w:spacing w:after="0" w:line="240" w:lineRule="auto"/>
              <w:jc w:val="right"/>
              <w:rPr>
                <w:ins w:id="3211" w:author="Jujia Li" w:date="2025-08-25T17:34:00Z" w16du:dateUtc="2025-08-25T22:34:00Z"/>
                <w:rFonts w:ascii="Times New Roman" w:eastAsia="Times New Roman" w:hAnsi="Times New Roman" w:cs="Times New Roman"/>
                <w:color w:val="000000"/>
                <w:kern w:val="0"/>
                <w:sz w:val="18"/>
                <w:szCs w:val="18"/>
                <w14:ligatures w14:val="none"/>
              </w:rPr>
            </w:pPr>
            <w:ins w:id="3212" w:author="Jujia Li" w:date="2025-08-25T17:39:00Z" w16du:dateUtc="2025-08-25T22:39:00Z">
              <w:r w:rsidRPr="00155B59">
                <w:rPr>
                  <w:rFonts w:ascii="Times New Roman" w:hAnsi="Times New Roman" w:cs="Times New Roman"/>
                  <w:color w:val="000000"/>
                  <w:sz w:val="18"/>
                  <w:szCs w:val="18"/>
                  <w:rPrChange w:id="3213" w:author="Jujia Li" w:date="2025-08-25T17:39:00Z" w16du:dateUtc="2025-08-25T22:39:00Z">
                    <w:rPr>
                      <w:rFonts w:ascii="Aptos Narrow" w:hAnsi="Aptos Narrow"/>
                      <w:color w:val="000000"/>
                      <w:sz w:val="22"/>
                      <w:szCs w:val="22"/>
                    </w:rPr>
                  </w:rPrChange>
                </w:rPr>
                <w:t>57494</w:t>
              </w:r>
            </w:ins>
          </w:p>
        </w:tc>
        <w:tc>
          <w:tcPr>
            <w:tcW w:w="799" w:type="dxa"/>
            <w:tcBorders>
              <w:top w:val="single" w:sz="4" w:space="0" w:color="auto"/>
            </w:tcBorders>
            <w:noWrap/>
            <w:vAlign w:val="bottom"/>
            <w:hideMark/>
          </w:tcPr>
          <w:p w14:paraId="553CCCEA" w14:textId="7B45766A" w:rsidR="00155B59" w:rsidRPr="00155B59" w:rsidRDefault="00155B59" w:rsidP="00155B59">
            <w:pPr>
              <w:spacing w:after="0" w:line="240" w:lineRule="auto"/>
              <w:jc w:val="right"/>
              <w:rPr>
                <w:ins w:id="3214" w:author="Jujia Li" w:date="2025-08-25T17:34:00Z" w16du:dateUtc="2025-08-25T22:34:00Z"/>
                <w:rFonts w:ascii="Times New Roman" w:eastAsia="Times New Roman" w:hAnsi="Times New Roman" w:cs="Times New Roman"/>
                <w:color w:val="000000"/>
                <w:kern w:val="0"/>
                <w:sz w:val="18"/>
                <w:szCs w:val="18"/>
                <w14:ligatures w14:val="none"/>
              </w:rPr>
            </w:pPr>
            <w:ins w:id="3215" w:author="Jujia Li" w:date="2025-08-25T17:39:00Z" w16du:dateUtc="2025-08-25T22:39:00Z">
              <w:r w:rsidRPr="00155B59">
                <w:rPr>
                  <w:rFonts w:ascii="Times New Roman" w:hAnsi="Times New Roman" w:cs="Times New Roman"/>
                  <w:color w:val="000000"/>
                  <w:sz w:val="18"/>
                  <w:szCs w:val="18"/>
                  <w:rPrChange w:id="3216" w:author="Jujia Li" w:date="2025-08-25T17:39:00Z" w16du:dateUtc="2025-08-25T22:39:00Z">
                    <w:rPr>
                      <w:rFonts w:ascii="Aptos Narrow" w:hAnsi="Aptos Narrow"/>
                      <w:color w:val="000000"/>
                      <w:sz w:val="22"/>
                      <w:szCs w:val="22"/>
                    </w:rPr>
                  </w:rPrChange>
                </w:rPr>
                <w:t>1436</w:t>
              </w:r>
            </w:ins>
          </w:p>
        </w:tc>
        <w:tc>
          <w:tcPr>
            <w:tcW w:w="688" w:type="dxa"/>
            <w:tcBorders>
              <w:top w:val="single" w:sz="4" w:space="0" w:color="auto"/>
            </w:tcBorders>
            <w:noWrap/>
            <w:vAlign w:val="bottom"/>
            <w:hideMark/>
          </w:tcPr>
          <w:p w14:paraId="188E0DF8" w14:textId="5A86501A" w:rsidR="00155B59" w:rsidRPr="00155B59" w:rsidRDefault="00155B59" w:rsidP="00155B59">
            <w:pPr>
              <w:spacing w:after="0" w:line="240" w:lineRule="auto"/>
              <w:jc w:val="right"/>
              <w:rPr>
                <w:ins w:id="3217" w:author="Jujia Li" w:date="2025-08-25T17:34:00Z" w16du:dateUtc="2025-08-25T22:34:00Z"/>
                <w:rFonts w:ascii="Times New Roman" w:eastAsia="Times New Roman" w:hAnsi="Times New Roman" w:cs="Times New Roman"/>
                <w:color w:val="000000"/>
                <w:kern w:val="0"/>
                <w:sz w:val="18"/>
                <w:szCs w:val="18"/>
                <w14:ligatures w14:val="none"/>
              </w:rPr>
            </w:pPr>
            <w:ins w:id="3218" w:author="Jujia Li" w:date="2025-08-25T17:39:00Z" w16du:dateUtc="2025-08-25T22:39:00Z">
              <w:r w:rsidRPr="00155B59">
                <w:rPr>
                  <w:rFonts w:ascii="Times New Roman" w:hAnsi="Times New Roman" w:cs="Times New Roman"/>
                  <w:color w:val="000000"/>
                  <w:sz w:val="18"/>
                  <w:szCs w:val="18"/>
                  <w:rPrChange w:id="3219" w:author="Jujia Li" w:date="2025-08-25T17:39:00Z" w16du:dateUtc="2025-08-25T22:39:00Z">
                    <w:rPr>
                      <w:rFonts w:ascii="Aptos Narrow" w:hAnsi="Aptos Narrow"/>
                      <w:color w:val="000000"/>
                      <w:sz w:val="22"/>
                      <w:szCs w:val="22"/>
                    </w:rPr>
                  </w:rPrChange>
                </w:rPr>
                <w:t>0.02</w:t>
              </w:r>
            </w:ins>
          </w:p>
        </w:tc>
        <w:tc>
          <w:tcPr>
            <w:tcW w:w="799" w:type="dxa"/>
            <w:tcBorders>
              <w:top w:val="single" w:sz="4" w:space="0" w:color="auto"/>
            </w:tcBorders>
            <w:noWrap/>
            <w:vAlign w:val="bottom"/>
            <w:hideMark/>
          </w:tcPr>
          <w:p w14:paraId="1CBA9838" w14:textId="5D366536" w:rsidR="00155B59" w:rsidRPr="00155B59" w:rsidRDefault="00155B59" w:rsidP="00155B59">
            <w:pPr>
              <w:spacing w:after="0" w:line="240" w:lineRule="auto"/>
              <w:jc w:val="right"/>
              <w:rPr>
                <w:ins w:id="3220" w:author="Jujia Li" w:date="2025-08-25T17:34:00Z" w16du:dateUtc="2025-08-25T22:34:00Z"/>
                <w:rFonts w:ascii="Times New Roman" w:eastAsia="Times New Roman" w:hAnsi="Times New Roman" w:cs="Times New Roman"/>
                <w:color w:val="000000"/>
                <w:kern w:val="0"/>
                <w:sz w:val="18"/>
                <w:szCs w:val="18"/>
                <w14:ligatures w14:val="none"/>
              </w:rPr>
            </w:pPr>
            <w:ins w:id="3221" w:author="Jujia Li" w:date="2025-08-25T17:39:00Z" w16du:dateUtc="2025-08-25T22:39:00Z">
              <w:r w:rsidRPr="00155B59">
                <w:rPr>
                  <w:rFonts w:ascii="Times New Roman" w:hAnsi="Times New Roman" w:cs="Times New Roman"/>
                  <w:color w:val="000000"/>
                  <w:sz w:val="18"/>
                  <w:szCs w:val="18"/>
                  <w:rPrChange w:id="3222" w:author="Jujia Li" w:date="2025-08-25T17:39:00Z" w16du:dateUtc="2025-08-25T22:39:00Z">
                    <w:rPr>
                      <w:rFonts w:ascii="Aptos Narrow" w:hAnsi="Aptos Narrow"/>
                      <w:color w:val="000000"/>
                      <w:sz w:val="22"/>
                      <w:szCs w:val="22"/>
                    </w:rPr>
                  </w:rPrChange>
                </w:rPr>
                <w:t>57787</w:t>
              </w:r>
            </w:ins>
          </w:p>
        </w:tc>
        <w:tc>
          <w:tcPr>
            <w:tcW w:w="799" w:type="dxa"/>
            <w:tcBorders>
              <w:top w:val="single" w:sz="4" w:space="0" w:color="auto"/>
            </w:tcBorders>
            <w:noWrap/>
            <w:vAlign w:val="bottom"/>
            <w:hideMark/>
          </w:tcPr>
          <w:p w14:paraId="3D6E6DDE" w14:textId="418F6B20" w:rsidR="00155B59" w:rsidRPr="00155B59" w:rsidRDefault="00155B59" w:rsidP="00155B59">
            <w:pPr>
              <w:spacing w:after="0" w:line="240" w:lineRule="auto"/>
              <w:jc w:val="right"/>
              <w:rPr>
                <w:ins w:id="3223" w:author="Jujia Li" w:date="2025-08-25T17:34:00Z" w16du:dateUtc="2025-08-25T22:34:00Z"/>
                <w:rFonts w:ascii="Times New Roman" w:eastAsia="Times New Roman" w:hAnsi="Times New Roman" w:cs="Times New Roman"/>
                <w:color w:val="000000"/>
                <w:kern w:val="0"/>
                <w:sz w:val="18"/>
                <w:szCs w:val="18"/>
                <w14:ligatures w14:val="none"/>
              </w:rPr>
            </w:pPr>
            <w:ins w:id="3224" w:author="Jujia Li" w:date="2025-08-25T17:39:00Z" w16du:dateUtc="2025-08-25T22:39:00Z">
              <w:r w:rsidRPr="00155B59">
                <w:rPr>
                  <w:rFonts w:ascii="Times New Roman" w:hAnsi="Times New Roman" w:cs="Times New Roman"/>
                  <w:color w:val="000000"/>
                  <w:sz w:val="18"/>
                  <w:szCs w:val="18"/>
                  <w:rPrChange w:id="3225" w:author="Jujia Li" w:date="2025-08-25T17:39:00Z" w16du:dateUtc="2025-08-25T22:39:00Z">
                    <w:rPr>
                      <w:rFonts w:ascii="Aptos Narrow" w:hAnsi="Aptos Narrow"/>
                      <w:color w:val="000000"/>
                      <w:sz w:val="22"/>
                      <w:szCs w:val="22"/>
                    </w:rPr>
                  </w:rPrChange>
                </w:rPr>
                <w:t>1450</w:t>
              </w:r>
            </w:ins>
          </w:p>
        </w:tc>
        <w:tc>
          <w:tcPr>
            <w:tcW w:w="800" w:type="dxa"/>
            <w:tcBorders>
              <w:top w:val="single" w:sz="4" w:space="0" w:color="auto"/>
            </w:tcBorders>
            <w:noWrap/>
            <w:vAlign w:val="bottom"/>
            <w:hideMark/>
          </w:tcPr>
          <w:p w14:paraId="5079A91A" w14:textId="3C91BE14" w:rsidR="00155B59" w:rsidRPr="00155B59" w:rsidRDefault="00155B59" w:rsidP="00155B59">
            <w:pPr>
              <w:spacing w:after="0" w:line="240" w:lineRule="auto"/>
              <w:jc w:val="right"/>
              <w:rPr>
                <w:ins w:id="3226" w:author="Jujia Li" w:date="2025-08-25T17:34:00Z" w16du:dateUtc="2025-08-25T22:34:00Z"/>
                <w:rFonts w:ascii="Times New Roman" w:eastAsia="Times New Roman" w:hAnsi="Times New Roman" w:cs="Times New Roman"/>
                <w:color w:val="000000"/>
                <w:kern w:val="0"/>
                <w:sz w:val="18"/>
                <w:szCs w:val="18"/>
                <w14:ligatures w14:val="none"/>
              </w:rPr>
            </w:pPr>
            <w:ins w:id="3227" w:author="Jujia Li" w:date="2025-08-25T17:39:00Z" w16du:dateUtc="2025-08-25T22:39:00Z">
              <w:r w:rsidRPr="00155B59">
                <w:rPr>
                  <w:rFonts w:ascii="Times New Roman" w:hAnsi="Times New Roman" w:cs="Times New Roman"/>
                  <w:color w:val="000000"/>
                  <w:sz w:val="18"/>
                  <w:szCs w:val="18"/>
                  <w:rPrChange w:id="3228" w:author="Jujia Li" w:date="2025-08-25T17:39:00Z" w16du:dateUtc="2025-08-25T22:39:00Z">
                    <w:rPr>
                      <w:rFonts w:ascii="Aptos Narrow" w:hAnsi="Aptos Narrow"/>
                      <w:color w:val="000000"/>
                      <w:sz w:val="22"/>
                      <w:szCs w:val="22"/>
                    </w:rPr>
                  </w:rPrChange>
                </w:rPr>
                <w:t>0.03</w:t>
              </w:r>
            </w:ins>
          </w:p>
        </w:tc>
        <w:tc>
          <w:tcPr>
            <w:tcW w:w="800" w:type="dxa"/>
            <w:tcBorders>
              <w:top w:val="single" w:sz="4" w:space="0" w:color="auto"/>
            </w:tcBorders>
            <w:noWrap/>
            <w:vAlign w:val="bottom"/>
            <w:hideMark/>
          </w:tcPr>
          <w:p w14:paraId="665920E9" w14:textId="34ED92C6" w:rsidR="00155B59" w:rsidRPr="00155B59" w:rsidRDefault="00155B59" w:rsidP="00155B59">
            <w:pPr>
              <w:spacing w:after="0" w:line="240" w:lineRule="auto"/>
              <w:jc w:val="right"/>
              <w:rPr>
                <w:ins w:id="3229" w:author="Jujia Li" w:date="2025-08-25T17:34:00Z" w16du:dateUtc="2025-08-25T22:34:00Z"/>
                <w:rFonts w:ascii="Times New Roman" w:eastAsia="Times New Roman" w:hAnsi="Times New Roman" w:cs="Times New Roman"/>
                <w:color w:val="000000"/>
                <w:kern w:val="0"/>
                <w:sz w:val="18"/>
                <w:szCs w:val="18"/>
                <w14:ligatures w14:val="none"/>
              </w:rPr>
            </w:pPr>
            <w:ins w:id="3230" w:author="Jujia Li" w:date="2025-08-25T17:39:00Z" w16du:dateUtc="2025-08-25T22:39:00Z">
              <w:r w:rsidRPr="00155B59">
                <w:rPr>
                  <w:rFonts w:ascii="Times New Roman" w:hAnsi="Times New Roman" w:cs="Times New Roman"/>
                  <w:color w:val="000000"/>
                  <w:sz w:val="18"/>
                  <w:szCs w:val="18"/>
                  <w:rPrChange w:id="3231" w:author="Jujia Li" w:date="2025-08-25T17:39:00Z" w16du:dateUtc="2025-08-25T22:39:00Z">
                    <w:rPr>
                      <w:rFonts w:ascii="Aptos Narrow" w:hAnsi="Aptos Narrow"/>
                      <w:color w:val="000000"/>
                      <w:sz w:val="22"/>
                      <w:szCs w:val="22"/>
                    </w:rPr>
                  </w:rPrChange>
                </w:rPr>
                <w:t>57771</w:t>
              </w:r>
            </w:ins>
          </w:p>
        </w:tc>
        <w:tc>
          <w:tcPr>
            <w:tcW w:w="800" w:type="dxa"/>
            <w:tcBorders>
              <w:top w:val="single" w:sz="4" w:space="0" w:color="auto"/>
            </w:tcBorders>
            <w:noWrap/>
            <w:vAlign w:val="bottom"/>
            <w:hideMark/>
          </w:tcPr>
          <w:p w14:paraId="04507C04" w14:textId="2861E49F" w:rsidR="00155B59" w:rsidRPr="00155B59" w:rsidRDefault="00155B59" w:rsidP="00155B59">
            <w:pPr>
              <w:spacing w:after="0" w:line="240" w:lineRule="auto"/>
              <w:jc w:val="right"/>
              <w:rPr>
                <w:ins w:id="3232" w:author="Jujia Li" w:date="2025-08-25T17:34:00Z" w16du:dateUtc="2025-08-25T22:34:00Z"/>
                <w:rFonts w:ascii="Times New Roman" w:eastAsia="Times New Roman" w:hAnsi="Times New Roman" w:cs="Times New Roman"/>
                <w:color w:val="000000"/>
                <w:kern w:val="0"/>
                <w:sz w:val="18"/>
                <w:szCs w:val="18"/>
                <w14:ligatures w14:val="none"/>
              </w:rPr>
            </w:pPr>
            <w:ins w:id="3233" w:author="Jujia Li" w:date="2025-08-25T17:39:00Z" w16du:dateUtc="2025-08-25T22:39:00Z">
              <w:r w:rsidRPr="00155B59">
                <w:rPr>
                  <w:rFonts w:ascii="Times New Roman" w:hAnsi="Times New Roman" w:cs="Times New Roman"/>
                  <w:color w:val="000000"/>
                  <w:sz w:val="18"/>
                  <w:szCs w:val="18"/>
                  <w:rPrChange w:id="3234" w:author="Jujia Li" w:date="2025-08-25T17:39:00Z" w16du:dateUtc="2025-08-25T22:39:00Z">
                    <w:rPr>
                      <w:rFonts w:ascii="Aptos Narrow" w:hAnsi="Aptos Narrow"/>
                      <w:color w:val="000000"/>
                      <w:sz w:val="22"/>
                      <w:szCs w:val="22"/>
                    </w:rPr>
                  </w:rPrChange>
                </w:rPr>
                <w:t>1347</w:t>
              </w:r>
            </w:ins>
          </w:p>
        </w:tc>
        <w:tc>
          <w:tcPr>
            <w:tcW w:w="800" w:type="dxa"/>
            <w:tcBorders>
              <w:top w:val="single" w:sz="4" w:space="0" w:color="auto"/>
            </w:tcBorders>
            <w:noWrap/>
            <w:vAlign w:val="bottom"/>
            <w:hideMark/>
          </w:tcPr>
          <w:p w14:paraId="1EB2521D" w14:textId="7EC50914" w:rsidR="00155B59" w:rsidRPr="00155B59" w:rsidRDefault="00155B59" w:rsidP="00155B59">
            <w:pPr>
              <w:spacing w:after="0" w:line="240" w:lineRule="auto"/>
              <w:jc w:val="right"/>
              <w:rPr>
                <w:ins w:id="3235" w:author="Jujia Li" w:date="2025-08-25T17:34:00Z" w16du:dateUtc="2025-08-25T22:34:00Z"/>
                <w:rFonts w:ascii="Times New Roman" w:eastAsia="Times New Roman" w:hAnsi="Times New Roman" w:cs="Times New Roman"/>
                <w:color w:val="000000"/>
                <w:kern w:val="0"/>
                <w:sz w:val="18"/>
                <w:szCs w:val="18"/>
                <w14:ligatures w14:val="none"/>
              </w:rPr>
            </w:pPr>
            <w:ins w:id="3236" w:author="Jujia Li" w:date="2025-08-25T17:39:00Z" w16du:dateUtc="2025-08-25T22:39:00Z">
              <w:r w:rsidRPr="00155B59">
                <w:rPr>
                  <w:rFonts w:ascii="Times New Roman" w:hAnsi="Times New Roman" w:cs="Times New Roman"/>
                  <w:color w:val="000000"/>
                  <w:sz w:val="18"/>
                  <w:szCs w:val="18"/>
                  <w:rPrChange w:id="3237" w:author="Jujia Li" w:date="2025-08-25T17:39:00Z" w16du:dateUtc="2025-08-25T22:39:00Z">
                    <w:rPr>
                      <w:rFonts w:ascii="Aptos Narrow" w:hAnsi="Aptos Narrow"/>
                      <w:color w:val="000000"/>
                      <w:sz w:val="22"/>
                      <w:szCs w:val="22"/>
                    </w:rPr>
                  </w:rPrChange>
                </w:rPr>
                <w:t>0.02</w:t>
              </w:r>
            </w:ins>
          </w:p>
        </w:tc>
        <w:tc>
          <w:tcPr>
            <w:tcW w:w="800" w:type="dxa"/>
            <w:tcBorders>
              <w:top w:val="single" w:sz="4" w:space="0" w:color="auto"/>
            </w:tcBorders>
            <w:noWrap/>
            <w:vAlign w:val="bottom"/>
            <w:hideMark/>
          </w:tcPr>
          <w:p w14:paraId="3A04DFE7" w14:textId="0932698C" w:rsidR="00155B59" w:rsidRPr="00155B59" w:rsidRDefault="00155B59" w:rsidP="00155B59">
            <w:pPr>
              <w:spacing w:after="0" w:line="240" w:lineRule="auto"/>
              <w:jc w:val="right"/>
              <w:rPr>
                <w:ins w:id="3238" w:author="Jujia Li" w:date="2025-08-25T17:34:00Z" w16du:dateUtc="2025-08-25T22:34:00Z"/>
                <w:rFonts w:ascii="Times New Roman" w:eastAsia="Times New Roman" w:hAnsi="Times New Roman" w:cs="Times New Roman"/>
                <w:color w:val="000000"/>
                <w:kern w:val="0"/>
                <w:sz w:val="18"/>
                <w:szCs w:val="18"/>
                <w14:ligatures w14:val="none"/>
              </w:rPr>
            </w:pPr>
            <w:ins w:id="3239" w:author="Jujia Li" w:date="2025-08-25T17:39:00Z" w16du:dateUtc="2025-08-25T22:39:00Z">
              <w:r w:rsidRPr="00155B59">
                <w:rPr>
                  <w:rFonts w:ascii="Times New Roman" w:hAnsi="Times New Roman" w:cs="Times New Roman"/>
                  <w:color w:val="000000"/>
                  <w:sz w:val="18"/>
                  <w:szCs w:val="18"/>
                  <w:rPrChange w:id="3240" w:author="Jujia Li" w:date="2025-08-25T17:39:00Z" w16du:dateUtc="2025-08-25T22:39:00Z">
                    <w:rPr>
                      <w:rFonts w:ascii="Aptos Narrow" w:hAnsi="Aptos Narrow"/>
                      <w:color w:val="000000"/>
                      <w:sz w:val="22"/>
                      <w:szCs w:val="22"/>
                    </w:rPr>
                  </w:rPrChange>
                </w:rPr>
                <w:t>57826</w:t>
              </w:r>
            </w:ins>
          </w:p>
        </w:tc>
        <w:tc>
          <w:tcPr>
            <w:tcW w:w="800" w:type="dxa"/>
            <w:tcBorders>
              <w:top w:val="single" w:sz="4" w:space="0" w:color="auto"/>
            </w:tcBorders>
            <w:noWrap/>
            <w:vAlign w:val="bottom"/>
            <w:hideMark/>
          </w:tcPr>
          <w:p w14:paraId="680E71B0" w14:textId="3F966125" w:rsidR="00155B59" w:rsidRPr="00155B59" w:rsidRDefault="00155B59" w:rsidP="00155B59">
            <w:pPr>
              <w:spacing w:after="0" w:line="240" w:lineRule="auto"/>
              <w:jc w:val="right"/>
              <w:rPr>
                <w:ins w:id="3241" w:author="Jujia Li" w:date="2025-08-25T17:34:00Z" w16du:dateUtc="2025-08-25T22:34:00Z"/>
                <w:rFonts w:ascii="Times New Roman" w:eastAsia="Times New Roman" w:hAnsi="Times New Roman" w:cs="Times New Roman"/>
                <w:color w:val="000000"/>
                <w:kern w:val="0"/>
                <w:sz w:val="18"/>
                <w:szCs w:val="18"/>
                <w14:ligatures w14:val="none"/>
              </w:rPr>
            </w:pPr>
            <w:ins w:id="3242" w:author="Jujia Li" w:date="2025-08-25T17:39:00Z" w16du:dateUtc="2025-08-25T22:39:00Z">
              <w:r w:rsidRPr="00155B59">
                <w:rPr>
                  <w:rFonts w:ascii="Times New Roman" w:hAnsi="Times New Roman" w:cs="Times New Roman"/>
                  <w:color w:val="000000"/>
                  <w:sz w:val="18"/>
                  <w:szCs w:val="18"/>
                  <w:rPrChange w:id="3243" w:author="Jujia Li" w:date="2025-08-25T17:39:00Z" w16du:dateUtc="2025-08-25T22:39:00Z">
                    <w:rPr>
                      <w:rFonts w:ascii="Aptos Narrow" w:hAnsi="Aptos Narrow"/>
                      <w:color w:val="000000"/>
                      <w:sz w:val="22"/>
                      <w:szCs w:val="22"/>
                    </w:rPr>
                  </w:rPrChange>
                </w:rPr>
                <w:t>1078</w:t>
              </w:r>
            </w:ins>
          </w:p>
        </w:tc>
        <w:tc>
          <w:tcPr>
            <w:tcW w:w="800" w:type="dxa"/>
            <w:tcBorders>
              <w:top w:val="single" w:sz="4" w:space="0" w:color="auto"/>
            </w:tcBorders>
            <w:noWrap/>
            <w:vAlign w:val="bottom"/>
            <w:hideMark/>
          </w:tcPr>
          <w:p w14:paraId="0D2C65CD" w14:textId="7C09461F" w:rsidR="00155B59" w:rsidRPr="00155B59" w:rsidRDefault="00155B59" w:rsidP="00155B59">
            <w:pPr>
              <w:spacing w:after="0" w:line="240" w:lineRule="auto"/>
              <w:jc w:val="right"/>
              <w:rPr>
                <w:ins w:id="3244" w:author="Jujia Li" w:date="2025-08-25T17:34:00Z" w16du:dateUtc="2025-08-25T22:34:00Z"/>
                <w:rFonts w:ascii="Times New Roman" w:eastAsia="Times New Roman" w:hAnsi="Times New Roman" w:cs="Times New Roman"/>
                <w:color w:val="000000"/>
                <w:kern w:val="0"/>
                <w:sz w:val="18"/>
                <w:szCs w:val="18"/>
                <w14:ligatures w14:val="none"/>
              </w:rPr>
            </w:pPr>
            <w:ins w:id="3245" w:author="Jujia Li" w:date="2025-08-25T17:39:00Z" w16du:dateUtc="2025-08-25T22:39:00Z">
              <w:r w:rsidRPr="00155B59">
                <w:rPr>
                  <w:rFonts w:ascii="Times New Roman" w:hAnsi="Times New Roman" w:cs="Times New Roman"/>
                  <w:color w:val="000000"/>
                  <w:sz w:val="18"/>
                  <w:szCs w:val="18"/>
                  <w:rPrChange w:id="3246" w:author="Jujia Li" w:date="2025-08-25T17:39:00Z" w16du:dateUtc="2025-08-25T22:39:00Z">
                    <w:rPr>
                      <w:rFonts w:ascii="Aptos Narrow" w:hAnsi="Aptos Narrow"/>
                      <w:color w:val="000000"/>
                      <w:sz w:val="22"/>
                      <w:szCs w:val="22"/>
                    </w:rPr>
                  </w:rPrChange>
                </w:rPr>
                <w:t>0.02</w:t>
              </w:r>
            </w:ins>
          </w:p>
        </w:tc>
        <w:tc>
          <w:tcPr>
            <w:tcW w:w="891" w:type="dxa"/>
            <w:tcBorders>
              <w:top w:val="single" w:sz="4" w:space="0" w:color="auto"/>
            </w:tcBorders>
            <w:noWrap/>
            <w:vAlign w:val="bottom"/>
            <w:hideMark/>
          </w:tcPr>
          <w:p w14:paraId="7B4A1C6C" w14:textId="023E2D89" w:rsidR="00155B59" w:rsidRPr="00155B59" w:rsidRDefault="00155B59" w:rsidP="00155B59">
            <w:pPr>
              <w:spacing w:after="0" w:line="240" w:lineRule="auto"/>
              <w:jc w:val="right"/>
              <w:rPr>
                <w:ins w:id="3247" w:author="Jujia Li" w:date="2025-08-25T17:34:00Z" w16du:dateUtc="2025-08-25T22:34:00Z"/>
                <w:rFonts w:ascii="Times New Roman" w:eastAsia="Times New Roman" w:hAnsi="Times New Roman" w:cs="Times New Roman"/>
                <w:color w:val="000000"/>
                <w:kern w:val="0"/>
                <w:sz w:val="18"/>
                <w:szCs w:val="18"/>
                <w14:ligatures w14:val="none"/>
              </w:rPr>
            </w:pPr>
            <w:ins w:id="3248" w:author="Jujia Li" w:date="2025-08-25T17:39:00Z" w16du:dateUtc="2025-08-25T22:39:00Z">
              <w:r w:rsidRPr="00155B59">
                <w:rPr>
                  <w:rFonts w:ascii="Times New Roman" w:hAnsi="Times New Roman" w:cs="Times New Roman"/>
                  <w:color w:val="000000"/>
                  <w:sz w:val="18"/>
                  <w:szCs w:val="18"/>
                  <w:rPrChange w:id="3249" w:author="Jujia Li" w:date="2025-08-25T17:39:00Z" w16du:dateUtc="2025-08-25T22:39:00Z">
                    <w:rPr>
                      <w:rFonts w:ascii="Aptos Narrow" w:hAnsi="Aptos Narrow"/>
                      <w:color w:val="000000"/>
                      <w:sz w:val="22"/>
                      <w:szCs w:val="22"/>
                    </w:rPr>
                  </w:rPrChange>
                </w:rPr>
                <w:t>5311</w:t>
              </w:r>
            </w:ins>
          </w:p>
        </w:tc>
        <w:tc>
          <w:tcPr>
            <w:tcW w:w="977" w:type="dxa"/>
            <w:tcBorders>
              <w:top w:val="single" w:sz="4" w:space="0" w:color="auto"/>
            </w:tcBorders>
            <w:noWrap/>
            <w:vAlign w:val="bottom"/>
            <w:hideMark/>
          </w:tcPr>
          <w:p w14:paraId="653148DA" w14:textId="24258D58" w:rsidR="00155B59" w:rsidRPr="00155B59" w:rsidRDefault="00155B59" w:rsidP="00155B59">
            <w:pPr>
              <w:spacing w:after="0" w:line="240" w:lineRule="auto"/>
              <w:jc w:val="right"/>
              <w:rPr>
                <w:ins w:id="3250" w:author="Jujia Li" w:date="2025-08-25T17:34:00Z" w16du:dateUtc="2025-08-25T22:34:00Z"/>
                <w:rFonts w:ascii="Times New Roman" w:eastAsia="Times New Roman" w:hAnsi="Times New Roman" w:cs="Times New Roman"/>
                <w:color w:val="000000"/>
                <w:kern w:val="0"/>
                <w:sz w:val="18"/>
                <w:szCs w:val="18"/>
                <w14:ligatures w14:val="none"/>
              </w:rPr>
            </w:pPr>
            <w:ins w:id="3251" w:author="Jujia Li" w:date="2025-08-25T17:39:00Z" w16du:dateUtc="2025-08-25T22:39:00Z">
              <w:r w:rsidRPr="00155B59">
                <w:rPr>
                  <w:rFonts w:ascii="Times New Roman" w:hAnsi="Times New Roman" w:cs="Times New Roman"/>
                  <w:color w:val="000000"/>
                  <w:sz w:val="18"/>
                  <w:szCs w:val="18"/>
                  <w:rPrChange w:id="3252" w:author="Jujia Li" w:date="2025-08-25T17:39:00Z" w16du:dateUtc="2025-08-25T22:39:00Z">
                    <w:rPr>
                      <w:rFonts w:ascii="Aptos Narrow" w:hAnsi="Aptos Narrow"/>
                      <w:color w:val="000000"/>
                      <w:sz w:val="22"/>
                      <w:szCs w:val="22"/>
                    </w:rPr>
                  </w:rPrChange>
                </w:rPr>
                <w:t>0.02</w:t>
              </w:r>
            </w:ins>
          </w:p>
        </w:tc>
      </w:tr>
      <w:tr w:rsidR="00155B59" w:rsidRPr="00D80767" w14:paraId="31F1C077" w14:textId="77777777" w:rsidTr="00241A4A">
        <w:trPr>
          <w:trHeight w:val="300"/>
          <w:ins w:id="3253" w:author="Jujia Li" w:date="2025-08-25T17:34:00Z"/>
        </w:trPr>
        <w:tc>
          <w:tcPr>
            <w:tcW w:w="1608" w:type="dxa"/>
            <w:noWrap/>
            <w:vAlign w:val="bottom"/>
            <w:hideMark/>
          </w:tcPr>
          <w:p w14:paraId="4E7352CC" w14:textId="77777777" w:rsidR="00155B59" w:rsidRPr="00B17B5A" w:rsidRDefault="00155B59" w:rsidP="00155B59">
            <w:pPr>
              <w:spacing w:after="0" w:line="240" w:lineRule="auto"/>
              <w:rPr>
                <w:ins w:id="3254" w:author="Jujia Li" w:date="2025-08-25T17:34:00Z" w16du:dateUtc="2025-08-25T22:34:00Z"/>
                <w:rFonts w:ascii="Times New Roman" w:eastAsia="Times New Roman" w:hAnsi="Times New Roman" w:cs="Times New Roman"/>
                <w:color w:val="000000"/>
                <w:kern w:val="0"/>
                <w:sz w:val="20"/>
                <w:szCs w:val="20"/>
                <w14:ligatures w14:val="none"/>
              </w:rPr>
            </w:pPr>
            <w:ins w:id="3255" w:author="Jujia Li" w:date="2025-08-25T17:34:00Z" w16du:dateUtc="2025-08-25T22:34:00Z">
              <w:r w:rsidRPr="00B17B5A">
                <w:rPr>
                  <w:rFonts w:ascii="Times New Roman" w:eastAsia="Times New Roman" w:hAnsi="Times New Roman" w:cs="Times New Roman"/>
                  <w:color w:val="000000"/>
                  <w:kern w:val="0"/>
                  <w:sz w:val="20"/>
                  <w:szCs w:val="20"/>
                  <w14:ligatures w14:val="none"/>
                </w:rPr>
                <w:t>CHEROKEE</w:t>
              </w:r>
            </w:ins>
          </w:p>
        </w:tc>
        <w:tc>
          <w:tcPr>
            <w:tcW w:w="799" w:type="dxa"/>
            <w:noWrap/>
            <w:vAlign w:val="bottom"/>
            <w:hideMark/>
          </w:tcPr>
          <w:p w14:paraId="393C3C65" w14:textId="1C7AE8AB" w:rsidR="00155B59" w:rsidRPr="00155B59" w:rsidRDefault="00155B59" w:rsidP="00155B59">
            <w:pPr>
              <w:spacing w:after="0" w:line="240" w:lineRule="auto"/>
              <w:jc w:val="right"/>
              <w:rPr>
                <w:ins w:id="3256" w:author="Jujia Li" w:date="2025-08-25T17:34:00Z" w16du:dateUtc="2025-08-25T22:34:00Z"/>
                <w:rFonts w:ascii="Times New Roman" w:eastAsia="Times New Roman" w:hAnsi="Times New Roman" w:cs="Times New Roman"/>
                <w:color w:val="000000"/>
                <w:kern w:val="0"/>
                <w:sz w:val="18"/>
                <w:szCs w:val="18"/>
                <w14:ligatures w14:val="none"/>
              </w:rPr>
            </w:pPr>
            <w:ins w:id="3257" w:author="Jujia Li" w:date="2025-08-25T17:39:00Z" w16du:dateUtc="2025-08-25T22:39:00Z">
              <w:r w:rsidRPr="00155B59">
                <w:rPr>
                  <w:rFonts w:ascii="Times New Roman" w:hAnsi="Times New Roman" w:cs="Times New Roman"/>
                  <w:color w:val="000000"/>
                  <w:sz w:val="18"/>
                  <w:szCs w:val="18"/>
                  <w:rPrChange w:id="3258" w:author="Jujia Li" w:date="2025-08-25T17:39:00Z" w16du:dateUtc="2025-08-25T22:39:00Z">
                    <w:rPr>
                      <w:rFonts w:ascii="Aptos Narrow" w:hAnsi="Aptos Narrow"/>
                      <w:color w:val="000000"/>
                      <w:sz w:val="22"/>
                      <w:szCs w:val="22"/>
                    </w:rPr>
                  </w:rPrChange>
                </w:rPr>
                <w:t>25768</w:t>
              </w:r>
            </w:ins>
          </w:p>
        </w:tc>
        <w:tc>
          <w:tcPr>
            <w:tcW w:w="799" w:type="dxa"/>
            <w:noWrap/>
            <w:vAlign w:val="bottom"/>
            <w:hideMark/>
          </w:tcPr>
          <w:p w14:paraId="56E5B1D3" w14:textId="5E7F9C55" w:rsidR="00155B59" w:rsidRPr="00155B59" w:rsidRDefault="00155B59" w:rsidP="00155B59">
            <w:pPr>
              <w:spacing w:after="0" w:line="240" w:lineRule="auto"/>
              <w:jc w:val="right"/>
              <w:rPr>
                <w:ins w:id="3259" w:author="Jujia Li" w:date="2025-08-25T17:34:00Z" w16du:dateUtc="2025-08-25T22:34:00Z"/>
                <w:rFonts w:ascii="Times New Roman" w:eastAsia="Times New Roman" w:hAnsi="Times New Roman" w:cs="Times New Roman"/>
                <w:color w:val="000000"/>
                <w:kern w:val="0"/>
                <w:sz w:val="18"/>
                <w:szCs w:val="18"/>
                <w14:ligatures w14:val="none"/>
              </w:rPr>
            </w:pPr>
            <w:ins w:id="3260" w:author="Jujia Li" w:date="2025-08-25T17:39:00Z" w16du:dateUtc="2025-08-25T22:39:00Z">
              <w:r w:rsidRPr="00155B59">
                <w:rPr>
                  <w:rFonts w:ascii="Times New Roman" w:hAnsi="Times New Roman" w:cs="Times New Roman"/>
                  <w:color w:val="000000"/>
                  <w:sz w:val="18"/>
                  <w:szCs w:val="18"/>
                  <w:rPrChange w:id="3261" w:author="Jujia Li" w:date="2025-08-25T17:39:00Z" w16du:dateUtc="2025-08-25T22:39:00Z">
                    <w:rPr>
                      <w:rFonts w:ascii="Aptos Narrow" w:hAnsi="Aptos Narrow"/>
                      <w:color w:val="000000"/>
                      <w:sz w:val="22"/>
                      <w:szCs w:val="22"/>
                    </w:rPr>
                  </w:rPrChange>
                </w:rPr>
                <w:t>2304</w:t>
              </w:r>
            </w:ins>
          </w:p>
        </w:tc>
        <w:tc>
          <w:tcPr>
            <w:tcW w:w="688" w:type="dxa"/>
            <w:noWrap/>
            <w:vAlign w:val="bottom"/>
            <w:hideMark/>
          </w:tcPr>
          <w:p w14:paraId="44E3E244" w14:textId="0F17BBDC" w:rsidR="00155B59" w:rsidRPr="00155B59" w:rsidRDefault="00155B59" w:rsidP="00155B59">
            <w:pPr>
              <w:spacing w:after="0" w:line="240" w:lineRule="auto"/>
              <w:jc w:val="right"/>
              <w:rPr>
                <w:ins w:id="3262" w:author="Jujia Li" w:date="2025-08-25T17:34:00Z" w16du:dateUtc="2025-08-25T22:34:00Z"/>
                <w:rFonts w:ascii="Times New Roman" w:eastAsia="Times New Roman" w:hAnsi="Times New Roman" w:cs="Times New Roman"/>
                <w:color w:val="000000"/>
                <w:kern w:val="0"/>
                <w:sz w:val="18"/>
                <w:szCs w:val="18"/>
                <w14:ligatures w14:val="none"/>
              </w:rPr>
            </w:pPr>
            <w:ins w:id="3263" w:author="Jujia Li" w:date="2025-08-25T17:39:00Z" w16du:dateUtc="2025-08-25T22:39:00Z">
              <w:r w:rsidRPr="00155B59">
                <w:rPr>
                  <w:rFonts w:ascii="Times New Roman" w:hAnsi="Times New Roman" w:cs="Times New Roman"/>
                  <w:color w:val="000000"/>
                  <w:sz w:val="18"/>
                  <w:szCs w:val="18"/>
                  <w:rPrChange w:id="3264" w:author="Jujia Li" w:date="2025-08-25T17:39:00Z" w16du:dateUtc="2025-08-25T22:39:00Z">
                    <w:rPr>
                      <w:rFonts w:ascii="Aptos Narrow" w:hAnsi="Aptos Narrow"/>
                      <w:color w:val="000000"/>
                      <w:sz w:val="22"/>
                      <w:szCs w:val="22"/>
                    </w:rPr>
                  </w:rPrChange>
                </w:rPr>
                <w:t>0.09</w:t>
              </w:r>
            </w:ins>
          </w:p>
        </w:tc>
        <w:tc>
          <w:tcPr>
            <w:tcW w:w="799" w:type="dxa"/>
            <w:noWrap/>
            <w:vAlign w:val="bottom"/>
            <w:hideMark/>
          </w:tcPr>
          <w:p w14:paraId="756C12C8" w14:textId="26EB3F8A" w:rsidR="00155B59" w:rsidRPr="00155B59" w:rsidRDefault="00155B59" w:rsidP="00155B59">
            <w:pPr>
              <w:spacing w:after="0" w:line="240" w:lineRule="auto"/>
              <w:jc w:val="right"/>
              <w:rPr>
                <w:ins w:id="3265" w:author="Jujia Li" w:date="2025-08-25T17:34:00Z" w16du:dateUtc="2025-08-25T22:34:00Z"/>
                <w:rFonts w:ascii="Times New Roman" w:eastAsia="Times New Roman" w:hAnsi="Times New Roman" w:cs="Times New Roman"/>
                <w:color w:val="000000"/>
                <w:kern w:val="0"/>
                <w:sz w:val="18"/>
                <w:szCs w:val="18"/>
                <w14:ligatures w14:val="none"/>
              </w:rPr>
            </w:pPr>
            <w:ins w:id="3266" w:author="Jujia Li" w:date="2025-08-25T17:39:00Z" w16du:dateUtc="2025-08-25T22:39:00Z">
              <w:r w:rsidRPr="00155B59">
                <w:rPr>
                  <w:rFonts w:ascii="Times New Roman" w:hAnsi="Times New Roman" w:cs="Times New Roman"/>
                  <w:color w:val="000000"/>
                  <w:sz w:val="18"/>
                  <w:szCs w:val="18"/>
                  <w:rPrChange w:id="3267" w:author="Jujia Li" w:date="2025-08-25T17:39:00Z" w16du:dateUtc="2025-08-25T22:39:00Z">
                    <w:rPr>
                      <w:rFonts w:ascii="Aptos Narrow" w:hAnsi="Aptos Narrow"/>
                      <w:color w:val="000000"/>
                      <w:sz w:val="22"/>
                      <w:szCs w:val="22"/>
                    </w:rPr>
                  </w:rPrChange>
                </w:rPr>
                <w:t>25805</w:t>
              </w:r>
            </w:ins>
          </w:p>
        </w:tc>
        <w:tc>
          <w:tcPr>
            <w:tcW w:w="799" w:type="dxa"/>
            <w:noWrap/>
            <w:vAlign w:val="bottom"/>
            <w:hideMark/>
          </w:tcPr>
          <w:p w14:paraId="4E1978D1" w14:textId="280FE447" w:rsidR="00155B59" w:rsidRPr="00155B59" w:rsidRDefault="00155B59" w:rsidP="00155B59">
            <w:pPr>
              <w:spacing w:after="0" w:line="240" w:lineRule="auto"/>
              <w:jc w:val="right"/>
              <w:rPr>
                <w:ins w:id="3268" w:author="Jujia Li" w:date="2025-08-25T17:34:00Z" w16du:dateUtc="2025-08-25T22:34:00Z"/>
                <w:rFonts w:ascii="Times New Roman" w:eastAsia="Times New Roman" w:hAnsi="Times New Roman" w:cs="Times New Roman"/>
                <w:color w:val="000000"/>
                <w:kern w:val="0"/>
                <w:sz w:val="18"/>
                <w:szCs w:val="18"/>
                <w14:ligatures w14:val="none"/>
              </w:rPr>
            </w:pPr>
            <w:ins w:id="3269" w:author="Jujia Li" w:date="2025-08-25T17:39:00Z" w16du:dateUtc="2025-08-25T22:39:00Z">
              <w:r w:rsidRPr="00155B59">
                <w:rPr>
                  <w:rFonts w:ascii="Times New Roman" w:hAnsi="Times New Roman" w:cs="Times New Roman"/>
                  <w:color w:val="000000"/>
                  <w:sz w:val="18"/>
                  <w:szCs w:val="18"/>
                  <w:rPrChange w:id="3270" w:author="Jujia Li" w:date="2025-08-25T17:39:00Z" w16du:dateUtc="2025-08-25T22:39:00Z">
                    <w:rPr>
                      <w:rFonts w:ascii="Aptos Narrow" w:hAnsi="Aptos Narrow"/>
                      <w:color w:val="000000"/>
                      <w:sz w:val="22"/>
                      <w:szCs w:val="22"/>
                    </w:rPr>
                  </w:rPrChange>
                </w:rPr>
                <w:t>767</w:t>
              </w:r>
            </w:ins>
          </w:p>
        </w:tc>
        <w:tc>
          <w:tcPr>
            <w:tcW w:w="800" w:type="dxa"/>
            <w:noWrap/>
            <w:vAlign w:val="bottom"/>
            <w:hideMark/>
          </w:tcPr>
          <w:p w14:paraId="423CD500" w14:textId="36D675E4" w:rsidR="00155B59" w:rsidRPr="00155B59" w:rsidRDefault="00155B59" w:rsidP="00155B59">
            <w:pPr>
              <w:spacing w:after="0" w:line="240" w:lineRule="auto"/>
              <w:jc w:val="right"/>
              <w:rPr>
                <w:ins w:id="3271" w:author="Jujia Li" w:date="2025-08-25T17:34:00Z" w16du:dateUtc="2025-08-25T22:34:00Z"/>
                <w:rFonts w:ascii="Times New Roman" w:eastAsia="Times New Roman" w:hAnsi="Times New Roman" w:cs="Times New Roman"/>
                <w:color w:val="000000"/>
                <w:kern w:val="0"/>
                <w:sz w:val="18"/>
                <w:szCs w:val="18"/>
                <w14:ligatures w14:val="none"/>
              </w:rPr>
            </w:pPr>
            <w:ins w:id="3272" w:author="Jujia Li" w:date="2025-08-25T17:39:00Z" w16du:dateUtc="2025-08-25T22:39:00Z">
              <w:r w:rsidRPr="00155B59">
                <w:rPr>
                  <w:rFonts w:ascii="Times New Roman" w:hAnsi="Times New Roman" w:cs="Times New Roman"/>
                  <w:color w:val="000000"/>
                  <w:sz w:val="18"/>
                  <w:szCs w:val="18"/>
                  <w:rPrChange w:id="3273"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32C42A22" w14:textId="248737EE" w:rsidR="00155B59" w:rsidRPr="00155B59" w:rsidRDefault="00155B59" w:rsidP="00155B59">
            <w:pPr>
              <w:spacing w:after="0" w:line="240" w:lineRule="auto"/>
              <w:jc w:val="right"/>
              <w:rPr>
                <w:ins w:id="3274" w:author="Jujia Li" w:date="2025-08-25T17:34:00Z" w16du:dateUtc="2025-08-25T22:34:00Z"/>
                <w:rFonts w:ascii="Times New Roman" w:eastAsia="Times New Roman" w:hAnsi="Times New Roman" w:cs="Times New Roman"/>
                <w:color w:val="000000"/>
                <w:kern w:val="0"/>
                <w:sz w:val="18"/>
                <w:szCs w:val="18"/>
                <w14:ligatures w14:val="none"/>
              </w:rPr>
            </w:pPr>
            <w:ins w:id="3275" w:author="Jujia Li" w:date="2025-08-25T17:39:00Z" w16du:dateUtc="2025-08-25T22:39:00Z">
              <w:r w:rsidRPr="00155B59">
                <w:rPr>
                  <w:rFonts w:ascii="Times New Roman" w:hAnsi="Times New Roman" w:cs="Times New Roman"/>
                  <w:color w:val="000000"/>
                  <w:sz w:val="18"/>
                  <w:szCs w:val="18"/>
                  <w:rPrChange w:id="3276" w:author="Jujia Li" w:date="2025-08-25T17:39:00Z" w16du:dateUtc="2025-08-25T22:39:00Z">
                    <w:rPr>
                      <w:rFonts w:ascii="Aptos Narrow" w:hAnsi="Aptos Narrow"/>
                      <w:color w:val="000000"/>
                      <w:sz w:val="22"/>
                      <w:szCs w:val="22"/>
                    </w:rPr>
                  </w:rPrChange>
                </w:rPr>
                <w:t>26014</w:t>
              </w:r>
            </w:ins>
          </w:p>
        </w:tc>
        <w:tc>
          <w:tcPr>
            <w:tcW w:w="800" w:type="dxa"/>
            <w:noWrap/>
            <w:vAlign w:val="bottom"/>
            <w:hideMark/>
          </w:tcPr>
          <w:p w14:paraId="2A91189E" w14:textId="39E1C0F9" w:rsidR="00155B59" w:rsidRPr="00155B59" w:rsidRDefault="00155B59" w:rsidP="00155B59">
            <w:pPr>
              <w:spacing w:after="0" w:line="240" w:lineRule="auto"/>
              <w:jc w:val="right"/>
              <w:rPr>
                <w:ins w:id="3277" w:author="Jujia Li" w:date="2025-08-25T17:34:00Z" w16du:dateUtc="2025-08-25T22:34:00Z"/>
                <w:rFonts w:ascii="Times New Roman" w:eastAsia="Times New Roman" w:hAnsi="Times New Roman" w:cs="Times New Roman"/>
                <w:color w:val="000000"/>
                <w:kern w:val="0"/>
                <w:sz w:val="18"/>
                <w:szCs w:val="18"/>
                <w14:ligatures w14:val="none"/>
              </w:rPr>
            </w:pPr>
            <w:ins w:id="3278" w:author="Jujia Li" w:date="2025-08-25T17:39:00Z" w16du:dateUtc="2025-08-25T22:39:00Z">
              <w:r w:rsidRPr="00155B59">
                <w:rPr>
                  <w:rFonts w:ascii="Times New Roman" w:hAnsi="Times New Roman" w:cs="Times New Roman"/>
                  <w:color w:val="000000"/>
                  <w:sz w:val="18"/>
                  <w:szCs w:val="18"/>
                  <w:rPrChange w:id="3279" w:author="Jujia Li" w:date="2025-08-25T17:39:00Z" w16du:dateUtc="2025-08-25T22:39:00Z">
                    <w:rPr>
                      <w:rFonts w:ascii="Aptos Narrow" w:hAnsi="Aptos Narrow"/>
                      <w:color w:val="000000"/>
                      <w:sz w:val="22"/>
                      <w:szCs w:val="22"/>
                    </w:rPr>
                  </w:rPrChange>
                </w:rPr>
                <w:t>781</w:t>
              </w:r>
            </w:ins>
          </w:p>
        </w:tc>
        <w:tc>
          <w:tcPr>
            <w:tcW w:w="800" w:type="dxa"/>
            <w:noWrap/>
            <w:vAlign w:val="bottom"/>
            <w:hideMark/>
          </w:tcPr>
          <w:p w14:paraId="1B6A3D11" w14:textId="4B1A3C74" w:rsidR="00155B59" w:rsidRPr="00155B59" w:rsidRDefault="00155B59" w:rsidP="00155B59">
            <w:pPr>
              <w:spacing w:after="0" w:line="240" w:lineRule="auto"/>
              <w:jc w:val="right"/>
              <w:rPr>
                <w:ins w:id="3280" w:author="Jujia Li" w:date="2025-08-25T17:34:00Z" w16du:dateUtc="2025-08-25T22:34:00Z"/>
                <w:rFonts w:ascii="Times New Roman" w:eastAsia="Times New Roman" w:hAnsi="Times New Roman" w:cs="Times New Roman"/>
                <w:color w:val="000000"/>
                <w:kern w:val="0"/>
                <w:sz w:val="18"/>
                <w:szCs w:val="18"/>
                <w14:ligatures w14:val="none"/>
              </w:rPr>
            </w:pPr>
            <w:ins w:id="3281" w:author="Jujia Li" w:date="2025-08-25T17:39:00Z" w16du:dateUtc="2025-08-25T22:39:00Z">
              <w:r w:rsidRPr="00155B59">
                <w:rPr>
                  <w:rFonts w:ascii="Times New Roman" w:hAnsi="Times New Roman" w:cs="Times New Roman"/>
                  <w:color w:val="000000"/>
                  <w:sz w:val="18"/>
                  <w:szCs w:val="18"/>
                  <w:rPrChange w:id="3282"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55B57C95" w14:textId="0D78A6FA" w:rsidR="00155B59" w:rsidRPr="00155B59" w:rsidRDefault="00155B59" w:rsidP="00155B59">
            <w:pPr>
              <w:spacing w:after="0" w:line="240" w:lineRule="auto"/>
              <w:jc w:val="right"/>
              <w:rPr>
                <w:ins w:id="3283" w:author="Jujia Li" w:date="2025-08-25T17:34:00Z" w16du:dateUtc="2025-08-25T22:34:00Z"/>
                <w:rFonts w:ascii="Times New Roman" w:eastAsia="Times New Roman" w:hAnsi="Times New Roman" w:cs="Times New Roman"/>
                <w:color w:val="000000"/>
                <w:kern w:val="0"/>
                <w:sz w:val="18"/>
                <w:szCs w:val="18"/>
                <w14:ligatures w14:val="none"/>
              </w:rPr>
            </w:pPr>
            <w:ins w:id="3284" w:author="Jujia Li" w:date="2025-08-25T17:39:00Z" w16du:dateUtc="2025-08-25T22:39:00Z">
              <w:r w:rsidRPr="00155B59">
                <w:rPr>
                  <w:rFonts w:ascii="Times New Roman" w:hAnsi="Times New Roman" w:cs="Times New Roman"/>
                  <w:color w:val="000000"/>
                  <w:sz w:val="18"/>
                  <w:szCs w:val="18"/>
                  <w:rPrChange w:id="3285" w:author="Jujia Li" w:date="2025-08-25T17:39:00Z" w16du:dateUtc="2025-08-25T22:39:00Z">
                    <w:rPr>
                      <w:rFonts w:ascii="Aptos Narrow" w:hAnsi="Aptos Narrow"/>
                      <w:color w:val="000000"/>
                      <w:sz w:val="22"/>
                      <w:szCs w:val="22"/>
                    </w:rPr>
                  </w:rPrChange>
                </w:rPr>
                <w:t>26196</w:t>
              </w:r>
            </w:ins>
          </w:p>
        </w:tc>
        <w:tc>
          <w:tcPr>
            <w:tcW w:w="800" w:type="dxa"/>
            <w:noWrap/>
            <w:vAlign w:val="bottom"/>
            <w:hideMark/>
          </w:tcPr>
          <w:p w14:paraId="2E793DF1" w14:textId="7096391B" w:rsidR="00155B59" w:rsidRPr="00155B59" w:rsidRDefault="00155B59" w:rsidP="00155B59">
            <w:pPr>
              <w:spacing w:after="0" w:line="240" w:lineRule="auto"/>
              <w:jc w:val="right"/>
              <w:rPr>
                <w:ins w:id="3286" w:author="Jujia Li" w:date="2025-08-25T17:34:00Z" w16du:dateUtc="2025-08-25T22:34:00Z"/>
                <w:rFonts w:ascii="Times New Roman" w:eastAsia="Times New Roman" w:hAnsi="Times New Roman" w:cs="Times New Roman"/>
                <w:color w:val="000000"/>
                <w:kern w:val="0"/>
                <w:sz w:val="18"/>
                <w:szCs w:val="18"/>
                <w14:ligatures w14:val="none"/>
              </w:rPr>
            </w:pPr>
            <w:ins w:id="3287" w:author="Jujia Li" w:date="2025-08-25T17:39:00Z" w16du:dateUtc="2025-08-25T22:39:00Z">
              <w:r w:rsidRPr="00155B59">
                <w:rPr>
                  <w:rFonts w:ascii="Times New Roman" w:hAnsi="Times New Roman" w:cs="Times New Roman"/>
                  <w:color w:val="000000"/>
                  <w:sz w:val="18"/>
                  <w:szCs w:val="18"/>
                  <w:rPrChange w:id="3288" w:author="Jujia Li" w:date="2025-08-25T17:39:00Z" w16du:dateUtc="2025-08-25T22:39:00Z">
                    <w:rPr>
                      <w:rFonts w:ascii="Aptos Narrow" w:hAnsi="Aptos Narrow"/>
                      <w:color w:val="000000"/>
                      <w:sz w:val="22"/>
                      <w:szCs w:val="22"/>
                    </w:rPr>
                  </w:rPrChange>
                </w:rPr>
                <w:t>431</w:t>
              </w:r>
            </w:ins>
          </w:p>
        </w:tc>
        <w:tc>
          <w:tcPr>
            <w:tcW w:w="800" w:type="dxa"/>
            <w:noWrap/>
            <w:vAlign w:val="bottom"/>
            <w:hideMark/>
          </w:tcPr>
          <w:p w14:paraId="7C4A09E8" w14:textId="48A1D4CA" w:rsidR="00155B59" w:rsidRPr="00155B59" w:rsidRDefault="00155B59" w:rsidP="00155B59">
            <w:pPr>
              <w:spacing w:after="0" w:line="240" w:lineRule="auto"/>
              <w:jc w:val="right"/>
              <w:rPr>
                <w:ins w:id="3289" w:author="Jujia Li" w:date="2025-08-25T17:34:00Z" w16du:dateUtc="2025-08-25T22:34:00Z"/>
                <w:rFonts w:ascii="Times New Roman" w:eastAsia="Times New Roman" w:hAnsi="Times New Roman" w:cs="Times New Roman"/>
                <w:color w:val="000000"/>
                <w:kern w:val="0"/>
                <w:sz w:val="18"/>
                <w:szCs w:val="18"/>
                <w14:ligatures w14:val="none"/>
              </w:rPr>
            </w:pPr>
            <w:ins w:id="3290" w:author="Jujia Li" w:date="2025-08-25T17:39:00Z" w16du:dateUtc="2025-08-25T22:39:00Z">
              <w:r w:rsidRPr="00155B59">
                <w:rPr>
                  <w:rFonts w:ascii="Times New Roman" w:hAnsi="Times New Roman" w:cs="Times New Roman"/>
                  <w:color w:val="000000"/>
                  <w:sz w:val="18"/>
                  <w:szCs w:val="18"/>
                  <w:rPrChange w:id="3291" w:author="Jujia Li" w:date="2025-08-25T17:39:00Z" w16du:dateUtc="2025-08-25T22:39:00Z">
                    <w:rPr>
                      <w:rFonts w:ascii="Aptos Narrow" w:hAnsi="Aptos Narrow"/>
                      <w:color w:val="000000"/>
                      <w:sz w:val="22"/>
                      <w:szCs w:val="22"/>
                    </w:rPr>
                  </w:rPrChange>
                </w:rPr>
                <w:t>0.02</w:t>
              </w:r>
            </w:ins>
          </w:p>
        </w:tc>
        <w:tc>
          <w:tcPr>
            <w:tcW w:w="891" w:type="dxa"/>
            <w:noWrap/>
            <w:vAlign w:val="bottom"/>
            <w:hideMark/>
          </w:tcPr>
          <w:p w14:paraId="3F6B14CC" w14:textId="0FC452AA" w:rsidR="00155B59" w:rsidRPr="00155B59" w:rsidRDefault="00155B59" w:rsidP="00155B59">
            <w:pPr>
              <w:spacing w:after="0" w:line="240" w:lineRule="auto"/>
              <w:jc w:val="right"/>
              <w:rPr>
                <w:ins w:id="3292" w:author="Jujia Li" w:date="2025-08-25T17:34:00Z" w16du:dateUtc="2025-08-25T22:34:00Z"/>
                <w:rFonts w:ascii="Times New Roman" w:eastAsia="Times New Roman" w:hAnsi="Times New Roman" w:cs="Times New Roman"/>
                <w:color w:val="000000"/>
                <w:kern w:val="0"/>
                <w:sz w:val="18"/>
                <w:szCs w:val="18"/>
                <w14:ligatures w14:val="none"/>
              </w:rPr>
            </w:pPr>
            <w:ins w:id="3293" w:author="Jujia Li" w:date="2025-08-25T17:39:00Z" w16du:dateUtc="2025-08-25T22:39:00Z">
              <w:r w:rsidRPr="00155B59">
                <w:rPr>
                  <w:rFonts w:ascii="Times New Roman" w:hAnsi="Times New Roman" w:cs="Times New Roman"/>
                  <w:color w:val="000000"/>
                  <w:sz w:val="18"/>
                  <w:szCs w:val="18"/>
                  <w:rPrChange w:id="3294" w:author="Jujia Li" w:date="2025-08-25T17:39:00Z" w16du:dateUtc="2025-08-25T22:39:00Z">
                    <w:rPr>
                      <w:rFonts w:ascii="Aptos Narrow" w:hAnsi="Aptos Narrow"/>
                      <w:color w:val="000000"/>
                      <w:sz w:val="22"/>
                      <w:szCs w:val="22"/>
                    </w:rPr>
                  </w:rPrChange>
                </w:rPr>
                <w:t>4283</w:t>
              </w:r>
            </w:ins>
          </w:p>
        </w:tc>
        <w:tc>
          <w:tcPr>
            <w:tcW w:w="977" w:type="dxa"/>
            <w:noWrap/>
            <w:vAlign w:val="bottom"/>
            <w:hideMark/>
          </w:tcPr>
          <w:p w14:paraId="0A09B858" w14:textId="2139B704" w:rsidR="00155B59" w:rsidRPr="00155B59" w:rsidRDefault="00155B59" w:rsidP="00155B59">
            <w:pPr>
              <w:spacing w:after="0" w:line="240" w:lineRule="auto"/>
              <w:jc w:val="right"/>
              <w:rPr>
                <w:ins w:id="3295" w:author="Jujia Li" w:date="2025-08-25T17:34:00Z" w16du:dateUtc="2025-08-25T22:34:00Z"/>
                <w:rFonts w:ascii="Times New Roman" w:eastAsia="Times New Roman" w:hAnsi="Times New Roman" w:cs="Times New Roman"/>
                <w:color w:val="000000"/>
                <w:kern w:val="0"/>
                <w:sz w:val="18"/>
                <w:szCs w:val="18"/>
                <w14:ligatures w14:val="none"/>
              </w:rPr>
            </w:pPr>
            <w:ins w:id="3296" w:author="Jujia Li" w:date="2025-08-25T17:39:00Z" w16du:dateUtc="2025-08-25T22:39:00Z">
              <w:r w:rsidRPr="00155B59">
                <w:rPr>
                  <w:rFonts w:ascii="Times New Roman" w:hAnsi="Times New Roman" w:cs="Times New Roman"/>
                  <w:color w:val="000000"/>
                  <w:sz w:val="18"/>
                  <w:szCs w:val="18"/>
                  <w:rPrChange w:id="3297" w:author="Jujia Li" w:date="2025-08-25T17:39:00Z" w16du:dateUtc="2025-08-25T22:39:00Z">
                    <w:rPr>
                      <w:rFonts w:ascii="Aptos Narrow" w:hAnsi="Aptos Narrow"/>
                      <w:color w:val="000000"/>
                      <w:sz w:val="22"/>
                      <w:szCs w:val="22"/>
                    </w:rPr>
                  </w:rPrChange>
                </w:rPr>
                <w:t>0.04</w:t>
              </w:r>
            </w:ins>
          </w:p>
        </w:tc>
      </w:tr>
      <w:tr w:rsidR="00155B59" w:rsidRPr="00D80767" w14:paraId="6DCFD4EF" w14:textId="77777777" w:rsidTr="00241A4A">
        <w:trPr>
          <w:trHeight w:val="300"/>
          <w:ins w:id="3298" w:author="Jujia Li" w:date="2025-08-25T17:34:00Z"/>
        </w:trPr>
        <w:tc>
          <w:tcPr>
            <w:tcW w:w="1608" w:type="dxa"/>
            <w:noWrap/>
            <w:vAlign w:val="bottom"/>
            <w:hideMark/>
          </w:tcPr>
          <w:p w14:paraId="22716D6C" w14:textId="77777777" w:rsidR="00155B59" w:rsidRPr="00B17B5A" w:rsidRDefault="00155B59" w:rsidP="00155B59">
            <w:pPr>
              <w:spacing w:after="0" w:line="240" w:lineRule="auto"/>
              <w:rPr>
                <w:ins w:id="3299" w:author="Jujia Li" w:date="2025-08-25T17:34:00Z" w16du:dateUtc="2025-08-25T22:34:00Z"/>
                <w:rFonts w:ascii="Times New Roman" w:eastAsia="Times New Roman" w:hAnsi="Times New Roman" w:cs="Times New Roman"/>
                <w:color w:val="000000"/>
                <w:kern w:val="0"/>
                <w:sz w:val="20"/>
                <w:szCs w:val="20"/>
                <w14:ligatures w14:val="none"/>
              </w:rPr>
            </w:pPr>
            <w:ins w:id="3300" w:author="Jujia Li" w:date="2025-08-25T17:34:00Z" w16du:dateUtc="2025-08-25T22:34:00Z">
              <w:r w:rsidRPr="00B17B5A">
                <w:rPr>
                  <w:rFonts w:ascii="Times New Roman" w:eastAsia="Times New Roman" w:hAnsi="Times New Roman" w:cs="Times New Roman"/>
                  <w:color w:val="000000"/>
                  <w:kern w:val="0"/>
                  <w:sz w:val="20"/>
                  <w:szCs w:val="20"/>
                  <w14:ligatures w14:val="none"/>
                </w:rPr>
                <w:t>COLBERT</w:t>
              </w:r>
            </w:ins>
          </w:p>
        </w:tc>
        <w:tc>
          <w:tcPr>
            <w:tcW w:w="799" w:type="dxa"/>
            <w:noWrap/>
            <w:vAlign w:val="bottom"/>
            <w:hideMark/>
          </w:tcPr>
          <w:p w14:paraId="747F9A0E" w14:textId="26146BFA" w:rsidR="00155B59" w:rsidRPr="00155B59" w:rsidRDefault="00155B59" w:rsidP="00155B59">
            <w:pPr>
              <w:spacing w:after="0" w:line="240" w:lineRule="auto"/>
              <w:jc w:val="right"/>
              <w:rPr>
                <w:ins w:id="3301" w:author="Jujia Li" w:date="2025-08-25T17:34:00Z" w16du:dateUtc="2025-08-25T22:34:00Z"/>
                <w:rFonts w:ascii="Times New Roman" w:eastAsia="Times New Roman" w:hAnsi="Times New Roman" w:cs="Times New Roman"/>
                <w:color w:val="000000"/>
                <w:kern w:val="0"/>
                <w:sz w:val="18"/>
                <w:szCs w:val="18"/>
                <w14:ligatures w14:val="none"/>
              </w:rPr>
            </w:pPr>
            <w:ins w:id="3302" w:author="Jujia Li" w:date="2025-08-25T17:39:00Z" w16du:dateUtc="2025-08-25T22:39:00Z">
              <w:r w:rsidRPr="00155B59">
                <w:rPr>
                  <w:rFonts w:ascii="Times New Roman" w:hAnsi="Times New Roman" w:cs="Times New Roman"/>
                  <w:color w:val="000000"/>
                  <w:sz w:val="18"/>
                  <w:szCs w:val="18"/>
                  <w:rPrChange w:id="3303" w:author="Jujia Li" w:date="2025-08-25T17:39:00Z" w16du:dateUtc="2025-08-25T22:39:00Z">
                    <w:rPr>
                      <w:rFonts w:ascii="Aptos Narrow" w:hAnsi="Aptos Narrow"/>
                      <w:color w:val="000000"/>
                      <w:sz w:val="22"/>
                      <w:szCs w:val="22"/>
                    </w:rPr>
                  </w:rPrChange>
                </w:rPr>
                <w:t>54497</w:t>
              </w:r>
            </w:ins>
          </w:p>
        </w:tc>
        <w:tc>
          <w:tcPr>
            <w:tcW w:w="799" w:type="dxa"/>
            <w:noWrap/>
            <w:vAlign w:val="bottom"/>
            <w:hideMark/>
          </w:tcPr>
          <w:p w14:paraId="5E45F269" w14:textId="3F0CDDD4" w:rsidR="00155B59" w:rsidRPr="00155B59" w:rsidRDefault="00155B59" w:rsidP="00155B59">
            <w:pPr>
              <w:spacing w:after="0" w:line="240" w:lineRule="auto"/>
              <w:jc w:val="right"/>
              <w:rPr>
                <w:ins w:id="3304" w:author="Jujia Li" w:date="2025-08-25T17:34:00Z" w16du:dateUtc="2025-08-25T22:34:00Z"/>
                <w:rFonts w:ascii="Times New Roman" w:eastAsia="Times New Roman" w:hAnsi="Times New Roman" w:cs="Times New Roman"/>
                <w:color w:val="000000"/>
                <w:kern w:val="0"/>
                <w:sz w:val="18"/>
                <w:szCs w:val="18"/>
                <w14:ligatures w14:val="none"/>
              </w:rPr>
            </w:pPr>
            <w:ins w:id="3305" w:author="Jujia Li" w:date="2025-08-25T17:39:00Z" w16du:dateUtc="2025-08-25T22:39:00Z">
              <w:r w:rsidRPr="00155B59">
                <w:rPr>
                  <w:rFonts w:ascii="Times New Roman" w:hAnsi="Times New Roman" w:cs="Times New Roman"/>
                  <w:color w:val="000000"/>
                  <w:sz w:val="18"/>
                  <w:szCs w:val="18"/>
                  <w:rPrChange w:id="3306" w:author="Jujia Li" w:date="2025-08-25T17:39:00Z" w16du:dateUtc="2025-08-25T22:39:00Z">
                    <w:rPr>
                      <w:rFonts w:ascii="Aptos Narrow" w:hAnsi="Aptos Narrow"/>
                      <w:color w:val="000000"/>
                      <w:sz w:val="22"/>
                      <w:szCs w:val="22"/>
                    </w:rPr>
                  </w:rPrChange>
                </w:rPr>
                <w:t>6888</w:t>
              </w:r>
            </w:ins>
          </w:p>
        </w:tc>
        <w:tc>
          <w:tcPr>
            <w:tcW w:w="688" w:type="dxa"/>
            <w:noWrap/>
            <w:vAlign w:val="bottom"/>
            <w:hideMark/>
          </w:tcPr>
          <w:p w14:paraId="3C719291" w14:textId="7F2A766E" w:rsidR="00155B59" w:rsidRPr="00155B59" w:rsidRDefault="00155B59" w:rsidP="00155B59">
            <w:pPr>
              <w:spacing w:after="0" w:line="240" w:lineRule="auto"/>
              <w:jc w:val="right"/>
              <w:rPr>
                <w:ins w:id="3307" w:author="Jujia Li" w:date="2025-08-25T17:34:00Z" w16du:dateUtc="2025-08-25T22:34:00Z"/>
                <w:rFonts w:ascii="Times New Roman" w:eastAsia="Times New Roman" w:hAnsi="Times New Roman" w:cs="Times New Roman"/>
                <w:color w:val="000000"/>
                <w:kern w:val="0"/>
                <w:sz w:val="18"/>
                <w:szCs w:val="18"/>
                <w14:ligatures w14:val="none"/>
              </w:rPr>
            </w:pPr>
            <w:ins w:id="3308" w:author="Jujia Li" w:date="2025-08-25T17:39:00Z" w16du:dateUtc="2025-08-25T22:39:00Z">
              <w:r w:rsidRPr="00155B59">
                <w:rPr>
                  <w:rFonts w:ascii="Times New Roman" w:hAnsi="Times New Roman" w:cs="Times New Roman"/>
                  <w:color w:val="000000"/>
                  <w:sz w:val="18"/>
                  <w:szCs w:val="18"/>
                  <w:rPrChange w:id="3309" w:author="Jujia Li" w:date="2025-08-25T17:39:00Z" w16du:dateUtc="2025-08-25T22:39:00Z">
                    <w:rPr>
                      <w:rFonts w:ascii="Aptos Narrow" w:hAnsi="Aptos Narrow"/>
                      <w:color w:val="000000"/>
                      <w:sz w:val="22"/>
                      <w:szCs w:val="22"/>
                    </w:rPr>
                  </w:rPrChange>
                </w:rPr>
                <w:t>0.13</w:t>
              </w:r>
            </w:ins>
          </w:p>
        </w:tc>
        <w:tc>
          <w:tcPr>
            <w:tcW w:w="799" w:type="dxa"/>
            <w:noWrap/>
            <w:vAlign w:val="bottom"/>
            <w:hideMark/>
          </w:tcPr>
          <w:p w14:paraId="6C109825" w14:textId="11F34002" w:rsidR="00155B59" w:rsidRPr="00155B59" w:rsidRDefault="00155B59" w:rsidP="00155B59">
            <w:pPr>
              <w:spacing w:after="0" w:line="240" w:lineRule="auto"/>
              <w:jc w:val="right"/>
              <w:rPr>
                <w:ins w:id="3310" w:author="Jujia Li" w:date="2025-08-25T17:34:00Z" w16du:dateUtc="2025-08-25T22:34:00Z"/>
                <w:rFonts w:ascii="Times New Roman" w:eastAsia="Times New Roman" w:hAnsi="Times New Roman" w:cs="Times New Roman"/>
                <w:color w:val="000000"/>
                <w:kern w:val="0"/>
                <w:sz w:val="18"/>
                <w:szCs w:val="18"/>
                <w14:ligatures w14:val="none"/>
              </w:rPr>
            </w:pPr>
            <w:ins w:id="3311" w:author="Jujia Li" w:date="2025-08-25T17:39:00Z" w16du:dateUtc="2025-08-25T22:39:00Z">
              <w:r w:rsidRPr="00155B59">
                <w:rPr>
                  <w:rFonts w:ascii="Times New Roman" w:hAnsi="Times New Roman" w:cs="Times New Roman"/>
                  <w:color w:val="000000"/>
                  <w:sz w:val="18"/>
                  <w:szCs w:val="18"/>
                  <w:rPrChange w:id="3312" w:author="Jujia Li" w:date="2025-08-25T17:39:00Z" w16du:dateUtc="2025-08-25T22:39:00Z">
                    <w:rPr>
                      <w:rFonts w:ascii="Aptos Narrow" w:hAnsi="Aptos Narrow"/>
                      <w:color w:val="000000"/>
                      <w:sz w:val="22"/>
                      <w:szCs w:val="22"/>
                    </w:rPr>
                  </w:rPrChange>
                </w:rPr>
                <w:t>54695</w:t>
              </w:r>
            </w:ins>
          </w:p>
        </w:tc>
        <w:tc>
          <w:tcPr>
            <w:tcW w:w="799" w:type="dxa"/>
            <w:noWrap/>
            <w:vAlign w:val="bottom"/>
            <w:hideMark/>
          </w:tcPr>
          <w:p w14:paraId="53A9AA9E" w14:textId="495E8FD5" w:rsidR="00155B59" w:rsidRPr="00155B59" w:rsidRDefault="00155B59" w:rsidP="00155B59">
            <w:pPr>
              <w:spacing w:after="0" w:line="240" w:lineRule="auto"/>
              <w:jc w:val="right"/>
              <w:rPr>
                <w:ins w:id="3313" w:author="Jujia Li" w:date="2025-08-25T17:34:00Z" w16du:dateUtc="2025-08-25T22:34:00Z"/>
                <w:rFonts w:ascii="Times New Roman" w:eastAsia="Times New Roman" w:hAnsi="Times New Roman" w:cs="Times New Roman"/>
                <w:color w:val="000000"/>
                <w:kern w:val="0"/>
                <w:sz w:val="18"/>
                <w:szCs w:val="18"/>
                <w14:ligatures w14:val="none"/>
              </w:rPr>
            </w:pPr>
            <w:ins w:id="3314" w:author="Jujia Li" w:date="2025-08-25T17:39:00Z" w16du:dateUtc="2025-08-25T22:39:00Z">
              <w:r w:rsidRPr="00155B59">
                <w:rPr>
                  <w:rFonts w:ascii="Times New Roman" w:hAnsi="Times New Roman" w:cs="Times New Roman"/>
                  <w:color w:val="000000"/>
                  <w:sz w:val="18"/>
                  <w:szCs w:val="18"/>
                  <w:rPrChange w:id="3315" w:author="Jujia Li" w:date="2025-08-25T17:39:00Z" w16du:dateUtc="2025-08-25T22:39:00Z">
                    <w:rPr>
                      <w:rFonts w:ascii="Aptos Narrow" w:hAnsi="Aptos Narrow"/>
                      <w:color w:val="000000"/>
                      <w:sz w:val="22"/>
                      <w:szCs w:val="22"/>
                    </w:rPr>
                  </w:rPrChange>
                </w:rPr>
                <w:t>4858</w:t>
              </w:r>
            </w:ins>
          </w:p>
        </w:tc>
        <w:tc>
          <w:tcPr>
            <w:tcW w:w="800" w:type="dxa"/>
            <w:noWrap/>
            <w:vAlign w:val="bottom"/>
            <w:hideMark/>
          </w:tcPr>
          <w:p w14:paraId="2F034DE2" w14:textId="3B5F6E67" w:rsidR="00155B59" w:rsidRPr="00155B59" w:rsidRDefault="00155B59" w:rsidP="00155B59">
            <w:pPr>
              <w:spacing w:after="0" w:line="240" w:lineRule="auto"/>
              <w:jc w:val="right"/>
              <w:rPr>
                <w:ins w:id="3316" w:author="Jujia Li" w:date="2025-08-25T17:34:00Z" w16du:dateUtc="2025-08-25T22:34:00Z"/>
                <w:rFonts w:ascii="Times New Roman" w:eastAsia="Times New Roman" w:hAnsi="Times New Roman" w:cs="Times New Roman"/>
                <w:color w:val="000000"/>
                <w:kern w:val="0"/>
                <w:sz w:val="18"/>
                <w:szCs w:val="18"/>
                <w14:ligatures w14:val="none"/>
              </w:rPr>
            </w:pPr>
            <w:ins w:id="3317" w:author="Jujia Li" w:date="2025-08-25T17:39:00Z" w16du:dateUtc="2025-08-25T22:39:00Z">
              <w:r w:rsidRPr="00155B59">
                <w:rPr>
                  <w:rFonts w:ascii="Times New Roman" w:hAnsi="Times New Roman" w:cs="Times New Roman"/>
                  <w:color w:val="000000"/>
                  <w:sz w:val="18"/>
                  <w:szCs w:val="18"/>
                  <w:rPrChange w:id="3318" w:author="Jujia Li" w:date="2025-08-25T17:39:00Z" w16du:dateUtc="2025-08-25T22:39:00Z">
                    <w:rPr>
                      <w:rFonts w:ascii="Aptos Narrow" w:hAnsi="Aptos Narrow"/>
                      <w:color w:val="000000"/>
                      <w:sz w:val="22"/>
                      <w:szCs w:val="22"/>
                    </w:rPr>
                  </w:rPrChange>
                </w:rPr>
                <w:t>0.09</w:t>
              </w:r>
            </w:ins>
          </w:p>
        </w:tc>
        <w:tc>
          <w:tcPr>
            <w:tcW w:w="800" w:type="dxa"/>
            <w:noWrap/>
            <w:vAlign w:val="bottom"/>
            <w:hideMark/>
          </w:tcPr>
          <w:p w14:paraId="2CCFB2D1" w14:textId="4D1FA416" w:rsidR="00155B59" w:rsidRPr="00155B59" w:rsidRDefault="00155B59" w:rsidP="00155B59">
            <w:pPr>
              <w:spacing w:after="0" w:line="240" w:lineRule="auto"/>
              <w:jc w:val="right"/>
              <w:rPr>
                <w:ins w:id="3319" w:author="Jujia Li" w:date="2025-08-25T17:34:00Z" w16du:dateUtc="2025-08-25T22:34:00Z"/>
                <w:rFonts w:ascii="Times New Roman" w:eastAsia="Times New Roman" w:hAnsi="Times New Roman" w:cs="Times New Roman"/>
                <w:color w:val="000000"/>
                <w:kern w:val="0"/>
                <w:sz w:val="18"/>
                <w:szCs w:val="18"/>
                <w14:ligatures w14:val="none"/>
              </w:rPr>
            </w:pPr>
            <w:ins w:id="3320" w:author="Jujia Li" w:date="2025-08-25T17:39:00Z" w16du:dateUtc="2025-08-25T22:39:00Z">
              <w:r w:rsidRPr="00155B59">
                <w:rPr>
                  <w:rFonts w:ascii="Times New Roman" w:hAnsi="Times New Roman" w:cs="Times New Roman"/>
                  <w:color w:val="000000"/>
                  <w:sz w:val="18"/>
                  <w:szCs w:val="18"/>
                  <w:rPrChange w:id="3321" w:author="Jujia Li" w:date="2025-08-25T17:39:00Z" w16du:dateUtc="2025-08-25T22:39:00Z">
                    <w:rPr>
                      <w:rFonts w:ascii="Aptos Narrow" w:hAnsi="Aptos Narrow"/>
                      <w:color w:val="000000"/>
                      <w:sz w:val="22"/>
                      <w:szCs w:val="22"/>
                    </w:rPr>
                  </w:rPrChange>
                </w:rPr>
                <w:t>55004</w:t>
              </w:r>
            </w:ins>
          </w:p>
        </w:tc>
        <w:tc>
          <w:tcPr>
            <w:tcW w:w="800" w:type="dxa"/>
            <w:noWrap/>
            <w:vAlign w:val="bottom"/>
            <w:hideMark/>
          </w:tcPr>
          <w:p w14:paraId="370BBBFE" w14:textId="1AECD822" w:rsidR="00155B59" w:rsidRPr="00155B59" w:rsidRDefault="00155B59" w:rsidP="00155B59">
            <w:pPr>
              <w:spacing w:after="0" w:line="240" w:lineRule="auto"/>
              <w:jc w:val="right"/>
              <w:rPr>
                <w:ins w:id="3322" w:author="Jujia Li" w:date="2025-08-25T17:34:00Z" w16du:dateUtc="2025-08-25T22:34:00Z"/>
                <w:rFonts w:ascii="Times New Roman" w:eastAsia="Times New Roman" w:hAnsi="Times New Roman" w:cs="Times New Roman"/>
                <w:color w:val="000000"/>
                <w:kern w:val="0"/>
                <w:sz w:val="18"/>
                <w:szCs w:val="18"/>
                <w14:ligatures w14:val="none"/>
              </w:rPr>
            </w:pPr>
            <w:ins w:id="3323" w:author="Jujia Li" w:date="2025-08-25T17:39:00Z" w16du:dateUtc="2025-08-25T22:39:00Z">
              <w:r w:rsidRPr="00155B59">
                <w:rPr>
                  <w:rFonts w:ascii="Times New Roman" w:hAnsi="Times New Roman" w:cs="Times New Roman"/>
                  <w:color w:val="000000"/>
                  <w:sz w:val="18"/>
                  <w:szCs w:val="18"/>
                  <w:rPrChange w:id="3324" w:author="Jujia Li" w:date="2025-08-25T17:39:00Z" w16du:dateUtc="2025-08-25T22:39:00Z">
                    <w:rPr>
                      <w:rFonts w:ascii="Aptos Narrow" w:hAnsi="Aptos Narrow"/>
                      <w:color w:val="000000"/>
                      <w:sz w:val="22"/>
                      <w:szCs w:val="22"/>
                    </w:rPr>
                  </w:rPrChange>
                </w:rPr>
                <w:t>4223</w:t>
              </w:r>
            </w:ins>
          </w:p>
        </w:tc>
        <w:tc>
          <w:tcPr>
            <w:tcW w:w="800" w:type="dxa"/>
            <w:noWrap/>
            <w:vAlign w:val="bottom"/>
            <w:hideMark/>
          </w:tcPr>
          <w:p w14:paraId="5837BE5D" w14:textId="3C698B3B" w:rsidR="00155B59" w:rsidRPr="00155B59" w:rsidRDefault="00155B59" w:rsidP="00155B59">
            <w:pPr>
              <w:spacing w:after="0" w:line="240" w:lineRule="auto"/>
              <w:jc w:val="right"/>
              <w:rPr>
                <w:ins w:id="3325" w:author="Jujia Li" w:date="2025-08-25T17:34:00Z" w16du:dateUtc="2025-08-25T22:34:00Z"/>
                <w:rFonts w:ascii="Times New Roman" w:eastAsia="Times New Roman" w:hAnsi="Times New Roman" w:cs="Times New Roman"/>
                <w:color w:val="000000"/>
                <w:kern w:val="0"/>
                <w:sz w:val="18"/>
                <w:szCs w:val="18"/>
                <w14:ligatures w14:val="none"/>
              </w:rPr>
            </w:pPr>
            <w:ins w:id="3326" w:author="Jujia Li" w:date="2025-08-25T17:39:00Z" w16du:dateUtc="2025-08-25T22:39:00Z">
              <w:r w:rsidRPr="00155B59">
                <w:rPr>
                  <w:rFonts w:ascii="Times New Roman" w:hAnsi="Times New Roman" w:cs="Times New Roman"/>
                  <w:color w:val="000000"/>
                  <w:sz w:val="18"/>
                  <w:szCs w:val="18"/>
                  <w:rPrChange w:id="3327" w:author="Jujia Li" w:date="2025-08-25T17:39:00Z" w16du:dateUtc="2025-08-25T22:39:00Z">
                    <w:rPr>
                      <w:rFonts w:ascii="Aptos Narrow" w:hAnsi="Aptos Narrow"/>
                      <w:color w:val="000000"/>
                      <w:sz w:val="22"/>
                      <w:szCs w:val="22"/>
                    </w:rPr>
                  </w:rPrChange>
                </w:rPr>
                <w:t>0.08</w:t>
              </w:r>
            </w:ins>
          </w:p>
        </w:tc>
        <w:tc>
          <w:tcPr>
            <w:tcW w:w="800" w:type="dxa"/>
            <w:noWrap/>
            <w:vAlign w:val="bottom"/>
            <w:hideMark/>
          </w:tcPr>
          <w:p w14:paraId="6D8ECD60" w14:textId="396E2298" w:rsidR="00155B59" w:rsidRPr="00155B59" w:rsidRDefault="00155B59" w:rsidP="00155B59">
            <w:pPr>
              <w:spacing w:after="0" w:line="240" w:lineRule="auto"/>
              <w:jc w:val="right"/>
              <w:rPr>
                <w:ins w:id="3328" w:author="Jujia Li" w:date="2025-08-25T17:34:00Z" w16du:dateUtc="2025-08-25T22:34:00Z"/>
                <w:rFonts w:ascii="Times New Roman" w:eastAsia="Times New Roman" w:hAnsi="Times New Roman" w:cs="Times New Roman"/>
                <w:color w:val="000000"/>
                <w:kern w:val="0"/>
                <w:sz w:val="18"/>
                <w:szCs w:val="18"/>
                <w14:ligatures w14:val="none"/>
              </w:rPr>
            </w:pPr>
            <w:ins w:id="3329" w:author="Jujia Li" w:date="2025-08-25T17:39:00Z" w16du:dateUtc="2025-08-25T22:39:00Z">
              <w:r w:rsidRPr="00155B59">
                <w:rPr>
                  <w:rFonts w:ascii="Times New Roman" w:hAnsi="Times New Roman" w:cs="Times New Roman"/>
                  <w:color w:val="000000"/>
                  <w:sz w:val="18"/>
                  <w:szCs w:val="18"/>
                  <w:rPrChange w:id="3330" w:author="Jujia Li" w:date="2025-08-25T17:39:00Z" w16du:dateUtc="2025-08-25T22:39:00Z">
                    <w:rPr>
                      <w:rFonts w:ascii="Aptos Narrow" w:hAnsi="Aptos Narrow"/>
                      <w:color w:val="000000"/>
                      <w:sz w:val="22"/>
                      <w:szCs w:val="22"/>
                    </w:rPr>
                  </w:rPrChange>
                </w:rPr>
                <w:t>55241</w:t>
              </w:r>
            </w:ins>
          </w:p>
        </w:tc>
        <w:tc>
          <w:tcPr>
            <w:tcW w:w="800" w:type="dxa"/>
            <w:noWrap/>
            <w:vAlign w:val="bottom"/>
            <w:hideMark/>
          </w:tcPr>
          <w:p w14:paraId="1A69C2AE" w14:textId="04D5677F" w:rsidR="00155B59" w:rsidRPr="00155B59" w:rsidRDefault="00155B59" w:rsidP="00155B59">
            <w:pPr>
              <w:spacing w:after="0" w:line="240" w:lineRule="auto"/>
              <w:jc w:val="right"/>
              <w:rPr>
                <w:ins w:id="3331" w:author="Jujia Li" w:date="2025-08-25T17:34:00Z" w16du:dateUtc="2025-08-25T22:34:00Z"/>
                <w:rFonts w:ascii="Times New Roman" w:eastAsia="Times New Roman" w:hAnsi="Times New Roman" w:cs="Times New Roman"/>
                <w:color w:val="000000"/>
                <w:kern w:val="0"/>
                <w:sz w:val="18"/>
                <w:szCs w:val="18"/>
                <w14:ligatures w14:val="none"/>
              </w:rPr>
            </w:pPr>
            <w:ins w:id="3332" w:author="Jujia Li" w:date="2025-08-25T17:39:00Z" w16du:dateUtc="2025-08-25T22:39:00Z">
              <w:r w:rsidRPr="00155B59">
                <w:rPr>
                  <w:rFonts w:ascii="Times New Roman" w:hAnsi="Times New Roman" w:cs="Times New Roman"/>
                  <w:color w:val="000000"/>
                  <w:sz w:val="18"/>
                  <w:szCs w:val="18"/>
                  <w:rPrChange w:id="3333" w:author="Jujia Li" w:date="2025-08-25T17:39:00Z" w16du:dateUtc="2025-08-25T22:39:00Z">
                    <w:rPr>
                      <w:rFonts w:ascii="Aptos Narrow" w:hAnsi="Aptos Narrow"/>
                      <w:color w:val="000000"/>
                      <w:sz w:val="22"/>
                      <w:szCs w:val="22"/>
                    </w:rPr>
                  </w:rPrChange>
                </w:rPr>
                <w:t>3450</w:t>
              </w:r>
            </w:ins>
          </w:p>
        </w:tc>
        <w:tc>
          <w:tcPr>
            <w:tcW w:w="800" w:type="dxa"/>
            <w:noWrap/>
            <w:vAlign w:val="bottom"/>
            <w:hideMark/>
          </w:tcPr>
          <w:p w14:paraId="665E48C7" w14:textId="5DA9FF55" w:rsidR="00155B59" w:rsidRPr="00155B59" w:rsidRDefault="00155B59" w:rsidP="00155B59">
            <w:pPr>
              <w:spacing w:after="0" w:line="240" w:lineRule="auto"/>
              <w:jc w:val="right"/>
              <w:rPr>
                <w:ins w:id="3334" w:author="Jujia Li" w:date="2025-08-25T17:34:00Z" w16du:dateUtc="2025-08-25T22:34:00Z"/>
                <w:rFonts w:ascii="Times New Roman" w:eastAsia="Times New Roman" w:hAnsi="Times New Roman" w:cs="Times New Roman"/>
                <w:color w:val="000000"/>
                <w:kern w:val="0"/>
                <w:sz w:val="18"/>
                <w:szCs w:val="18"/>
                <w14:ligatures w14:val="none"/>
              </w:rPr>
            </w:pPr>
            <w:ins w:id="3335" w:author="Jujia Li" w:date="2025-08-25T17:39:00Z" w16du:dateUtc="2025-08-25T22:39:00Z">
              <w:r w:rsidRPr="00155B59">
                <w:rPr>
                  <w:rFonts w:ascii="Times New Roman" w:hAnsi="Times New Roman" w:cs="Times New Roman"/>
                  <w:color w:val="000000"/>
                  <w:sz w:val="18"/>
                  <w:szCs w:val="18"/>
                  <w:rPrChange w:id="3336" w:author="Jujia Li" w:date="2025-08-25T17:39:00Z" w16du:dateUtc="2025-08-25T22:39:00Z">
                    <w:rPr>
                      <w:rFonts w:ascii="Aptos Narrow" w:hAnsi="Aptos Narrow"/>
                      <w:color w:val="000000"/>
                      <w:sz w:val="22"/>
                      <w:szCs w:val="22"/>
                    </w:rPr>
                  </w:rPrChange>
                </w:rPr>
                <w:t>0.06</w:t>
              </w:r>
            </w:ins>
          </w:p>
        </w:tc>
        <w:tc>
          <w:tcPr>
            <w:tcW w:w="891" w:type="dxa"/>
            <w:noWrap/>
            <w:vAlign w:val="bottom"/>
            <w:hideMark/>
          </w:tcPr>
          <w:p w14:paraId="4A1AE3A4" w14:textId="116D803A" w:rsidR="00155B59" w:rsidRPr="00155B59" w:rsidRDefault="00155B59" w:rsidP="00155B59">
            <w:pPr>
              <w:spacing w:after="0" w:line="240" w:lineRule="auto"/>
              <w:jc w:val="right"/>
              <w:rPr>
                <w:ins w:id="3337" w:author="Jujia Li" w:date="2025-08-25T17:34:00Z" w16du:dateUtc="2025-08-25T22:34:00Z"/>
                <w:rFonts w:ascii="Times New Roman" w:eastAsia="Times New Roman" w:hAnsi="Times New Roman" w:cs="Times New Roman"/>
                <w:color w:val="000000"/>
                <w:kern w:val="0"/>
                <w:sz w:val="18"/>
                <w:szCs w:val="18"/>
                <w14:ligatures w14:val="none"/>
              </w:rPr>
            </w:pPr>
            <w:ins w:id="3338" w:author="Jujia Li" w:date="2025-08-25T17:39:00Z" w16du:dateUtc="2025-08-25T22:39:00Z">
              <w:r w:rsidRPr="00155B59">
                <w:rPr>
                  <w:rFonts w:ascii="Times New Roman" w:hAnsi="Times New Roman" w:cs="Times New Roman"/>
                  <w:color w:val="000000"/>
                  <w:sz w:val="18"/>
                  <w:szCs w:val="18"/>
                  <w:rPrChange w:id="3339" w:author="Jujia Li" w:date="2025-08-25T17:39:00Z" w16du:dateUtc="2025-08-25T22:39:00Z">
                    <w:rPr>
                      <w:rFonts w:ascii="Aptos Narrow" w:hAnsi="Aptos Narrow"/>
                      <w:color w:val="000000"/>
                      <w:sz w:val="22"/>
                      <w:szCs w:val="22"/>
                    </w:rPr>
                  </w:rPrChange>
                </w:rPr>
                <w:t>19419</w:t>
              </w:r>
            </w:ins>
          </w:p>
        </w:tc>
        <w:tc>
          <w:tcPr>
            <w:tcW w:w="977" w:type="dxa"/>
            <w:noWrap/>
            <w:vAlign w:val="bottom"/>
            <w:hideMark/>
          </w:tcPr>
          <w:p w14:paraId="049BF342" w14:textId="2785E605" w:rsidR="00155B59" w:rsidRPr="00155B59" w:rsidRDefault="00155B59" w:rsidP="00155B59">
            <w:pPr>
              <w:spacing w:after="0" w:line="240" w:lineRule="auto"/>
              <w:jc w:val="right"/>
              <w:rPr>
                <w:ins w:id="3340" w:author="Jujia Li" w:date="2025-08-25T17:34:00Z" w16du:dateUtc="2025-08-25T22:34:00Z"/>
                <w:rFonts w:ascii="Times New Roman" w:eastAsia="Times New Roman" w:hAnsi="Times New Roman" w:cs="Times New Roman"/>
                <w:color w:val="000000"/>
                <w:kern w:val="0"/>
                <w:sz w:val="18"/>
                <w:szCs w:val="18"/>
                <w14:ligatures w14:val="none"/>
              </w:rPr>
            </w:pPr>
            <w:ins w:id="3341" w:author="Jujia Li" w:date="2025-08-25T17:39:00Z" w16du:dateUtc="2025-08-25T22:39:00Z">
              <w:r w:rsidRPr="00155B59">
                <w:rPr>
                  <w:rFonts w:ascii="Times New Roman" w:hAnsi="Times New Roman" w:cs="Times New Roman"/>
                  <w:color w:val="000000"/>
                  <w:sz w:val="18"/>
                  <w:szCs w:val="18"/>
                  <w:rPrChange w:id="3342" w:author="Jujia Li" w:date="2025-08-25T17:39:00Z" w16du:dateUtc="2025-08-25T22:39:00Z">
                    <w:rPr>
                      <w:rFonts w:ascii="Aptos Narrow" w:hAnsi="Aptos Narrow"/>
                      <w:color w:val="000000"/>
                      <w:sz w:val="22"/>
                      <w:szCs w:val="22"/>
                    </w:rPr>
                  </w:rPrChange>
                </w:rPr>
                <w:t>0.09</w:t>
              </w:r>
            </w:ins>
          </w:p>
        </w:tc>
      </w:tr>
      <w:tr w:rsidR="00155B59" w:rsidRPr="00D80767" w14:paraId="70ABA2D1" w14:textId="77777777" w:rsidTr="00241A4A">
        <w:trPr>
          <w:trHeight w:val="300"/>
          <w:ins w:id="3343" w:author="Jujia Li" w:date="2025-08-25T17:34:00Z"/>
        </w:trPr>
        <w:tc>
          <w:tcPr>
            <w:tcW w:w="1608" w:type="dxa"/>
            <w:noWrap/>
            <w:vAlign w:val="bottom"/>
            <w:hideMark/>
          </w:tcPr>
          <w:p w14:paraId="5928CA3C" w14:textId="77777777" w:rsidR="00155B59" w:rsidRPr="00B17B5A" w:rsidRDefault="00155B59" w:rsidP="00155B59">
            <w:pPr>
              <w:spacing w:after="0" w:line="240" w:lineRule="auto"/>
              <w:rPr>
                <w:ins w:id="3344" w:author="Jujia Li" w:date="2025-08-25T17:34:00Z" w16du:dateUtc="2025-08-25T22:34:00Z"/>
                <w:rFonts w:ascii="Times New Roman" w:eastAsia="Times New Roman" w:hAnsi="Times New Roman" w:cs="Times New Roman"/>
                <w:color w:val="000000"/>
                <w:kern w:val="0"/>
                <w:sz w:val="20"/>
                <w:szCs w:val="20"/>
                <w14:ligatures w14:val="none"/>
              </w:rPr>
            </w:pPr>
            <w:ins w:id="3345" w:author="Jujia Li" w:date="2025-08-25T17:34:00Z" w16du:dateUtc="2025-08-25T22:34:00Z">
              <w:r w:rsidRPr="00B17B5A">
                <w:rPr>
                  <w:rFonts w:ascii="Times New Roman" w:eastAsia="Times New Roman" w:hAnsi="Times New Roman" w:cs="Times New Roman"/>
                  <w:color w:val="000000"/>
                  <w:kern w:val="0"/>
                  <w:sz w:val="20"/>
                  <w:szCs w:val="20"/>
                  <w14:ligatures w14:val="none"/>
                </w:rPr>
                <w:t>CULLMAN</w:t>
              </w:r>
            </w:ins>
          </w:p>
        </w:tc>
        <w:tc>
          <w:tcPr>
            <w:tcW w:w="799" w:type="dxa"/>
            <w:noWrap/>
            <w:vAlign w:val="bottom"/>
            <w:hideMark/>
          </w:tcPr>
          <w:p w14:paraId="0CE351EB" w14:textId="708B4BE6" w:rsidR="00155B59" w:rsidRPr="00155B59" w:rsidRDefault="00155B59" w:rsidP="00155B59">
            <w:pPr>
              <w:spacing w:after="0" w:line="240" w:lineRule="auto"/>
              <w:jc w:val="right"/>
              <w:rPr>
                <w:ins w:id="3346" w:author="Jujia Li" w:date="2025-08-25T17:34:00Z" w16du:dateUtc="2025-08-25T22:34:00Z"/>
                <w:rFonts w:ascii="Times New Roman" w:eastAsia="Times New Roman" w:hAnsi="Times New Roman" w:cs="Times New Roman"/>
                <w:color w:val="000000"/>
                <w:kern w:val="0"/>
                <w:sz w:val="18"/>
                <w:szCs w:val="18"/>
                <w14:ligatures w14:val="none"/>
              </w:rPr>
            </w:pPr>
            <w:ins w:id="3347" w:author="Jujia Li" w:date="2025-08-25T17:39:00Z" w16du:dateUtc="2025-08-25T22:39:00Z">
              <w:r w:rsidRPr="00155B59">
                <w:rPr>
                  <w:rFonts w:ascii="Times New Roman" w:hAnsi="Times New Roman" w:cs="Times New Roman"/>
                  <w:color w:val="000000"/>
                  <w:sz w:val="18"/>
                  <w:szCs w:val="18"/>
                  <w:rPrChange w:id="3348" w:author="Jujia Li" w:date="2025-08-25T17:39:00Z" w16du:dateUtc="2025-08-25T22:39:00Z">
                    <w:rPr>
                      <w:rFonts w:ascii="Aptos Narrow" w:hAnsi="Aptos Narrow"/>
                      <w:color w:val="000000"/>
                      <w:sz w:val="22"/>
                      <w:szCs w:val="22"/>
                    </w:rPr>
                  </w:rPrChange>
                </w:rPr>
                <w:t>82450</w:t>
              </w:r>
            </w:ins>
          </w:p>
        </w:tc>
        <w:tc>
          <w:tcPr>
            <w:tcW w:w="799" w:type="dxa"/>
            <w:noWrap/>
            <w:vAlign w:val="bottom"/>
            <w:hideMark/>
          </w:tcPr>
          <w:p w14:paraId="07CA49FD" w14:textId="2EBDEE70" w:rsidR="00155B59" w:rsidRPr="00155B59" w:rsidRDefault="00155B59" w:rsidP="00155B59">
            <w:pPr>
              <w:spacing w:after="0" w:line="240" w:lineRule="auto"/>
              <w:jc w:val="right"/>
              <w:rPr>
                <w:ins w:id="3349" w:author="Jujia Li" w:date="2025-08-25T17:34:00Z" w16du:dateUtc="2025-08-25T22:34:00Z"/>
                <w:rFonts w:ascii="Times New Roman" w:eastAsia="Times New Roman" w:hAnsi="Times New Roman" w:cs="Times New Roman"/>
                <w:color w:val="000000"/>
                <w:kern w:val="0"/>
                <w:sz w:val="18"/>
                <w:szCs w:val="18"/>
                <w14:ligatures w14:val="none"/>
              </w:rPr>
            </w:pPr>
            <w:ins w:id="3350" w:author="Jujia Li" w:date="2025-08-25T17:39:00Z" w16du:dateUtc="2025-08-25T22:39:00Z">
              <w:r w:rsidRPr="00155B59">
                <w:rPr>
                  <w:rFonts w:ascii="Times New Roman" w:hAnsi="Times New Roman" w:cs="Times New Roman"/>
                  <w:color w:val="000000"/>
                  <w:sz w:val="18"/>
                  <w:szCs w:val="18"/>
                  <w:rPrChange w:id="3351" w:author="Jujia Li" w:date="2025-08-25T17:39:00Z" w16du:dateUtc="2025-08-25T22:39:00Z">
                    <w:rPr>
                      <w:rFonts w:ascii="Aptos Narrow" w:hAnsi="Aptos Narrow"/>
                      <w:color w:val="000000"/>
                      <w:sz w:val="22"/>
                      <w:szCs w:val="22"/>
                    </w:rPr>
                  </w:rPrChange>
                </w:rPr>
                <w:t>11476</w:t>
              </w:r>
            </w:ins>
          </w:p>
        </w:tc>
        <w:tc>
          <w:tcPr>
            <w:tcW w:w="688" w:type="dxa"/>
            <w:noWrap/>
            <w:vAlign w:val="bottom"/>
            <w:hideMark/>
          </w:tcPr>
          <w:p w14:paraId="7685296D" w14:textId="54239A20" w:rsidR="00155B59" w:rsidRPr="00155B59" w:rsidRDefault="00155B59" w:rsidP="00155B59">
            <w:pPr>
              <w:spacing w:after="0" w:line="240" w:lineRule="auto"/>
              <w:jc w:val="right"/>
              <w:rPr>
                <w:ins w:id="3352" w:author="Jujia Li" w:date="2025-08-25T17:34:00Z" w16du:dateUtc="2025-08-25T22:34:00Z"/>
                <w:rFonts w:ascii="Times New Roman" w:eastAsia="Times New Roman" w:hAnsi="Times New Roman" w:cs="Times New Roman"/>
                <w:color w:val="000000"/>
                <w:kern w:val="0"/>
                <w:sz w:val="18"/>
                <w:szCs w:val="18"/>
                <w14:ligatures w14:val="none"/>
              </w:rPr>
            </w:pPr>
            <w:ins w:id="3353" w:author="Jujia Li" w:date="2025-08-25T17:39:00Z" w16du:dateUtc="2025-08-25T22:39:00Z">
              <w:r w:rsidRPr="00155B59">
                <w:rPr>
                  <w:rFonts w:ascii="Times New Roman" w:hAnsi="Times New Roman" w:cs="Times New Roman"/>
                  <w:color w:val="000000"/>
                  <w:sz w:val="18"/>
                  <w:szCs w:val="18"/>
                  <w:rPrChange w:id="3354" w:author="Jujia Li" w:date="2025-08-25T17:39:00Z" w16du:dateUtc="2025-08-25T22:39:00Z">
                    <w:rPr>
                      <w:rFonts w:ascii="Aptos Narrow" w:hAnsi="Aptos Narrow"/>
                      <w:color w:val="000000"/>
                      <w:sz w:val="22"/>
                      <w:szCs w:val="22"/>
                    </w:rPr>
                  </w:rPrChange>
                </w:rPr>
                <w:t>0.14</w:t>
              </w:r>
            </w:ins>
          </w:p>
        </w:tc>
        <w:tc>
          <w:tcPr>
            <w:tcW w:w="799" w:type="dxa"/>
            <w:noWrap/>
            <w:vAlign w:val="bottom"/>
            <w:hideMark/>
          </w:tcPr>
          <w:p w14:paraId="6D93357A" w14:textId="4FB3CA7E" w:rsidR="00155B59" w:rsidRPr="00155B59" w:rsidRDefault="00155B59" w:rsidP="00155B59">
            <w:pPr>
              <w:spacing w:after="0" w:line="240" w:lineRule="auto"/>
              <w:jc w:val="right"/>
              <w:rPr>
                <w:ins w:id="3355" w:author="Jujia Li" w:date="2025-08-25T17:34:00Z" w16du:dateUtc="2025-08-25T22:34:00Z"/>
                <w:rFonts w:ascii="Times New Roman" w:eastAsia="Times New Roman" w:hAnsi="Times New Roman" w:cs="Times New Roman"/>
                <w:color w:val="000000"/>
                <w:kern w:val="0"/>
                <w:sz w:val="18"/>
                <w:szCs w:val="18"/>
                <w14:ligatures w14:val="none"/>
              </w:rPr>
            </w:pPr>
            <w:ins w:id="3356" w:author="Jujia Li" w:date="2025-08-25T17:39:00Z" w16du:dateUtc="2025-08-25T22:39:00Z">
              <w:r w:rsidRPr="00155B59">
                <w:rPr>
                  <w:rFonts w:ascii="Times New Roman" w:hAnsi="Times New Roman" w:cs="Times New Roman"/>
                  <w:color w:val="000000"/>
                  <w:sz w:val="18"/>
                  <w:szCs w:val="18"/>
                  <w:rPrChange w:id="3357" w:author="Jujia Li" w:date="2025-08-25T17:39:00Z" w16du:dateUtc="2025-08-25T22:39:00Z">
                    <w:rPr>
                      <w:rFonts w:ascii="Aptos Narrow" w:hAnsi="Aptos Narrow"/>
                      <w:color w:val="000000"/>
                      <w:sz w:val="22"/>
                      <w:szCs w:val="22"/>
                    </w:rPr>
                  </w:rPrChange>
                </w:rPr>
                <w:t>82867</w:t>
              </w:r>
            </w:ins>
          </w:p>
        </w:tc>
        <w:tc>
          <w:tcPr>
            <w:tcW w:w="799" w:type="dxa"/>
            <w:noWrap/>
            <w:vAlign w:val="bottom"/>
            <w:hideMark/>
          </w:tcPr>
          <w:p w14:paraId="43778554" w14:textId="34DDBD7F" w:rsidR="00155B59" w:rsidRPr="00155B59" w:rsidRDefault="00155B59" w:rsidP="00155B59">
            <w:pPr>
              <w:spacing w:after="0" w:line="240" w:lineRule="auto"/>
              <w:jc w:val="right"/>
              <w:rPr>
                <w:ins w:id="3358" w:author="Jujia Li" w:date="2025-08-25T17:34:00Z" w16du:dateUtc="2025-08-25T22:34:00Z"/>
                <w:rFonts w:ascii="Times New Roman" w:eastAsia="Times New Roman" w:hAnsi="Times New Roman" w:cs="Times New Roman"/>
                <w:color w:val="000000"/>
                <w:kern w:val="0"/>
                <w:sz w:val="18"/>
                <w:szCs w:val="18"/>
                <w14:ligatures w14:val="none"/>
              </w:rPr>
            </w:pPr>
            <w:ins w:id="3359" w:author="Jujia Li" w:date="2025-08-25T17:39:00Z" w16du:dateUtc="2025-08-25T22:39:00Z">
              <w:r w:rsidRPr="00155B59">
                <w:rPr>
                  <w:rFonts w:ascii="Times New Roman" w:hAnsi="Times New Roman" w:cs="Times New Roman"/>
                  <w:color w:val="000000"/>
                  <w:sz w:val="18"/>
                  <w:szCs w:val="18"/>
                  <w:rPrChange w:id="3360" w:author="Jujia Li" w:date="2025-08-25T17:39:00Z" w16du:dateUtc="2025-08-25T22:39:00Z">
                    <w:rPr>
                      <w:rFonts w:ascii="Aptos Narrow" w:hAnsi="Aptos Narrow"/>
                      <w:color w:val="000000"/>
                      <w:sz w:val="22"/>
                      <w:szCs w:val="22"/>
                    </w:rPr>
                  </w:rPrChange>
                </w:rPr>
                <w:t>8037</w:t>
              </w:r>
            </w:ins>
          </w:p>
        </w:tc>
        <w:tc>
          <w:tcPr>
            <w:tcW w:w="800" w:type="dxa"/>
            <w:noWrap/>
            <w:vAlign w:val="bottom"/>
            <w:hideMark/>
          </w:tcPr>
          <w:p w14:paraId="5B42B2AB" w14:textId="6A4B3070" w:rsidR="00155B59" w:rsidRPr="00155B59" w:rsidRDefault="00155B59" w:rsidP="00155B59">
            <w:pPr>
              <w:spacing w:after="0" w:line="240" w:lineRule="auto"/>
              <w:jc w:val="right"/>
              <w:rPr>
                <w:ins w:id="3361" w:author="Jujia Li" w:date="2025-08-25T17:34:00Z" w16du:dateUtc="2025-08-25T22:34:00Z"/>
                <w:rFonts w:ascii="Times New Roman" w:eastAsia="Times New Roman" w:hAnsi="Times New Roman" w:cs="Times New Roman"/>
                <w:color w:val="000000"/>
                <w:kern w:val="0"/>
                <w:sz w:val="18"/>
                <w:szCs w:val="18"/>
                <w14:ligatures w14:val="none"/>
              </w:rPr>
            </w:pPr>
            <w:ins w:id="3362" w:author="Jujia Li" w:date="2025-08-25T17:39:00Z" w16du:dateUtc="2025-08-25T22:39:00Z">
              <w:r w:rsidRPr="00155B59">
                <w:rPr>
                  <w:rFonts w:ascii="Times New Roman" w:hAnsi="Times New Roman" w:cs="Times New Roman"/>
                  <w:color w:val="000000"/>
                  <w:sz w:val="18"/>
                  <w:szCs w:val="18"/>
                  <w:rPrChange w:id="3363" w:author="Jujia Li" w:date="2025-08-25T17:39:00Z" w16du:dateUtc="2025-08-25T22:39:00Z">
                    <w:rPr>
                      <w:rFonts w:ascii="Aptos Narrow" w:hAnsi="Aptos Narrow"/>
                      <w:color w:val="000000"/>
                      <w:sz w:val="22"/>
                      <w:szCs w:val="22"/>
                    </w:rPr>
                  </w:rPrChange>
                </w:rPr>
                <w:t>0.10</w:t>
              </w:r>
            </w:ins>
          </w:p>
        </w:tc>
        <w:tc>
          <w:tcPr>
            <w:tcW w:w="800" w:type="dxa"/>
            <w:noWrap/>
            <w:vAlign w:val="bottom"/>
            <w:hideMark/>
          </w:tcPr>
          <w:p w14:paraId="28CD2B14" w14:textId="27C1D928" w:rsidR="00155B59" w:rsidRPr="00155B59" w:rsidRDefault="00155B59" w:rsidP="00155B59">
            <w:pPr>
              <w:spacing w:after="0" w:line="240" w:lineRule="auto"/>
              <w:jc w:val="right"/>
              <w:rPr>
                <w:ins w:id="3364" w:author="Jujia Li" w:date="2025-08-25T17:34:00Z" w16du:dateUtc="2025-08-25T22:34:00Z"/>
                <w:rFonts w:ascii="Times New Roman" w:eastAsia="Times New Roman" w:hAnsi="Times New Roman" w:cs="Times New Roman"/>
                <w:color w:val="000000"/>
                <w:kern w:val="0"/>
                <w:sz w:val="18"/>
                <w:szCs w:val="18"/>
                <w14:ligatures w14:val="none"/>
              </w:rPr>
            </w:pPr>
            <w:ins w:id="3365" w:author="Jujia Li" w:date="2025-08-25T17:39:00Z" w16du:dateUtc="2025-08-25T22:39:00Z">
              <w:r w:rsidRPr="00155B59">
                <w:rPr>
                  <w:rFonts w:ascii="Times New Roman" w:hAnsi="Times New Roman" w:cs="Times New Roman"/>
                  <w:color w:val="000000"/>
                  <w:sz w:val="18"/>
                  <w:szCs w:val="18"/>
                  <w:rPrChange w:id="3366" w:author="Jujia Li" w:date="2025-08-25T17:39:00Z" w16du:dateUtc="2025-08-25T22:39:00Z">
                    <w:rPr>
                      <w:rFonts w:ascii="Aptos Narrow" w:hAnsi="Aptos Narrow"/>
                      <w:color w:val="000000"/>
                      <w:sz w:val="22"/>
                      <w:szCs w:val="22"/>
                    </w:rPr>
                  </w:rPrChange>
                </w:rPr>
                <w:t>83418</w:t>
              </w:r>
            </w:ins>
          </w:p>
        </w:tc>
        <w:tc>
          <w:tcPr>
            <w:tcW w:w="800" w:type="dxa"/>
            <w:noWrap/>
            <w:vAlign w:val="bottom"/>
            <w:hideMark/>
          </w:tcPr>
          <w:p w14:paraId="61FA79C0" w14:textId="779730C0" w:rsidR="00155B59" w:rsidRPr="00155B59" w:rsidRDefault="00155B59" w:rsidP="00155B59">
            <w:pPr>
              <w:spacing w:after="0" w:line="240" w:lineRule="auto"/>
              <w:jc w:val="right"/>
              <w:rPr>
                <w:ins w:id="3367" w:author="Jujia Li" w:date="2025-08-25T17:34:00Z" w16du:dateUtc="2025-08-25T22:34:00Z"/>
                <w:rFonts w:ascii="Times New Roman" w:eastAsia="Times New Roman" w:hAnsi="Times New Roman" w:cs="Times New Roman"/>
                <w:color w:val="000000"/>
                <w:kern w:val="0"/>
                <w:sz w:val="18"/>
                <w:szCs w:val="18"/>
                <w14:ligatures w14:val="none"/>
              </w:rPr>
            </w:pPr>
            <w:ins w:id="3368" w:author="Jujia Li" w:date="2025-08-25T17:39:00Z" w16du:dateUtc="2025-08-25T22:39:00Z">
              <w:r w:rsidRPr="00155B59">
                <w:rPr>
                  <w:rFonts w:ascii="Times New Roman" w:hAnsi="Times New Roman" w:cs="Times New Roman"/>
                  <w:color w:val="000000"/>
                  <w:sz w:val="18"/>
                  <w:szCs w:val="18"/>
                  <w:rPrChange w:id="3369" w:author="Jujia Li" w:date="2025-08-25T17:39:00Z" w16du:dateUtc="2025-08-25T22:39:00Z">
                    <w:rPr>
                      <w:rFonts w:ascii="Aptos Narrow" w:hAnsi="Aptos Narrow"/>
                      <w:color w:val="000000"/>
                      <w:sz w:val="22"/>
                      <w:szCs w:val="22"/>
                    </w:rPr>
                  </w:rPrChange>
                </w:rPr>
                <w:t>5810</w:t>
              </w:r>
            </w:ins>
          </w:p>
        </w:tc>
        <w:tc>
          <w:tcPr>
            <w:tcW w:w="800" w:type="dxa"/>
            <w:noWrap/>
            <w:vAlign w:val="bottom"/>
            <w:hideMark/>
          </w:tcPr>
          <w:p w14:paraId="611DB2A2" w14:textId="0064A788" w:rsidR="00155B59" w:rsidRPr="00155B59" w:rsidRDefault="00155B59" w:rsidP="00155B59">
            <w:pPr>
              <w:spacing w:after="0" w:line="240" w:lineRule="auto"/>
              <w:jc w:val="right"/>
              <w:rPr>
                <w:ins w:id="3370" w:author="Jujia Li" w:date="2025-08-25T17:34:00Z" w16du:dateUtc="2025-08-25T22:34:00Z"/>
                <w:rFonts w:ascii="Times New Roman" w:eastAsia="Times New Roman" w:hAnsi="Times New Roman" w:cs="Times New Roman"/>
                <w:color w:val="000000"/>
                <w:kern w:val="0"/>
                <w:sz w:val="18"/>
                <w:szCs w:val="18"/>
                <w14:ligatures w14:val="none"/>
              </w:rPr>
            </w:pPr>
            <w:ins w:id="3371" w:author="Jujia Li" w:date="2025-08-25T17:39:00Z" w16du:dateUtc="2025-08-25T22:39:00Z">
              <w:r w:rsidRPr="00155B59">
                <w:rPr>
                  <w:rFonts w:ascii="Times New Roman" w:hAnsi="Times New Roman" w:cs="Times New Roman"/>
                  <w:color w:val="000000"/>
                  <w:sz w:val="18"/>
                  <w:szCs w:val="18"/>
                  <w:rPrChange w:id="3372" w:author="Jujia Li" w:date="2025-08-25T17:39:00Z" w16du:dateUtc="2025-08-25T22:39:00Z">
                    <w:rPr>
                      <w:rFonts w:ascii="Aptos Narrow" w:hAnsi="Aptos Narrow"/>
                      <w:color w:val="000000"/>
                      <w:sz w:val="22"/>
                      <w:szCs w:val="22"/>
                    </w:rPr>
                  </w:rPrChange>
                </w:rPr>
                <w:t>0.07</w:t>
              </w:r>
            </w:ins>
          </w:p>
        </w:tc>
        <w:tc>
          <w:tcPr>
            <w:tcW w:w="800" w:type="dxa"/>
            <w:noWrap/>
            <w:vAlign w:val="bottom"/>
            <w:hideMark/>
          </w:tcPr>
          <w:p w14:paraId="4B5AE2AB" w14:textId="143E2CA5" w:rsidR="00155B59" w:rsidRPr="00155B59" w:rsidRDefault="00155B59" w:rsidP="00155B59">
            <w:pPr>
              <w:spacing w:after="0" w:line="240" w:lineRule="auto"/>
              <w:jc w:val="right"/>
              <w:rPr>
                <w:ins w:id="3373" w:author="Jujia Li" w:date="2025-08-25T17:34:00Z" w16du:dateUtc="2025-08-25T22:34:00Z"/>
                <w:rFonts w:ascii="Times New Roman" w:eastAsia="Times New Roman" w:hAnsi="Times New Roman" w:cs="Times New Roman"/>
                <w:color w:val="000000"/>
                <w:kern w:val="0"/>
                <w:sz w:val="18"/>
                <w:szCs w:val="18"/>
                <w14:ligatures w14:val="none"/>
              </w:rPr>
            </w:pPr>
            <w:ins w:id="3374" w:author="Jujia Li" w:date="2025-08-25T17:39:00Z" w16du:dateUtc="2025-08-25T22:39:00Z">
              <w:r w:rsidRPr="00155B59">
                <w:rPr>
                  <w:rFonts w:ascii="Times New Roman" w:hAnsi="Times New Roman" w:cs="Times New Roman"/>
                  <w:color w:val="000000"/>
                  <w:sz w:val="18"/>
                  <w:szCs w:val="18"/>
                  <w:rPrChange w:id="3375" w:author="Jujia Li" w:date="2025-08-25T17:39:00Z" w16du:dateUtc="2025-08-25T22:39:00Z">
                    <w:rPr>
                      <w:rFonts w:ascii="Aptos Narrow" w:hAnsi="Aptos Narrow"/>
                      <w:color w:val="000000"/>
                      <w:sz w:val="22"/>
                      <w:szCs w:val="22"/>
                    </w:rPr>
                  </w:rPrChange>
                </w:rPr>
                <w:t>83768</w:t>
              </w:r>
            </w:ins>
          </w:p>
        </w:tc>
        <w:tc>
          <w:tcPr>
            <w:tcW w:w="800" w:type="dxa"/>
            <w:noWrap/>
            <w:vAlign w:val="bottom"/>
            <w:hideMark/>
          </w:tcPr>
          <w:p w14:paraId="78B69096" w14:textId="244FC9A2" w:rsidR="00155B59" w:rsidRPr="00155B59" w:rsidRDefault="00155B59" w:rsidP="00155B59">
            <w:pPr>
              <w:spacing w:after="0" w:line="240" w:lineRule="auto"/>
              <w:jc w:val="right"/>
              <w:rPr>
                <w:ins w:id="3376" w:author="Jujia Li" w:date="2025-08-25T17:34:00Z" w16du:dateUtc="2025-08-25T22:34:00Z"/>
                <w:rFonts w:ascii="Times New Roman" w:eastAsia="Times New Roman" w:hAnsi="Times New Roman" w:cs="Times New Roman"/>
                <w:color w:val="000000"/>
                <w:kern w:val="0"/>
                <w:sz w:val="18"/>
                <w:szCs w:val="18"/>
                <w14:ligatures w14:val="none"/>
              </w:rPr>
            </w:pPr>
            <w:ins w:id="3377" w:author="Jujia Li" w:date="2025-08-25T17:39:00Z" w16du:dateUtc="2025-08-25T22:39:00Z">
              <w:r w:rsidRPr="00155B59">
                <w:rPr>
                  <w:rFonts w:ascii="Times New Roman" w:hAnsi="Times New Roman" w:cs="Times New Roman"/>
                  <w:color w:val="000000"/>
                  <w:sz w:val="18"/>
                  <w:szCs w:val="18"/>
                  <w:rPrChange w:id="3378" w:author="Jujia Li" w:date="2025-08-25T17:39:00Z" w16du:dateUtc="2025-08-25T22:39:00Z">
                    <w:rPr>
                      <w:rFonts w:ascii="Aptos Narrow" w:hAnsi="Aptos Narrow"/>
                      <w:color w:val="000000"/>
                      <w:sz w:val="22"/>
                      <w:szCs w:val="22"/>
                    </w:rPr>
                  </w:rPrChange>
                </w:rPr>
                <w:t>3780</w:t>
              </w:r>
            </w:ins>
          </w:p>
        </w:tc>
        <w:tc>
          <w:tcPr>
            <w:tcW w:w="800" w:type="dxa"/>
            <w:noWrap/>
            <w:vAlign w:val="bottom"/>
            <w:hideMark/>
          </w:tcPr>
          <w:p w14:paraId="0ED5BBDD" w14:textId="57CA72E0" w:rsidR="00155B59" w:rsidRPr="00155B59" w:rsidRDefault="00155B59" w:rsidP="00155B59">
            <w:pPr>
              <w:spacing w:after="0" w:line="240" w:lineRule="auto"/>
              <w:jc w:val="right"/>
              <w:rPr>
                <w:ins w:id="3379" w:author="Jujia Li" w:date="2025-08-25T17:34:00Z" w16du:dateUtc="2025-08-25T22:34:00Z"/>
                <w:rFonts w:ascii="Times New Roman" w:eastAsia="Times New Roman" w:hAnsi="Times New Roman" w:cs="Times New Roman"/>
                <w:color w:val="000000"/>
                <w:kern w:val="0"/>
                <w:sz w:val="18"/>
                <w:szCs w:val="18"/>
                <w14:ligatures w14:val="none"/>
              </w:rPr>
            </w:pPr>
            <w:ins w:id="3380" w:author="Jujia Li" w:date="2025-08-25T17:39:00Z" w16du:dateUtc="2025-08-25T22:39:00Z">
              <w:r w:rsidRPr="00155B59">
                <w:rPr>
                  <w:rFonts w:ascii="Times New Roman" w:hAnsi="Times New Roman" w:cs="Times New Roman"/>
                  <w:color w:val="000000"/>
                  <w:sz w:val="18"/>
                  <w:szCs w:val="18"/>
                  <w:rPrChange w:id="3381" w:author="Jujia Li" w:date="2025-08-25T17:39:00Z" w16du:dateUtc="2025-08-25T22:39:00Z">
                    <w:rPr>
                      <w:rFonts w:ascii="Aptos Narrow" w:hAnsi="Aptos Narrow"/>
                      <w:color w:val="000000"/>
                      <w:sz w:val="22"/>
                      <w:szCs w:val="22"/>
                    </w:rPr>
                  </w:rPrChange>
                </w:rPr>
                <w:t>0.05</w:t>
              </w:r>
            </w:ins>
          </w:p>
        </w:tc>
        <w:tc>
          <w:tcPr>
            <w:tcW w:w="891" w:type="dxa"/>
            <w:noWrap/>
            <w:vAlign w:val="bottom"/>
            <w:hideMark/>
          </w:tcPr>
          <w:p w14:paraId="3894BA05" w14:textId="4FC0BE5C" w:rsidR="00155B59" w:rsidRPr="00155B59" w:rsidRDefault="00155B59" w:rsidP="00155B59">
            <w:pPr>
              <w:spacing w:after="0" w:line="240" w:lineRule="auto"/>
              <w:jc w:val="right"/>
              <w:rPr>
                <w:ins w:id="3382" w:author="Jujia Li" w:date="2025-08-25T17:34:00Z" w16du:dateUtc="2025-08-25T22:34:00Z"/>
                <w:rFonts w:ascii="Times New Roman" w:eastAsia="Times New Roman" w:hAnsi="Times New Roman" w:cs="Times New Roman"/>
                <w:color w:val="000000"/>
                <w:kern w:val="0"/>
                <w:sz w:val="18"/>
                <w:szCs w:val="18"/>
                <w14:ligatures w14:val="none"/>
              </w:rPr>
            </w:pPr>
            <w:ins w:id="3383" w:author="Jujia Li" w:date="2025-08-25T17:39:00Z" w16du:dateUtc="2025-08-25T22:39:00Z">
              <w:r w:rsidRPr="00155B59">
                <w:rPr>
                  <w:rFonts w:ascii="Times New Roman" w:hAnsi="Times New Roman" w:cs="Times New Roman"/>
                  <w:color w:val="000000"/>
                  <w:sz w:val="18"/>
                  <w:szCs w:val="18"/>
                  <w:rPrChange w:id="3384" w:author="Jujia Li" w:date="2025-08-25T17:39:00Z" w16du:dateUtc="2025-08-25T22:39:00Z">
                    <w:rPr>
                      <w:rFonts w:ascii="Aptos Narrow" w:hAnsi="Aptos Narrow"/>
                      <w:color w:val="000000"/>
                      <w:sz w:val="22"/>
                      <w:szCs w:val="22"/>
                    </w:rPr>
                  </w:rPrChange>
                </w:rPr>
                <w:t>29103</w:t>
              </w:r>
            </w:ins>
          </w:p>
        </w:tc>
        <w:tc>
          <w:tcPr>
            <w:tcW w:w="977" w:type="dxa"/>
            <w:noWrap/>
            <w:vAlign w:val="bottom"/>
            <w:hideMark/>
          </w:tcPr>
          <w:p w14:paraId="3CB11627" w14:textId="16B9282F" w:rsidR="00155B59" w:rsidRPr="00155B59" w:rsidRDefault="00155B59" w:rsidP="00155B59">
            <w:pPr>
              <w:spacing w:after="0" w:line="240" w:lineRule="auto"/>
              <w:jc w:val="right"/>
              <w:rPr>
                <w:ins w:id="3385" w:author="Jujia Li" w:date="2025-08-25T17:34:00Z" w16du:dateUtc="2025-08-25T22:34:00Z"/>
                <w:rFonts w:ascii="Times New Roman" w:eastAsia="Times New Roman" w:hAnsi="Times New Roman" w:cs="Times New Roman"/>
                <w:color w:val="000000"/>
                <w:kern w:val="0"/>
                <w:sz w:val="18"/>
                <w:szCs w:val="18"/>
                <w14:ligatures w14:val="none"/>
              </w:rPr>
            </w:pPr>
            <w:ins w:id="3386" w:author="Jujia Li" w:date="2025-08-25T17:39:00Z" w16du:dateUtc="2025-08-25T22:39:00Z">
              <w:r w:rsidRPr="00155B59">
                <w:rPr>
                  <w:rFonts w:ascii="Times New Roman" w:hAnsi="Times New Roman" w:cs="Times New Roman"/>
                  <w:color w:val="000000"/>
                  <w:sz w:val="18"/>
                  <w:szCs w:val="18"/>
                  <w:rPrChange w:id="3387" w:author="Jujia Li" w:date="2025-08-25T17:39:00Z" w16du:dateUtc="2025-08-25T22:39:00Z">
                    <w:rPr>
                      <w:rFonts w:ascii="Aptos Narrow" w:hAnsi="Aptos Narrow"/>
                      <w:color w:val="000000"/>
                      <w:sz w:val="22"/>
                      <w:szCs w:val="22"/>
                    </w:rPr>
                  </w:rPrChange>
                </w:rPr>
                <w:t>0.09</w:t>
              </w:r>
            </w:ins>
          </w:p>
        </w:tc>
      </w:tr>
      <w:tr w:rsidR="00155B59" w:rsidRPr="00D80767" w14:paraId="78312E2D" w14:textId="77777777" w:rsidTr="00241A4A">
        <w:trPr>
          <w:trHeight w:val="300"/>
          <w:ins w:id="3388" w:author="Jujia Li" w:date="2025-08-25T17:34:00Z"/>
        </w:trPr>
        <w:tc>
          <w:tcPr>
            <w:tcW w:w="1608" w:type="dxa"/>
            <w:noWrap/>
            <w:vAlign w:val="bottom"/>
            <w:hideMark/>
          </w:tcPr>
          <w:p w14:paraId="0392252A" w14:textId="77777777" w:rsidR="00155B59" w:rsidRPr="00B17B5A" w:rsidRDefault="00155B59" w:rsidP="00155B59">
            <w:pPr>
              <w:spacing w:after="0" w:line="240" w:lineRule="auto"/>
              <w:rPr>
                <w:ins w:id="3389" w:author="Jujia Li" w:date="2025-08-25T17:34:00Z" w16du:dateUtc="2025-08-25T22:34:00Z"/>
                <w:rFonts w:ascii="Times New Roman" w:eastAsia="Times New Roman" w:hAnsi="Times New Roman" w:cs="Times New Roman"/>
                <w:color w:val="000000"/>
                <w:kern w:val="0"/>
                <w:sz w:val="20"/>
                <w:szCs w:val="20"/>
                <w14:ligatures w14:val="none"/>
              </w:rPr>
            </w:pPr>
            <w:ins w:id="3390" w:author="Jujia Li" w:date="2025-08-25T17:34:00Z" w16du:dateUtc="2025-08-25T22:34:00Z">
              <w:r w:rsidRPr="00B17B5A">
                <w:rPr>
                  <w:rFonts w:ascii="Times New Roman" w:eastAsia="Times New Roman" w:hAnsi="Times New Roman" w:cs="Times New Roman"/>
                  <w:color w:val="000000"/>
                  <w:kern w:val="0"/>
                  <w:sz w:val="20"/>
                  <w:szCs w:val="20"/>
                  <w14:ligatures w14:val="none"/>
                </w:rPr>
                <w:t>ETOWAH</w:t>
              </w:r>
            </w:ins>
          </w:p>
        </w:tc>
        <w:tc>
          <w:tcPr>
            <w:tcW w:w="799" w:type="dxa"/>
            <w:noWrap/>
            <w:vAlign w:val="bottom"/>
            <w:hideMark/>
          </w:tcPr>
          <w:p w14:paraId="18A86BD7" w14:textId="438108D7" w:rsidR="00155B59" w:rsidRPr="00155B59" w:rsidRDefault="00155B59" w:rsidP="00155B59">
            <w:pPr>
              <w:spacing w:after="0" w:line="240" w:lineRule="auto"/>
              <w:jc w:val="right"/>
              <w:rPr>
                <w:ins w:id="3391" w:author="Jujia Li" w:date="2025-08-25T17:34:00Z" w16du:dateUtc="2025-08-25T22:34:00Z"/>
                <w:rFonts w:ascii="Times New Roman" w:eastAsia="Times New Roman" w:hAnsi="Times New Roman" w:cs="Times New Roman"/>
                <w:color w:val="000000"/>
                <w:kern w:val="0"/>
                <w:sz w:val="18"/>
                <w:szCs w:val="18"/>
                <w14:ligatures w14:val="none"/>
              </w:rPr>
            </w:pPr>
            <w:ins w:id="3392" w:author="Jujia Li" w:date="2025-08-25T17:39:00Z" w16du:dateUtc="2025-08-25T22:39:00Z">
              <w:r w:rsidRPr="00155B59">
                <w:rPr>
                  <w:rFonts w:ascii="Times New Roman" w:hAnsi="Times New Roman" w:cs="Times New Roman"/>
                  <w:color w:val="000000"/>
                  <w:sz w:val="18"/>
                  <w:szCs w:val="18"/>
                  <w:rPrChange w:id="3393" w:author="Jujia Li" w:date="2025-08-25T17:39:00Z" w16du:dateUtc="2025-08-25T22:39:00Z">
                    <w:rPr>
                      <w:rFonts w:ascii="Aptos Narrow" w:hAnsi="Aptos Narrow"/>
                      <w:color w:val="000000"/>
                      <w:sz w:val="22"/>
                      <w:szCs w:val="22"/>
                    </w:rPr>
                  </w:rPrChange>
                </w:rPr>
                <w:t>102855</w:t>
              </w:r>
            </w:ins>
          </w:p>
        </w:tc>
        <w:tc>
          <w:tcPr>
            <w:tcW w:w="799" w:type="dxa"/>
            <w:noWrap/>
            <w:vAlign w:val="bottom"/>
            <w:hideMark/>
          </w:tcPr>
          <w:p w14:paraId="103DD7B2" w14:textId="66590A11" w:rsidR="00155B59" w:rsidRPr="00155B59" w:rsidRDefault="00155B59" w:rsidP="00155B59">
            <w:pPr>
              <w:spacing w:after="0" w:line="240" w:lineRule="auto"/>
              <w:jc w:val="right"/>
              <w:rPr>
                <w:ins w:id="3394" w:author="Jujia Li" w:date="2025-08-25T17:34:00Z" w16du:dateUtc="2025-08-25T22:34:00Z"/>
                <w:rFonts w:ascii="Times New Roman" w:eastAsia="Times New Roman" w:hAnsi="Times New Roman" w:cs="Times New Roman"/>
                <w:color w:val="000000"/>
                <w:kern w:val="0"/>
                <w:sz w:val="18"/>
                <w:szCs w:val="18"/>
                <w14:ligatures w14:val="none"/>
              </w:rPr>
            </w:pPr>
            <w:ins w:id="3395" w:author="Jujia Li" w:date="2025-08-25T17:39:00Z" w16du:dateUtc="2025-08-25T22:39:00Z">
              <w:r w:rsidRPr="00155B59">
                <w:rPr>
                  <w:rFonts w:ascii="Times New Roman" w:hAnsi="Times New Roman" w:cs="Times New Roman"/>
                  <w:color w:val="000000"/>
                  <w:sz w:val="18"/>
                  <w:szCs w:val="18"/>
                  <w:rPrChange w:id="3396" w:author="Jujia Li" w:date="2025-08-25T17:39:00Z" w16du:dateUtc="2025-08-25T22:39:00Z">
                    <w:rPr>
                      <w:rFonts w:ascii="Aptos Narrow" w:hAnsi="Aptos Narrow"/>
                      <w:color w:val="000000"/>
                      <w:sz w:val="22"/>
                      <w:szCs w:val="22"/>
                    </w:rPr>
                  </w:rPrChange>
                </w:rPr>
                <w:t>19475</w:t>
              </w:r>
            </w:ins>
          </w:p>
        </w:tc>
        <w:tc>
          <w:tcPr>
            <w:tcW w:w="688" w:type="dxa"/>
            <w:noWrap/>
            <w:vAlign w:val="bottom"/>
            <w:hideMark/>
          </w:tcPr>
          <w:p w14:paraId="2F88912C" w14:textId="4A4A6E23" w:rsidR="00155B59" w:rsidRPr="00155B59" w:rsidRDefault="00155B59" w:rsidP="00155B59">
            <w:pPr>
              <w:spacing w:after="0" w:line="240" w:lineRule="auto"/>
              <w:jc w:val="right"/>
              <w:rPr>
                <w:ins w:id="3397" w:author="Jujia Li" w:date="2025-08-25T17:34:00Z" w16du:dateUtc="2025-08-25T22:34:00Z"/>
                <w:rFonts w:ascii="Times New Roman" w:eastAsia="Times New Roman" w:hAnsi="Times New Roman" w:cs="Times New Roman"/>
                <w:color w:val="000000"/>
                <w:kern w:val="0"/>
                <w:sz w:val="18"/>
                <w:szCs w:val="18"/>
                <w14:ligatures w14:val="none"/>
              </w:rPr>
            </w:pPr>
            <w:ins w:id="3398" w:author="Jujia Li" w:date="2025-08-25T17:39:00Z" w16du:dateUtc="2025-08-25T22:39:00Z">
              <w:r w:rsidRPr="00155B59">
                <w:rPr>
                  <w:rFonts w:ascii="Times New Roman" w:hAnsi="Times New Roman" w:cs="Times New Roman"/>
                  <w:color w:val="000000"/>
                  <w:sz w:val="18"/>
                  <w:szCs w:val="18"/>
                  <w:rPrChange w:id="3399" w:author="Jujia Li" w:date="2025-08-25T17:39:00Z" w16du:dateUtc="2025-08-25T22:39:00Z">
                    <w:rPr>
                      <w:rFonts w:ascii="Aptos Narrow" w:hAnsi="Aptos Narrow"/>
                      <w:color w:val="000000"/>
                      <w:sz w:val="22"/>
                      <w:szCs w:val="22"/>
                    </w:rPr>
                  </w:rPrChange>
                </w:rPr>
                <w:t>0.19</w:t>
              </w:r>
            </w:ins>
          </w:p>
        </w:tc>
        <w:tc>
          <w:tcPr>
            <w:tcW w:w="799" w:type="dxa"/>
            <w:noWrap/>
            <w:vAlign w:val="bottom"/>
            <w:hideMark/>
          </w:tcPr>
          <w:p w14:paraId="2535FFBB" w14:textId="7B722921" w:rsidR="00155B59" w:rsidRPr="00155B59" w:rsidRDefault="00155B59" w:rsidP="00155B59">
            <w:pPr>
              <w:spacing w:after="0" w:line="240" w:lineRule="auto"/>
              <w:jc w:val="right"/>
              <w:rPr>
                <w:ins w:id="3400" w:author="Jujia Li" w:date="2025-08-25T17:34:00Z" w16du:dateUtc="2025-08-25T22:34:00Z"/>
                <w:rFonts w:ascii="Times New Roman" w:eastAsia="Times New Roman" w:hAnsi="Times New Roman" w:cs="Times New Roman"/>
                <w:color w:val="000000"/>
                <w:kern w:val="0"/>
                <w:sz w:val="18"/>
                <w:szCs w:val="18"/>
                <w14:ligatures w14:val="none"/>
              </w:rPr>
            </w:pPr>
            <w:ins w:id="3401" w:author="Jujia Li" w:date="2025-08-25T17:39:00Z" w16du:dateUtc="2025-08-25T22:39:00Z">
              <w:r w:rsidRPr="00155B59">
                <w:rPr>
                  <w:rFonts w:ascii="Times New Roman" w:hAnsi="Times New Roman" w:cs="Times New Roman"/>
                  <w:color w:val="000000"/>
                  <w:sz w:val="18"/>
                  <w:szCs w:val="18"/>
                  <w:rPrChange w:id="3402" w:author="Jujia Li" w:date="2025-08-25T17:39:00Z" w16du:dateUtc="2025-08-25T22:39:00Z">
                    <w:rPr>
                      <w:rFonts w:ascii="Aptos Narrow" w:hAnsi="Aptos Narrow"/>
                      <w:color w:val="000000"/>
                      <w:sz w:val="22"/>
                      <w:szCs w:val="22"/>
                    </w:rPr>
                  </w:rPrChange>
                </w:rPr>
                <w:t>103007</w:t>
              </w:r>
            </w:ins>
          </w:p>
        </w:tc>
        <w:tc>
          <w:tcPr>
            <w:tcW w:w="799" w:type="dxa"/>
            <w:noWrap/>
            <w:vAlign w:val="bottom"/>
            <w:hideMark/>
          </w:tcPr>
          <w:p w14:paraId="23A06BFF" w14:textId="6766595E" w:rsidR="00155B59" w:rsidRPr="00155B59" w:rsidRDefault="00155B59" w:rsidP="00155B59">
            <w:pPr>
              <w:spacing w:after="0" w:line="240" w:lineRule="auto"/>
              <w:jc w:val="right"/>
              <w:rPr>
                <w:ins w:id="3403" w:author="Jujia Li" w:date="2025-08-25T17:34:00Z" w16du:dateUtc="2025-08-25T22:34:00Z"/>
                <w:rFonts w:ascii="Times New Roman" w:eastAsia="Times New Roman" w:hAnsi="Times New Roman" w:cs="Times New Roman"/>
                <w:color w:val="000000"/>
                <w:kern w:val="0"/>
                <w:sz w:val="18"/>
                <w:szCs w:val="18"/>
                <w14:ligatures w14:val="none"/>
              </w:rPr>
            </w:pPr>
            <w:ins w:id="3404" w:author="Jujia Li" w:date="2025-08-25T17:39:00Z" w16du:dateUtc="2025-08-25T22:39:00Z">
              <w:r w:rsidRPr="00155B59">
                <w:rPr>
                  <w:rFonts w:ascii="Times New Roman" w:hAnsi="Times New Roman" w:cs="Times New Roman"/>
                  <w:color w:val="000000"/>
                  <w:sz w:val="18"/>
                  <w:szCs w:val="18"/>
                  <w:rPrChange w:id="3405" w:author="Jujia Li" w:date="2025-08-25T17:39:00Z" w16du:dateUtc="2025-08-25T22:39:00Z">
                    <w:rPr>
                      <w:rFonts w:ascii="Aptos Narrow" w:hAnsi="Aptos Narrow"/>
                      <w:color w:val="000000"/>
                      <w:sz w:val="22"/>
                      <w:szCs w:val="22"/>
                    </w:rPr>
                  </w:rPrChange>
                </w:rPr>
                <w:t>10421</w:t>
              </w:r>
            </w:ins>
          </w:p>
        </w:tc>
        <w:tc>
          <w:tcPr>
            <w:tcW w:w="800" w:type="dxa"/>
            <w:noWrap/>
            <w:vAlign w:val="bottom"/>
            <w:hideMark/>
          </w:tcPr>
          <w:p w14:paraId="5C5BDEEA" w14:textId="1F4ECCFB" w:rsidR="00155B59" w:rsidRPr="00155B59" w:rsidRDefault="00155B59" w:rsidP="00155B59">
            <w:pPr>
              <w:spacing w:after="0" w:line="240" w:lineRule="auto"/>
              <w:jc w:val="right"/>
              <w:rPr>
                <w:ins w:id="3406" w:author="Jujia Li" w:date="2025-08-25T17:34:00Z" w16du:dateUtc="2025-08-25T22:34:00Z"/>
                <w:rFonts w:ascii="Times New Roman" w:eastAsia="Times New Roman" w:hAnsi="Times New Roman" w:cs="Times New Roman"/>
                <w:color w:val="000000"/>
                <w:kern w:val="0"/>
                <w:sz w:val="18"/>
                <w:szCs w:val="18"/>
                <w14:ligatures w14:val="none"/>
              </w:rPr>
            </w:pPr>
            <w:ins w:id="3407" w:author="Jujia Li" w:date="2025-08-25T17:39:00Z" w16du:dateUtc="2025-08-25T22:39:00Z">
              <w:r w:rsidRPr="00155B59">
                <w:rPr>
                  <w:rFonts w:ascii="Times New Roman" w:hAnsi="Times New Roman" w:cs="Times New Roman"/>
                  <w:color w:val="000000"/>
                  <w:sz w:val="18"/>
                  <w:szCs w:val="18"/>
                  <w:rPrChange w:id="3408" w:author="Jujia Li" w:date="2025-08-25T17:39:00Z" w16du:dateUtc="2025-08-25T22:39:00Z">
                    <w:rPr>
                      <w:rFonts w:ascii="Aptos Narrow" w:hAnsi="Aptos Narrow"/>
                      <w:color w:val="000000"/>
                      <w:sz w:val="22"/>
                      <w:szCs w:val="22"/>
                    </w:rPr>
                  </w:rPrChange>
                </w:rPr>
                <w:t>0.10</w:t>
              </w:r>
            </w:ins>
          </w:p>
        </w:tc>
        <w:tc>
          <w:tcPr>
            <w:tcW w:w="800" w:type="dxa"/>
            <w:noWrap/>
            <w:vAlign w:val="bottom"/>
            <w:hideMark/>
          </w:tcPr>
          <w:p w14:paraId="4B83A993" w14:textId="6D9B94F7" w:rsidR="00155B59" w:rsidRPr="00155B59" w:rsidRDefault="00155B59" w:rsidP="00155B59">
            <w:pPr>
              <w:spacing w:after="0" w:line="240" w:lineRule="auto"/>
              <w:jc w:val="right"/>
              <w:rPr>
                <w:ins w:id="3409" w:author="Jujia Li" w:date="2025-08-25T17:34:00Z" w16du:dateUtc="2025-08-25T22:34:00Z"/>
                <w:rFonts w:ascii="Times New Roman" w:eastAsia="Times New Roman" w:hAnsi="Times New Roman" w:cs="Times New Roman"/>
                <w:color w:val="000000"/>
                <w:kern w:val="0"/>
                <w:sz w:val="18"/>
                <w:szCs w:val="18"/>
                <w14:ligatures w14:val="none"/>
              </w:rPr>
            </w:pPr>
            <w:ins w:id="3410" w:author="Jujia Li" w:date="2025-08-25T17:39:00Z" w16du:dateUtc="2025-08-25T22:39:00Z">
              <w:r w:rsidRPr="00155B59">
                <w:rPr>
                  <w:rFonts w:ascii="Times New Roman" w:hAnsi="Times New Roman" w:cs="Times New Roman"/>
                  <w:color w:val="000000"/>
                  <w:sz w:val="18"/>
                  <w:szCs w:val="18"/>
                  <w:rPrChange w:id="3411" w:author="Jujia Li" w:date="2025-08-25T17:39:00Z" w16du:dateUtc="2025-08-25T22:39:00Z">
                    <w:rPr>
                      <w:rFonts w:ascii="Aptos Narrow" w:hAnsi="Aptos Narrow"/>
                      <w:color w:val="000000"/>
                      <w:sz w:val="22"/>
                      <w:szCs w:val="22"/>
                    </w:rPr>
                  </w:rPrChange>
                </w:rPr>
                <w:t>102611</w:t>
              </w:r>
            </w:ins>
          </w:p>
        </w:tc>
        <w:tc>
          <w:tcPr>
            <w:tcW w:w="800" w:type="dxa"/>
            <w:noWrap/>
            <w:vAlign w:val="bottom"/>
            <w:hideMark/>
          </w:tcPr>
          <w:p w14:paraId="150D3BD4" w14:textId="3C873832" w:rsidR="00155B59" w:rsidRPr="00155B59" w:rsidRDefault="00155B59" w:rsidP="00155B59">
            <w:pPr>
              <w:spacing w:after="0" w:line="240" w:lineRule="auto"/>
              <w:jc w:val="right"/>
              <w:rPr>
                <w:ins w:id="3412" w:author="Jujia Li" w:date="2025-08-25T17:34:00Z" w16du:dateUtc="2025-08-25T22:34:00Z"/>
                <w:rFonts w:ascii="Times New Roman" w:eastAsia="Times New Roman" w:hAnsi="Times New Roman" w:cs="Times New Roman"/>
                <w:color w:val="000000"/>
                <w:kern w:val="0"/>
                <w:sz w:val="18"/>
                <w:szCs w:val="18"/>
                <w14:ligatures w14:val="none"/>
              </w:rPr>
            </w:pPr>
            <w:ins w:id="3413" w:author="Jujia Li" w:date="2025-08-25T17:39:00Z" w16du:dateUtc="2025-08-25T22:39:00Z">
              <w:r w:rsidRPr="00155B59">
                <w:rPr>
                  <w:rFonts w:ascii="Times New Roman" w:hAnsi="Times New Roman" w:cs="Times New Roman"/>
                  <w:color w:val="000000"/>
                  <w:sz w:val="18"/>
                  <w:szCs w:val="18"/>
                  <w:rPrChange w:id="3414" w:author="Jujia Li" w:date="2025-08-25T17:39:00Z" w16du:dateUtc="2025-08-25T22:39:00Z">
                    <w:rPr>
                      <w:rFonts w:ascii="Aptos Narrow" w:hAnsi="Aptos Narrow"/>
                      <w:color w:val="000000"/>
                      <w:sz w:val="22"/>
                      <w:szCs w:val="22"/>
                    </w:rPr>
                  </w:rPrChange>
                </w:rPr>
                <w:t>8285</w:t>
              </w:r>
            </w:ins>
          </w:p>
        </w:tc>
        <w:tc>
          <w:tcPr>
            <w:tcW w:w="800" w:type="dxa"/>
            <w:noWrap/>
            <w:vAlign w:val="bottom"/>
            <w:hideMark/>
          </w:tcPr>
          <w:p w14:paraId="37BCFC2C" w14:textId="17409C58" w:rsidR="00155B59" w:rsidRPr="00155B59" w:rsidRDefault="00155B59" w:rsidP="00155B59">
            <w:pPr>
              <w:spacing w:after="0" w:line="240" w:lineRule="auto"/>
              <w:jc w:val="right"/>
              <w:rPr>
                <w:ins w:id="3415" w:author="Jujia Li" w:date="2025-08-25T17:34:00Z" w16du:dateUtc="2025-08-25T22:34:00Z"/>
                <w:rFonts w:ascii="Times New Roman" w:eastAsia="Times New Roman" w:hAnsi="Times New Roman" w:cs="Times New Roman"/>
                <w:color w:val="000000"/>
                <w:kern w:val="0"/>
                <w:sz w:val="18"/>
                <w:szCs w:val="18"/>
                <w14:ligatures w14:val="none"/>
              </w:rPr>
            </w:pPr>
            <w:ins w:id="3416" w:author="Jujia Li" w:date="2025-08-25T17:39:00Z" w16du:dateUtc="2025-08-25T22:39:00Z">
              <w:r w:rsidRPr="00155B59">
                <w:rPr>
                  <w:rFonts w:ascii="Times New Roman" w:hAnsi="Times New Roman" w:cs="Times New Roman"/>
                  <w:color w:val="000000"/>
                  <w:sz w:val="18"/>
                  <w:szCs w:val="18"/>
                  <w:rPrChange w:id="3417" w:author="Jujia Li" w:date="2025-08-25T17:39:00Z" w16du:dateUtc="2025-08-25T22:39:00Z">
                    <w:rPr>
                      <w:rFonts w:ascii="Aptos Narrow" w:hAnsi="Aptos Narrow"/>
                      <w:color w:val="000000"/>
                      <w:sz w:val="22"/>
                      <w:szCs w:val="22"/>
                    </w:rPr>
                  </w:rPrChange>
                </w:rPr>
                <w:t>0.08</w:t>
              </w:r>
            </w:ins>
          </w:p>
        </w:tc>
        <w:tc>
          <w:tcPr>
            <w:tcW w:w="800" w:type="dxa"/>
            <w:noWrap/>
            <w:vAlign w:val="bottom"/>
            <w:hideMark/>
          </w:tcPr>
          <w:p w14:paraId="6822FAC0" w14:textId="234643CA" w:rsidR="00155B59" w:rsidRPr="00155B59" w:rsidRDefault="00155B59" w:rsidP="00155B59">
            <w:pPr>
              <w:spacing w:after="0" w:line="240" w:lineRule="auto"/>
              <w:jc w:val="right"/>
              <w:rPr>
                <w:ins w:id="3418" w:author="Jujia Li" w:date="2025-08-25T17:34:00Z" w16du:dateUtc="2025-08-25T22:34:00Z"/>
                <w:rFonts w:ascii="Times New Roman" w:eastAsia="Times New Roman" w:hAnsi="Times New Roman" w:cs="Times New Roman"/>
                <w:color w:val="000000"/>
                <w:kern w:val="0"/>
                <w:sz w:val="18"/>
                <w:szCs w:val="18"/>
                <w14:ligatures w14:val="none"/>
              </w:rPr>
            </w:pPr>
            <w:ins w:id="3419" w:author="Jujia Li" w:date="2025-08-25T17:39:00Z" w16du:dateUtc="2025-08-25T22:39:00Z">
              <w:r w:rsidRPr="00155B59">
                <w:rPr>
                  <w:rFonts w:ascii="Times New Roman" w:hAnsi="Times New Roman" w:cs="Times New Roman"/>
                  <w:color w:val="000000"/>
                  <w:sz w:val="18"/>
                  <w:szCs w:val="18"/>
                  <w:rPrChange w:id="3420" w:author="Jujia Li" w:date="2025-08-25T17:39:00Z" w16du:dateUtc="2025-08-25T22:39:00Z">
                    <w:rPr>
                      <w:rFonts w:ascii="Aptos Narrow" w:hAnsi="Aptos Narrow"/>
                      <w:color w:val="000000"/>
                      <w:sz w:val="22"/>
                      <w:szCs w:val="22"/>
                    </w:rPr>
                  </w:rPrChange>
                </w:rPr>
                <w:t>102268</w:t>
              </w:r>
            </w:ins>
          </w:p>
        </w:tc>
        <w:tc>
          <w:tcPr>
            <w:tcW w:w="800" w:type="dxa"/>
            <w:noWrap/>
            <w:vAlign w:val="bottom"/>
            <w:hideMark/>
          </w:tcPr>
          <w:p w14:paraId="20FA7EA1" w14:textId="697D999E" w:rsidR="00155B59" w:rsidRPr="00155B59" w:rsidRDefault="00155B59" w:rsidP="00155B59">
            <w:pPr>
              <w:spacing w:after="0" w:line="240" w:lineRule="auto"/>
              <w:jc w:val="right"/>
              <w:rPr>
                <w:ins w:id="3421" w:author="Jujia Li" w:date="2025-08-25T17:34:00Z" w16du:dateUtc="2025-08-25T22:34:00Z"/>
                <w:rFonts w:ascii="Times New Roman" w:eastAsia="Times New Roman" w:hAnsi="Times New Roman" w:cs="Times New Roman"/>
                <w:color w:val="000000"/>
                <w:kern w:val="0"/>
                <w:sz w:val="18"/>
                <w:szCs w:val="18"/>
                <w14:ligatures w14:val="none"/>
              </w:rPr>
            </w:pPr>
            <w:ins w:id="3422" w:author="Jujia Li" w:date="2025-08-25T17:39:00Z" w16du:dateUtc="2025-08-25T22:39:00Z">
              <w:r w:rsidRPr="00155B59">
                <w:rPr>
                  <w:rFonts w:ascii="Times New Roman" w:hAnsi="Times New Roman" w:cs="Times New Roman"/>
                  <w:color w:val="000000"/>
                  <w:sz w:val="18"/>
                  <w:szCs w:val="18"/>
                  <w:rPrChange w:id="3423" w:author="Jujia Li" w:date="2025-08-25T17:39:00Z" w16du:dateUtc="2025-08-25T22:39:00Z">
                    <w:rPr>
                      <w:rFonts w:ascii="Aptos Narrow" w:hAnsi="Aptos Narrow"/>
                      <w:color w:val="000000"/>
                      <w:sz w:val="22"/>
                      <w:szCs w:val="22"/>
                    </w:rPr>
                  </w:rPrChange>
                </w:rPr>
                <w:t>6763</w:t>
              </w:r>
            </w:ins>
          </w:p>
        </w:tc>
        <w:tc>
          <w:tcPr>
            <w:tcW w:w="800" w:type="dxa"/>
            <w:noWrap/>
            <w:vAlign w:val="bottom"/>
            <w:hideMark/>
          </w:tcPr>
          <w:p w14:paraId="44D8A906" w14:textId="1AF0DF90" w:rsidR="00155B59" w:rsidRPr="00155B59" w:rsidRDefault="00155B59" w:rsidP="00155B59">
            <w:pPr>
              <w:spacing w:after="0" w:line="240" w:lineRule="auto"/>
              <w:jc w:val="right"/>
              <w:rPr>
                <w:ins w:id="3424" w:author="Jujia Li" w:date="2025-08-25T17:34:00Z" w16du:dateUtc="2025-08-25T22:34:00Z"/>
                <w:rFonts w:ascii="Times New Roman" w:eastAsia="Times New Roman" w:hAnsi="Times New Roman" w:cs="Times New Roman"/>
                <w:color w:val="000000"/>
                <w:kern w:val="0"/>
                <w:sz w:val="18"/>
                <w:szCs w:val="18"/>
                <w14:ligatures w14:val="none"/>
              </w:rPr>
            </w:pPr>
            <w:ins w:id="3425" w:author="Jujia Li" w:date="2025-08-25T17:39:00Z" w16du:dateUtc="2025-08-25T22:39:00Z">
              <w:r w:rsidRPr="00155B59">
                <w:rPr>
                  <w:rFonts w:ascii="Times New Roman" w:hAnsi="Times New Roman" w:cs="Times New Roman"/>
                  <w:color w:val="000000"/>
                  <w:sz w:val="18"/>
                  <w:szCs w:val="18"/>
                  <w:rPrChange w:id="3426" w:author="Jujia Li" w:date="2025-08-25T17:39:00Z" w16du:dateUtc="2025-08-25T22:39:00Z">
                    <w:rPr>
                      <w:rFonts w:ascii="Aptos Narrow" w:hAnsi="Aptos Narrow"/>
                      <w:color w:val="000000"/>
                      <w:sz w:val="22"/>
                      <w:szCs w:val="22"/>
                    </w:rPr>
                  </w:rPrChange>
                </w:rPr>
                <w:t>0.07</w:t>
              </w:r>
            </w:ins>
          </w:p>
        </w:tc>
        <w:tc>
          <w:tcPr>
            <w:tcW w:w="891" w:type="dxa"/>
            <w:noWrap/>
            <w:vAlign w:val="bottom"/>
            <w:hideMark/>
          </w:tcPr>
          <w:p w14:paraId="46D93068" w14:textId="6CEA7686" w:rsidR="00155B59" w:rsidRPr="00155B59" w:rsidRDefault="00155B59" w:rsidP="00155B59">
            <w:pPr>
              <w:spacing w:after="0" w:line="240" w:lineRule="auto"/>
              <w:jc w:val="right"/>
              <w:rPr>
                <w:ins w:id="3427" w:author="Jujia Li" w:date="2025-08-25T17:34:00Z" w16du:dateUtc="2025-08-25T22:34:00Z"/>
                <w:rFonts w:ascii="Times New Roman" w:eastAsia="Times New Roman" w:hAnsi="Times New Roman" w:cs="Times New Roman"/>
                <w:color w:val="000000"/>
                <w:kern w:val="0"/>
                <w:sz w:val="18"/>
                <w:szCs w:val="18"/>
                <w14:ligatures w14:val="none"/>
              </w:rPr>
            </w:pPr>
            <w:ins w:id="3428" w:author="Jujia Li" w:date="2025-08-25T17:39:00Z" w16du:dateUtc="2025-08-25T22:39:00Z">
              <w:r w:rsidRPr="00155B59">
                <w:rPr>
                  <w:rFonts w:ascii="Times New Roman" w:hAnsi="Times New Roman" w:cs="Times New Roman"/>
                  <w:color w:val="000000"/>
                  <w:sz w:val="18"/>
                  <w:szCs w:val="18"/>
                  <w:rPrChange w:id="3429" w:author="Jujia Li" w:date="2025-08-25T17:39:00Z" w16du:dateUtc="2025-08-25T22:39:00Z">
                    <w:rPr>
                      <w:rFonts w:ascii="Aptos Narrow" w:hAnsi="Aptos Narrow"/>
                      <w:color w:val="000000"/>
                      <w:sz w:val="22"/>
                      <w:szCs w:val="22"/>
                    </w:rPr>
                  </w:rPrChange>
                </w:rPr>
                <w:t>44944</w:t>
              </w:r>
            </w:ins>
          </w:p>
        </w:tc>
        <w:tc>
          <w:tcPr>
            <w:tcW w:w="977" w:type="dxa"/>
            <w:noWrap/>
            <w:vAlign w:val="bottom"/>
            <w:hideMark/>
          </w:tcPr>
          <w:p w14:paraId="1522EED5" w14:textId="026327B0" w:rsidR="00155B59" w:rsidRPr="00155B59" w:rsidRDefault="00155B59" w:rsidP="00155B59">
            <w:pPr>
              <w:spacing w:after="0" w:line="240" w:lineRule="auto"/>
              <w:jc w:val="right"/>
              <w:rPr>
                <w:ins w:id="3430" w:author="Jujia Li" w:date="2025-08-25T17:34:00Z" w16du:dateUtc="2025-08-25T22:34:00Z"/>
                <w:rFonts w:ascii="Times New Roman" w:eastAsia="Times New Roman" w:hAnsi="Times New Roman" w:cs="Times New Roman"/>
                <w:color w:val="000000"/>
                <w:kern w:val="0"/>
                <w:sz w:val="18"/>
                <w:szCs w:val="18"/>
                <w14:ligatures w14:val="none"/>
              </w:rPr>
            </w:pPr>
            <w:ins w:id="3431" w:author="Jujia Li" w:date="2025-08-25T17:39:00Z" w16du:dateUtc="2025-08-25T22:39:00Z">
              <w:r w:rsidRPr="00155B59">
                <w:rPr>
                  <w:rFonts w:ascii="Times New Roman" w:hAnsi="Times New Roman" w:cs="Times New Roman"/>
                  <w:color w:val="000000"/>
                  <w:sz w:val="18"/>
                  <w:szCs w:val="18"/>
                  <w:rPrChange w:id="3432" w:author="Jujia Li" w:date="2025-08-25T17:39:00Z" w16du:dateUtc="2025-08-25T22:39:00Z">
                    <w:rPr>
                      <w:rFonts w:ascii="Aptos Narrow" w:hAnsi="Aptos Narrow"/>
                      <w:color w:val="000000"/>
                      <w:sz w:val="22"/>
                      <w:szCs w:val="22"/>
                    </w:rPr>
                  </w:rPrChange>
                </w:rPr>
                <w:t>0.11</w:t>
              </w:r>
            </w:ins>
          </w:p>
        </w:tc>
      </w:tr>
      <w:tr w:rsidR="00155B59" w:rsidRPr="00D80767" w14:paraId="0D83EA1A" w14:textId="77777777" w:rsidTr="00241A4A">
        <w:trPr>
          <w:trHeight w:val="300"/>
          <w:ins w:id="3433" w:author="Jujia Li" w:date="2025-08-25T17:34:00Z"/>
        </w:trPr>
        <w:tc>
          <w:tcPr>
            <w:tcW w:w="1608" w:type="dxa"/>
            <w:noWrap/>
            <w:vAlign w:val="bottom"/>
            <w:hideMark/>
          </w:tcPr>
          <w:p w14:paraId="11C57B85" w14:textId="77777777" w:rsidR="00155B59" w:rsidRPr="00B17B5A" w:rsidRDefault="00155B59" w:rsidP="00155B59">
            <w:pPr>
              <w:spacing w:after="0" w:line="240" w:lineRule="auto"/>
              <w:rPr>
                <w:ins w:id="3434" w:author="Jujia Li" w:date="2025-08-25T17:34:00Z" w16du:dateUtc="2025-08-25T22:34:00Z"/>
                <w:rFonts w:ascii="Times New Roman" w:eastAsia="Times New Roman" w:hAnsi="Times New Roman" w:cs="Times New Roman"/>
                <w:color w:val="000000"/>
                <w:kern w:val="0"/>
                <w:sz w:val="20"/>
                <w:szCs w:val="20"/>
                <w14:ligatures w14:val="none"/>
              </w:rPr>
            </w:pPr>
            <w:ins w:id="3435" w:author="Jujia Li" w:date="2025-08-25T17:34:00Z" w16du:dateUtc="2025-08-25T22:34:00Z">
              <w:r w:rsidRPr="00B17B5A">
                <w:rPr>
                  <w:rFonts w:ascii="Times New Roman" w:eastAsia="Times New Roman" w:hAnsi="Times New Roman" w:cs="Times New Roman"/>
                  <w:color w:val="000000"/>
                  <w:kern w:val="0"/>
                  <w:sz w:val="20"/>
                  <w:szCs w:val="20"/>
                  <w14:ligatures w14:val="none"/>
                </w:rPr>
                <w:t>FAYETTE</w:t>
              </w:r>
            </w:ins>
          </w:p>
        </w:tc>
        <w:tc>
          <w:tcPr>
            <w:tcW w:w="799" w:type="dxa"/>
            <w:noWrap/>
            <w:vAlign w:val="bottom"/>
            <w:hideMark/>
          </w:tcPr>
          <w:p w14:paraId="60206ADE" w14:textId="727D31E7" w:rsidR="00155B59" w:rsidRPr="00155B59" w:rsidRDefault="00155B59" w:rsidP="00155B59">
            <w:pPr>
              <w:spacing w:after="0" w:line="240" w:lineRule="auto"/>
              <w:jc w:val="right"/>
              <w:rPr>
                <w:ins w:id="3436" w:author="Jujia Li" w:date="2025-08-25T17:34:00Z" w16du:dateUtc="2025-08-25T22:34:00Z"/>
                <w:rFonts w:ascii="Times New Roman" w:eastAsia="Times New Roman" w:hAnsi="Times New Roman" w:cs="Times New Roman"/>
                <w:color w:val="000000"/>
                <w:kern w:val="0"/>
                <w:sz w:val="18"/>
                <w:szCs w:val="18"/>
                <w14:ligatures w14:val="none"/>
              </w:rPr>
            </w:pPr>
            <w:ins w:id="3437" w:author="Jujia Li" w:date="2025-08-25T17:39:00Z" w16du:dateUtc="2025-08-25T22:39:00Z">
              <w:r w:rsidRPr="00155B59">
                <w:rPr>
                  <w:rFonts w:ascii="Times New Roman" w:hAnsi="Times New Roman" w:cs="Times New Roman"/>
                  <w:color w:val="000000"/>
                  <w:sz w:val="18"/>
                  <w:szCs w:val="18"/>
                  <w:rPrChange w:id="3438" w:author="Jujia Li" w:date="2025-08-25T17:39:00Z" w16du:dateUtc="2025-08-25T22:39:00Z">
                    <w:rPr>
                      <w:rFonts w:ascii="Aptos Narrow" w:hAnsi="Aptos Narrow"/>
                      <w:color w:val="000000"/>
                      <w:sz w:val="22"/>
                      <w:szCs w:val="22"/>
                    </w:rPr>
                  </w:rPrChange>
                </w:rPr>
                <w:t>16563</w:t>
              </w:r>
            </w:ins>
          </w:p>
        </w:tc>
        <w:tc>
          <w:tcPr>
            <w:tcW w:w="799" w:type="dxa"/>
            <w:noWrap/>
            <w:vAlign w:val="bottom"/>
            <w:hideMark/>
          </w:tcPr>
          <w:p w14:paraId="56B0A069" w14:textId="6BA3C8F1" w:rsidR="00155B59" w:rsidRPr="00155B59" w:rsidRDefault="00155B59" w:rsidP="00155B59">
            <w:pPr>
              <w:spacing w:after="0" w:line="240" w:lineRule="auto"/>
              <w:jc w:val="right"/>
              <w:rPr>
                <w:ins w:id="3439" w:author="Jujia Li" w:date="2025-08-25T17:34:00Z" w16du:dateUtc="2025-08-25T22:34:00Z"/>
                <w:rFonts w:ascii="Times New Roman" w:eastAsia="Times New Roman" w:hAnsi="Times New Roman" w:cs="Times New Roman"/>
                <w:color w:val="000000"/>
                <w:kern w:val="0"/>
                <w:sz w:val="18"/>
                <w:szCs w:val="18"/>
                <w14:ligatures w14:val="none"/>
              </w:rPr>
            </w:pPr>
            <w:ins w:id="3440" w:author="Jujia Li" w:date="2025-08-25T17:39:00Z" w16du:dateUtc="2025-08-25T22:39:00Z">
              <w:r w:rsidRPr="00155B59">
                <w:rPr>
                  <w:rFonts w:ascii="Times New Roman" w:hAnsi="Times New Roman" w:cs="Times New Roman"/>
                  <w:color w:val="000000"/>
                  <w:sz w:val="18"/>
                  <w:szCs w:val="18"/>
                  <w:rPrChange w:id="3441" w:author="Jujia Li" w:date="2025-08-25T17:39:00Z" w16du:dateUtc="2025-08-25T22:39:00Z">
                    <w:rPr>
                      <w:rFonts w:ascii="Aptos Narrow" w:hAnsi="Aptos Narrow"/>
                      <w:color w:val="000000"/>
                      <w:sz w:val="22"/>
                      <w:szCs w:val="22"/>
                    </w:rPr>
                  </w:rPrChange>
                </w:rPr>
                <w:t>3913</w:t>
              </w:r>
            </w:ins>
          </w:p>
        </w:tc>
        <w:tc>
          <w:tcPr>
            <w:tcW w:w="688" w:type="dxa"/>
            <w:noWrap/>
            <w:vAlign w:val="bottom"/>
            <w:hideMark/>
          </w:tcPr>
          <w:p w14:paraId="5106CD36" w14:textId="6B4A7D8C" w:rsidR="00155B59" w:rsidRPr="00155B59" w:rsidRDefault="00155B59" w:rsidP="00155B59">
            <w:pPr>
              <w:spacing w:after="0" w:line="240" w:lineRule="auto"/>
              <w:jc w:val="right"/>
              <w:rPr>
                <w:ins w:id="3442" w:author="Jujia Li" w:date="2025-08-25T17:34:00Z" w16du:dateUtc="2025-08-25T22:34:00Z"/>
                <w:rFonts w:ascii="Times New Roman" w:eastAsia="Times New Roman" w:hAnsi="Times New Roman" w:cs="Times New Roman"/>
                <w:color w:val="000000"/>
                <w:kern w:val="0"/>
                <w:sz w:val="18"/>
                <w:szCs w:val="18"/>
                <w14:ligatures w14:val="none"/>
              </w:rPr>
            </w:pPr>
            <w:ins w:id="3443" w:author="Jujia Li" w:date="2025-08-25T17:39:00Z" w16du:dateUtc="2025-08-25T22:39:00Z">
              <w:r w:rsidRPr="00155B59">
                <w:rPr>
                  <w:rFonts w:ascii="Times New Roman" w:hAnsi="Times New Roman" w:cs="Times New Roman"/>
                  <w:color w:val="000000"/>
                  <w:sz w:val="18"/>
                  <w:szCs w:val="18"/>
                  <w:rPrChange w:id="3444" w:author="Jujia Li" w:date="2025-08-25T17:39:00Z" w16du:dateUtc="2025-08-25T22:39:00Z">
                    <w:rPr>
                      <w:rFonts w:ascii="Aptos Narrow" w:hAnsi="Aptos Narrow"/>
                      <w:color w:val="000000"/>
                      <w:sz w:val="22"/>
                      <w:szCs w:val="22"/>
                    </w:rPr>
                  </w:rPrChange>
                </w:rPr>
                <w:t>0.24</w:t>
              </w:r>
            </w:ins>
          </w:p>
        </w:tc>
        <w:tc>
          <w:tcPr>
            <w:tcW w:w="799" w:type="dxa"/>
            <w:noWrap/>
            <w:vAlign w:val="bottom"/>
            <w:hideMark/>
          </w:tcPr>
          <w:p w14:paraId="0CFB6E22" w14:textId="7D804D63" w:rsidR="00155B59" w:rsidRPr="00155B59" w:rsidRDefault="00155B59" w:rsidP="00155B59">
            <w:pPr>
              <w:spacing w:after="0" w:line="240" w:lineRule="auto"/>
              <w:jc w:val="right"/>
              <w:rPr>
                <w:ins w:id="3445" w:author="Jujia Li" w:date="2025-08-25T17:34:00Z" w16du:dateUtc="2025-08-25T22:34:00Z"/>
                <w:rFonts w:ascii="Times New Roman" w:eastAsia="Times New Roman" w:hAnsi="Times New Roman" w:cs="Times New Roman"/>
                <w:color w:val="000000"/>
                <w:kern w:val="0"/>
                <w:sz w:val="18"/>
                <w:szCs w:val="18"/>
                <w14:ligatures w14:val="none"/>
              </w:rPr>
            </w:pPr>
            <w:ins w:id="3446" w:author="Jujia Li" w:date="2025-08-25T17:39:00Z" w16du:dateUtc="2025-08-25T22:39:00Z">
              <w:r w:rsidRPr="00155B59">
                <w:rPr>
                  <w:rFonts w:ascii="Times New Roman" w:hAnsi="Times New Roman" w:cs="Times New Roman"/>
                  <w:color w:val="000000"/>
                  <w:sz w:val="18"/>
                  <w:szCs w:val="18"/>
                  <w:rPrChange w:id="3447" w:author="Jujia Li" w:date="2025-08-25T17:39:00Z" w16du:dateUtc="2025-08-25T22:39:00Z">
                    <w:rPr>
                      <w:rFonts w:ascii="Aptos Narrow" w:hAnsi="Aptos Narrow"/>
                      <w:color w:val="000000"/>
                      <w:sz w:val="22"/>
                      <w:szCs w:val="22"/>
                    </w:rPr>
                  </w:rPrChange>
                </w:rPr>
                <w:t>16466</w:t>
              </w:r>
            </w:ins>
          </w:p>
        </w:tc>
        <w:tc>
          <w:tcPr>
            <w:tcW w:w="799" w:type="dxa"/>
            <w:noWrap/>
            <w:vAlign w:val="bottom"/>
            <w:hideMark/>
          </w:tcPr>
          <w:p w14:paraId="24BCB5D7" w14:textId="4805BEEC" w:rsidR="00155B59" w:rsidRPr="00155B59" w:rsidRDefault="00155B59" w:rsidP="00155B59">
            <w:pPr>
              <w:spacing w:after="0" w:line="240" w:lineRule="auto"/>
              <w:jc w:val="right"/>
              <w:rPr>
                <w:ins w:id="3448" w:author="Jujia Li" w:date="2025-08-25T17:34:00Z" w16du:dateUtc="2025-08-25T22:34:00Z"/>
                <w:rFonts w:ascii="Times New Roman" w:eastAsia="Times New Roman" w:hAnsi="Times New Roman" w:cs="Times New Roman"/>
                <w:color w:val="000000"/>
                <w:kern w:val="0"/>
                <w:sz w:val="18"/>
                <w:szCs w:val="18"/>
                <w14:ligatures w14:val="none"/>
              </w:rPr>
            </w:pPr>
            <w:ins w:id="3449" w:author="Jujia Li" w:date="2025-08-25T17:39:00Z" w16du:dateUtc="2025-08-25T22:39:00Z">
              <w:r w:rsidRPr="00155B59">
                <w:rPr>
                  <w:rFonts w:ascii="Times New Roman" w:hAnsi="Times New Roman" w:cs="Times New Roman"/>
                  <w:color w:val="000000"/>
                  <w:sz w:val="18"/>
                  <w:szCs w:val="18"/>
                  <w:rPrChange w:id="3450" w:author="Jujia Li" w:date="2025-08-25T17:39:00Z" w16du:dateUtc="2025-08-25T22:39:00Z">
                    <w:rPr>
                      <w:rFonts w:ascii="Aptos Narrow" w:hAnsi="Aptos Narrow"/>
                      <w:color w:val="000000"/>
                      <w:sz w:val="22"/>
                      <w:szCs w:val="22"/>
                    </w:rPr>
                  </w:rPrChange>
                </w:rPr>
                <w:t>3531</w:t>
              </w:r>
            </w:ins>
          </w:p>
        </w:tc>
        <w:tc>
          <w:tcPr>
            <w:tcW w:w="800" w:type="dxa"/>
            <w:noWrap/>
            <w:vAlign w:val="bottom"/>
            <w:hideMark/>
          </w:tcPr>
          <w:p w14:paraId="7698C860" w14:textId="2F73A3C2" w:rsidR="00155B59" w:rsidRPr="00155B59" w:rsidRDefault="00155B59" w:rsidP="00155B59">
            <w:pPr>
              <w:spacing w:after="0" w:line="240" w:lineRule="auto"/>
              <w:jc w:val="right"/>
              <w:rPr>
                <w:ins w:id="3451" w:author="Jujia Li" w:date="2025-08-25T17:34:00Z" w16du:dateUtc="2025-08-25T22:34:00Z"/>
                <w:rFonts w:ascii="Times New Roman" w:eastAsia="Times New Roman" w:hAnsi="Times New Roman" w:cs="Times New Roman"/>
                <w:color w:val="000000"/>
                <w:kern w:val="0"/>
                <w:sz w:val="18"/>
                <w:szCs w:val="18"/>
                <w14:ligatures w14:val="none"/>
              </w:rPr>
            </w:pPr>
            <w:ins w:id="3452" w:author="Jujia Li" w:date="2025-08-25T17:39:00Z" w16du:dateUtc="2025-08-25T22:39:00Z">
              <w:r w:rsidRPr="00155B59">
                <w:rPr>
                  <w:rFonts w:ascii="Times New Roman" w:hAnsi="Times New Roman" w:cs="Times New Roman"/>
                  <w:color w:val="000000"/>
                  <w:sz w:val="18"/>
                  <w:szCs w:val="18"/>
                  <w:rPrChange w:id="3453" w:author="Jujia Li" w:date="2025-08-25T17:39:00Z" w16du:dateUtc="2025-08-25T22:39:00Z">
                    <w:rPr>
                      <w:rFonts w:ascii="Aptos Narrow" w:hAnsi="Aptos Narrow"/>
                      <w:color w:val="000000"/>
                      <w:sz w:val="22"/>
                      <w:szCs w:val="22"/>
                    </w:rPr>
                  </w:rPrChange>
                </w:rPr>
                <w:t>0.21</w:t>
              </w:r>
            </w:ins>
          </w:p>
        </w:tc>
        <w:tc>
          <w:tcPr>
            <w:tcW w:w="800" w:type="dxa"/>
            <w:noWrap/>
            <w:vAlign w:val="bottom"/>
            <w:hideMark/>
          </w:tcPr>
          <w:p w14:paraId="5E4C11D2" w14:textId="6CF434D5" w:rsidR="00155B59" w:rsidRPr="00155B59" w:rsidRDefault="00155B59" w:rsidP="00155B59">
            <w:pPr>
              <w:spacing w:after="0" w:line="240" w:lineRule="auto"/>
              <w:jc w:val="right"/>
              <w:rPr>
                <w:ins w:id="3454" w:author="Jujia Li" w:date="2025-08-25T17:34:00Z" w16du:dateUtc="2025-08-25T22:34:00Z"/>
                <w:rFonts w:ascii="Times New Roman" w:eastAsia="Times New Roman" w:hAnsi="Times New Roman" w:cs="Times New Roman"/>
                <w:color w:val="000000"/>
                <w:kern w:val="0"/>
                <w:sz w:val="18"/>
                <w:szCs w:val="18"/>
                <w14:ligatures w14:val="none"/>
              </w:rPr>
            </w:pPr>
            <w:ins w:id="3455" w:author="Jujia Li" w:date="2025-08-25T17:39:00Z" w16du:dateUtc="2025-08-25T22:39:00Z">
              <w:r w:rsidRPr="00155B59">
                <w:rPr>
                  <w:rFonts w:ascii="Times New Roman" w:hAnsi="Times New Roman" w:cs="Times New Roman"/>
                  <w:color w:val="000000"/>
                  <w:sz w:val="18"/>
                  <w:szCs w:val="18"/>
                  <w:rPrChange w:id="3456" w:author="Jujia Li" w:date="2025-08-25T17:39:00Z" w16du:dateUtc="2025-08-25T22:39:00Z">
                    <w:rPr>
                      <w:rFonts w:ascii="Aptos Narrow" w:hAnsi="Aptos Narrow"/>
                      <w:color w:val="000000"/>
                      <w:sz w:val="22"/>
                      <w:szCs w:val="22"/>
                    </w:rPr>
                  </w:rPrChange>
                </w:rPr>
                <w:t>16445</w:t>
              </w:r>
            </w:ins>
          </w:p>
        </w:tc>
        <w:tc>
          <w:tcPr>
            <w:tcW w:w="800" w:type="dxa"/>
            <w:noWrap/>
            <w:vAlign w:val="bottom"/>
            <w:hideMark/>
          </w:tcPr>
          <w:p w14:paraId="27548460" w14:textId="46779B63" w:rsidR="00155B59" w:rsidRPr="00155B59" w:rsidRDefault="00155B59" w:rsidP="00155B59">
            <w:pPr>
              <w:spacing w:after="0" w:line="240" w:lineRule="auto"/>
              <w:jc w:val="right"/>
              <w:rPr>
                <w:ins w:id="3457" w:author="Jujia Li" w:date="2025-08-25T17:34:00Z" w16du:dateUtc="2025-08-25T22:34:00Z"/>
                <w:rFonts w:ascii="Times New Roman" w:eastAsia="Times New Roman" w:hAnsi="Times New Roman" w:cs="Times New Roman"/>
                <w:color w:val="000000"/>
                <w:kern w:val="0"/>
                <w:sz w:val="18"/>
                <w:szCs w:val="18"/>
                <w14:ligatures w14:val="none"/>
              </w:rPr>
            </w:pPr>
            <w:ins w:id="3458" w:author="Jujia Li" w:date="2025-08-25T17:39:00Z" w16du:dateUtc="2025-08-25T22:39:00Z">
              <w:r w:rsidRPr="00155B59">
                <w:rPr>
                  <w:rFonts w:ascii="Times New Roman" w:hAnsi="Times New Roman" w:cs="Times New Roman"/>
                  <w:color w:val="000000"/>
                  <w:sz w:val="18"/>
                  <w:szCs w:val="18"/>
                  <w:rPrChange w:id="3459" w:author="Jujia Li" w:date="2025-08-25T17:39:00Z" w16du:dateUtc="2025-08-25T22:39:00Z">
                    <w:rPr>
                      <w:rFonts w:ascii="Aptos Narrow" w:hAnsi="Aptos Narrow"/>
                      <w:color w:val="000000"/>
                      <w:sz w:val="22"/>
                      <w:szCs w:val="22"/>
                    </w:rPr>
                  </w:rPrChange>
                </w:rPr>
                <w:t>2770</w:t>
              </w:r>
            </w:ins>
          </w:p>
        </w:tc>
        <w:tc>
          <w:tcPr>
            <w:tcW w:w="800" w:type="dxa"/>
            <w:noWrap/>
            <w:vAlign w:val="bottom"/>
            <w:hideMark/>
          </w:tcPr>
          <w:p w14:paraId="70671D9B" w14:textId="596615A8" w:rsidR="00155B59" w:rsidRPr="00155B59" w:rsidRDefault="00155B59" w:rsidP="00155B59">
            <w:pPr>
              <w:spacing w:after="0" w:line="240" w:lineRule="auto"/>
              <w:jc w:val="right"/>
              <w:rPr>
                <w:ins w:id="3460" w:author="Jujia Li" w:date="2025-08-25T17:34:00Z" w16du:dateUtc="2025-08-25T22:34:00Z"/>
                <w:rFonts w:ascii="Times New Roman" w:eastAsia="Times New Roman" w:hAnsi="Times New Roman" w:cs="Times New Roman"/>
                <w:color w:val="000000"/>
                <w:kern w:val="0"/>
                <w:sz w:val="18"/>
                <w:szCs w:val="18"/>
                <w14:ligatures w14:val="none"/>
              </w:rPr>
            </w:pPr>
            <w:ins w:id="3461" w:author="Jujia Li" w:date="2025-08-25T17:39:00Z" w16du:dateUtc="2025-08-25T22:39:00Z">
              <w:r w:rsidRPr="00155B59">
                <w:rPr>
                  <w:rFonts w:ascii="Times New Roman" w:hAnsi="Times New Roman" w:cs="Times New Roman"/>
                  <w:color w:val="000000"/>
                  <w:sz w:val="18"/>
                  <w:szCs w:val="18"/>
                  <w:rPrChange w:id="3462" w:author="Jujia Li" w:date="2025-08-25T17:39:00Z" w16du:dateUtc="2025-08-25T22:39:00Z">
                    <w:rPr>
                      <w:rFonts w:ascii="Aptos Narrow" w:hAnsi="Aptos Narrow"/>
                      <w:color w:val="000000"/>
                      <w:sz w:val="22"/>
                      <w:szCs w:val="22"/>
                    </w:rPr>
                  </w:rPrChange>
                </w:rPr>
                <w:t>0.17</w:t>
              </w:r>
            </w:ins>
          </w:p>
        </w:tc>
        <w:tc>
          <w:tcPr>
            <w:tcW w:w="800" w:type="dxa"/>
            <w:noWrap/>
            <w:vAlign w:val="bottom"/>
            <w:hideMark/>
          </w:tcPr>
          <w:p w14:paraId="3EE7AF21" w14:textId="5A94B920" w:rsidR="00155B59" w:rsidRPr="00155B59" w:rsidRDefault="00155B59" w:rsidP="00155B59">
            <w:pPr>
              <w:spacing w:after="0" w:line="240" w:lineRule="auto"/>
              <w:jc w:val="right"/>
              <w:rPr>
                <w:ins w:id="3463" w:author="Jujia Li" w:date="2025-08-25T17:34:00Z" w16du:dateUtc="2025-08-25T22:34:00Z"/>
                <w:rFonts w:ascii="Times New Roman" w:eastAsia="Times New Roman" w:hAnsi="Times New Roman" w:cs="Times New Roman"/>
                <w:color w:val="000000"/>
                <w:kern w:val="0"/>
                <w:sz w:val="18"/>
                <w:szCs w:val="18"/>
                <w14:ligatures w14:val="none"/>
              </w:rPr>
            </w:pPr>
            <w:ins w:id="3464" w:author="Jujia Li" w:date="2025-08-25T17:39:00Z" w16du:dateUtc="2025-08-25T22:39:00Z">
              <w:r w:rsidRPr="00155B59">
                <w:rPr>
                  <w:rFonts w:ascii="Times New Roman" w:hAnsi="Times New Roman" w:cs="Times New Roman"/>
                  <w:color w:val="000000"/>
                  <w:sz w:val="18"/>
                  <w:szCs w:val="18"/>
                  <w:rPrChange w:id="3465" w:author="Jujia Li" w:date="2025-08-25T17:39:00Z" w16du:dateUtc="2025-08-25T22:39:00Z">
                    <w:rPr>
                      <w:rFonts w:ascii="Aptos Narrow" w:hAnsi="Aptos Narrow"/>
                      <w:color w:val="000000"/>
                      <w:sz w:val="22"/>
                      <w:szCs w:val="22"/>
                    </w:rPr>
                  </w:rPrChange>
                </w:rPr>
                <w:t>16302</w:t>
              </w:r>
            </w:ins>
          </w:p>
        </w:tc>
        <w:tc>
          <w:tcPr>
            <w:tcW w:w="800" w:type="dxa"/>
            <w:noWrap/>
            <w:vAlign w:val="bottom"/>
            <w:hideMark/>
          </w:tcPr>
          <w:p w14:paraId="59366D83" w14:textId="033183F5" w:rsidR="00155B59" w:rsidRPr="00155B59" w:rsidRDefault="00155B59" w:rsidP="00155B59">
            <w:pPr>
              <w:spacing w:after="0" w:line="240" w:lineRule="auto"/>
              <w:jc w:val="right"/>
              <w:rPr>
                <w:ins w:id="3466" w:author="Jujia Li" w:date="2025-08-25T17:34:00Z" w16du:dateUtc="2025-08-25T22:34:00Z"/>
                <w:rFonts w:ascii="Times New Roman" w:eastAsia="Times New Roman" w:hAnsi="Times New Roman" w:cs="Times New Roman"/>
                <w:color w:val="000000"/>
                <w:kern w:val="0"/>
                <w:sz w:val="18"/>
                <w:szCs w:val="18"/>
                <w14:ligatures w14:val="none"/>
              </w:rPr>
            </w:pPr>
            <w:ins w:id="3467" w:author="Jujia Li" w:date="2025-08-25T17:39:00Z" w16du:dateUtc="2025-08-25T22:39:00Z">
              <w:r w:rsidRPr="00155B59">
                <w:rPr>
                  <w:rFonts w:ascii="Times New Roman" w:hAnsi="Times New Roman" w:cs="Times New Roman"/>
                  <w:color w:val="000000"/>
                  <w:sz w:val="18"/>
                  <w:szCs w:val="18"/>
                  <w:rPrChange w:id="3468" w:author="Jujia Li" w:date="2025-08-25T17:39:00Z" w16du:dateUtc="2025-08-25T22:39:00Z">
                    <w:rPr>
                      <w:rFonts w:ascii="Aptos Narrow" w:hAnsi="Aptos Narrow"/>
                      <w:color w:val="000000"/>
                      <w:sz w:val="22"/>
                      <w:szCs w:val="22"/>
                    </w:rPr>
                  </w:rPrChange>
                </w:rPr>
                <w:t>2406</w:t>
              </w:r>
            </w:ins>
          </w:p>
        </w:tc>
        <w:tc>
          <w:tcPr>
            <w:tcW w:w="800" w:type="dxa"/>
            <w:noWrap/>
            <w:vAlign w:val="bottom"/>
            <w:hideMark/>
          </w:tcPr>
          <w:p w14:paraId="18142358" w14:textId="1C0438C7" w:rsidR="00155B59" w:rsidRPr="00155B59" w:rsidRDefault="00155B59" w:rsidP="00155B59">
            <w:pPr>
              <w:spacing w:after="0" w:line="240" w:lineRule="auto"/>
              <w:jc w:val="right"/>
              <w:rPr>
                <w:ins w:id="3469" w:author="Jujia Li" w:date="2025-08-25T17:34:00Z" w16du:dateUtc="2025-08-25T22:34:00Z"/>
                <w:rFonts w:ascii="Times New Roman" w:eastAsia="Times New Roman" w:hAnsi="Times New Roman" w:cs="Times New Roman"/>
                <w:color w:val="000000"/>
                <w:kern w:val="0"/>
                <w:sz w:val="18"/>
                <w:szCs w:val="18"/>
                <w14:ligatures w14:val="none"/>
              </w:rPr>
            </w:pPr>
            <w:ins w:id="3470" w:author="Jujia Li" w:date="2025-08-25T17:39:00Z" w16du:dateUtc="2025-08-25T22:39:00Z">
              <w:r w:rsidRPr="00155B59">
                <w:rPr>
                  <w:rFonts w:ascii="Times New Roman" w:hAnsi="Times New Roman" w:cs="Times New Roman"/>
                  <w:color w:val="000000"/>
                  <w:sz w:val="18"/>
                  <w:szCs w:val="18"/>
                  <w:rPrChange w:id="3471" w:author="Jujia Li" w:date="2025-08-25T17:39:00Z" w16du:dateUtc="2025-08-25T22:39:00Z">
                    <w:rPr>
                      <w:rFonts w:ascii="Aptos Narrow" w:hAnsi="Aptos Narrow"/>
                      <w:color w:val="000000"/>
                      <w:sz w:val="22"/>
                      <w:szCs w:val="22"/>
                    </w:rPr>
                  </w:rPrChange>
                </w:rPr>
                <w:t>0.15</w:t>
              </w:r>
            </w:ins>
          </w:p>
        </w:tc>
        <w:tc>
          <w:tcPr>
            <w:tcW w:w="891" w:type="dxa"/>
            <w:noWrap/>
            <w:vAlign w:val="bottom"/>
            <w:hideMark/>
          </w:tcPr>
          <w:p w14:paraId="579C97E5" w14:textId="30166850" w:rsidR="00155B59" w:rsidRPr="00155B59" w:rsidRDefault="00155B59" w:rsidP="00155B59">
            <w:pPr>
              <w:spacing w:after="0" w:line="240" w:lineRule="auto"/>
              <w:jc w:val="right"/>
              <w:rPr>
                <w:ins w:id="3472" w:author="Jujia Li" w:date="2025-08-25T17:34:00Z" w16du:dateUtc="2025-08-25T22:34:00Z"/>
                <w:rFonts w:ascii="Times New Roman" w:eastAsia="Times New Roman" w:hAnsi="Times New Roman" w:cs="Times New Roman"/>
                <w:color w:val="000000"/>
                <w:kern w:val="0"/>
                <w:sz w:val="18"/>
                <w:szCs w:val="18"/>
                <w14:ligatures w14:val="none"/>
              </w:rPr>
            </w:pPr>
            <w:ins w:id="3473" w:author="Jujia Li" w:date="2025-08-25T17:39:00Z" w16du:dateUtc="2025-08-25T22:39:00Z">
              <w:r w:rsidRPr="00155B59">
                <w:rPr>
                  <w:rFonts w:ascii="Times New Roman" w:hAnsi="Times New Roman" w:cs="Times New Roman"/>
                  <w:color w:val="000000"/>
                  <w:sz w:val="18"/>
                  <w:szCs w:val="18"/>
                  <w:rPrChange w:id="3474" w:author="Jujia Li" w:date="2025-08-25T17:39:00Z" w16du:dateUtc="2025-08-25T22:39:00Z">
                    <w:rPr>
                      <w:rFonts w:ascii="Aptos Narrow" w:hAnsi="Aptos Narrow"/>
                      <w:color w:val="000000"/>
                      <w:sz w:val="22"/>
                      <w:szCs w:val="22"/>
                    </w:rPr>
                  </w:rPrChange>
                </w:rPr>
                <w:t>12620</w:t>
              </w:r>
            </w:ins>
          </w:p>
        </w:tc>
        <w:tc>
          <w:tcPr>
            <w:tcW w:w="977" w:type="dxa"/>
            <w:noWrap/>
            <w:vAlign w:val="bottom"/>
            <w:hideMark/>
          </w:tcPr>
          <w:p w14:paraId="2D7C1D7C" w14:textId="08026DF7" w:rsidR="00155B59" w:rsidRPr="00155B59" w:rsidRDefault="00155B59" w:rsidP="00155B59">
            <w:pPr>
              <w:spacing w:after="0" w:line="240" w:lineRule="auto"/>
              <w:jc w:val="right"/>
              <w:rPr>
                <w:ins w:id="3475" w:author="Jujia Li" w:date="2025-08-25T17:34:00Z" w16du:dateUtc="2025-08-25T22:34:00Z"/>
                <w:rFonts w:ascii="Times New Roman" w:eastAsia="Times New Roman" w:hAnsi="Times New Roman" w:cs="Times New Roman"/>
                <w:color w:val="000000"/>
                <w:kern w:val="0"/>
                <w:sz w:val="18"/>
                <w:szCs w:val="18"/>
                <w14:ligatures w14:val="none"/>
              </w:rPr>
            </w:pPr>
            <w:ins w:id="3476" w:author="Jujia Li" w:date="2025-08-25T17:39:00Z" w16du:dateUtc="2025-08-25T22:39:00Z">
              <w:r w:rsidRPr="00155B59">
                <w:rPr>
                  <w:rFonts w:ascii="Times New Roman" w:hAnsi="Times New Roman" w:cs="Times New Roman"/>
                  <w:color w:val="000000"/>
                  <w:sz w:val="18"/>
                  <w:szCs w:val="18"/>
                  <w:rPrChange w:id="3477" w:author="Jujia Li" w:date="2025-08-25T17:39:00Z" w16du:dateUtc="2025-08-25T22:39:00Z">
                    <w:rPr>
                      <w:rFonts w:ascii="Aptos Narrow" w:hAnsi="Aptos Narrow"/>
                      <w:color w:val="000000"/>
                      <w:sz w:val="22"/>
                      <w:szCs w:val="22"/>
                    </w:rPr>
                  </w:rPrChange>
                </w:rPr>
                <w:t>0.19</w:t>
              </w:r>
            </w:ins>
          </w:p>
        </w:tc>
      </w:tr>
      <w:tr w:rsidR="00155B59" w:rsidRPr="00D80767" w14:paraId="22AD1FF7" w14:textId="77777777" w:rsidTr="00241A4A">
        <w:trPr>
          <w:trHeight w:val="300"/>
          <w:ins w:id="3478" w:author="Jujia Li" w:date="2025-08-25T17:34:00Z"/>
        </w:trPr>
        <w:tc>
          <w:tcPr>
            <w:tcW w:w="1608" w:type="dxa"/>
            <w:noWrap/>
            <w:vAlign w:val="bottom"/>
            <w:hideMark/>
          </w:tcPr>
          <w:p w14:paraId="18B8A8EF" w14:textId="77777777" w:rsidR="00155B59" w:rsidRPr="00B17B5A" w:rsidRDefault="00155B59" w:rsidP="00155B59">
            <w:pPr>
              <w:spacing w:after="0" w:line="240" w:lineRule="auto"/>
              <w:rPr>
                <w:ins w:id="3479" w:author="Jujia Li" w:date="2025-08-25T17:34:00Z" w16du:dateUtc="2025-08-25T22:34:00Z"/>
                <w:rFonts w:ascii="Times New Roman" w:eastAsia="Times New Roman" w:hAnsi="Times New Roman" w:cs="Times New Roman"/>
                <w:color w:val="000000"/>
                <w:kern w:val="0"/>
                <w:sz w:val="20"/>
                <w:szCs w:val="20"/>
                <w14:ligatures w14:val="none"/>
              </w:rPr>
            </w:pPr>
            <w:ins w:id="3480" w:author="Jujia Li" w:date="2025-08-25T17:34:00Z" w16du:dateUtc="2025-08-25T22:34:00Z">
              <w:r w:rsidRPr="00B17B5A">
                <w:rPr>
                  <w:rFonts w:ascii="Times New Roman" w:eastAsia="Times New Roman" w:hAnsi="Times New Roman" w:cs="Times New Roman"/>
                  <w:color w:val="000000"/>
                  <w:kern w:val="0"/>
                  <w:sz w:val="20"/>
                  <w:szCs w:val="20"/>
                  <w14:ligatures w14:val="none"/>
                </w:rPr>
                <w:t>FRANKLIN</w:t>
              </w:r>
            </w:ins>
          </w:p>
        </w:tc>
        <w:tc>
          <w:tcPr>
            <w:tcW w:w="799" w:type="dxa"/>
            <w:noWrap/>
            <w:vAlign w:val="bottom"/>
            <w:hideMark/>
          </w:tcPr>
          <w:p w14:paraId="7F35A938" w14:textId="42AC4A13" w:rsidR="00155B59" w:rsidRPr="00155B59" w:rsidRDefault="00155B59" w:rsidP="00155B59">
            <w:pPr>
              <w:spacing w:after="0" w:line="240" w:lineRule="auto"/>
              <w:jc w:val="right"/>
              <w:rPr>
                <w:ins w:id="3481" w:author="Jujia Li" w:date="2025-08-25T17:34:00Z" w16du:dateUtc="2025-08-25T22:34:00Z"/>
                <w:rFonts w:ascii="Times New Roman" w:eastAsia="Times New Roman" w:hAnsi="Times New Roman" w:cs="Times New Roman"/>
                <w:color w:val="000000"/>
                <w:kern w:val="0"/>
                <w:sz w:val="18"/>
                <w:szCs w:val="18"/>
                <w14:ligatures w14:val="none"/>
              </w:rPr>
            </w:pPr>
            <w:ins w:id="3482" w:author="Jujia Li" w:date="2025-08-25T17:39:00Z" w16du:dateUtc="2025-08-25T22:39:00Z">
              <w:r w:rsidRPr="00155B59">
                <w:rPr>
                  <w:rFonts w:ascii="Times New Roman" w:hAnsi="Times New Roman" w:cs="Times New Roman"/>
                  <w:color w:val="000000"/>
                  <w:sz w:val="18"/>
                  <w:szCs w:val="18"/>
                  <w:rPrChange w:id="3483" w:author="Jujia Li" w:date="2025-08-25T17:39:00Z" w16du:dateUtc="2025-08-25T22:39:00Z">
                    <w:rPr>
                      <w:rFonts w:ascii="Aptos Narrow" w:hAnsi="Aptos Narrow"/>
                      <w:color w:val="000000"/>
                      <w:sz w:val="22"/>
                      <w:szCs w:val="22"/>
                    </w:rPr>
                  </w:rPrChange>
                </w:rPr>
                <w:t>31611</w:t>
              </w:r>
            </w:ins>
          </w:p>
        </w:tc>
        <w:tc>
          <w:tcPr>
            <w:tcW w:w="799" w:type="dxa"/>
            <w:noWrap/>
            <w:vAlign w:val="bottom"/>
            <w:hideMark/>
          </w:tcPr>
          <w:p w14:paraId="48A9C5B9" w14:textId="07702058" w:rsidR="00155B59" w:rsidRPr="00155B59" w:rsidRDefault="00155B59" w:rsidP="00155B59">
            <w:pPr>
              <w:spacing w:after="0" w:line="240" w:lineRule="auto"/>
              <w:jc w:val="right"/>
              <w:rPr>
                <w:ins w:id="3484" w:author="Jujia Li" w:date="2025-08-25T17:34:00Z" w16du:dateUtc="2025-08-25T22:34:00Z"/>
                <w:rFonts w:ascii="Times New Roman" w:eastAsia="Times New Roman" w:hAnsi="Times New Roman" w:cs="Times New Roman"/>
                <w:color w:val="000000"/>
                <w:kern w:val="0"/>
                <w:sz w:val="18"/>
                <w:szCs w:val="18"/>
                <w14:ligatures w14:val="none"/>
              </w:rPr>
            </w:pPr>
            <w:ins w:id="3485" w:author="Jujia Li" w:date="2025-08-25T17:39:00Z" w16du:dateUtc="2025-08-25T22:39:00Z">
              <w:r w:rsidRPr="00155B59">
                <w:rPr>
                  <w:rFonts w:ascii="Times New Roman" w:hAnsi="Times New Roman" w:cs="Times New Roman"/>
                  <w:color w:val="000000"/>
                  <w:sz w:val="18"/>
                  <w:szCs w:val="18"/>
                  <w:rPrChange w:id="3486" w:author="Jujia Li" w:date="2025-08-25T17:39:00Z" w16du:dateUtc="2025-08-25T22:39:00Z">
                    <w:rPr>
                      <w:rFonts w:ascii="Aptos Narrow" w:hAnsi="Aptos Narrow"/>
                      <w:color w:val="000000"/>
                      <w:sz w:val="22"/>
                      <w:szCs w:val="22"/>
                    </w:rPr>
                  </w:rPrChange>
                </w:rPr>
                <w:t>2308</w:t>
              </w:r>
            </w:ins>
          </w:p>
        </w:tc>
        <w:tc>
          <w:tcPr>
            <w:tcW w:w="688" w:type="dxa"/>
            <w:noWrap/>
            <w:vAlign w:val="bottom"/>
            <w:hideMark/>
          </w:tcPr>
          <w:p w14:paraId="34133821" w14:textId="4A3F59D1" w:rsidR="00155B59" w:rsidRPr="00155B59" w:rsidRDefault="00155B59" w:rsidP="00155B59">
            <w:pPr>
              <w:spacing w:after="0" w:line="240" w:lineRule="auto"/>
              <w:jc w:val="right"/>
              <w:rPr>
                <w:ins w:id="3487" w:author="Jujia Li" w:date="2025-08-25T17:34:00Z" w16du:dateUtc="2025-08-25T22:34:00Z"/>
                <w:rFonts w:ascii="Times New Roman" w:eastAsia="Times New Roman" w:hAnsi="Times New Roman" w:cs="Times New Roman"/>
                <w:color w:val="000000"/>
                <w:kern w:val="0"/>
                <w:sz w:val="18"/>
                <w:szCs w:val="18"/>
                <w14:ligatures w14:val="none"/>
              </w:rPr>
            </w:pPr>
            <w:ins w:id="3488" w:author="Jujia Li" w:date="2025-08-25T17:39:00Z" w16du:dateUtc="2025-08-25T22:39:00Z">
              <w:r w:rsidRPr="00155B59">
                <w:rPr>
                  <w:rFonts w:ascii="Times New Roman" w:hAnsi="Times New Roman" w:cs="Times New Roman"/>
                  <w:color w:val="000000"/>
                  <w:sz w:val="18"/>
                  <w:szCs w:val="18"/>
                  <w:rPrChange w:id="3489" w:author="Jujia Li" w:date="2025-08-25T17:39:00Z" w16du:dateUtc="2025-08-25T22:39:00Z">
                    <w:rPr>
                      <w:rFonts w:ascii="Aptos Narrow" w:hAnsi="Aptos Narrow"/>
                      <w:color w:val="000000"/>
                      <w:sz w:val="22"/>
                      <w:szCs w:val="22"/>
                    </w:rPr>
                  </w:rPrChange>
                </w:rPr>
                <w:t>0.07</w:t>
              </w:r>
            </w:ins>
          </w:p>
        </w:tc>
        <w:tc>
          <w:tcPr>
            <w:tcW w:w="799" w:type="dxa"/>
            <w:noWrap/>
            <w:vAlign w:val="bottom"/>
            <w:hideMark/>
          </w:tcPr>
          <w:p w14:paraId="605D0F5F" w14:textId="02991365" w:rsidR="00155B59" w:rsidRPr="00155B59" w:rsidRDefault="00155B59" w:rsidP="00155B59">
            <w:pPr>
              <w:spacing w:after="0" w:line="240" w:lineRule="auto"/>
              <w:jc w:val="right"/>
              <w:rPr>
                <w:ins w:id="3490" w:author="Jujia Li" w:date="2025-08-25T17:34:00Z" w16du:dateUtc="2025-08-25T22:34:00Z"/>
                <w:rFonts w:ascii="Times New Roman" w:eastAsia="Times New Roman" w:hAnsi="Times New Roman" w:cs="Times New Roman"/>
                <w:color w:val="000000"/>
                <w:kern w:val="0"/>
                <w:sz w:val="18"/>
                <w:szCs w:val="18"/>
                <w14:ligatures w14:val="none"/>
              </w:rPr>
            </w:pPr>
            <w:ins w:id="3491" w:author="Jujia Li" w:date="2025-08-25T17:39:00Z" w16du:dateUtc="2025-08-25T22:39:00Z">
              <w:r w:rsidRPr="00155B59">
                <w:rPr>
                  <w:rFonts w:ascii="Times New Roman" w:hAnsi="Times New Roman" w:cs="Times New Roman"/>
                  <w:color w:val="000000"/>
                  <w:sz w:val="18"/>
                  <w:szCs w:val="18"/>
                  <w:rPrChange w:id="3492" w:author="Jujia Li" w:date="2025-08-25T17:39:00Z" w16du:dateUtc="2025-08-25T22:39:00Z">
                    <w:rPr>
                      <w:rFonts w:ascii="Aptos Narrow" w:hAnsi="Aptos Narrow"/>
                      <w:color w:val="000000"/>
                      <w:sz w:val="22"/>
                      <w:szCs w:val="22"/>
                    </w:rPr>
                  </w:rPrChange>
                </w:rPr>
                <w:t>31542</w:t>
              </w:r>
            </w:ins>
          </w:p>
        </w:tc>
        <w:tc>
          <w:tcPr>
            <w:tcW w:w="799" w:type="dxa"/>
            <w:noWrap/>
            <w:vAlign w:val="bottom"/>
            <w:hideMark/>
          </w:tcPr>
          <w:p w14:paraId="6D2390FE" w14:textId="4D4B0D67" w:rsidR="00155B59" w:rsidRPr="00155B59" w:rsidRDefault="00155B59" w:rsidP="00155B59">
            <w:pPr>
              <w:spacing w:after="0" w:line="240" w:lineRule="auto"/>
              <w:jc w:val="right"/>
              <w:rPr>
                <w:ins w:id="3493" w:author="Jujia Li" w:date="2025-08-25T17:34:00Z" w16du:dateUtc="2025-08-25T22:34:00Z"/>
                <w:rFonts w:ascii="Times New Roman" w:eastAsia="Times New Roman" w:hAnsi="Times New Roman" w:cs="Times New Roman"/>
                <w:color w:val="000000"/>
                <w:kern w:val="0"/>
                <w:sz w:val="18"/>
                <w:szCs w:val="18"/>
                <w14:ligatures w14:val="none"/>
              </w:rPr>
            </w:pPr>
            <w:ins w:id="3494" w:author="Jujia Li" w:date="2025-08-25T17:39:00Z" w16du:dateUtc="2025-08-25T22:39:00Z">
              <w:r w:rsidRPr="00155B59">
                <w:rPr>
                  <w:rFonts w:ascii="Times New Roman" w:hAnsi="Times New Roman" w:cs="Times New Roman"/>
                  <w:color w:val="000000"/>
                  <w:sz w:val="18"/>
                  <w:szCs w:val="18"/>
                  <w:rPrChange w:id="3495" w:author="Jujia Li" w:date="2025-08-25T17:39:00Z" w16du:dateUtc="2025-08-25T22:39:00Z">
                    <w:rPr>
                      <w:rFonts w:ascii="Aptos Narrow" w:hAnsi="Aptos Narrow"/>
                      <w:color w:val="000000"/>
                      <w:sz w:val="22"/>
                      <w:szCs w:val="22"/>
                    </w:rPr>
                  </w:rPrChange>
                </w:rPr>
                <w:t>1577</w:t>
              </w:r>
            </w:ins>
          </w:p>
        </w:tc>
        <w:tc>
          <w:tcPr>
            <w:tcW w:w="800" w:type="dxa"/>
            <w:noWrap/>
            <w:vAlign w:val="bottom"/>
            <w:hideMark/>
          </w:tcPr>
          <w:p w14:paraId="087E462E" w14:textId="733AC9D3" w:rsidR="00155B59" w:rsidRPr="00155B59" w:rsidRDefault="00155B59" w:rsidP="00155B59">
            <w:pPr>
              <w:spacing w:after="0" w:line="240" w:lineRule="auto"/>
              <w:jc w:val="right"/>
              <w:rPr>
                <w:ins w:id="3496" w:author="Jujia Li" w:date="2025-08-25T17:34:00Z" w16du:dateUtc="2025-08-25T22:34:00Z"/>
                <w:rFonts w:ascii="Times New Roman" w:eastAsia="Times New Roman" w:hAnsi="Times New Roman" w:cs="Times New Roman"/>
                <w:color w:val="000000"/>
                <w:kern w:val="0"/>
                <w:sz w:val="18"/>
                <w:szCs w:val="18"/>
                <w14:ligatures w14:val="none"/>
              </w:rPr>
            </w:pPr>
            <w:ins w:id="3497" w:author="Jujia Li" w:date="2025-08-25T17:39:00Z" w16du:dateUtc="2025-08-25T22:39:00Z">
              <w:r w:rsidRPr="00155B59">
                <w:rPr>
                  <w:rFonts w:ascii="Times New Roman" w:hAnsi="Times New Roman" w:cs="Times New Roman"/>
                  <w:color w:val="000000"/>
                  <w:sz w:val="18"/>
                  <w:szCs w:val="18"/>
                  <w:rPrChange w:id="3498" w:author="Jujia Li" w:date="2025-08-25T17:39:00Z" w16du:dateUtc="2025-08-25T22:39:00Z">
                    <w:rPr>
                      <w:rFonts w:ascii="Aptos Narrow" w:hAnsi="Aptos Narrow"/>
                      <w:color w:val="000000"/>
                      <w:sz w:val="22"/>
                      <w:szCs w:val="22"/>
                    </w:rPr>
                  </w:rPrChange>
                </w:rPr>
                <w:t>0.05</w:t>
              </w:r>
            </w:ins>
          </w:p>
        </w:tc>
        <w:tc>
          <w:tcPr>
            <w:tcW w:w="800" w:type="dxa"/>
            <w:noWrap/>
            <w:vAlign w:val="bottom"/>
            <w:hideMark/>
          </w:tcPr>
          <w:p w14:paraId="6F570762" w14:textId="7146F029" w:rsidR="00155B59" w:rsidRPr="00155B59" w:rsidRDefault="00155B59" w:rsidP="00155B59">
            <w:pPr>
              <w:spacing w:after="0" w:line="240" w:lineRule="auto"/>
              <w:jc w:val="right"/>
              <w:rPr>
                <w:ins w:id="3499" w:author="Jujia Li" w:date="2025-08-25T17:34:00Z" w16du:dateUtc="2025-08-25T22:34:00Z"/>
                <w:rFonts w:ascii="Times New Roman" w:eastAsia="Times New Roman" w:hAnsi="Times New Roman" w:cs="Times New Roman"/>
                <w:color w:val="000000"/>
                <w:kern w:val="0"/>
                <w:sz w:val="18"/>
                <w:szCs w:val="18"/>
                <w14:ligatures w14:val="none"/>
              </w:rPr>
            </w:pPr>
            <w:ins w:id="3500" w:author="Jujia Li" w:date="2025-08-25T17:39:00Z" w16du:dateUtc="2025-08-25T22:39:00Z">
              <w:r w:rsidRPr="00155B59">
                <w:rPr>
                  <w:rFonts w:ascii="Times New Roman" w:hAnsi="Times New Roman" w:cs="Times New Roman"/>
                  <w:color w:val="000000"/>
                  <w:sz w:val="18"/>
                  <w:szCs w:val="18"/>
                  <w:rPrChange w:id="3501" w:author="Jujia Li" w:date="2025-08-25T17:39:00Z" w16du:dateUtc="2025-08-25T22:39:00Z">
                    <w:rPr>
                      <w:rFonts w:ascii="Aptos Narrow" w:hAnsi="Aptos Narrow"/>
                      <w:color w:val="000000"/>
                      <w:sz w:val="22"/>
                      <w:szCs w:val="22"/>
                    </w:rPr>
                  </w:rPrChange>
                </w:rPr>
                <w:t>31298</w:t>
              </w:r>
            </w:ins>
          </w:p>
        </w:tc>
        <w:tc>
          <w:tcPr>
            <w:tcW w:w="800" w:type="dxa"/>
            <w:noWrap/>
            <w:vAlign w:val="bottom"/>
            <w:hideMark/>
          </w:tcPr>
          <w:p w14:paraId="78C32F09" w14:textId="279F1AD4" w:rsidR="00155B59" w:rsidRPr="00155B59" w:rsidRDefault="00155B59" w:rsidP="00155B59">
            <w:pPr>
              <w:spacing w:after="0" w:line="240" w:lineRule="auto"/>
              <w:jc w:val="right"/>
              <w:rPr>
                <w:ins w:id="3502" w:author="Jujia Li" w:date="2025-08-25T17:34:00Z" w16du:dateUtc="2025-08-25T22:34:00Z"/>
                <w:rFonts w:ascii="Times New Roman" w:eastAsia="Times New Roman" w:hAnsi="Times New Roman" w:cs="Times New Roman"/>
                <w:color w:val="000000"/>
                <w:kern w:val="0"/>
                <w:sz w:val="18"/>
                <w:szCs w:val="18"/>
                <w14:ligatures w14:val="none"/>
              </w:rPr>
            </w:pPr>
            <w:ins w:id="3503" w:author="Jujia Li" w:date="2025-08-25T17:39:00Z" w16du:dateUtc="2025-08-25T22:39:00Z">
              <w:r w:rsidRPr="00155B59">
                <w:rPr>
                  <w:rFonts w:ascii="Times New Roman" w:hAnsi="Times New Roman" w:cs="Times New Roman"/>
                  <w:color w:val="000000"/>
                  <w:sz w:val="18"/>
                  <w:szCs w:val="18"/>
                  <w:rPrChange w:id="3504" w:author="Jujia Li" w:date="2025-08-25T17:39:00Z" w16du:dateUtc="2025-08-25T22:39:00Z">
                    <w:rPr>
                      <w:rFonts w:ascii="Aptos Narrow" w:hAnsi="Aptos Narrow"/>
                      <w:color w:val="000000"/>
                      <w:sz w:val="22"/>
                      <w:szCs w:val="22"/>
                    </w:rPr>
                  </w:rPrChange>
                </w:rPr>
                <w:t>1125</w:t>
              </w:r>
            </w:ins>
          </w:p>
        </w:tc>
        <w:tc>
          <w:tcPr>
            <w:tcW w:w="800" w:type="dxa"/>
            <w:noWrap/>
            <w:vAlign w:val="bottom"/>
            <w:hideMark/>
          </w:tcPr>
          <w:p w14:paraId="72F076F6" w14:textId="1098A2E2" w:rsidR="00155B59" w:rsidRPr="00155B59" w:rsidRDefault="00155B59" w:rsidP="00155B59">
            <w:pPr>
              <w:spacing w:after="0" w:line="240" w:lineRule="auto"/>
              <w:jc w:val="right"/>
              <w:rPr>
                <w:ins w:id="3505" w:author="Jujia Li" w:date="2025-08-25T17:34:00Z" w16du:dateUtc="2025-08-25T22:34:00Z"/>
                <w:rFonts w:ascii="Times New Roman" w:eastAsia="Times New Roman" w:hAnsi="Times New Roman" w:cs="Times New Roman"/>
                <w:color w:val="000000"/>
                <w:kern w:val="0"/>
                <w:sz w:val="18"/>
                <w:szCs w:val="18"/>
                <w14:ligatures w14:val="none"/>
              </w:rPr>
            </w:pPr>
            <w:ins w:id="3506" w:author="Jujia Li" w:date="2025-08-25T17:39:00Z" w16du:dateUtc="2025-08-25T22:39:00Z">
              <w:r w:rsidRPr="00155B59">
                <w:rPr>
                  <w:rFonts w:ascii="Times New Roman" w:hAnsi="Times New Roman" w:cs="Times New Roman"/>
                  <w:color w:val="000000"/>
                  <w:sz w:val="18"/>
                  <w:szCs w:val="18"/>
                  <w:rPrChange w:id="3507" w:author="Jujia Li" w:date="2025-08-25T17:39:00Z" w16du:dateUtc="2025-08-25T22:39:00Z">
                    <w:rPr>
                      <w:rFonts w:ascii="Aptos Narrow" w:hAnsi="Aptos Narrow"/>
                      <w:color w:val="000000"/>
                      <w:sz w:val="22"/>
                      <w:szCs w:val="22"/>
                    </w:rPr>
                  </w:rPrChange>
                </w:rPr>
                <w:t>0.04</w:t>
              </w:r>
            </w:ins>
          </w:p>
        </w:tc>
        <w:tc>
          <w:tcPr>
            <w:tcW w:w="800" w:type="dxa"/>
            <w:noWrap/>
            <w:vAlign w:val="bottom"/>
            <w:hideMark/>
          </w:tcPr>
          <w:p w14:paraId="0E109D9A" w14:textId="79F0BF57" w:rsidR="00155B59" w:rsidRPr="00155B59" w:rsidRDefault="00155B59" w:rsidP="00155B59">
            <w:pPr>
              <w:spacing w:after="0" w:line="240" w:lineRule="auto"/>
              <w:jc w:val="right"/>
              <w:rPr>
                <w:ins w:id="3508" w:author="Jujia Li" w:date="2025-08-25T17:34:00Z" w16du:dateUtc="2025-08-25T22:34:00Z"/>
                <w:rFonts w:ascii="Times New Roman" w:eastAsia="Times New Roman" w:hAnsi="Times New Roman" w:cs="Times New Roman"/>
                <w:color w:val="000000"/>
                <w:kern w:val="0"/>
                <w:sz w:val="18"/>
                <w:szCs w:val="18"/>
                <w14:ligatures w14:val="none"/>
              </w:rPr>
            </w:pPr>
            <w:ins w:id="3509" w:author="Jujia Li" w:date="2025-08-25T17:39:00Z" w16du:dateUtc="2025-08-25T22:39:00Z">
              <w:r w:rsidRPr="00155B59">
                <w:rPr>
                  <w:rFonts w:ascii="Times New Roman" w:hAnsi="Times New Roman" w:cs="Times New Roman"/>
                  <w:color w:val="000000"/>
                  <w:sz w:val="18"/>
                  <w:szCs w:val="18"/>
                  <w:rPrChange w:id="3510" w:author="Jujia Li" w:date="2025-08-25T17:39:00Z" w16du:dateUtc="2025-08-25T22:39:00Z">
                    <w:rPr>
                      <w:rFonts w:ascii="Aptos Narrow" w:hAnsi="Aptos Narrow"/>
                      <w:color w:val="000000"/>
                      <w:sz w:val="22"/>
                      <w:szCs w:val="22"/>
                    </w:rPr>
                  </w:rPrChange>
                </w:rPr>
                <w:t>31362</w:t>
              </w:r>
            </w:ins>
          </w:p>
        </w:tc>
        <w:tc>
          <w:tcPr>
            <w:tcW w:w="800" w:type="dxa"/>
            <w:noWrap/>
            <w:vAlign w:val="bottom"/>
            <w:hideMark/>
          </w:tcPr>
          <w:p w14:paraId="2E7AD584" w14:textId="4B81C439" w:rsidR="00155B59" w:rsidRPr="00155B59" w:rsidRDefault="00155B59" w:rsidP="00155B59">
            <w:pPr>
              <w:spacing w:after="0" w:line="240" w:lineRule="auto"/>
              <w:jc w:val="right"/>
              <w:rPr>
                <w:ins w:id="3511" w:author="Jujia Li" w:date="2025-08-25T17:34:00Z" w16du:dateUtc="2025-08-25T22:34:00Z"/>
                <w:rFonts w:ascii="Times New Roman" w:eastAsia="Times New Roman" w:hAnsi="Times New Roman" w:cs="Times New Roman"/>
                <w:color w:val="000000"/>
                <w:kern w:val="0"/>
                <w:sz w:val="18"/>
                <w:szCs w:val="18"/>
                <w14:ligatures w14:val="none"/>
              </w:rPr>
            </w:pPr>
            <w:ins w:id="3512" w:author="Jujia Li" w:date="2025-08-25T17:39:00Z" w16du:dateUtc="2025-08-25T22:39:00Z">
              <w:r w:rsidRPr="00155B59">
                <w:rPr>
                  <w:rFonts w:ascii="Times New Roman" w:hAnsi="Times New Roman" w:cs="Times New Roman"/>
                  <w:color w:val="000000"/>
                  <w:sz w:val="18"/>
                  <w:szCs w:val="18"/>
                  <w:rPrChange w:id="3513" w:author="Jujia Li" w:date="2025-08-25T17:39:00Z" w16du:dateUtc="2025-08-25T22:39:00Z">
                    <w:rPr>
                      <w:rFonts w:ascii="Aptos Narrow" w:hAnsi="Aptos Narrow"/>
                      <w:color w:val="000000"/>
                      <w:sz w:val="22"/>
                      <w:szCs w:val="22"/>
                    </w:rPr>
                  </w:rPrChange>
                </w:rPr>
                <w:t>757</w:t>
              </w:r>
            </w:ins>
          </w:p>
        </w:tc>
        <w:tc>
          <w:tcPr>
            <w:tcW w:w="800" w:type="dxa"/>
            <w:noWrap/>
            <w:vAlign w:val="bottom"/>
            <w:hideMark/>
          </w:tcPr>
          <w:p w14:paraId="395E081D" w14:textId="6F423C74" w:rsidR="00155B59" w:rsidRPr="00155B59" w:rsidRDefault="00155B59" w:rsidP="00155B59">
            <w:pPr>
              <w:spacing w:after="0" w:line="240" w:lineRule="auto"/>
              <w:jc w:val="right"/>
              <w:rPr>
                <w:ins w:id="3514" w:author="Jujia Li" w:date="2025-08-25T17:34:00Z" w16du:dateUtc="2025-08-25T22:34:00Z"/>
                <w:rFonts w:ascii="Times New Roman" w:eastAsia="Times New Roman" w:hAnsi="Times New Roman" w:cs="Times New Roman"/>
                <w:color w:val="000000"/>
                <w:kern w:val="0"/>
                <w:sz w:val="18"/>
                <w:szCs w:val="18"/>
                <w14:ligatures w14:val="none"/>
              </w:rPr>
            </w:pPr>
            <w:ins w:id="3515" w:author="Jujia Li" w:date="2025-08-25T17:39:00Z" w16du:dateUtc="2025-08-25T22:39:00Z">
              <w:r w:rsidRPr="00155B59">
                <w:rPr>
                  <w:rFonts w:ascii="Times New Roman" w:hAnsi="Times New Roman" w:cs="Times New Roman"/>
                  <w:color w:val="000000"/>
                  <w:sz w:val="18"/>
                  <w:szCs w:val="18"/>
                  <w:rPrChange w:id="3516" w:author="Jujia Li" w:date="2025-08-25T17:39:00Z" w16du:dateUtc="2025-08-25T22:39:00Z">
                    <w:rPr>
                      <w:rFonts w:ascii="Aptos Narrow" w:hAnsi="Aptos Narrow"/>
                      <w:color w:val="000000"/>
                      <w:sz w:val="22"/>
                      <w:szCs w:val="22"/>
                    </w:rPr>
                  </w:rPrChange>
                </w:rPr>
                <w:t>0.02</w:t>
              </w:r>
            </w:ins>
          </w:p>
        </w:tc>
        <w:tc>
          <w:tcPr>
            <w:tcW w:w="891" w:type="dxa"/>
            <w:noWrap/>
            <w:vAlign w:val="bottom"/>
            <w:hideMark/>
          </w:tcPr>
          <w:p w14:paraId="676A0E3C" w14:textId="7C30A0D2" w:rsidR="00155B59" w:rsidRPr="00155B59" w:rsidRDefault="00155B59" w:rsidP="00155B59">
            <w:pPr>
              <w:spacing w:after="0" w:line="240" w:lineRule="auto"/>
              <w:jc w:val="right"/>
              <w:rPr>
                <w:ins w:id="3517" w:author="Jujia Li" w:date="2025-08-25T17:34:00Z" w16du:dateUtc="2025-08-25T22:34:00Z"/>
                <w:rFonts w:ascii="Times New Roman" w:eastAsia="Times New Roman" w:hAnsi="Times New Roman" w:cs="Times New Roman"/>
                <w:color w:val="000000"/>
                <w:kern w:val="0"/>
                <w:sz w:val="18"/>
                <w:szCs w:val="18"/>
                <w14:ligatures w14:val="none"/>
              </w:rPr>
            </w:pPr>
            <w:ins w:id="3518" w:author="Jujia Li" w:date="2025-08-25T17:39:00Z" w16du:dateUtc="2025-08-25T22:39:00Z">
              <w:r w:rsidRPr="00155B59">
                <w:rPr>
                  <w:rFonts w:ascii="Times New Roman" w:hAnsi="Times New Roman" w:cs="Times New Roman"/>
                  <w:color w:val="000000"/>
                  <w:sz w:val="18"/>
                  <w:szCs w:val="18"/>
                  <w:rPrChange w:id="3519" w:author="Jujia Li" w:date="2025-08-25T17:39:00Z" w16du:dateUtc="2025-08-25T22:39:00Z">
                    <w:rPr>
                      <w:rFonts w:ascii="Aptos Narrow" w:hAnsi="Aptos Narrow"/>
                      <w:color w:val="000000"/>
                      <w:sz w:val="22"/>
                      <w:szCs w:val="22"/>
                    </w:rPr>
                  </w:rPrChange>
                </w:rPr>
                <w:t>5767</w:t>
              </w:r>
            </w:ins>
          </w:p>
        </w:tc>
        <w:tc>
          <w:tcPr>
            <w:tcW w:w="977" w:type="dxa"/>
            <w:noWrap/>
            <w:vAlign w:val="bottom"/>
            <w:hideMark/>
          </w:tcPr>
          <w:p w14:paraId="6AB0FB7F" w14:textId="5A2EA512" w:rsidR="00155B59" w:rsidRPr="00155B59" w:rsidRDefault="00155B59" w:rsidP="00155B59">
            <w:pPr>
              <w:spacing w:after="0" w:line="240" w:lineRule="auto"/>
              <w:jc w:val="right"/>
              <w:rPr>
                <w:ins w:id="3520" w:author="Jujia Li" w:date="2025-08-25T17:34:00Z" w16du:dateUtc="2025-08-25T22:34:00Z"/>
                <w:rFonts w:ascii="Times New Roman" w:eastAsia="Times New Roman" w:hAnsi="Times New Roman" w:cs="Times New Roman"/>
                <w:color w:val="000000"/>
                <w:kern w:val="0"/>
                <w:sz w:val="18"/>
                <w:szCs w:val="18"/>
                <w14:ligatures w14:val="none"/>
              </w:rPr>
            </w:pPr>
            <w:ins w:id="3521" w:author="Jujia Li" w:date="2025-08-25T17:39:00Z" w16du:dateUtc="2025-08-25T22:39:00Z">
              <w:r w:rsidRPr="00155B59">
                <w:rPr>
                  <w:rFonts w:ascii="Times New Roman" w:hAnsi="Times New Roman" w:cs="Times New Roman"/>
                  <w:color w:val="000000"/>
                  <w:sz w:val="18"/>
                  <w:szCs w:val="18"/>
                  <w:rPrChange w:id="3522" w:author="Jujia Li" w:date="2025-08-25T17:39:00Z" w16du:dateUtc="2025-08-25T22:39:00Z">
                    <w:rPr>
                      <w:rFonts w:ascii="Aptos Narrow" w:hAnsi="Aptos Narrow"/>
                      <w:color w:val="000000"/>
                      <w:sz w:val="22"/>
                      <w:szCs w:val="22"/>
                    </w:rPr>
                  </w:rPrChange>
                </w:rPr>
                <w:t>0.05</w:t>
              </w:r>
            </w:ins>
          </w:p>
        </w:tc>
      </w:tr>
      <w:tr w:rsidR="00155B59" w:rsidRPr="00D80767" w14:paraId="7DE1F4F3" w14:textId="77777777" w:rsidTr="00241A4A">
        <w:trPr>
          <w:trHeight w:val="300"/>
          <w:ins w:id="3523" w:author="Jujia Li" w:date="2025-08-25T17:34:00Z"/>
        </w:trPr>
        <w:tc>
          <w:tcPr>
            <w:tcW w:w="1608" w:type="dxa"/>
            <w:noWrap/>
            <w:vAlign w:val="bottom"/>
            <w:hideMark/>
          </w:tcPr>
          <w:p w14:paraId="66AFFEA0" w14:textId="77777777" w:rsidR="00155B59" w:rsidRPr="00B17B5A" w:rsidRDefault="00155B59" w:rsidP="00155B59">
            <w:pPr>
              <w:spacing w:after="0" w:line="240" w:lineRule="auto"/>
              <w:rPr>
                <w:ins w:id="3524" w:author="Jujia Li" w:date="2025-08-25T17:34:00Z" w16du:dateUtc="2025-08-25T22:34:00Z"/>
                <w:rFonts w:ascii="Times New Roman" w:eastAsia="Times New Roman" w:hAnsi="Times New Roman" w:cs="Times New Roman"/>
                <w:color w:val="000000"/>
                <w:kern w:val="0"/>
                <w:sz w:val="20"/>
                <w:szCs w:val="20"/>
                <w14:ligatures w14:val="none"/>
              </w:rPr>
            </w:pPr>
            <w:ins w:id="3525" w:author="Jujia Li" w:date="2025-08-25T17:34:00Z" w16du:dateUtc="2025-08-25T22:34:00Z">
              <w:r w:rsidRPr="00B17B5A">
                <w:rPr>
                  <w:rFonts w:ascii="Times New Roman" w:eastAsia="Times New Roman" w:hAnsi="Times New Roman" w:cs="Times New Roman"/>
                  <w:color w:val="000000"/>
                  <w:kern w:val="0"/>
                  <w:sz w:val="20"/>
                  <w:szCs w:val="20"/>
                  <w14:ligatures w14:val="none"/>
                </w:rPr>
                <w:t>JACKSON</w:t>
              </w:r>
            </w:ins>
          </w:p>
        </w:tc>
        <w:tc>
          <w:tcPr>
            <w:tcW w:w="799" w:type="dxa"/>
            <w:noWrap/>
            <w:vAlign w:val="bottom"/>
            <w:hideMark/>
          </w:tcPr>
          <w:p w14:paraId="08C82D4D" w14:textId="1AF0A1C5" w:rsidR="00155B59" w:rsidRPr="00155B59" w:rsidRDefault="00155B59" w:rsidP="00155B59">
            <w:pPr>
              <w:spacing w:after="0" w:line="240" w:lineRule="auto"/>
              <w:jc w:val="right"/>
              <w:rPr>
                <w:ins w:id="3526" w:author="Jujia Li" w:date="2025-08-25T17:34:00Z" w16du:dateUtc="2025-08-25T22:34:00Z"/>
                <w:rFonts w:ascii="Times New Roman" w:eastAsia="Times New Roman" w:hAnsi="Times New Roman" w:cs="Times New Roman"/>
                <w:color w:val="000000"/>
                <w:kern w:val="0"/>
                <w:sz w:val="18"/>
                <w:szCs w:val="18"/>
                <w14:ligatures w14:val="none"/>
              </w:rPr>
            </w:pPr>
            <w:ins w:id="3527" w:author="Jujia Li" w:date="2025-08-25T17:39:00Z" w16du:dateUtc="2025-08-25T22:39:00Z">
              <w:r w:rsidRPr="00155B59">
                <w:rPr>
                  <w:rFonts w:ascii="Times New Roman" w:hAnsi="Times New Roman" w:cs="Times New Roman"/>
                  <w:color w:val="000000"/>
                  <w:sz w:val="18"/>
                  <w:szCs w:val="18"/>
                  <w:rPrChange w:id="3528" w:author="Jujia Li" w:date="2025-08-25T17:39:00Z" w16du:dateUtc="2025-08-25T22:39:00Z">
                    <w:rPr>
                      <w:rFonts w:ascii="Aptos Narrow" w:hAnsi="Aptos Narrow"/>
                      <w:color w:val="000000"/>
                      <w:sz w:val="22"/>
                      <w:szCs w:val="22"/>
                    </w:rPr>
                  </w:rPrChange>
                </w:rPr>
                <w:t>51988</w:t>
              </w:r>
            </w:ins>
          </w:p>
        </w:tc>
        <w:tc>
          <w:tcPr>
            <w:tcW w:w="799" w:type="dxa"/>
            <w:noWrap/>
            <w:vAlign w:val="bottom"/>
            <w:hideMark/>
          </w:tcPr>
          <w:p w14:paraId="027E890A" w14:textId="2E442C07" w:rsidR="00155B59" w:rsidRPr="00155B59" w:rsidRDefault="00155B59" w:rsidP="00155B59">
            <w:pPr>
              <w:spacing w:after="0" w:line="240" w:lineRule="auto"/>
              <w:jc w:val="right"/>
              <w:rPr>
                <w:ins w:id="3529" w:author="Jujia Li" w:date="2025-08-25T17:34:00Z" w16du:dateUtc="2025-08-25T22:34:00Z"/>
                <w:rFonts w:ascii="Times New Roman" w:eastAsia="Times New Roman" w:hAnsi="Times New Roman" w:cs="Times New Roman"/>
                <w:color w:val="000000"/>
                <w:kern w:val="0"/>
                <w:sz w:val="18"/>
                <w:szCs w:val="18"/>
                <w14:ligatures w14:val="none"/>
              </w:rPr>
            </w:pPr>
            <w:ins w:id="3530" w:author="Jujia Li" w:date="2025-08-25T17:39:00Z" w16du:dateUtc="2025-08-25T22:39:00Z">
              <w:r w:rsidRPr="00155B59">
                <w:rPr>
                  <w:rFonts w:ascii="Times New Roman" w:hAnsi="Times New Roman" w:cs="Times New Roman"/>
                  <w:color w:val="000000"/>
                  <w:sz w:val="18"/>
                  <w:szCs w:val="18"/>
                  <w:rPrChange w:id="3531" w:author="Jujia Li" w:date="2025-08-25T17:39:00Z" w16du:dateUtc="2025-08-25T22:39:00Z">
                    <w:rPr>
                      <w:rFonts w:ascii="Aptos Narrow" w:hAnsi="Aptos Narrow"/>
                      <w:color w:val="000000"/>
                      <w:sz w:val="22"/>
                      <w:szCs w:val="22"/>
                    </w:rPr>
                  </w:rPrChange>
                </w:rPr>
                <w:t>1698</w:t>
              </w:r>
            </w:ins>
          </w:p>
        </w:tc>
        <w:tc>
          <w:tcPr>
            <w:tcW w:w="688" w:type="dxa"/>
            <w:noWrap/>
            <w:vAlign w:val="bottom"/>
            <w:hideMark/>
          </w:tcPr>
          <w:p w14:paraId="4B5C0299" w14:textId="77D9431A" w:rsidR="00155B59" w:rsidRPr="00155B59" w:rsidRDefault="00155B59" w:rsidP="00155B59">
            <w:pPr>
              <w:spacing w:after="0" w:line="240" w:lineRule="auto"/>
              <w:jc w:val="right"/>
              <w:rPr>
                <w:ins w:id="3532" w:author="Jujia Li" w:date="2025-08-25T17:34:00Z" w16du:dateUtc="2025-08-25T22:34:00Z"/>
                <w:rFonts w:ascii="Times New Roman" w:eastAsia="Times New Roman" w:hAnsi="Times New Roman" w:cs="Times New Roman"/>
                <w:color w:val="000000"/>
                <w:kern w:val="0"/>
                <w:sz w:val="18"/>
                <w:szCs w:val="18"/>
                <w14:ligatures w14:val="none"/>
              </w:rPr>
            </w:pPr>
            <w:ins w:id="3533" w:author="Jujia Li" w:date="2025-08-25T17:39:00Z" w16du:dateUtc="2025-08-25T22:39:00Z">
              <w:r w:rsidRPr="00155B59">
                <w:rPr>
                  <w:rFonts w:ascii="Times New Roman" w:hAnsi="Times New Roman" w:cs="Times New Roman"/>
                  <w:color w:val="000000"/>
                  <w:sz w:val="18"/>
                  <w:szCs w:val="18"/>
                  <w:rPrChange w:id="3534" w:author="Jujia Li" w:date="2025-08-25T17:39:00Z" w16du:dateUtc="2025-08-25T22:39:00Z">
                    <w:rPr>
                      <w:rFonts w:ascii="Aptos Narrow" w:hAnsi="Aptos Narrow"/>
                      <w:color w:val="000000"/>
                      <w:sz w:val="22"/>
                      <w:szCs w:val="22"/>
                    </w:rPr>
                  </w:rPrChange>
                </w:rPr>
                <w:t>0.03</w:t>
              </w:r>
            </w:ins>
          </w:p>
        </w:tc>
        <w:tc>
          <w:tcPr>
            <w:tcW w:w="799" w:type="dxa"/>
            <w:noWrap/>
            <w:vAlign w:val="bottom"/>
            <w:hideMark/>
          </w:tcPr>
          <w:p w14:paraId="23DC89BE" w14:textId="6FC0B922" w:rsidR="00155B59" w:rsidRPr="00155B59" w:rsidRDefault="00155B59" w:rsidP="00155B59">
            <w:pPr>
              <w:spacing w:after="0" w:line="240" w:lineRule="auto"/>
              <w:jc w:val="right"/>
              <w:rPr>
                <w:ins w:id="3535" w:author="Jujia Li" w:date="2025-08-25T17:34:00Z" w16du:dateUtc="2025-08-25T22:34:00Z"/>
                <w:rFonts w:ascii="Times New Roman" w:eastAsia="Times New Roman" w:hAnsi="Times New Roman" w:cs="Times New Roman"/>
                <w:color w:val="000000"/>
                <w:kern w:val="0"/>
                <w:sz w:val="18"/>
                <w:szCs w:val="18"/>
                <w14:ligatures w14:val="none"/>
              </w:rPr>
            </w:pPr>
            <w:ins w:id="3536" w:author="Jujia Li" w:date="2025-08-25T17:39:00Z" w16du:dateUtc="2025-08-25T22:39:00Z">
              <w:r w:rsidRPr="00155B59">
                <w:rPr>
                  <w:rFonts w:ascii="Times New Roman" w:hAnsi="Times New Roman" w:cs="Times New Roman"/>
                  <w:color w:val="000000"/>
                  <w:sz w:val="18"/>
                  <w:szCs w:val="18"/>
                  <w:rPrChange w:id="3537" w:author="Jujia Li" w:date="2025-08-25T17:39:00Z" w16du:dateUtc="2025-08-25T22:39:00Z">
                    <w:rPr>
                      <w:rFonts w:ascii="Aptos Narrow" w:hAnsi="Aptos Narrow"/>
                      <w:color w:val="000000"/>
                      <w:sz w:val="22"/>
                      <w:szCs w:val="22"/>
                    </w:rPr>
                  </w:rPrChange>
                </w:rPr>
                <w:t>51828</w:t>
              </w:r>
            </w:ins>
          </w:p>
        </w:tc>
        <w:tc>
          <w:tcPr>
            <w:tcW w:w="799" w:type="dxa"/>
            <w:noWrap/>
            <w:vAlign w:val="bottom"/>
            <w:hideMark/>
          </w:tcPr>
          <w:p w14:paraId="5E9D068D" w14:textId="2EAC6C71" w:rsidR="00155B59" w:rsidRPr="00155B59" w:rsidRDefault="00155B59" w:rsidP="00155B59">
            <w:pPr>
              <w:spacing w:after="0" w:line="240" w:lineRule="auto"/>
              <w:jc w:val="right"/>
              <w:rPr>
                <w:ins w:id="3538" w:author="Jujia Li" w:date="2025-08-25T17:34:00Z" w16du:dateUtc="2025-08-25T22:34:00Z"/>
                <w:rFonts w:ascii="Times New Roman" w:eastAsia="Times New Roman" w:hAnsi="Times New Roman" w:cs="Times New Roman"/>
                <w:color w:val="000000"/>
                <w:kern w:val="0"/>
                <w:sz w:val="18"/>
                <w:szCs w:val="18"/>
                <w14:ligatures w14:val="none"/>
              </w:rPr>
            </w:pPr>
            <w:ins w:id="3539" w:author="Jujia Li" w:date="2025-08-25T17:39:00Z" w16du:dateUtc="2025-08-25T22:39:00Z">
              <w:r w:rsidRPr="00155B59">
                <w:rPr>
                  <w:rFonts w:ascii="Times New Roman" w:hAnsi="Times New Roman" w:cs="Times New Roman"/>
                  <w:color w:val="000000"/>
                  <w:sz w:val="18"/>
                  <w:szCs w:val="18"/>
                  <w:rPrChange w:id="3540" w:author="Jujia Li" w:date="2025-08-25T17:39:00Z" w16du:dateUtc="2025-08-25T22:39:00Z">
                    <w:rPr>
                      <w:rFonts w:ascii="Aptos Narrow" w:hAnsi="Aptos Narrow"/>
                      <w:color w:val="000000"/>
                      <w:sz w:val="22"/>
                      <w:szCs w:val="22"/>
                    </w:rPr>
                  </w:rPrChange>
                </w:rPr>
                <w:t>1488</w:t>
              </w:r>
            </w:ins>
          </w:p>
        </w:tc>
        <w:tc>
          <w:tcPr>
            <w:tcW w:w="800" w:type="dxa"/>
            <w:noWrap/>
            <w:vAlign w:val="bottom"/>
            <w:hideMark/>
          </w:tcPr>
          <w:p w14:paraId="491148D5" w14:textId="60F0C87F" w:rsidR="00155B59" w:rsidRPr="00155B59" w:rsidRDefault="00155B59" w:rsidP="00155B59">
            <w:pPr>
              <w:spacing w:after="0" w:line="240" w:lineRule="auto"/>
              <w:jc w:val="right"/>
              <w:rPr>
                <w:ins w:id="3541" w:author="Jujia Li" w:date="2025-08-25T17:34:00Z" w16du:dateUtc="2025-08-25T22:34:00Z"/>
                <w:rFonts w:ascii="Times New Roman" w:eastAsia="Times New Roman" w:hAnsi="Times New Roman" w:cs="Times New Roman"/>
                <w:color w:val="000000"/>
                <w:kern w:val="0"/>
                <w:sz w:val="18"/>
                <w:szCs w:val="18"/>
                <w14:ligatures w14:val="none"/>
              </w:rPr>
            </w:pPr>
            <w:ins w:id="3542" w:author="Jujia Li" w:date="2025-08-25T17:39:00Z" w16du:dateUtc="2025-08-25T22:39:00Z">
              <w:r w:rsidRPr="00155B59">
                <w:rPr>
                  <w:rFonts w:ascii="Times New Roman" w:hAnsi="Times New Roman" w:cs="Times New Roman"/>
                  <w:color w:val="000000"/>
                  <w:sz w:val="18"/>
                  <w:szCs w:val="18"/>
                  <w:rPrChange w:id="3543"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3723E5A7" w14:textId="4CC4CC41" w:rsidR="00155B59" w:rsidRPr="00155B59" w:rsidRDefault="00155B59" w:rsidP="00155B59">
            <w:pPr>
              <w:spacing w:after="0" w:line="240" w:lineRule="auto"/>
              <w:jc w:val="right"/>
              <w:rPr>
                <w:ins w:id="3544" w:author="Jujia Li" w:date="2025-08-25T17:34:00Z" w16du:dateUtc="2025-08-25T22:34:00Z"/>
                <w:rFonts w:ascii="Times New Roman" w:eastAsia="Times New Roman" w:hAnsi="Times New Roman" w:cs="Times New Roman"/>
                <w:color w:val="000000"/>
                <w:kern w:val="0"/>
                <w:sz w:val="18"/>
                <w:szCs w:val="18"/>
                <w14:ligatures w14:val="none"/>
              </w:rPr>
            </w:pPr>
            <w:ins w:id="3545" w:author="Jujia Li" w:date="2025-08-25T17:39:00Z" w16du:dateUtc="2025-08-25T22:39:00Z">
              <w:r w:rsidRPr="00155B59">
                <w:rPr>
                  <w:rFonts w:ascii="Times New Roman" w:hAnsi="Times New Roman" w:cs="Times New Roman"/>
                  <w:color w:val="000000"/>
                  <w:sz w:val="18"/>
                  <w:szCs w:val="18"/>
                  <w:rPrChange w:id="3546" w:author="Jujia Li" w:date="2025-08-25T17:39:00Z" w16du:dateUtc="2025-08-25T22:39:00Z">
                    <w:rPr>
                      <w:rFonts w:ascii="Aptos Narrow" w:hAnsi="Aptos Narrow"/>
                      <w:color w:val="000000"/>
                      <w:sz w:val="22"/>
                      <w:szCs w:val="22"/>
                    </w:rPr>
                  </w:rPrChange>
                </w:rPr>
                <w:t>51621</w:t>
              </w:r>
            </w:ins>
          </w:p>
        </w:tc>
        <w:tc>
          <w:tcPr>
            <w:tcW w:w="800" w:type="dxa"/>
            <w:noWrap/>
            <w:vAlign w:val="bottom"/>
            <w:hideMark/>
          </w:tcPr>
          <w:p w14:paraId="772DFC13" w14:textId="140DC199" w:rsidR="00155B59" w:rsidRPr="00155B59" w:rsidRDefault="00155B59" w:rsidP="00155B59">
            <w:pPr>
              <w:spacing w:after="0" w:line="240" w:lineRule="auto"/>
              <w:jc w:val="right"/>
              <w:rPr>
                <w:ins w:id="3547" w:author="Jujia Li" w:date="2025-08-25T17:34:00Z" w16du:dateUtc="2025-08-25T22:34:00Z"/>
                <w:rFonts w:ascii="Times New Roman" w:eastAsia="Times New Roman" w:hAnsi="Times New Roman" w:cs="Times New Roman"/>
                <w:color w:val="000000"/>
                <w:kern w:val="0"/>
                <w:sz w:val="18"/>
                <w:szCs w:val="18"/>
                <w14:ligatures w14:val="none"/>
              </w:rPr>
            </w:pPr>
            <w:ins w:id="3548" w:author="Jujia Li" w:date="2025-08-25T17:39:00Z" w16du:dateUtc="2025-08-25T22:39:00Z">
              <w:r w:rsidRPr="00155B59">
                <w:rPr>
                  <w:rFonts w:ascii="Times New Roman" w:hAnsi="Times New Roman" w:cs="Times New Roman"/>
                  <w:color w:val="000000"/>
                  <w:sz w:val="18"/>
                  <w:szCs w:val="18"/>
                  <w:rPrChange w:id="3549" w:author="Jujia Li" w:date="2025-08-25T17:39:00Z" w16du:dateUtc="2025-08-25T22:39:00Z">
                    <w:rPr>
                      <w:rFonts w:ascii="Aptos Narrow" w:hAnsi="Aptos Narrow"/>
                      <w:color w:val="000000"/>
                      <w:sz w:val="22"/>
                      <w:szCs w:val="22"/>
                    </w:rPr>
                  </w:rPrChange>
                </w:rPr>
                <w:t>1030</w:t>
              </w:r>
            </w:ins>
          </w:p>
        </w:tc>
        <w:tc>
          <w:tcPr>
            <w:tcW w:w="800" w:type="dxa"/>
            <w:noWrap/>
            <w:vAlign w:val="bottom"/>
            <w:hideMark/>
          </w:tcPr>
          <w:p w14:paraId="3A2C5EE3" w14:textId="266C7468" w:rsidR="00155B59" w:rsidRPr="00155B59" w:rsidRDefault="00155B59" w:rsidP="00155B59">
            <w:pPr>
              <w:spacing w:after="0" w:line="240" w:lineRule="auto"/>
              <w:jc w:val="right"/>
              <w:rPr>
                <w:ins w:id="3550" w:author="Jujia Li" w:date="2025-08-25T17:34:00Z" w16du:dateUtc="2025-08-25T22:34:00Z"/>
                <w:rFonts w:ascii="Times New Roman" w:eastAsia="Times New Roman" w:hAnsi="Times New Roman" w:cs="Times New Roman"/>
                <w:color w:val="000000"/>
                <w:kern w:val="0"/>
                <w:sz w:val="18"/>
                <w:szCs w:val="18"/>
                <w14:ligatures w14:val="none"/>
              </w:rPr>
            </w:pPr>
            <w:ins w:id="3551" w:author="Jujia Li" w:date="2025-08-25T17:39:00Z" w16du:dateUtc="2025-08-25T22:39:00Z">
              <w:r w:rsidRPr="00155B59">
                <w:rPr>
                  <w:rFonts w:ascii="Times New Roman" w:hAnsi="Times New Roman" w:cs="Times New Roman"/>
                  <w:color w:val="000000"/>
                  <w:sz w:val="18"/>
                  <w:szCs w:val="18"/>
                  <w:rPrChange w:id="3552" w:author="Jujia Li" w:date="2025-08-25T17:39:00Z" w16du:dateUtc="2025-08-25T22:39:00Z">
                    <w:rPr>
                      <w:rFonts w:ascii="Aptos Narrow" w:hAnsi="Aptos Narrow"/>
                      <w:color w:val="000000"/>
                      <w:sz w:val="22"/>
                      <w:szCs w:val="22"/>
                    </w:rPr>
                  </w:rPrChange>
                </w:rPr>
                <w:t>0.02</w:t>
              </w:r>
            </w:ins>
          </w:p>
        </w:tc>
        <w:tc>
          <w:tcPr>
            <w:tcW w:w="800" w:type="dxa"/>
            <w:noWrap/>
            <w:vAlign w:val="bottom"/>
            <w:hideMark/>
          </w:tcPr>
          <w:p w14:paraId="5340F937" w14:textId="74371E05" w:rsidR="00155B59" w:rsidRPr="00155B59" w:rsidRDefault="00155B59" w:rsidP="00155B59">
            <w:pPr>
              <w:spacing w:after="0" w:line="240" w:lineRule="auto"/>
              <w:jc w:val="right"/>
              <w:rPr>
                <w:ins w:id="3553" w:author="Jujia Li" w:date="2025-08-25T17:34:00Z" w16du:dateUtc="2025-08-25T22:34:00Z"/>
                <w:rFonts w:ascii="Times New Roman" w:eastAsia="Times New Roman" w:hAnsi="Times New Roman" w:cs="Times New Roman"/>
                <w:color w:val="000000"/>
                <w:kern w:val="0"/>
                <w:sz w:val="18"/>
                <w:szCs w:val="18"/>
                <w14:ligatures w14:val="none"/>
              </w:rPr>
            </w:pPr>
            <w:ins w:id="3554" w:author="Jujia Li" w:date="2025-08-25T17:39:00Z" w16du:dateUtc="2025-08-25T22:39:00Z">
              <w:r w:rsidRPr="00155B59">
                <w:rPr>
                  <w:rFonts w:ascii="Times New Roman" w:hAnsi="Times New Roman" w:cs="Times New Roman"/>
                  <w:color w:val="000000"/>
                  <w:sz w:val="18"/>
                  <w:szCs w:val="18"/>
                  <w:rPrChange w:id="3555" w:author="Jujia Li" w:date="2025-08-25T17:39:00Z" w16du:dateUtc="2025-08-25T22:39:00Z">
                    <w:rPr>
                      <w:rFonts w:ascii="Aptos Narrow" w:hAnsi="Aptos Narrow"/>
                      <w:color w:val="000000"/>
                      <w:sz w:val="22"/>
                      <w:szCs w:val="22"/>
                    </w:rPr>
                  </w:rPrChange>
                </w:rPr>
                <w:t>51626</w:t>
              </w:r>
            </w:ins>
          </w:p>
        </w:tc>
        <w:tc>
          <w:tcPr>
            <w:tcW w:w="800" w:type="dxa"/>
            <w:noWrap/>
            <w:vAlign w:val="bottom"/>
            <w:hideMark/>
          </w:tcPr>
          <w:p w14:paraId="7EA58925" w14:textId="49A8BA34" w:rsidR="00155B59" w:rsidRPr="00155B59" w:rsidRDefault="00155B59" w:rsidP="00155B59">
            <w:pPr>
              <w:spacing w:after="0" w:line="240" w:lineRule="auto"/>
              <w:jc w:val="right"/>
              <w:rPr>
                <w:ins w:id="3556" w:author="Jujia Li" w:date="2025-08-25T17:34:00Z" w16du:dateUtc="2025-08-25T22:34:00Z"/>
                <w:rFonts w:ascii="Times New Roman" w:eastAsia="Times New Roman" w:hAnsi="Times New Roman" w:cs="Times New Roman"/>
                <w:color w:val="000000"/>
                <w:kern w:val="0"/>
                <w:sz w:val="18"/>
                <w:szCs w:val="18"/>
                <w14:ligatures w14:val="none"/>
              </w:rPr>
            </w:pPr>
            <w:ins w:id="3557" w:author="Jujia Li" w:date="2025-08-25T17:39:00Z" w16du:dateUtc="2025-08-25T22:39:00Z">
              <w:r w:rsidRPr="00155B59">
                <w:rPr>
                  <w:rFonts w:ascii="Times New Roman" w:hAnsi="Times New Roman" w:cs="Times New Roman"/>
                  <w:color w:val="000000"/>
                  <w:sz w:val="18"/>
                  <w:szCs w:val="18"/>
                  <w:rPrChange w:id="3558" w:author="Jujia Li" w:date="2025-08-25T17:39:00Z" w16du:dateUtc="2025-08-25T22:39:00Z">
                    <w:rPr>
                      <w:rFonts w:ascii="Aptos Narrow" w:hAnsi="Aptos Narrow"/>
                      <w:color w:val="000000"/>
                      <w:sz w:val="22"/>
                      <w:szCs w:val="22"/>
                    </w:rPr>
                  </w:rPrChange>
                </w:rPr>
                <w:t>660</w:t>
              </w:r>
            </w:ins>
          </w:p>
        </w:tc>
        <w:tc>
          <w:tcPr>
            <w:tcW w:w="800" w:type="dxa"/>
            <w:noWrap/>
            <w:vAlign w:val="bottom"/>
            <w:hideMark/>
          </w:tcPr>
          <w:p w14:paraId="2F8B4C4D" w14:textId="30844D49" w:rsidR="00155B59" w:rsidRPr="00155B59" w:rsidRDefault="00155B59" w:rsidP="00155B59">
            <w:pPr>
              <w:spacing w:after="0" w:line="240" w:lineRule="auto"/>
              <w:jc w:val="right"/>
              <w:rPr>
                <w:ins w:id="3559" w:author="Jujia Li" w:date="2025-08-25T17:34:00Z" w16du:dateUtc="2025-08-25T22:34:00Z"/>
                <w:rFonts w:ascii="Times New Roman" w:eastAsia="Times New Roman" w:hAnsi="Times New Roman" w:cs="Times New Roman"/>
                <w:color w:val="000000"/>
                <w:kern w:val="0"/>
                <w:sz w:val="18"/>
                <w:szCs w:val="18"/>
                <w14:ligatures w14:val="none"/>
              </w:rPr>
            </w:pPr>
            <w:ins w:id="3560" w:author="Jujia Li" w:date="2025-08-25T17:39:00Z" w16du:dateUtc="2025-08-25T22:39:00Z">
              <w:r w:rsidRPr="00155B59">
                <w:rPr>
                  <w:rFonts w:ascii="Times New Roman" w:hAnsi="Times New Roman" w:cs="Times New Roman"/>
                  <w:color w:val="000000"/>
                  <w:sz w:val="18"/>
                  <w:szCs w:val="18"/>
                  <w:rPrChange w:id="3561" w:author="Jujia Li" w:date="2025-08-25T17:39:00Z" w16du:dateUtc="2025-08-25T22:39:00Z">
                    <w:rPr>
                      <w:rFonts w:ascii="Aptos Narrow" w:hAnsi="Aptos Narrow"/>
                      <w:color w:val="000000"/>
                      <w:sz w:val="22"/>
                      <w:szCs w:val="22"/>
                    </w:rPr>
                  </w:rPrChange>
                </w:rPr>
                <w:t>0.01</w:t>
              </w:r>
            </w:ins>
          </w:p>
        </w:tc>
        <w:tc>
          <w:tcPr>
            <w:tcW w:w="891" w:type="dxa"/>
            <w:noWrap/>
            <w:vAlign w:val="bottom"/>
            <w:hideMark/>
          </w:tcPr>
          <w:p w14:paraId="0DFAE331" w14:textId="2EAE9D8C" w:rsidR="00155B59" w:rsidRPr="00155B59" w:rsidRDefault="00155B59" w:rsidP="00155B59">
            <w:pPr>
              <w:spacing w:after="0" w:line="240" w:lineRule="auto"/>
              <w:jc w:val="right"/>
              <w:rPr>
                <w:ins w:id="3562" w:author="Jujia Li" w:date="2025-08-25T17:34:00Z" w16du:dateUtc="2025-08-25T22:34:00Z"/>
                <w:rFonts w:ascii="Times New Roman" w:eastAsia="Times New Roman" w:hAnsi="Times New Roman" w:cs="Times New Roman"/>
                <w:color w:val="000000"/>
                <w:kern w:val="0"/>
                <w:sz w:val="18"/>
                <w:szCs w:val="18"/>
                <w14:ligatures w14:val="none"/>
              </w:rPr>
            </w:pPr>
            <w:ins w:id="3563" w:author="Jujia Li" w:date="2025-08-25T17:39:00Z" w16du:dateUtc="2025-08-25T22:39:00Z">
              <w:r w:rsidRPr="00155B59">
                <w:rPr>
                  <w:rFonts w:ascii="Times New Roman" w:hAnsi="Times New Roman" w:cs="Times New Roman"/>
                  <w:color w:val="000000"/>
                  <w:sz w:val="18"/>
                  <w:szCs w:val="18"/>
                  <w:rPrChange w:id="3564" w:author="Jujia Li" w:date="2025-08-25T17:39:00Z" w16du:dateUtc="2025-08-25T22:39:00Z">
                    <w:rPr>
                      <w:rFonts w:ascii="Aptos Narrow" w:hAnsi="Aptos Narrow"/>
                      <w:color w:val="000000"/>
                      <w:sz w:val="22"/>
                      <w:szCs w:val="22"/>
                    </w:rPr>
                  </w:rPrChange>
                </w:rPr>
                <w:t>4876</w:t>
              </w:r>
            </w:ins>
          </w:p>
        </w:tc>
        <w:tc>
          <w:tcPr>
            <w:tcW w:w="977" w:type="dxa"/>
            <w:noWrap/>
            <w:vAlign w:val="bottom"/>
            <w:hideMark/>
          </w:tcPr>
          <w:p w14:paraId="6CEA91A2" w14:textId="3064A845" w:rsidR="00155B59" w:rsidRPr="00155B59" w:rsidRDefault="00155B59" w:rsidP="00155B59">
            <w:pPr>
              <w:spacing w:after="0" w:line="240" w:lineRule="auto"/>
              <w:jc w:val="right"/>
              <w:rPr>
                <w:ins w:id="3565" w:author="Jujia Li" w:date="2025-08-25T17:34:00Z" w16du:dateUtc="2025-08-25T22:34:00Z"/>
                <w:rFonts w:ascii="Times New Roman" w:eastAsia="Times New Roman" w:hAnsi="Times New Roman" w:cs="Times New Roman"/>
                <w:color w:val="000000"/>
                <w:kern w:val="0"/>
                <w:sz w:val="18"/>
                <w:szCs w:val="18"/>
                <w14:ligatures w14:val="none"/>
              </w:rPr>
            </w:pPr>
            <w:ins w:id="3566" w:author="Jujia Li" w:date="2025-08-25T17:39:00Z" w16du:dateUtc="2025-08-25T22:39:00Z">
              <w:r w:rsidRPr="00155B59">
                <w:rPr>
                  <w:rFonts w:ascii="Times New Roman" w:hAnsi="Times New Roman" w:cs="Times New Roman"/>
                  <w:color w:val="000000"/>
                  <w:sz w:val="18"/>
                  <w:szCs w:val="18"/>
                  <w:rPrChange w:id="3567" w:author="Jujia Li" w:date="2025-08-25T17:39:00Z" w16du:dateUtc="2025-08-25T22:39:00Z">
                    <w:rPr>
                      <w:rFonts w:ascii="Aptos Narrow" w:hAnsi="Aptos Narrow"/>
                      <w:color w:val="000000"/>
                      <w:sz w:val="22"/>
                      <w:szCs w:val="22"/>
                    </w:rPr>
                  </w:rPrChange>
                </w:rPr>
                <w:t>0.02</w:t>
              </w:r>
            </w:ins>
          </w:p>
        </w:tc>
      </w:tr>
      <w:tr w:rsidR="00155B59" w:rsidRPr="00D80767" w14:paraId="2BCCEB14" w14:textId="77777777" w:rsidTr="00241A4A">
        <w:trPr>
          <w:trHeight w:val="300"/>
          <w:ins w:id="3568" w:author="Jujia Li" w:date="2025-08-25T17:34:00Z"/>
        </w:trPr>
        <w:tc>
          <w:tcPr>
            <w:tcW w:w="1608" w:type="dxa"/>
            <w:noWrap/>
            <w:vAlign w:val="bottom"/>
            <w:hideMark/>
          </w:tcPr>
          <w:p w14:paraId="607F0D47" w14:textId="77777777" w:rsidR="00155B59" w:rsidRPr="00B17B5A" w:rsidRDefault="00155B59" w:rsidP="00155B59">
            <w:pPr>
              <w:spacing w:after="0" w:line="240" w:lineRule="auto"/>
              <w:rPr>
                <w:ins w:id="3569" w:author="Jujia Li" w:date="2025-08-25T17:34:00Z" w16du:dateUtc="2025-08-25T22:34:00Z"/>
                <w:rFonts w:ascii="Times New Roman" w:eastAsia="Times New Roman" w:hAnsi="Times New Roman" w:cs="Times New Roman"/>
                <w:color w:val="000000"/>
                <w:kern w:val="0"/>
                <w:sz w:val="20"/>
                <w:szCs w:val="20"/>
                <w14:ligatures w14:val="none"/>
              </w:rPr>
            </w:pPr>
            <w:ins w:id="3570" w:author="Jujia Li" w:date="2025-08-25T17:34:00Z" w16du:dateUtc="2025-08-25T22:34:00Z">
              <w:r w:rsidRPr="00B17B5A">
                <w:rPr>
                  <w:rFonts w:ascii="Times New Roman" w:eastAsia="Times New Roman" w:hAnsi="Times New Roman" w:cs="Times New Roman"/>
                  <w:color w:val="000000"/>
                  <w:kern w:val="0"/>
                  <w:sz w:val="20"/>
                  <w:szCs w:val="20"/>
                  <w14:ligatures w14:val="none"/>
                </w:rPr>
                <w:t>JEFFERSON</w:t>
              </w:r>
            </w:ins>
          </w:p>
        </w:tc>
        <w:tc>
          <w:tcPr>
            <w:tcW w:w="799" w:type="dxa"/>
            <w:noWrap/>
            <w:vAlign w:val="bottom"/>
            <w:hideMark/>
          </w:tcPr>
          <w:p w14:paraId="052D5881" w14:textId="07C9909E" w:rsidR="00155B59" w:rsidRPr="00155B59" w:rsidRDefault="00155B59" w:rsidP="00155B59">
            <w:pPr>
              <w:spacing w:after="0" w:line="240" w:lineRule="auto"/>
              <w:jc w:val="right"/>
              <w:rPr>
                <w:ins w:id="3571" w:author="Jujia Li" w:date="2025-08-25T17:34:00Z" w16du:dateUtc="2025-08-25T22:34:00Z"/>
                <w:rFonts w:ascii="Times New Roman" w:eastAsia="Times New Roman" w:hAnsi="Times New Roman" w:cs="Times New Roman"/>
                <w:color w:val="000000"/>
                <w:kern w:val="0"/>
                <w:sz w:val="18"/>
                <w:szCs w:val="18"/>
                <w14:ligatures w14:val="none"/>
              </w:rPr>
            </w:pPr>
            <w:ins w:id="3572" w:author="Jujia Li" w:date="2025-08-25T17:39:00Z" w16du:dateUtc="2025-08-25T22:39:00Z">
              <w:r w:rsidRPr="00155B59">
                <w:rPr>
                  <w:rFonts w:ascii="Times New Roman" w:hAnsi="Times New Roman" w:cs="Times New Roman"/>
                  <w:color w:val="000000"/>
                  <w:sz w:val="18"/>
                  <w:szCs w:val="18"/>
                  <w:rPrChange w:id="3573" w:author="Jujia Li" w:date="2025-08-25T17:39:00Z" w16du:dateUtc="2025-08-25T22:39:00Z">
                    <w:rPr>
                      <w:rFonts w:ascii="Aptos Narrow" w:hAnsi="Aptos Narrow"/>
                      <w:color w:val="000000"/>
                      <w:sz w:val="22"/>
                      <w:szCs w:val="22"/>
                    </w:rPr>
                  </w:rPrChange>
                </w:rPr>
                <w:t>660343</w:t>
              </w:r>
            </w:ins>
          </w:p>
        </w:tc>
        <w:tc>
          <w:tcPr>
            <w:tcW w:w="799" w:type="dxa"/>
            <w:noWrap/>
            <w:vAlign w:val="bottom"/>
            <w:hideMark/>
          </w:tcPr>
          <w:p w14:paraId="37A8FC12" w14:textId="38EFA1CA" w:rsidR="00155B59" w:rsidRPr="00155B59" w:rsidRDefault="00155B59" w:rsidP="00155B59">
            <w:pPr>
              <w:spacing w:after="0" w:line="240" w:lineRule="auto"/>
              <w:jc w:val="right"/>
              <w:rPr>
                <w:ins w:id="3574" w:author="Jujia Li" w:date="2025-08-25T17:34:00Z" w16du:dateUtc="2025-08-25T22:34:00Z"/>
                <w:rFonts w:ascii="Times New Roman" w:eastAsia="Times New Roman" w:hAnsi="Times New Roman" w:cs="Times New Roman"/>
                <w:color w:val="000000"/>
                <w:kern w:val="0"/>
                <w:sz w:val="18"/>
                <w:szCs w:val="18"/>
                <w14:ligatures w14:val="none"/>
              </w:rPr>
            </w:pPr>
            <w:ins w:id="3575" w:author="Jujia Li" w:date="2025-08-25T17:39:00Z" w16du:dateUtc="2025-08-25T22:39:00Z">
              <w:r w:rsidRPr="00155B59">
                <w:rPr>
                  <w:rFonts w:ascii="Times New Roman" w:hAnsi="Times New Roman" w:cs="Times New Roman"/>
                  <w:color w:val="000000"/>
                  <w:sz w:val="18"/>
                  <w:szCs w:val="18"/>
                  <w:rPrChange w:id="3576" w:author="Jujia Li" w:date="2025-08-25T17:39:00Z" w16du:dateUtc="2025-08-25T22:39:00Z">
                    <w:rPr>
                      <w:rFonts w:ascii="Aptos Narrow" w:hAnsi="Aptos Narrow"/>
                      <w:color w:val="000000"/>
                      <w:sz w:val="22"/>
                      <w:szCs w:val="22"/>
                    </w:rPr>
                  </w:rPrChange>
                </w:rPr>
                <w:t>52743</w:t>
              </w:r>
            </w:ins>
          </w:p>
        </w:tc>
        <w:tc>
          <w:tcPr>
            <w:tcW w:w="688" w:type="dxa"/>
            <w:noWrap/>
            <w:vAlign w:val="bottom"/>
            <w:hideMark/>
          </w:tcPr>
          <w:p w14:paraId="68DB02A6" w14:textId="1EB4F8DD" w:rsidR="00155B59" w:rsidRPr="00155B59" w:rsidRDefault="00155B59" w:rsidP="00155B59">
            <w:pPr>
              <w:spacing w:after="0" w:line="240" w:lineRule="auto"/>
              <w:jc w:val="right"/>
              <w:rPr>
                <w:ins w:id="3577" w:author="Jujia Li" w:date="2025-08-25T17:34:00Z" w16du:dateUtc="2025-08-25T22:34:00Z"/>
                <w:rFonts w:ascii="Times New Roman" w:eastAsia="Times New Roman" w:hAnsi="Times New Roman" w:cs="Times New Roman"/>
                <w:color w:val="000000"/>
                <w:kern w:val="0"/>
                <w:sz w:val="18"/>
                <w:szCs w:val="18"/>
                <w14:ligatures w14:val="none"/>
              </w:rPr>
            </w:pPr>
            <w:ins w:id="3578" w:author="Jujia Li" w:date="2025-08-25T17:39:00Z" w16du:dateUtc="2025-08-25T22:39:00Z">
              <w:r w:rsidRPr="00155B59">
                <w:rPr>
                  <w:rFonts w:ascii="Times New Roman" w:hAnsi="Times New Roman" w:cs="Times New Roman"/>
                  <w:color w:val="000000"/>
                  <w:sz w:val="18"/>
                  <w:szCs w:val="18"/>
                  <w:rPrChange w:id="3579" w:author="Jujia Li" w:date="2025-08-25T17:39:00Z" w16du:dateUtc="2025-08-25T22:39:00Z">
                    <w:rPr>
                      <w:rFonts w:ascii="Aptos Narrow" w:hAnsi="Aptos Narrow"/>
                      <w:color w:val="000000"/>
                      <w:sz w:val="22"/>
                      <w:szCs w:val="22"/>
                    </w:rPr>
                  </w:rPrChange>
                </w:rPr>
                <w:t>0.08</w:t>
              </w:r>
            </w:ins>
          </w:p>
        </w:tc>
        <w:tc>
          <w:tcPr>
            <w:tcW w:w="799" w:type="dxa"/>
            <w:noWrap/>
            <w:vAlign w:val="bottom"/>
            <w:hideMark/>
          </w:tcPr>
          <w:p w14:paraId="3501786A" w14:textId="0793690D" w:rsidR="00155B59" w:rsidRPr="00155B59" w:rsidRDefault="00155B59" w:rsidP="00155B59">
            <w:pPr>
              <w:spacing w:after="0" w:line="240" w:lineRule="auto"/>
              <w:jc w:val="right"/>
              <w:rPr>
                <w:ins w:id="3580" w:author="Jujia Li" w:date="2025-08-25T17:34:00Z" w16du:dateUtc="2025-08-25T22:34:00Z"/>
                <w:rFonts w:ascii="Times New Roman" w:eastAsia="Times New Roman" w:hAnsi="Times New Roman" w:cs="Times New Roman"/>
                <w:color w:val="000000"/>
                <w:kern w:val="0"/>
                <w:sz w:val="18"/>
                <w:szCs w:val="18"/>
                <w14:ligatures w14:val="none"/>
              </w:rPr>
            </w:pPr>
            <w:ins w:id="3581" w:author="Jujia Li" w:date="2025-08-25T17:39:00Z" w16du:dateUtc="2025-08-25T22:39:00Z">
              <w:r w:rsidRPr="00155B59">
                <w:rPr>
                  <w:rFonts w:ascii="Times New Roman" w:hAnsi="Times New Roman" w:cs="Times New Roman"/>
                  <w:color w:val="000000"/>
                  <w:sz w:val="18"/>
                  <w:szCs w:val="18"/>
                  <w:rPrChange w:id="3582" w:author="Jujia Li" w:date="2025-08-25T17:39:00Z" w16du:dateUtc="2025-08-25T22:39:00Z">
                    <w:rPr>
                      <w:rFonts w:ascii="Aptos Narrow" w:hAnsi="Aptos Narrow"/>
                      <w:color w:val="000000"/>
                      <w:sz w:val="22"/>
                      <w:szCs w:val="22"/>
                    </w:rPr>
                  </w:rPrChange>
                </w:rPr>
                <w:t>659599</w:t>
              </w:r>
            </w:ins>
          </w:p>
        </w:tc>
        <w:tc>
          <w:tcPr>
            <w:tcW w:w="799" w:type="dxa"/>
            <w:noWrap/>
            <w:vAlign w:val="bottom"/>
            <w:hideMark/>
          </w:tcPr>
          <w:p w14:paraId="147559BF" w14:textId="3819CE8C" w:rsidR="00155B59" w:rsidRPr="00155B59" w:rsidRDefault="00155B59" w:rsidP="00155B59">
            <w:pPr>
              <w:spacing w:after="0" w:line="240" w:lineRule="auto"/>
              <w:jc w:val="right"/>
              <w:rPr>
                <w:ins w:id="3583" w:author="Jujia Li" w:date="2025-08-25T17:34:00Z" w16du:dateUtc="2025-08-25T22:34:00Z"/>
                <w:rFonts w:ascii="Times New Roman" w:eastAsia="Times New Roman" w:hAnsi="Times New Roman" w:cs="Times New Roman"/>
                <w:color w:val="000000"/>
                <w:kern w:val="0"/>
                <w:sz w:val="18"/>
                <w:szCs w:val="18"/>
                <w14:ligatures w14:val="none"/>
              </w:rPr>
            </w:pPr>
            <w:ins w:id="3584" w:author="Jujia Li" w:date="2025-08-25T17:39:00Z" w16du:dateUtc="2025-08-25T22:39:00Z">
              <w:r w:rsidRPr="00155B59">
                <w:rPr>
                  <w:rFonts w:ascii="Times New Roman" w:hAnsi="Times New Roman" w:cs="Times New Roman"/>
                  <w:color w:val="000000"/>
                  <w:sz w:val="18"/>
                  <w:szCs w:val="18"/>
                  <w:rPrChange w:id="3585" w:author="Jujia Li" w:date="2025-08-25T17:39:00Z" w16du:dateUtc="2025-08-25T22:39:00Z">
                    <w:rPr>
                      <w:rFonts w:ascii="Aptos Narrow" w:hAnsi="Aptos Narrow"/>
                      <w:color w:val="000000"/>
                      <w:sz w:val="22"/>
                      <w:szCs w:val="22"/>
                    </w:rPr>
                  </w:rPrChange>
                </w:rPr>
                <w:t>43743</w:t>
              </w:r>
            </w:ins>
          </w:p>
        </w:tc>
        <w:tc>
          <w:tcPr>
            <w:tcW w:w="800" w:type="dxa"/>
            <w:noWrap/>
            <w:vAlign w:val="bottom"/>
            <w:hideMark/>
          </w:tcPr>
          <w:p w14:paraId="7500A2B1" w14:textId="4781A3DB" w:rsidR="00155B59" w:rsidRPr="00155B59" w:rsidRDefault="00155B59" w:rsidP="00155B59">
            <w:pPr>
              <w:spacing w:after="0" w:line="240" w:lineRule="auto"/>
              <w:jc w:val="right"/>
              <w:rPr>
                <w:ins w:id="3586" w:author="Jujia Li" w:date="2025-08-25T17:34:00Z" w16du:dateUtc="2025-08-25T22:34:00Z"/>
                <w:rFonts w:ascii="Times New Roman" w:eastAsia="Times New Roman" w:hAnsi="Times New Roman" w:cs="Times New Roman"/>
                <w:color w:val="000000"/>
                <w:kern w:val="0"/>
                <w:sz w:val="18"/>
                <w:szCs w:val="18"/>
                <w14:ligatures w14:val="none"/>
              </w:rPr>
            </w:pPr>
            <w:ins w:id="3587" w:author="Jujia Li" w:date="2025-08-25T17:39:00Z" w16du:dateUtc="2025-08-25T22:39:00Z">
              <w:r w:rsidRPr="00155B59">
                <w:rPr>
                  <w:rFonts w:ascii="Times New Roman" w:hAnsi="Times New Roman" w:cs="Times New Roman"/>
                  <w:color w:val="000000"/>
                  <w:sz w:val="18"/>
                  <w:szCs w:val="18"/>
                  <w:rPrChange w:id="3588" w:author="Jujia Li" w:date="2025-08-25T17:39:00Z" w16du:dateUtc="2025-08-25T22:39:00Z">
                    <w:rPr>
                      <w:rFonts w:ascii="Aptos Narrow" w:hAnsi="Aptos Narrow"/>
                      <w:color w:val="000000"/>
                      <w:sz w:val="22"/>
                      <w:szCs w:val="22"/>
                    </w:rPr>
                  </w:rPrChange>
                </w:rPr>
                <w:t>0.07</w:t>
              </w:r>
            </w:ins>
          </w:p>
        </w:tc>
        <w:tc>
          <w:tcPr>
            <w:tcW w:w="800" w:type="dxa"/>
            <w:noWrap/>
            <w:vAlign w:val="bottom"/>
            <w:hideMark/>
          </w:tcPr>
          <w:p w14:paraId="346E43E2" w14:textId="370D4D8F" w:rsidR="00155B59" w:rsidRPr="00155B59" w:rsidRDefault="00155B59" w:rsidP="00155B59">
            <w:pPr>
              <w:spacing w:after="0" w:line="240" w:lineRule="auto"/>
              <w:jc w:val="right"/>
              <w:rPr>
                <w:ins w:id="3589" w:author="Jujia Li" w:date="2025-08-25T17:34:00Z" w16du:dateUtc="2025-08-25T22:34:00Z"/>
                <w:rFonts w:ascii="Times New Roman" w:eastAsia="Times New Roman" w:hAnsi="Times New Roman" w:cs="Times New Roman"/>
                <w:color w:val="000000"/>
                <w:kern w:val="0"/>
                <w:sz w:val="18"/>
                <w:szCs w:val="18"/>
                <w14:ligatures w14:val="none"/>
              </w:rPr>
            </w:pPr>
            <w:ins w:id="3590" w:author="Jujia Li" w:date="2025-08-25T17:39:00Z" w16du:dateUtc="2025-08-25T22:39:00Z">
              <w:r w:rsidRPr="00155B59">
                <w:rPr>
                  <w:rFonts w:ascii="Times New Roman" w:hAnsi="Times New Roman" w:cs="Times New Roman"/>
                  <w:color w:val="000000"/>
                  <w:sz w:val="18"/>
                  <w:szCs w:val="18"/>
                  <w:rPrChange w:id="3591" w:author="Jujia Li" w:date="2025-08-25T17:39:00Z" w16du:dateUtc="2025-08-25T22:39:00Z">
                    <w:rPr>
                      <w:rFonts w:ascii="Aptos Narrow" w:hAnsi="Aptos Narrow"/>
                      <w:color w:val="000000"/>
                      <w:sz w:val="22"/>
                      <w:szCs w:val="22"/>
                    </w:rPr>
                  </w:rPrChange>
                </w:rPr>
                <w:t>659429</w:t>
              </w:r>
            </w:ins>
          </w:p>
        </w:tc>
        <w:tc>
          <w:tcPr>
            <w:tcW w:w="800" w:type="dxa"/>
            <w:noWrap/>
            <w:vAlign w:val="bottom"/>
            <w:hideMark/>
          </w:tcPr>
          <w:p w14:paraId="052EF804" w14:textId="093A30AA" w:rsidR="00155B59" w:rsidRPr="00155B59" w:rsidRDefault="00155B59" w:rsidP="00155B59">
            <w:pPr>
              <w:spacing w:after="0" w:line="240" w:lineRule="auto"/>
              <w:jc w:val="right"/>
              <w:rPr>
                <w:ins w:id="3592" w:author="Jujia Li" w:date="2025-08-25T17:34:00Z" w16du:dateUtc="2025-08-25T22:34:00Z"/>
                <w:rFonts w:ascii="Times New Roman" w:eastAsia="Times New Roman" w:hAnsi="Times New Roman" w:cs="Times New Roman"/>
                <w:color w:val="000000"/>
                <w:kern w:val="0"/>
                <w:sz w:val="18"/>
                <w:szCs w:val="18"/>
                <w14:ligatures w14:val="none"/>
              </w:rPr>
            </w:pPr>
            <w:ins w:id="3593" w:author="Jujia Li" w:date="2025-08-25T17:39:00Z" w16du:dateUtc="2025-08-25T22:39:00Z">
              <w:r w:rsidRPr="00155B59">
                <w:rPr>
                  <w:rFonts w:ascii="Times New Roman" w:hAnsi="Times New Roman" w:cs="Times New Roman"/>
                  <w:color w:val="000000"/>
                  <w:sz w:val="18"/>
                  <w:szCs w:val="18"/>
                  <w:rPrChange w:id="3594" w:author="Jujia Li" w:date="2025-08-25T17:39:00Z" w16du:dateUtc="2025-08-25T22:39:00Z">
                    <w:rPr>
                      <w:rFonts w:ascii="Aptos Narrow" w:hAnsi="Aptos Narrow"/>
                      <w:color w:val="000000"/>
                      <w:sz w:val="22"/>
                      <w:szCs w:val="22"/>
                    </w:rPr>
                  </w:rPrChange>
                </w:rPr>
                <w:t>33470</w:t>
              </w:r>
            </w:ins>
          </w:p>
        </w:tc>
        <w:tc>
          <w:tcPr>
            <w:tcW w:w="800" w:type="dxa"/>
            <w:noWrap/>
            <w:vAlign w:val="bottom"/>
            <w:hideMark/>
          </w:tcPr>
          <w:p w14:paraId="75ED6CCB" w14:textId="283D4766" w:rsidR="00155B59" w:rsidRPr="00155B59" w:rsidRDefault="00155B59" w:rsidP="00155B59">
            <w:pPr>
              <w:spacing w:after="0" w:line="240" w:lineRule="auto"/>
              <w:jc w:val="right"/>
              <w:rPr>
                <w:ins w:id="3595" w:author="Jujia Li" w:date="2025-08-25T17:34:00Z" w16du:dateUtc="2025-08-25T22:34:00Z"/>
                <w:rFonts w:ascii="Times New Roman" w:eastAsia="Times New Roman" w:hAnsi="Times New Roman" w:cs="Times New Roman"/>
                <w:color w:val="000000"/>
                <w:kern w:val="0"/>
                <w:sz w:val="18"/>
                <w:szCs w:val="18"/>
                <w14:ligatures w14:val="none"/>
              </w:rPr>
            </w:pPr>
            <w:ins w:id="3596" w:author="Jujia Li" w:date="2025-08-25T17:39:00Z" w16du:dateUtc="2025-08-25T22:39:00Z">
              <w:r w:rsidRPr="00155B59">
                <w:rPr>
                  <w:rFonts w:ascii="Times New Roman" w:hAnsi="Times New Roman" w:cs="Times New Roman"/>
                  <w:color w:val="000000"/>
                  <w:sz w:val="18"/>
                  <w:szCs w:val="18"/>
                  <w:rPrChange w:id="3597" w:author="Jujia Li" w:date="2025-08-25T17:39:00Z" w16du:dateUtc="2025-08-25T22:39:00Z">
                    <w:rPr>
                      <w:rFonts w:ascii="Aptos Narrow" w:hAnsi="Aptos Narrow"/>
                      <w:color w:val="000000"/>
                      <w:sz w:val="22"/>
                      <w:szCs w:val="22"/>
                    </w:rPr>
                  </w:rPrChange>
                </w:rPr>
                <w:t>0.05</w:t>
              </w:r>
            </w:ins>
          </w:p>
        </w:tc>
        <w:tc>
          <w:tcPr>
            <w:tcW w:w="800" w:type="dxa"/>
            <w:noWrap/>
            <w:vAlign w:val="bottom"/>
            <w:hideMark/>
          </w:tcPr>
          <w:p w14:paraId="3073A28E" w14:textId="6EE18889" w:rsidR="00155B59" w:rsidRPr="00155B59" w:rsidRDefault="00155B59" w:rsidP="00155B59">
            <w:pPr>
              <w:spacing w:after="0" w:line="240" w:lineRule="auto"/>
              <w:jc w:val="right"/>
              <w:rPr>
                <w:ins w:id="3598" w:author="Jujia Li" w:date="2025-08-25T17:34:00Z" w16du:dateUtc="2025-08-25T22:34:00Z"/>
                <w:rFonts w:ascii="Times New Roman" w:eastAsia="Times New Roman" w:hAnsi="Times New Roman" w:cs="Times New Roman"/>
                <w:color w:val="000000"/>
                <w:kern w:val="0"/>
                <w:sz w:val="18"/>
                <w:szCs w:val="18"/>
                <w14:ligatures w14:val="none"/>
              </w:rPr>
            </w:pPr>
            <w:ins w:id="3599" w:author="Jujia Li" w:date="2025-08-25T17:39:00Z" w16du:dateUtc="2025-08-25T22:39:00Z">
              <w:r w:rsidRPr="00155B59">
                <w:rPr>
                  <w:rFonts w:ascii="Times New Roman" w:hAnsi="Times New Roman" w:cs="Times New Roman"/>
                  <w:color w:val="000000"/>
                  <w:sz w:val="18"/>
                  <w:szCs w:val="18"/>
                  <w:rPrChange w:id="3600" w:author="Jujia Li" w:date="2025-08-25T17:39:00Z" w16du:dateUtc="2025-08-25T22:39:00Z">
                    <w:rPr>
                      <w:rFonts w:ascii="Aptos Narrow" w:hAnsi="Aptos Narrow"/>
                      <w:color w:val="000000"/>
                      <w:sz w:val="22"/>
                      <w:szCs w:val="22"/>
                    </w:rPr>
                  </w:rPrChange>
                </w:rPr>
                <w:t>658573</w:t>
              </w:r>
            </w:ins>
          </w:p>
        </w:tc>
        <w:tc>
          <w:tcPr>
            <w:tcW w:w="800" w:type="dxa"/>
            <w:noWrap/>
            <w:vAlign w:val="bottom"/>
            <w:hideMark/>
          </w:tcPr>
          <w:p w14:paraId="5F2FF056" w14:textId="761D1546" w:rsidR="00155B59" w:rsidRPr="00155B59" w:rsidRDefault="00155B59" w:rsidP="00155B59">
            <w:pPr>
              <w:spacing w:after="0" w:line="240" w:lineRule="auto"/>
              <w:jc w:val="right"/>
              <w:rPr>
                <w:ins w:id="3601" w:author="Jujia Li" w:date="2025-08-25T17:34:00Z" w16du:dateUtc="2025-08-25T22:34:00Z"/>
                <w:rFonts w:ascii="Times New Roman" w:eastAsia="Times New Roman" w:hAnsi="Times New Roman" w:cs="Times New Roman"/>
                <w:color w:val="000000"/>
                <w:kern w:val="0"/>
                <w:sz w:val="18"/>
                <w:szCs w:val="18"/>
                <w14:ligatures w14:val="none"/>
              </w:rPr>
            </w:pPr>
            <w:ins w:id="3602" w:author="Jujia Li" w:date="2025-08-25T17:39:00Z" w16du:dateUtc="2025-08-25T22:39:00Z">
              <w:r w:rsidRPr="00155B59">
                <w:rPr>
                  <w:rFonts w:ascii="Times New Roman" w:hAnsi="Times New Roman" w:cs="Times New Roman"/>
                  <w:color w:val="000000"/>
                  <w:sz w:val="18"/>
                  <w:szCs w:val="18"/>
                  <w:rPrChange w:id="3603" w:author="Jujia Li" w:date="2025-08-25T17:39:00Z" w16du:dateUtc="2025-08-25T22:39:00Z">
                    <w:rPr>
                      <w:rFonts w:ascii="Aptos Narrow" w:hAnsi="Aptos Narrow"/>
                      <w:color w:val="000000"/>
                      <w:sz w:val="22"/>
                      <w:szCs w:val="22"/>
                    </w:rPr>
                  </w:rPrChange>
                </w:rPr>
                <w:t>24959</w:t>
              </w:r>
            </w:ins>
          </w:p>
        </w:tc>
        <w:tc>
          <w:tcPr>
            <w:tcW w:w="800" w:type="dxa"/>
            <w:noWrap/>
            <w:vAlign w:val="bottom"/>
            <w:hideMark/>
          </w:tcPr>
          <w:p w14:paraId="4D23E969" w14:textId="4E7B2B38" w:rsidR="00155B59" w:rsidRPr="00155B59" w:rsidRDefault="00155B59" w:rsidP="00155B59">
            <w:pPr>
              <w:spacing w:after="0" w:line="240" w:lineRule="auto"/>
              <w:jc w:val="right"/>
              <w:rPr>
                <w:ins w:id="3604" w:author="Jujia Li" w:date="2025-08-25T17:34:00Z" w16du:dateUtc="2025-08-25T22:34:00Z"/>
                <w:rFonts w:ascii="Times New Roman" w:eastAsia="Times New Roman" w:hAnsi="Times New Roman" w:cs="Times New Roman"/>
                <w:color w:val="000000"/>
                <w:kern w:val="0"/>
                <w:sz w:val="18"/>
                <w:szCs w:val="18"/>
                <w14:ligatures w14:val="none"/>
              </w:rPr>
            </w:pPr>
            <w:ins w:id="3605" w:author="Jujia Li" w:date="2025-08-25T17:39:00Z" w16du:dateUtc="2025-08-25T22:39:00Z">
              <w:r w:rsidRPr="00155B59">
                <w:rPr>
                  <w:rFonts w:ascii="Times New Roman" w:hAnsi="Times New Roman" w:cs="Times New Roman"/>
                  <w:color w:val="000000"/>
                  <w:sz w:val="18"/>
                  <w:szCs w:val="18"/>
                  <w:rPrChange w:id="3606" w:author="Jujia Li" w:date="2025-08-25T17:39:00Z" w16du:dateUtc="2025-08-25T22:39:00Z">
                    <w:rPr>
                      <w:rFonts w:ascii="Aptos Narrow" w:hAnsi="Aptos Narrow"/>
                      <w:color w:val="000000"/>
                      <w:sz w:val="22"/>
                      <w:szCs w:val="22"/>
                    </w:rPr>
                  </w:rPrChange>
                </w:rPr>
                <w:t>0.04</w:t>
              </w:r>
            </w:ins>
          </w:p>
        </w:tc>
        <w:tc>
          <w:tcPr>
            <w:tcW w:w="891" w:type="dxa"/>
            <w:noWrap/>
            <w:vAlign w:val="bottom"/>
            <w:hideMark/>
          </w:tcPr>
          <w:p w14:paraId="75BE36A2" w14:textId="3A22D4E1" w:rsidR="00155B59" w:rsidRPr="00155B59" w:rsidRDefault="00155B59" w:rsidP="00155B59">
            <w:pPr>
              <w:spacing w:after="0" w:line="240" w:lineRule="auto"/>
              <w:jc w:val="right"/>
              <w:rPr>
                <w:ins w:id="3607" w:author="Jujia Li" w:date="2025-08-25T17:34:00Z" w16du:dateUtc="2025-08-25T22:34:00Z"/>
                <w:rFonts w:ascii="Times New Roman" w:eastAsia="Times New Roman" w:hAnsi="Times New Roman" w:cs="Times New Roman"/>
                <w:color w:val="000000"/>
                <w:kern w:val="0"/>
                <w:sz w:val="18"/>
                <w:szCs w:val="18"/>
                <w14:ligatures w14:val="none"/>
              </w:rPr>
            </w:pPr>
            <w:ins w:id="3608" w:author="Jujia Li" w:date="2025-08-25T17:39:00Z" w16du:dateUtc="2025-08-25T22:39:00Z">
              <w:r w:rsidRPr="00155B59">
                <w:rPr>
                  <w:rFonts w:ascii="Times New Roman" w:hAnsi="Times New Roman" w:cs="Times New Roman"/>
                  <w:color w:val="000000"/>
                  <w:sz w:val="18"/>
                  <w:szCs w:val="18"/>
                  <w:rPrChange w:id="3609" w:author="Jujia Li" w:date="2025-08-25T17:39:00Z" w16du:dateUtc="2025-08-25T22:39:00Z">
                    <w:rPr>
                      <w:rFonts w:ascii="Aptos Narrow" w:hAnsi="Aptos Narrow"/>
                      <w:color w:val="000000"/>
                      <w:sz w:val="22"/>
                      <w:szCs w:val="22"/>
                    </w:rPr>
                  </w:rPrChange>
                </w:rPr>
                <w:t>154915</w:t>
              </w:r>
            </w:ins>
          </w:p>
        </w:tc>
        <w:tc>
          <w:tcPr>
            <w:tcW w:w="977" w:type="dxa"/>
            <w:noWrap/>
            <w:vAlign w:val="bottom"/>
            <w:hideMark/>
          </w:tcPr>
          <w:p w14:paraId="1D42EEB9" w14:textId="69E39DCB" w:rsidR="00155B59" w:rsidRPr="00155B59" w:rsidRDefault="00155B59" w:rsidP="00155B59">
            <w:pPr>
              <w:spacing w:after="0" w:line="240" w:lineRule="auto"/>
              <w:jc w:val="right"/>
              <w:rPr>
                <w:ins w:id="3610" w:author="Jujia Li" w:date="2025-08-25T17:34:00Z" w16du:dateUtc="2025-08-25T22:34:00Z"/>
                <w:rFonts w:ascii="Times New Roman" w:eastAsia="Times New Roman" w:hAnsi="Times New Roman" w:cs="Times New Roman"/>
                <w:color w:val="000000"/>
                <w:kern w:val="0"/>
                <w:sz w:val="18"/>
                <w:szCs w:val="18"/>
                <w14:ligatures w14:val="none"/>
              </w:rPr>
            </w:pPr>
            <w:ins w:id="3611" w:author="Jujia Li" w:date="2025-08-25T17:39:00Z" w16du:dateUtc="2025-08-25T22:39:00Z">
              <w:r w:rsidRPr="00155B59">
                <w:rPr>
                  <w:rFonts w:ascii="Times New Roman" w:hAnsi="Times New Roman" w:cs="Times New Roman"/>
                  <w:color w:val="000000"/>
                  <w:sz w:val="18"/>
                  <w:szCs w:val="18"/>
                  <w:rPrChange w:id="3612" w:author="Jujia Li" w:date="2025-08-25T17:39:00Z" w16du:dateUtc="2025-08-25T22:39:00Z">
                    <w:rPr>
                      <w:rFonts w:ascii="Aptos Narrow" w:hAnsi="Aptos Narrow"/>
                      <w:color w:val="000000"/>
                      <w:sz w:val="22"/>
                      <w:szCs w:val="22"/>
                    </w:rPr>
                  </w:rPrChange>
                </w:rPr>
                <w:t>0.06</w:t>
              </w:r>
            </w:ins>
          </w:p>
        </w:tc>
      </w:tr>
      <w:tr w:rsidR="00155B59" w:rsidRPr="00D80767" w14:paraId="3FA0A269" w14:textId="77777777" w:rsidTr="00241A4A">
        <w:trPr>
          <w:trHeight w:val="300"/>
          <w:ins w:id="3613" w:author="Jujia Li" w:date="2025-08-25T17:34:00Z"/>
        </w:trPr>
        <w:tc>
          <w:tcPr>
            <w:tcW w:w="1608" w:type="dxa"/>
            <w:noWrap/>
            <w:vAlign w:val="bottom"/>
            <w:hideMark/>
          </w:tcPr>
          <w:p w14:paraId="6F6316C2" w14:textId="77777777" w:rsidR="00155B59" w:rsidRPr="00B17B5A" w:rsidRDefault="00155B59" w:rsidP="00155B59">
            <w:pPr>
              <w:spacing w:after="0" w:line="240" w:lineRule="auto"/>
              <w:rPr>
                <w:ins w:id="3614" w:author="Jujia Li" w:date="2025-08-25T17:34:00Z" w16du:dateUtc="2025-08-25T22:34:00Z"/>
                <w:rFonts w:ascii="Times New Roman" w:eastAsia="Times New Roman" w:hAnsi="Times New Roman" w:cs="Times New Roman"/>
                <w:color w:val="000000"/>
                <w:kern w:val="0"/>
                <w:sz w:val="20"/>
                <w:szCs w:val="20"/>
                <w14:ligatures w14:val="none"/>
              </w:rPr>
            </w:pPr>
            <w:ins w:id="3615" w:author="Jujia Li" w:date="2025-08-25T17:34:00Z" w16du:dateUtc="2025-08-25T22:34:00Z">
              <w:r w:rsidRPr="00B17B5A">
                <w:rPr>
                  <w:rFonts w:ascii="Times New Roman" w:eastAsia="Times New Roman" w:hAnsi="Times New Roman" w:cs="Times New Roman"/>
                  <w:color w:val="000000"/>
                  <w:kern w:val="0"/>
                  <w:sz w:val="20"/>
                  <w:szCs w:val="20"/>
                  <w14:ligatures w14:val="none"/>
                </w:rPr>
                <w:t>LAMAR</w:t>
              </w:r>
            </w:ins>
          </w:p>
        </w:tc>
        <w:tc>
          <w:tcPr>
            <w:tcW w:w="799" w:type="dxa"/>
            <w:noWrap/>
            <w:vAlign w:val="bottom"/>
            <w:hideMark/>
          </w:tcPr>
          <w:p w14:paraId="476D0F08" w14:textId="39DDA977" w:rsidR="00155B59" w:rsidRPr="00155B59" w:rsidRDefault="00155B59" w:rsidP="00155B59">
            <w:pPr>
              <w:spacing w:after="0" w:line="240" w:lineRule="auto"/>
              <w:jc w:val="right"/>
              <w:rPr>
                <w:ins w:id="3616" w:author="Jujia Li" w:date="2025-08-25T17:34:00Z" w16du:dateUtc="2025-08-25T22:34:00Z"/>
                <w:rFonts w:ascii="Times New Roman" w:eastAsia="Times New Roman" w:hAnsi="Times New Roman" w:cs="Times New Roman"/>
                <w:color w:val="000000"/>
                <w:kern w:val="0"/>
                <w:sz w:val="18"/>
                <w:szCs w:val="18"/>
                <w14:ligatures w14:val="none"/>
              </w:rPr>
            </w:pPr>
            <w:ins w:id="3617" w:author="Jujia Li" w:date="2025-08-25T17:39:00Z" w16du:dateUtc="2025-08-25T22:39:00Z">
              <w:r w:rsidRPr="00155B59">
                <w:rPr>
                  <w:rFonts w:ascii="Times New Roman" w:hAnsi="Times New Roman" w:cs="Times New Roman"/>
                  <w:color w:val="000000"/>
                  <w:sz w:val="18"/>
                  <w:szCs w:val="18"/>
                  <w:rPrChange w:id="3618" w:author="Jujia Li" w:date="2025-08-25T17:39:00Z" w16du:dateUtc="2025-08-25T22:39:00Z">
                    <w:rPr>
                      <w:rFonts w:ascii="Aptos Narrow" w:hAnsi="Aptos Narrow"/>
                      <w:color w:val="000000"/>
                      <w:sz w:val="22"/>
                      <w:szCs w:val="22"/>
                    </w:rPr>
                  </w:rPrChange>
                </w:rPr>
                <w:t>13928</w:t>
              </w:r>
            </w:ins>
          </w:p>
        </w:tc>
        <w:tc>
          <w:tcPr>
            <w:tcW w:w="799" w:type="dxa"/>
            <w:noWrap/>
            <w:vAlign w:val="bottom"/>
            <w:hideMark/>
          </w:tcPr>
          <w:p w14:paraId="3DE677CE" w14:textId="2BF2CB42" w:rsidR="00155B59" w:rsidRPr="00155B59" w:rsidRDefault="00155B59" w:rsidP="00155B59">
            <w:pPr>
              <w:spacing w:after="0" w:line="240" w:lineRule="auto"/>
              <w:jc w:val="right"/>
              <w:rPr>
                <w:ins w:id="3619" w:author="Jujia Li" w:date="2025-08-25T17:34:00Z" w16du:dateUtc="2025-08-25T22:34:00Z"/>
                <w:rFonts w:ascii="Times New Roman" w:eastAsia="Times New Roman" w:hAnsi="Times New Roman" w:cs="Times New Roman"/>
                <w:color w:val="000000"/>
                <w:kern w:val="0"/>
                <w:sz w:val="18"/>
                <w:szCs w:val="18"/>
                <w14:ligatures w14:val="none"/>
              </w:rPr>
            </w:pPr>
            <w:ins w:id="3620" w:author="Jujia Li" w:date="2025-08-25T17:39:00Z" w16du:dateUtc="2025-08-25T22:39:00Z">
              <w:r w:rsidRPr="00155B59">
                <w:rPr>
                  <w:rFonts w:ascii="Times New Roman" w:hAnsi="Times New Roman" w:cs="Times New Roman"/>
                  <w:color w:val="000000"/>
                  <w:sz w:val="18"/>
                  <w:szCs w:val="18"/>
                  <w:rPrChange w:id="3621" w:author="Jujia Li" w:date="2025-08-25T17:39:00Z" w16du:dateUtc="2025-08-25T22:39:00Z">
                    <w:rPr>
                      <w:rFonts w:ascii="Aptos Narrow" w:hAnsi="Aptos Narrow"/>
                      <w:color w:val="000000"/>
                      <w:sz w:val="22"/>
                      <w:szCs w:val="22"/>
                    </w:rPr>
                  </w:rPrChange>
                </w:rPr>
                <w:t>1625</w:t>
              </w:r>
            </w:ins>
          </w:p>
        </w:tc>
        <w:tc>
          <w:tcPr>
            <w:tcW w:w="688" w:type="dxa"/>
            <w:noWrap/>
            <w:vAlign w:val="bottom"/>
            <w:hideMark/>
          </w:tcPr>
          <w:p w14:paraId="4D8EE1C4" w14:textId="098FC901" w:rsidR="00155B59" w:rsidRPr="00155B59" w:rsidRDefault="00155B59" w:rsidP="00155B59">
            <w:pPr>
              <w:spacing w:after="0" w:line="240" w:lineRule="auto"/>
              <w:jc w:val="right"/>
              <w:rPr>
                <w:ins w:id="3622" w:author="Jujia Li" w:date="2025-08-25T17:34:00Z" w16du:dateUtc="2025-08-25T22:34:00Z"/>
                <w:rFonts w:ascii="Times New Roman" w:eastAsia="Times New Roman" w:hAnsi="Times New Roman" w:cs="Times New Roman"/>
                <w:color w:val="000000"/>
                <w:kern w:val="0"/>
                <w:sz w:val="18"/>
                <w:szCs w:val="18"/>
                <w14:ligatures w14:val="none"/>
              </w:rPr>
            </w:pPr>
            <w:ins w:id="3623" w:author="Jujia Li" w:date="2025-08-25T17:39:00Z" w16du:dateUtc="2025-08-25T22:39:00Z">
              <w:r w:rsidRPr="00155B59">
                <w:rPr>
                  <w:rFonts w:ascii="Times New Roman" w:hAnsi="Times New Roman" w:cs="Times New Roman"/>
                  <w:color w:val="000000"/>
                  <w:sz w:val="18"/>
                  <w:szCs w:val="18"/>
                  <w:rPrChange w:id="3624" w:author="Jujia Li" w:date="2025-08-25T17:39:00Z" w16du:dateUtc="2025-08-25T22:39:00Z">
                    <w:rPr>
                      <w:rFonts w:ascii="Aptos Narrow" w:hAnsi="Aptos Narrow"/>
                      <w:color w:val="000000"/>
                      <w:sz w:val="22"/>
                      <w:szCs w:val="22"/>
                    </w:rPr>
                  </w:rPrChange>
                </w:rPr>
                <w:t>0.12</w:t>
              </w:r>
            </w:ins>
          </w:p>
        </w:tc>
        <w:tc>
          <w:tcPr>
            <w:tcW w:w="799" w:type="dxa"/>
            <w:noWrap/>
            <w:vAlign w:val="bottom"/>
            <w:hideMark/>
          </w:tcPr>
          <w:p w14:paraId="7D78046D" w14:textId="7A45EE05" w:rsidR="00155B59" w:rsidRPr="00155B59" w:rsidRDefault="00155B59" w:rsidP="00155B59">
            <w:pPr>
              <w:spacing w:after="0" w:line="240" w:lineRule="auto"/>
              <w:jc w:val="right"/>
              <w:rPr>
                <w:ins w:id="3625" w:author="Jujia Li" w:date="2025-08-25T17:34:00Z" w16du:dateUtc="2025-08-25T22:34:00Z"/>
                <w:rFonts w:ascii="Times New Roman" w:eastAsia="Times New Roman" w:hAnsi="Times New Roman" w:cs="Times New Roman"/>
                <w:color w:val="000000"/>
                <w:kern w:val="0"/>
                <w:sz w:val="18"/>
                <w:szCs w:val="18"/>
                <w14:ligatures w14:val="none"/>
              </w:rPr>
            </w:pPr>
            <w:ins w:id="3626" w:author="Jujia Li" w:date="2025-08-25T17:39:00Z" w16du:dateUtc="2025-08-25T22:39:00Z">
              <w:r w:rsidRPr="00155B59">
                <w:rPr>
                  <w:rFonts w:ascii="Times New Roman" w:hAnsi="Times New Roman" w:cs="Times New Roman"/>
                  <w:color w:val="000000"/>
                  <w:sz w:val="18"/>
                  <w:szCs w:val="18"/>
                  <w:rPrChange w:id="3627" w:author="Jujia Li" w:date="2025-08-25T17:39:00Z" w16du:dateUtc="2025-08-25T22:39:00Z">
                    <w:rPr>
                      <w:rFonts w:ascii="Aptos Narrow" w:hAnsi="Aptos Narrow"/>
                      <w:color w:val="000000"/>
                      <w:sz w:val="22"/>
                      <w:szCs w:val="22"/>
                    </w:rPr>
                  </w:rPrChange>
                </w:rPr>
                <w:t>13882</w:t>
              </w:r>
            </w:ins>
          </w:p>
        </w:tc>
        <w:tc>
          <w:tcPr>
            <w:tcW w:w="799" w:type="dxa"/>
            <w:noWrap/>
            <w:vAlign w:val="bottom"/>
            <w:hideMark/>
          </w:tcPr>
          <w:p w14:paraId="004EBCD7" w14:textId="2CE532AB" w:rsidR="00155B59" w:rsidRPr="00155B59" w:rsidRDefault="00155B59" w:rsidP="00155B59">
            <w:pPr>
              <w:spacing w:after="0" w:line="240" w:lineRule="auto"/>
              <w:jc w:val="right"/>
              <w:rPr>
                <w:ins w:id="3628" w:author="Jujia Li" w:date="2025-08-25T17:34:00Z" w16du:dateUtc="2025-08-25T22:34:00Z"/>
                <w:rFonts w:ascii="Times New Roman" w:eastAsia="Times New Roman" w:hAnsi="Times New Roman" w:cs="Times New Roman"/>
                <w:color w:val="000000"/>
                <w:kern w:val="0"/>
                <w:sz w:val="18"/>
                <w:szCs w:val="18"/>
                <w14:ligatures w14:val="none"/>
              </w:rPr>
            </w:pPr>
            <w:ins w:id="3629" w:author="Jujia Li" w:date="2025-08-25T17:39:00Z" w16du:dateUtc="2025-08-25T22:39:00Z">
              <w:r w:rsidRPr="00155B59">
                <w:rPr>
                  <w:rFonts w:ascii="Times New Roman" w:hAnsi="Times New Roman" w:cs="Times New Roman"/>
                  <w:color w:val="000000"/>
                  <w:sz w:val="18"/>
                  <w:szCs w:val="18"/>
                  <w:rPrChange w:id="3630" w:author="Jujia Li" w:date="2025-08-25T17:39:00Z" w16du:dateUtc="2025-08-25T22:39:00Z">
                    <w:rPr>
                      <w:rFonts w:ascii="Aptos Narrow" w:hAnsi="Aptos Narrow"/>
                      <w:color w:val="000000"/>
                      <w:sz w:val="22"/>
                      <w:szCs w:val="22"/>
                    </w:rPr>
                  </w:rPrChange>
                </w:rPr>
                <w:t>1467</w:t>
              </w:r>
            </w:ins>
          </w:p>
        </w:tc>
        <w:tc>
          <w:tcPr>
            <w:tcW w:w="800" w:type="dxa"/>
            <w:noWrap/>
            <w:vAlign w:val="bottom"/>
            <w:hideMark/>
          </w:tcPr>
          <w:p w14:paraId="67AF45AA" w14:textId="708D16B8" w:rsidR="00155B59" w:rsidRPr="00155B59" w:rsidRDefault="00155B59" w:rsidP="00155B59">
            <w:pPr>
              <w:spacing w:after="0" w:line="240" w:lineRule="auto"/>
              <w:jc w:val="right"/>
              <w:rPr>
                <w:ins w:id="3631" w:author="Jujia Li" w:date="2025-08-25T17:34:00Z" w16du:dateUtc="2025-08-25T22:34:00Z"/>
                <w:rFonts w:ascii="Times New Roman" w:eastAsia="Times New Roman" w:hAnsi="Times New Roman" w:cs="Times New Roman"/>
                <w:color w:val="000000"/>
                <w:kern w:val="0"/>
                <w:sz w:val="18"/>
                <w:szCs w:val="18"/>
                <w14:ligatures w14:val="none"/>
              </w:rPr>
            </w:pPr>
            <w:ins w:id="3632" w:author="Jujia Li" w:date="2025-08-25T17:39:00Z" w16du:dateUtc="2025-08-25T22:39:00Z">
              <w:r w:rsidRPr="00155B59">
                <w:rPr>
                  <w:rFonts w:ascii="Times New Roman" w:hAnsi="Times New Roman" w:cs="Times New Roman"/>
                  <w:color w:val="000000"/>
                  <w:sz w:val="18"/>
                  <w:szCs w:val="18"/>
                  <w:rPrChange w:id="3633" w:author="Jujia Li" w:date="2025-08-25T17:39:00Z" w16du:dateUtc="2025-08-25T22:39:00Z">
                    <w:rPr>
                      <w:rFonts w:ascii="Aptos Narrow" w:hAnsi="Aptos Narrow"/>
                      <w:color w:val="000000"/>
                      <w:sz w:val="22"/>
                      <w:szCs w:val="22"/>
                    </w:rPr>
                  </w:rPrChange>
                </w:rPr>
                <w:t>0.11</w:t>
              </w:r>
            </w:ins>
          </w:p>
        </w:tc>
        <w:tc>
          <w:tcPr>
            <w:tcW w:w="800" w:type="dxa"/>
            <w:noWrap/>
            <w:vAlign w:val="bottom"/>
            <w:hideMark/>
          </w:tcPr>
          <w:p w14:paraId="4A10887D" w14:textId="6FC21531" w:rsidR="00155B59" w:rsidRPr="00155B59" w:rsidRDefault="00155B59" w:rsidP="00155B59">
            <w:pPr>
              <w:spacing w:after="0" w:line="240" w:lineRule="auto"/>
              <w:jc w:val="right"/>
              <w:rPr>
                <w:ins w:id="3634" w:author="Jujia Li" w:date="2025-08-25T17:34:00Z" w16du:dateUtc="2025-08-25T22:34:00Z"/>
                <w:rFonts w:ascii="Times New Roman" w:eastAsia="Times New Roman" w:hAnsi="Times New Roman" w:cs="Times New Roman"/>
                <w:color w:val="000000"/>
                <w:kern w:val="0"/>
                <w:sz w:val="18"/>
                <w:szCs w:val="18"/>
                <w14:ligatures w14:val="none"/>
              </w:rPr>
            </w:pPr>
            <w:ins w:id="3635" w:author="Jujia Li" w:date="2025-08-25T17:39:00Z" w16du:dateUtc="2025-08-25T22:39:00Z">
              <w:r w:rsidRPr="00155B59">
                <w:rPr>
                  <w:rFonts w:ascii="Times New Roman" w:hAnsi="Times New Roman" w:cs="Times New Roman"/>
                  <w:color w:val="000000"/>
                  <w:sz w:val="18"/>
                  <w:szCs w:val="18"/>
                  <w:rPrChange w:id="3636" w:author="Jujia Li" w:date="2025-08-25T17:39:00Z" w16du:dateUtc="2025-08-25T22:39:00Z">
                    <w:rPr>
                      <w:rFonts w:ascii="Aptos Narrow" w:hAnsi="Aptos Narrow"/>
                      <w:color w:val="000000"/>
                      <w:sz w:val="22"/>
                      <w:szCs w:val="22"/>
                    </w:rPr>
                  </w:rPrChange>
                </w:rPr>
                <w:t>13882</w:t>
              </w:r>
            </w:ins>
          </w:p>
        </w:tc>
        <w:tc>
          <w:tcPr>
            <w:tcW w:w="800" w:type="dxa"/>
            <w:noWrap/>
            <w:vAlign w:val="bottom"/>
            <w:hideMark/>
          </w:tcPr>
          <w:p w14:paraId="775103B1" w14:textId="27CF4ADB" w:rsidR="00155B59" w:rsidRPr="00155B59" w:rsidRDefault="00155B59" w:rsidP="00155B59">
            <w:pPr>
              <w:spacing w:after="0" w:line="240" w:lineRule="auto"/>
              <w:jc w:val="right"/>
              <w:rPr>
                <w:ins w:id="3637" w:author="Jujia Li" w:date="2025-08-25T17:34:00Z" w16du:dateUtc="2025-08-25T22:34:00Z"/>
                <w:rFonts w:ascii="Times New Roman" w:eastAsia="Times New Roman" w:hAnsi="Times New Roman" w:cs="Times New Roman"/>
                <w:color w:val="000000"/>
                <w:kern w:val="0"/>
                <w:sz w:val="18"/>
                <w:szCs w:val="18"/>
                <w14:ligatures w14:val="none"/>
              </w:rPr>
            </w:pPr>
            <w:ins w:id="3638" w:author="Jujia Li" w:date="2025-08-25T17:39:00Z" w16du:dateUtc="2025-08-25T22:39:00Z">
              <w:r w:rsidRPr="00155B59">
                <w:rPr>
                  <w:rFonts w:ascii="Times New Roman" w:hAnsi="Times New Roman" w:cs="Times New Roman"/>
                  <w:color w:val="000000"/>
                  <w:sz w:val="18"/>
                  <w:szCs w:val="18"/>
                  <w:rPrChange w:id="3639" w:author="Jujia Li" w:date="2025-08-25T17:39:00Z" w16du:dateUtc="2025-08-25T22:39:00Z">
                    <w:rPr>
                      <w:rFonts w:ascii="Aptos Narrow" w:hAnsi="Aptos Narrow"/>
                      <w:color w:val="000000"/>
                      <w:sz w:val="22"/>
                      <w:szCs w:val="22"/>
                    </w:rPr>
                  </w:rPrChange>
                </w:rPr>
                <w:t>1544</w:t>
              </w:r>
            </w:ins>
          </w:p>
        </w:tc>
        <w:tc>
          <w:tcPr>
            <w:tcW w:w="800" w:type="dxa"/>
            <w:noWrap/>
            <w:vAlign w:val="bottom"/>
            <w:hideMark/>
          </w:tcPr>
          <w:p w14:paraId="7A0786CC" w14:textId="42C33BE0" w:rsidR="00155B59" w:rsidRPr="00155B59" w:rsidRDefault="00155B59" w:rsidP="00155B59">
            <w:pPr>
              <w:spacing w:after="0" w:line="240" w:lineRule="auto"/>
              <w:jc w:val="right"/>
              <w:rPr>
                <w:ins w:id="3640" w:author="Jujia Li" w:date="2025-08-25T17:34:00Z" w16du:dateUtc="2025-08-25T22:34:00Z"/>
                <w:rFonts w:ascii="Times New Roman" w:eastAsia="Times New Roman" w:hAnsi="Times New Roman" w:cs="Times New Roman"/>
                <w:color w:val="000000"/>
                <w:kern w:val="0"/>
                <w:sz w:val="18"/>
                <w:szCs w:val="18"/>
                <w14:ligatures w14:val="none"/>
              </w:rPr>
            </w:pPr>
            <w:ins w:id="3641" w:author="Jujia Li" w:date="2025-08-25T17:39:00Z" w16du:dateUtc="2025-08-25T22:39:00Z">
              <w:r w:rsidRPr="00155B59">
                <w:rPr>
                  <w:rFonts w:ascii="Times New Roman" w:hAnsi="Times New Roman" w:cs="Times New Roman"/>
                  <w:color w:val="000000"/>
                  <w:sz w:val="18"/>
                  <w:szCs w:val="18"/>
                  <w:rPrChange w:id="3642" w:author="Jujia Li" w:date="2025-08-25T17:39:00Z" w16du:dateUtc="2025-08-25T22:39:00Z">
                    <w:rPr>
                      <w:rFonts w:ascii="Aptos Narrow" w:hAnsi="Aptos Narrow"/>
                      <w:color w:val="000000"/>
                      <w:sz w:val="22"/>
                      <w:szCs w:val="22"/>
                    </w:rPr>
                  </w:rPrChange>
                </w:rPr>
                <w:t>0.11</w:t>
              </w:r>
            </w:ins>
          </w:p>
        </w:tc>
        <w:tc>
          <w:tcPr>
            <w:tcW w:w="800" w:type="dxa"/>
            <w:noWrap/>
            <w:vAlign w:val="bottom"/>
            <w:hideMark/>
          </w:tcPr>
          <w:p w14:paraId="0DCB36B9" w14:textId="7044F1D1" w:rsidR="00155B59" w:rsidRPr="00155B59" w:rsidRDefault="00155B59" w:rsidP="00155B59">
            <w:pPr>
              <w:spacing w:after="0" w:line="240" w:lineRule="auto"/>
              <w:jc w:val="right"/>
              <w:rPr>
                <w:ins w:id="3643" w:author="Jujia Li" w:date="2025-08-25T17:34:00Z" w16du:dateUtc="2025-08-25T22:34:00Z"/>
                <w:rFonts w:ascii="Times New Roman" w:eastAsia="Times New Roman" w:hAnsi="Times New Roman" w:cs="Times New Roman"/>
                <w:color w:val="000000"/>
                <w:kern w:val="0"/>
                <w:sz w:val="18"/>
                <w:szCs w:val="18"/>
                <w14:ligatures w14:val="none"/>
              </w:rPr>
            </w:pPr>
            <w:ins w:id="3644" w:author="Jujia Li" w:date="2025-08-25T17:39:00Z" w16du:dateUtc="2025-08-25T22:39:00Z">
              <w:r w:rsidRPr="00155B59">
                <w:rPr>
                  <w:rFonts w:ascii="Times New Roman" w:hAnsi="Times New Roman" w:cs="Times New Roman"/>
                  <w:color w:val="000000"/>
                  <w:sz w:val="18"/>
                  <w:szCs w:val="18"/>
                  <w:rPrChange w:id="3645" w:author="Jujia Li" w:date="2025-08-25T17:39:00Z" w16du:dateUtc="2025-08-25T22:39:00Z">
                    <w:rPr>
                      <w:rFonts w:ascii="Aptos Narrow" w:hAnsi="Aptos Narrow"/>
                      <w:color w:val="000000"/>
                      <w:sz w:val="22"/>
                      <w:szCs w:val="22"/>
                    </w:rPr>
                  </w:rPrChange>
                </w:rPr>
                <w:t>13805</w:t>
              </w:r>
            </w:ins>
          </w:p>
        </w:tc>
        <w:tc>
          <w:tcPr>
            <w:tcW w:w="800" w:type="dxa"/>
            <w:noWrap/>
            <w:vAlign w:val="bottom"/>
            <w:hideMark/>
          </w:tcPr>
          <w:p w14:paraId="47FF1F5D" w14:textId="660A4D54" w:rsidR="00155B59" w:rsidRPr="00155B59" w:rsidRDefault="00155B59" w:rsidP="00155B59">
            <w:pPr>
              <w:spacing w:after="0" w:line="240" w:lineRule="auto"/>
              <w:jc w:val="right"/>
              <w:rPr>
                <w:ins w:id="3646" w:author="Jujia Li" w:date="2025-08-25T17:34:00Z" w16du:dateUtc="2025-08-25T22:34:00Z"/>
                <w:rFonts w:ascii="Times New Roman" w:eastAsia="Times New Roman" w:hAnsi="Times New Roman" w:cs="Times New Roman"/>
                <w:color w:val="000000"/>
                <w:kern w:val="0"/>
                <w:sz w:val="18"/>
                <w:szCs w:val="18"/>
                <w14:ligatures w14:val="none"/>
              </w:rPr>
            </w:pPr>
            <w:ins w:id="3647" w:author="Jujia Li" w:date="2025-08-25T17:39:00Z" w16du:dateUtc="2025-08-25T22:39:00Z">
              <w:r w:rsidRPr="00155B59">
                <w:rPr>
                  <w:rFonts w:ascii="Times New Roman" w:hAnsi="Times New Roman" w:cs="Times New Roman"/>
                  <w:color w:val="000000"/>
                  <w:sz w:val="18"/>
                  <w:szCs w:val="18"/>
                  <w:rPrChange w:id="3648" w:author="Jujia Li" w:date="2025-08-25T17:39:00Z" w16du:dateUtc="2025-08-25T22:39:00Z">
                    <w:rPr>
                      <w:rFonts w:ascii="Aptos Narrow" w:hAnsi="Aptos Narrow"/>
                      <w:color w:val="000000"/>
                      <w:sz w:val="22"/>
                      <w:szCs w:val="22"/>
                    </w:rPr>
                  </w:rPrChange>
                </w:rPr>
                <w:t>1556</w:t>
              </w:r>
            </w:ins>
          </w:p>
        </w:tc>
        <w:tc>
          <w:tcPr>
            <w:tcW w:w="800" w:type="dxa"/>
            <w:noWrap/>
            <w:vAlign w:val="bottom"/>
            <w:hideMark/>
          </w:tcPr>
          <w:p w14:paraId="2163098E" w14:textId="6685B29E" w:rsidR="00155B59" w:rsidRPr="00155B59" w:rsidRDefault="00155B59" w:rsidP="00155B59">
            <w:pPr>
              <w:spacing w:after="0" w:line="240" w:lineRule="auto"/>
              <w:jc w:val="right"/>
              <w:rPr>
                <w:ins w:id="3649" w:author="Jujia Li" w:date="2025-08-25T17:34:00Z" w16du:dateUtc="2025-08-25T22:34:00Z"/>
                <w:rFonts w:ascii="Times New Roman" w:eastAsia="Times New Roman" w:hAnsi="Times New Roman" w:cs="Times New Roman"/>
                <w:color w:val="000000"/>
                <w:kern w:val="0"/>
                <w:sz w:val="18"/>
                <w:szCs w:val="18"/>
                <w14:ligatures w14:val="none"/>
              </w:rPr>
            </w:pPr>
            <w:ins w:id="3650" w:author="Jujia Li" w:date="2025-08-25T17:39:00Z" w16du:dateUtc="2025-08-25T22:39:00Z">
              <w:r w:rsidRPr="00155B59">
                <w:rPr>
                  <w:rFonts w:ascii="Times New Roman" w:hAnsi="Times New Roman" w:cs="Times New Roman"/>
                  <w:color w:val="000000"/>
                  <w:sz w:val="18"/>
                  <w:szCs w:val="18"/>
                  <w:rPrChange w:id="3651" w:author="Jujia Li" w:date="2025-08-25T17:39:00Z" w16du:dateUtc="2025-08-25T22:39:00Z">
                    <w:rPr>
                      <w:rFonts w:ascii="Aptos Narrow" w:hAnsi="Aptos Narrow"/>
                      <w:color w:val="000000"/>
                      <w:sz w:val="22"/>
                      <w:szCs w:val="22"/>
                    </w:rPr>
                  </w:rPrChange>
                </w:rPr>
                <w:t>0.11</w:t>
              </w:r>
            </w:ins>
          </w:p>
        </w:tc>
        <w:tc>
          <w:tcPr>
            <w:tcW w:w="891" w:type="dxa"/>
            <w:noWrap/>
            <w:vAlign w:val="bottom"/>
            <w:hideMark/>
          </w:tcPr>
          <w:p w14:paraId="6F724D19" w14:textId="653D9D87" w:rsidR="00155B59" w:rsidRPr="00155B59" w:rsidRDefault="00155B59" w:rsidP="00155B59">
            <w:pPr>
              <w:spacing w:after="0" w:line="240" w:lineRule="auto"/>
              <w:jc w:val="right"/>
              <w:rPr>
                <w:ins w:id="3652" w:author="Jujia Li" w:date="2025-08-25T17:34:00Z" w16du:dateUtc="2025-08-25T22:34:00Z"/>
                <w:rFonts w:ascii="Times New Roman" w:eastAsia="Times New Roman" w:hAnsi="Times New Roman" w:cs="Times New Roman"/>
                <w:color w:val="000000"/>
                <w:kern w:val="0"/>
                <w:sz w:val="18"/>
                <w:szCs w:val="18"/>
                <w14:ligatures w14:val="none"/>
              </w:rPr>
            </w:pPr>
            <w:ins w:id="3653" w:author="Jujia Li" w:date="2025-08-25T17:39:00Z" w16du:dateUtc="2025-08-25T22:39:00Z">
              <w:r w:rsidRPr="00155B59">
                <w:rPr>
                  <w:rFonts w:ascii="Times New Roman" w:hAnsi="Times New Roman" w:cs="Times New Roman"/>
                  <w:color w:val="000000"/>
                  <w:sz w:val="18"/>
                  <w:szCs w:val="18"/>
                  <w:rPrChange w:id="3654" w:author="Jujia Li" w:date="2025-08-25T17:39:00Z" w16du:dateUtc="2025-08-25T22:39:00Z">
                    <w:rPr>
                      <w:rFonts w:ascii="Aptos Narrow" w:hAnsi="Aptos Narrow"/>
                      <w:color w:val="000000"/>
                      <w:sz w:val="22"/>
                      <w:szCs w:val="22"/>
                    </w:rPr>
                  </w:rPrChange>
                </w:rPr>
                <w:t>6192</w:t>
              </w:r>
            </w:ins>
          </w:p>
        </w:tc>
        <w:tc>
          <w:tcPr>
            <w:tcW w:w="977" w:type="dxa"/>
            <w:noWrap/>
            <w:vAlign w:val="bottom"/>
            <w:hideMark/>
          </w:tcPr>
          <w:p w14:paraId="0F04A0FC" w14:textId="7FCFB21A" w:rsidR="00155B59" w:rsidRPr="00155B59" w:rsidRDefault="00155B59" w:rsidP="00155B59">
            <w:pPr>
              <w:spacing w:after="0" w:line="240" w:lineRule="auto"/>
              <w:jc w:val="right"/>
              <w:rPr>
                <w:ins w:id="3655" w:author="Jujia Li" w:date="2025-08-25T17:34:00Z" w16du:dateUtc="2025-08-25T22:34:00Z"/>
                <w:rFonts w:ascii="Times New Roman" w:eastAsia="Times New Roman" w:hAnsi="Times New Roman" w:cs="Times New Roman"/>
                <w:color w:val="000000"/>
                <w:kern w:val="0"/>
                <w:sz w:val="18"/>
                <w:szCs w:val="18"/>
                <w14:ligatures w14:val="none"/>
              </w:rPr>
            </w:pPr>
            <w:ins w:id="3656" w:author="Jujia Li" w:date="2025-08-25T17:39:00Z" w16du:dateUtc="2025-08-25T22:39:00Z">
              <w:r w:rsidRPr="00155B59">
                <w:rPr>
                  <w:rFonts w:ascii="Times New Roman" w:hAnsi="Times New Roman" w:cs="Times New Roman"/>
                  <w:color w:val="000000"/>
                  <w:sz w:val="18"/>
                  <w:szCs w:val="18"/>
                  <w:rPrChange w:id="3657" w:author="Jujia Li" w:date="2025-08-25T17:39:00Z" w16du:dateUtc="2025-08-25T22:39:00Z">
                    <w:rPr>
                      <w:rFonts w:ascii="Aptos Narrow" w:hAnsi="Aptos Narrow"/>
                      <w:color w:val="000000"/>
                      <w:sz w:val="22"/>
                      <w:szCs w:val="22"/>
                    </w:rPr>
                  </w:rPrChange>
                </w:rPr>
                <w:t>0.11</w:t>
              </w:r>
            </w:ins>
          </w:p>
        </w:tc>
      </w:tr>
      <w:tr w:rsidR="00155B59" w:rsidRPr="00D80767" w14:paraId="299BF501" w14:textId="77777777" w:rsidTr="00241A4A">
        <w:trPr>
          <w:trHeight w:val="300"/>
          <w:ins w:id="3658" w:author="Jujia Li" w:date="2025-08-25T17:34:00Z"/>
        </w:trPr>
        <w:tc>
          <w:tcPr>
            <w:tcW w:w="1608" w:type="dxa"/>
            <w:noWrap/>
            <w:vAlign w:val="bottom"/>
            <w:hideMark/>
          </w:tcPr>
          <w:p w14:paraId="10837F32" w14:textId="77777777" w:rsidR="00155B59" w:rsidRPr="00B17B5A" w:rsidRDefault="00155B59" w:rsidP="00155B59">
            <w:pPr>
              <w:spacing w:after="0" w:line="240" w:lineRule="auto"/>
              <w:rPr>
                <w:ins w:id="3659" w:author="Jujia Li" w:date="2025-08-25T17:34:00Z" w16du:dateUtc="2025-08-25T22:34:00Z"/>
                <w:rFonts w:ascii="Times New Roman" w:eastAsia="Times New Roman" w:hAnsi="Times New Roman" w:cs="Times New Roman"/>
                <w:color w:val="000000"/>
                <w:kern w:val="0"/>
                <w:sz w:val="20"/>
                <w:szCs w:val="20"/>
                <w14:ligatures w14:val="none"/>
              </w:rPr>
            </w:pPr>
            <w:ins w:id="3660" w:author="Jujia Li" w:date="2025-08-25T17:34:00Z" w16du:dateUtc="2025-08-25T22:34:00Z">
              <w:r w:rsidRPr="00B17B5A">
                <w:rPr>
                  <w:rFonts w:ascii="Times New Roman" w:eastAsia="Times New Roman" w:hAnsi="Times New Roman" w:cs="Times New Roman"/>
                  <w:color w:val="000000"/>
                  <w:kern w:val="0"/>
                  <w:sz w:val="20"/>
                  <w:szCs w:val="20"/>
                  <w14:ligatures w14:val="none"/>
                </w:rPr>
                <w:t>LAUDERDALE</w:t>
              </w:r>
            </w:ins>
          </w:p>
        </w:tc>
        <w:tc>
          <w:tcPr>
            <w:tcW w:w="799" w:type="dxa"/>
            <w:noWrap/>
            <w:vAlign w:val="bottom"/>
            <w:hideMark/>
          </w:tcPr>
          <w:p w14:paraId="1FB36DF8" w14:textId="70030DA4" w:rsidR="00155B59" w:rsidRPr="00155B59" w:rsidRDefault="00155B59" w:rsidP="00155B59">
            <w:pPr>
              <w:spacing w:after="0" w:line="240" w:lineRule="auto"/>
              <w:jc w:val="right"/>
              <w:rPr>
                <w:ins w:id="3661" w:author="Jujia Li" w:date="2025-08-25T17:34:00Z" w16du:dateUtc="2025-08-25T22:34:00Z"/>
                <w:rFonts w:ascii="Times New Roman" w:eastAsia="Times New Roman" w:hAnsi="Times New Roman" w:cs="Times New Roman"/>
                <w:color w:val="000000"/>
                <w:kern w:val="0"/>
                <w:sz w:val="18"/>
                <w:szCs w:val="18"/>
                <w14:ligatures w14:val="none"/>
              </w:rPr>
            </w:pPr>
            <w:ins w:id="3662" w:author="Jujia Li" w:date="2025-08-25T17:39:00Z" w16du:dateUtc="2025-08-25T22:39:00Z">
              <w:r w:rsidRPr="00155B59">
                <w:rPr>
                  <w:rFonts w:ascii="Times New Roman" w:hAnsi="Times New Roman" w:cs="Times New Roman"/>
                  <w:color w:val="000000"/>
                  <w:sz w:val="18"/>
                  <w:szCs w:val="18"/>
                  <w:rPrChange w:id="3663" w:author="Jujia Li" w:date="2025-08-25T17:39:00Z" w16du:dateUtc="2025-08-25T22:39:00Z">
                    <w:rPr>
                      <w:rFonts w:ascii="Aptos Narrow" w:hAnsi="Aptos Narrow"/>
                      <w:color w:val="000000"/>
                      <w:sz w:val="22"/>
                      <w:szCs w:val="22"/>
                    </w:rPr>
                  </w:rPrChange>
                </w:rPr>
                <w:t>92425</w:t>
              </w:r>
            </w:ins>
          </w:p>
        </w:tc>
        <w:tc>
          <w:tcPr>
            <w:tcW w:w="799" w:type="dxa"/>
            <w:noWrap/>
            <w:vAlign w:val="bottom"/>
            <w:hideMark/>
          </w:tcPr>
          <w:p w14:paraId="418E7D8A" w14:textId="6CF2BC68" w:rsidR="00155B59" w:rsidRPr="00155B59" w:rsidRDefault="00155B59" w:rsidP="00155B59">
            <w:pPr>
              <w:spacing w:after="0" w:line="240" w:lineRule="auto"/>
              <w:jc w:val="right"/>
              <w:rPr>
                <w:ins w:id="3664" w:author="Jujia Li" w:date="2025-08-25T17:34:00Z" w16du:dateUtc="2025-08-25T22:34:00Z"/>
                <w:rFonts w:ascii="Times New Roman" w:eastAsia="Times New Roman" w:hAnsi="Times New Roman" w:cs="Times New Roman"/>
                <w:color w:val="000000"/>
                <w:kern w:val="0"/>
                <w:sz w:val="18"/>
                <w:szCs w:val="18"/>
                <w14:ligatures w14:val="none"/>
              </w:rPr>
            </w:pPr>
            <w:ins w:id="3665" w:author="Jujia Li" w:date="2025-08-25T17:39:00Z" w16du:dateUtc="2025-08-25T22:39:00Z">
              <w:r w:rsidRPr="00155B59">
                <w:rPr>
                  <w:rFonts w:ascii="Times New Roman" w:hAnsi="Times New Roman" w:cs="Times New Roman"/>
                  <w:color w:val="000000"/>
                  <w:sz w:val="18"/>
                  <w:szCs w:val="18"/>
                  <w:rPrChange w:id="3666" w:author="Jujia Li" w:date="2025-08-25T17:39:00Z" w16du:dateUtc="2025-08-25T22:39:00Z">
                    <w:rPr>
                      <w:rFonts w:ascii="Aptos Narrow" w:hAnsi="Aptos Narrow"/>
                      <w:color w:val="000000"/>
                      <w:sz w:val="22"/>
                      <w:szCs w:val="22"/>
                    </w:rPr>
                  </w:rPrChange>
                </w:rPr>
                <w:t>4268</w:t>
              </w:r>
            </w:ins>
          </w:p>
        </w:tc>
        <w:tc>
          <w:tcPr>
            <w:tcW w:w="688" w:type="dxa"/>
            <w:noWrap/>
            <w:vAlign w:val="bottom"/>
            <w:hideMark/>
          </w:tcPr>
          <w:p w14:paraId="1272E4B0" w14:textId="312C2AE3" w:rsidR="00155B59" w:rsidRPr="00155B59" w:rsidRDefault="00155B59" w:rsidP="00155B59">
            <w:pPr>
              <w:spacing w:after="0" w:line="240" w:lineRule="auto"/>
              <w:jc w:val="right"/>
              <w:rPr>
                <w:ins w:id="3667" w:author="Jujia Li" w:date="2025-08-25T17:34:00Z" w16du:dateUtc="2025-08-25T22:34:00Z"/>
                <w:rFonts w:ascii="Times New Roman" w:eastAsia="Times New Roman" w:hAnsi="Times New Roman" w:cs="Times New Roman"/>
                <w:color w:val="000000"/>
                <w:kern w:val="0"/>
                <w:sz w:val="18"/>
                <w:szCs w:val="18"/>
                <w14:ligatures w14:val="none"/>
              </w:rPr>
            </w:pPr>
            <w:ins w:id="3668" w:author="Jujia Li" w:date="2025-08-25T17:39:00Z" w16du:dateUtc="2025-08-25T22:39:00Z">
              <w:r w:rsidRPr="00155B59">
                <w:rPr>
                  <w:rFonts w:ascii="Times New Roman" w:hAnsi="Times New Roman" w:cs="Times New Roman"/>
                  <w:color w:val="000000"/>
                  <w:sz w:val="18"/>
                  <w:szCs w:val="18"/>
                  <w:rPrChange w:id="3669" w:author="Jujia Li" w:date="2025-08-25T17:39:00Z" w16du:dateUtc="2025-08-25T22:39:00Z">
                    <w:rPr>
                      <w:rFonts w:ascii="Aptos Narrow" w:hAnsi="Aptos Narrow"/>
                      <w:color w:val="000000"/>
                      <w:sz w:val="22"/>
                      <w:szCs w:val="22"/>
                    </w:rPr>
                  </w:rPrChange>
                </w:rPr>
                <w:t>0.05</w:t>
              </w:r>
            </w:ins>
          </w:p>
        </w:tc>
        <w:tc>
          <w:tcPr>
            <w:tcW w:w="799" w:type="dxa"/>
            <w:noWrap/>
            <w:vAlign w:val="bottom"/>
            <w:hideMark/>
          </w:tcPr>
          <w:p w14:paraId="5CBBE756" w14:textId="78B470B1" w:rsidR="00155B59" w:rsidRPr="00155B59" w:rsidRDefault="00155B59" w:rsidP="00155B59">
            <w:pPr>
              <w:spacing w:after="0" w:line="240" w:lineRule="auto"/>
              <w:jc w:val="right"/>
              <w:rPr>
                <w:ins w:id="3670" w:author="Jujia Li" w:date="2025-08-25T17:34:00Z" w16du:dateUtc="2025-08-25T22:34:00Z"/>
                <w:rFonts w:ascii="Times New Roman" w:eastAsia="Times New Roman" w:hAnsi="Times New Roman" w:cs="Times New Roman"/>
                <w:color w:val="000000"/>
                <w:kern w:val="0"/>
                <w:sz w:val="18"/>
                <w:szCs w:val="18"/>
                <w14:ligatures w14:val="none"/>
              </w:rPr>
            </w:pPr>
            <w:ins w:id="3671" w:author="Jujia Li" w:date="2025-08-25T17:39:00Z" w16du:dateUtc="2025-08-25T22:39:00Z">
              <w:r w:rsidRPr="00155B59">
                <w:rPr>
                  <w:rFonts w:ascii="Times New Roman" w:hAnsi="Times New Roman" w:cs="Times New Roman"/>
                  <w:color w:val="000000"/>
                  <w:sz w:val="18"/>
                  <w:szCs w:val="18"/>
                  <w:rPrChange w:id="3672" w:author="Jujia Li" w:date="2025-08-25T17:39:00Z" w16du:dateUtc="2025-08-25T22:39:00Z">
                    <w:rPr>
                      <w:rFonts w:ascii="Aptos Narrow" w:hAnsi="Aptos Narrow"/>
                      <w:color w:val="000000"/>
                      <w:sz w:val="22"/>
                      <w:szCs w:val="22"/>
                    </w:rPr>
                  </w:rPrChange>
                </w:rPr>
                <w:t>92564</w:t>
              </w:r>
            </w:ins>
          </w:p>
        </w:tc>
        <w:tc>
          <w:tcPr>
            <w:tcW w:w="799" w:type="dxa"/>
            <w:noWrap/>
            <w:vAlign w:val="bottom"/>
            <w:hideMark/>
          </w:tcPr>
          <w:p w14:paraId="2FA6BF4F" w14:textId="6165B3EC" w:rsidR="00155B59" w:rsidRPr="00155B59" w:rsidRDefault="00155B59" w:rsidP="00155B59">
            <w:pPr>
              <w:spacing w:after="0" w:line="240" w:lineRule="auto"/>
              <w:jc w:val="right"/>
              <w:rPr>
                <w:ins w:id="3673" w:author="Jujia Li" w:date="2025-08-25T17:34:00Z" w16du:dateUtc="2025-08-25T22:34:00Z"/>
                <w:rFonts w:ascii="Times New Roman" w:eastAsia="Times New Roman" w:hAnsi="Times New Roman" w:cs="Times New Roman"/>
                <w:color w:val="000000"/>
                <w:kern w:val="0"/>
                <w:sz w:val="18"/>
                <w:szCs w:val="18"/>
                <w14:ligatures w14:val="none"/>
              </w:rPr>
            </w:pPr>
            <w:ins w:id="3674" w:author="Jujia Li" w:date="2025-08-25T17:39:00Z" w16du:dateUtc="2025-08-25T22:39:00Z">
              <w:r w:rsidRPr="00155B59">
                <w:rPr>
                  <w:rFonts w:ascii="Times New Roman" w:hAnsi="Times New Roman" w:cs="Times New Roman"/>
                  <w:color w:val="000000"/>
                  <w:sz w:val="18"/>
                  <w:szCs w:val="18"/>
                  <w:rPrChange w:id="3675" w:author="Jujia Li" w:date="2025-08-25T17:39:00Z" w16du:dateUtc="2025-08-25T22:39:00Z">
                    <w:rPr>
                      <w:rFonts w:ascii="Aptos Narrow" w:hAnsi="Aptos Narrow"/>
                      <w:color w:val="000000"/>
                      <w:sz w:val="22"/>
                      <w:szCs w:val="22"/>
                    </w:rPr>
                  </w:rPrChange>
                </w:rPr>
                <w:t>2982</w:t>
              </w:r>
            </w:ins>
          </w:p>
        </w:tc>
        <w:tc>
          <w:tcPr>
            <w:tcW w:w="800" w:type="dxa"/>
            <w:noWrap/>
            <w:vAlign w:val="bottom"/>
            <w:hideMark/>
          </w:tcPr>
          <w:p w14:paraId="2B061736" w14:textId="4340CBFE" w:rsidR="00155B59" w:rsidRPr="00155B59" w:rsidRDefault="00155B59" w:rsidP="00155B59">
            <w:pPr>
              <w:spacing w:after="0" w:line="240" w:lineRule="auto"/>
              <w:jc w:val="right"/>
              <w:rPr>
                <w:ins w:id="3676" w:author="Jujia Li" w:date="2025-08-25T17:34:00Z" w16du:dateUtc="2025-08-25T22:34:00Z"/>
                <w:rFonts w:ascii="Times New Roman" w:eastAsia="Times New Roman" w:hAnsi="Times New Roman" w:cs="Times New Roman"/>
                <w:color w:val="000000"/>
                <w:kern w:val="0"/>
                <w:sz w:val="18"/>
                <w:szCs w:val="18"/>
                <w14:ligatures w14:val="none"/>
              </w:rPr>
            </w:pPr>
            <w:ins w:id="3677" w:author="Jujia Li" w:date="2025-08-25T17:39:00Z" w16du:dateUtc="2025-08-25T22:39:00Z">
              <w:r w:rsidRPr="00155B59">
                <w:rPr>
                  <w:rFonts w:ascii="Times New Roman" w:hAnsi="Times New Roman" w:cs="Times New Roman"/>
                  <w:color w:val="000000"/>
                  <w:sz w:val="18"/>
                  <w:szCs w:val="18"/>
                  <w:rPrChange w:id="3678"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23B54078" w14:textId="217E0C91" w:rsidR="00155B59" w:rsidRPr="00155B59" w:rsidRDefault="00155B59" w:rsidP="00155B59">
            <w:pPr>
              <w:spacing w:after="0" w:line="240" w:lineRule="auto"/>
              <w:jc w:val="right"/>
              <w:rPr>
                <w:ins w:id="3679" w:author="Jujia Li" w:date="2025-08-25T17:34:00Z" w16du:dateUtc="2025-08-25T22:34:00Z"/>
                <w:rFonts w:ascii="Times New Roman" w:eastAsia="Times New Roman" w:hAnsi="Times New Roman" w:cs="Times New Roman"/>
                <w:color w:val="000000"/>
                <w:kern w:val="0"/>
                <w:sz w:val="18"/>
                <w:szCs w:val="18"/>
                <w14:ligatures w14:val="none"/>
              </w:rPr>
            </w:pPr>
            <w:ins w:id="3680" w:author="Jujia Li" w:date="2025-08-25T17:39:00Z" w16du:dateUtc="2025-08-25T22:39:00Z">
              <w:r w:rsidRPr="00155B59">
                <w:rPr>
                  <w:rFonts w:ascii="Times New Roman" w:hAnsi="Times New Roman" w:cs="Times New Roman"/>
                  <w:color w:val="000000"/>
                  <w:sz w:val="18"/>
                  <w:szCs w:val="18"/>
                  <w:rPrChange w:id="3681" w:author="Jujia Li" w:date="2025-08-25T17:39:00Z" w16du:dateUtc="2025-08-25T22:39:00Z">
                    <w:rPr>
                      <w:rFonts w:ascii="Aptos Narrow" w:hAnsi="Aptos Narrow"/>
                      <w:color w:val="000000"/>
                      <w:sz w:val="22"/>
                      <w:szCs w:val="22"/>
                    </w:rPr>
                  </w:rPrChange>
                </w:rPr>
                <w:t>92604</w:t>
              </w:r>
            </w:ins>
          </w:p>
        </w:tc>
        <w:tc>
          <w:tcPr>
            <w:tcW w:w="800" w:type="dxa"/>
            <w:noWrap/>
            <w:vAlign w:val="bottom"/>
            <w:hideMark/>
          </w:tcPr>
          <w:p w14:paraId="7B770ADD" w14:textId="63E11323" w:rsidR="00155B59" w:rsidRPr="00155B59" w:rsidRDefault="00155B59" w:rsidP="00155B59">
            <w:pPr>
              <w:spacing w:after="0" w:line="240" w:lineRule="auto"/>
              <w:jc w:val="right"/>
              <w:rPr>
                <w:ins w:id="3682" w:author="Jujia Li" w:date="2025-08-25T17:34:00Z" w16du:dateUtc="2025-08-25T22:34:00Z"/>
                <w:rFonts w:ascii="Times New Roman" w:eastAsia="Times New Roman" w:hAnsi="Times New Roman" w:cs="Times New Roman"/>
                <w:color w:val="000000"/>
                <w:kern w:val="0"/>
                <w:sz w:val="18"/>
                <w:szCs w:val="18"/>
                <w14:ligatures w14:val="none"/>
              </w:rPr>
            </w:pPr>
            <w:ins w:id="3683" w:author="Jujia Li" w:date="2025-08-25T17:39:00Z" w16du:dateUtc="2025-08-25T22:39:00Z">
              <w:r w:rsidRPr="00155B59">
                <w:rPr>
                  <w:rFonts w:ascii="Times New Roman" w:hAnsi="Times New Roman" w:cs="Times New Roman"/>
                  <w:color w:val="000000"/>
                  <w:sz w:val="18"/>
                  <w:szCs w:val="18"/>
                  <w:rPrChange w:id="3684" w:author="Jujia Li" w:date="2025-08-25T17:39:00Z" w16du:dateUtc="2025-08-25T22:39:00Z">
                    <w:rPr>
                      <w:rFonts w:ascii="Aptos Narrow" w:hAnsi="Aptos Narrow"/>
                      <w:color w:val="000000"/>
                      <w:sz w:val="22"/>
                      <w:szCs w:val="22"/>
                    </w:rPr>
                  </w:rPrChange>
                </w:rPr>
                <w:t>2541</w:t>
              </w:r>
            </w:ins>
          </w:p>
        </w:tc>
        <w:tc>
          <w:tcPr>
            <w:tcW w:w="800" w:type="dxa"/>
            <w:noWrap/>
            <w:vAlign w:val="bottom"/>
            <w:hideMark/>
          </w:tcPr>
          <w:p w14:paraId="20E8C73C" w14:textId="66BB5CF5" w:rsidR="00155B59" w:rsidRPr="00155B59" w:rsidRDefault="00155B59" w:rsidP="00155B59">
            <w:pPr>
              <w:spacing w:after="0" w:line="240" w:lineRule="auto"/>
              <w:jc w:val="right"/>
              <w:rPr>
                <w:ins w:id="3685" w:author="Jujia Li" w:date="2025-08-25T17:34:00Z" w16du:dateUtc="2025-08-25T22:34:00Z"/>
                <w:rFonts w:ascii="Times New Roman" w:eastAsia="Times New Roman" w:hAnsi="Times New Roman" w:cs="Times New Roman"/>
                <w:color w:val="000000"/>
                <w:kern w:val="0"/>
                <w:sz w:val="18"/>
                <w:szCs w:val="18"/>
                <w14:ligatures w14:val="none"/>
              </w:rPr>
            </w:pPr>
            <w:ins w:id="3686" w:author="Jujia Li" w:date="2025-08-25T17:39:00Z" w16du:dateUtc="2025-08-25T22:39:00Z">
              <w:r w:rsidRPr="00155B59">
                <w:rPr>
                  <w:rFonts w:ascii="Times New Roman" w:hAnsi="Times New Roman" w:cs="Times New Roman"/>
                  <w:color w:val="000000"/>
                  <w:sz w:val="18"/>
                  <w:szCs w:val="18"/>
                  <w:rPrChange w:id="3687"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1D300185" w14:textId="7D49FA71" w:rsidR="00155B59" w:rsidRPr="00155B59" w:rsidRDefault="00155B59" w:rsidP="00155B59">
            <w:pPr>
              <w:spacing w:after="0" w:line="240" w:lineRule="auto"/>
              <w:jc w:val="right"/>
              <w:rPr>
                <w:ins w:id="3688" w:author="Jujia Li" w:date="2025-08-25T17:34:00Z" w16du:dateUtc="2025-08-25T22:34:00Z"/>
                <w:rFonts w:ascii="Times New Roman" w:eastAsia="Times New Roman" w:hAnsi="Times New Roman" w:cs="Times New Roman"/>
                <w:color w:val="000000"/>
                <w:kern w:val="0"/>
                <w:sz w:val="18"/>
                <w:szCs w:val="18"/>
                <w14:ligatures w14:val="none"/>
              </w:rPr>
            </w:pPr>
            <w:ins w:id="3689" w:author="Jujia Li" w:date="2025-08-25T17:39:00Z" w16du:dateUtc="2025-08-25T22:39:00Z">
              <w:r w:rsidRPr="00155B59">
                <w:rPr>
                  <w:rFonts w:ascii="Times New Roman" w:hAnsi="Times New Roman" w:cs="Times New Roman"/>
                  <w:color w:val="000000"/>
                  <w:sz w:val="18"/>
                  <w:szCs w:val="18"/>
                  <w:rPrChange w:id="3690" w:author="Jujia Li" w:date="2025-08-25T17:39:00Z" w16du:dateUtc="2025-08-25T22:39:00Z">
                    <w:rPr>
                      <w:rFonts w:ascii="Aptos Narrow" w:hAnsi="Aptos Narrow"/>
                      <w:color w:val="000000"/>
                      <w:sz w:val="22"/>
                      <w:szCs w:val="22"/>
                    </w:rPr>
                  </w:rPrChange>
                </w:rPr>
                <w:t>92729</w:t>
              </w:r>
            </w:ins>
          </w:p>
        </w:tc>
        <w:tc>
          <w:tcPr>
            <w:tcW w:w="800" w:type="dxa"/>
            <w:noWrap/>
            <w:vAlign w:val="bottom"/>
            <w:hideMark/>
          </w:tcPr>
          <w:p w14:paraId="55B7120C" w14:textId="65BF12E6" w:rsidR="00155B59" w:rsidRPr="00155B59" w:rsidRDefault="00155B59" w:rsidP="00155B59">
            <w:pPr>
              <w:spacing w:after="0" w:line="240" w:lineRule="auto"/>
              <w:jc w:val="right"/>
              <w:rPr>
                <w:ins w:id="3691" w:author="Jujia Li" w:date="2025-08-25T17:34:00Z" w16du:dateUtc="2025-08-25T22:34:00Z"/>
                <w:rFonts w:ascii="Times New Roman" w:eastAsia="Times New Roman" w:hAnsi="Times New Roman" w:cs="Times New Roman"/>
                <w:color w:val="000000"/>
                <w:kern w:val="0"/>
                <w:sz w:val="18"/>
                <w:szCs w:val="18"/>
                <w14:ligatures w14:val="none"/>
              </w:rPr>
            </w:pPr>
            <w:ins w:id="3692" w:author="Jujia Li" w:date="2025-08-25T17:39:00Z" w16du:dateUtc="2025-08-25T22:39:00Z">
              <w:r w:rsidRPr="00155B59">
                <w:rPr>
                  <w:rFonts w:ascii="Times New Roman" w:hAnsi="Times New Roman" w:cs="Times New Roman"/>
                  <w:color w:val="000000"/>
                  <w:sz w:val="18"/>
                  <w:szCs w:val="18"/>
                  <w:rPrChange w:id="3693" w:author="Jujia Li" w:date="2025-08-25T17:39:00Z" w16du:dateUtc="2025-08-25T22:39:00Z">
                    <w:rPr>
                      <w:rFonts w:ascii="Aptos Narrow" w:hAnsi="Aptos Narrow"/>
                      <w:color w:val="000000"/>
                      <w:sz w:val="22"/>
                      <w:szCs w:val="22"/>
                    </w:rPr>
                  </w:rPrChange>
                </w:rPr>
                <w:t>2349</w:t>
              </w:r>
            </w:ins>
          </w:p>
        </w:tc>
        <w:tc>
          <w:tcPr>
            <w:tcW w:w="800" w:type="dxa"/>
            <w:noWrap/>
            <w:vAlign w:val="bottom"/>
            <w:hideMark/>
          </w:tcPr>
          <w:p w14:paraId="6B3C422E" w14:textId="63ACD756" w:rsidR="00155B59" w:rsidRPr="00155B59" w:rsidRDefault="00155B59" w:rsidP="00155B59">
            <w:pPr>
              <w:spacing w:after="0" w:line="240" w:lineRule="auto"/>
              <w:jc w:val="right"/>
              <w:rPr>
                <w:ins w:id="3694" w:author="Jujia Li" w:date="2025-08-25T17:34:00Z" w16du:dateUtc="2025-08-25T22:34:00Z"/>
                <w:rFonts w:ascii="Times New Roman" w:eastAsia="Times New Roman" w:hAnsi="Times New Roman" w:cs="Times New Roman"/>
                <w:color w:val="000000"/>
                <w:kern w:val="0"/>
                <w:sz w:val="18"/>
                <w:szCs w:val="18"/>
                <w14:ligatures w14:val="none"/>
              </w:rPr>
            </w:pPr>
            <w:ins w:id="3695" w:author="Jujia Li" w:date="2025-08-25T17:39:00Z" w16du:dateUtc="2025-08-25T22:39:00Z">
              <w:r w:rsidRPr="00155B59">
                <w:rPr>
                  <w:rFonts w:ascii="Times New Roman" w:hAnsi="Times New Roman" w:cs="Times New Roman"/>
                  <w:color w:val="000000"/>
                  <w:sz w:val="18"/>
                  <w:szCs w:val="18"/>
                  <w:rPrChange w:id="3696" w:author="Jujia Li" w:date="2025-08-25T17:39:00Z" w16du:dateUtc="2025-08-25T22:39:00Z">
                    <w:rPr>
                      <w:rFonts w:ascii="Aptos Narrow" w:hAnsi="Aptos Narrow"/>
                      <w:color w:val="000000"/>
                      <w:sz w:val="22"/>
                      <w:szCs w:val="22"/>
                    </w:rPr>
                  </w:rPrChange>
                </w:rPr>
                <w:t>0.03</w:t>
              </w:r>
            </w:ins>
          </w:p>
        </w:tc>
        <w:tc>
          <w:tcPr>
            <w:tcW w:w="891" w:type="dxa"/>
            <w:noWrap/>
            <w:vAlign w:val="bottom"/>
            <w:hideMark/>
          </w:tcPr>
          <w:p w14:paraId="01C3C72A" w14:textId="0BE76F4E" w:rsidR="00155B59" w:rsidRPr="00155B59" w:rsidRDefault="00155B59" w:rsidP="00155B59">
            <w:pPr>
              <w:spacing w:after="0" w:line="240" w:lineRule="auto"/>
              <w:jc w:val="right"/>
              <w:rPr>
                <w:ins w:id="3697" w:author="Jujia Li" w:date="2025-08-25T17:34:00Z" w16du:dateUtc="2025-08-25T22:34:00Z"/>
                <w:rFonts w:ascii="Times New Roman" w:eastAsia="Times New Roman" w:hAnsi="Times New Roman" w:cs="Times New Roman"/>
                <w:color w:val="000000"/>
                <w:kern w:val="0"/>
                <w:sz w:val="18"/>
                <w:szCs w:val="18"/>
                <w14:ligatures w14:val="none"/>
              </w:rPr>
            </w:pPr>
            <w:ins w:id="3698" w:author="Jujia Li" w:date="2025-08-25T17:39:00Z" w16du:dateUtc="2025-08-25T22:39:00Z">
              <w:r w:rsidRPr="00155B59">
                <w:rPr>
                  <w:rFonts w:ascii="Times New Roman" w:hAnsi="Times New Roman" w:cs="Times New Roman"/>
                  <w:color w:val="000000"/>
                  <w:sz w:val="18"/>
                  <w:szCs w:val="18"/>
                  <w:rPrChange w:id="3699" w:author="Jujia Li" w:date="2025-08-25T17:39:00Z" w16du:dateUtc="2025-08-25T22:39:00Z">
                    <w:rPr>
                      <w:rFonts w:ascii="Aptos Narrow" w:hAnsi="Aptos Narrow"/>
                      <w:color w:val="000000"/>
                      <w:sz w:val="22"/>
                      <w:szCs w:val="22"/>
                    </w:rPr>
                  </w:rPrChange>
                </w:rPr>
                <w:t>12140</w:t>
              </w:r>
            </w:ins>
          </w:p>
        </w:tc>
        <w:tc>
          <w:tcPr>
            <w:tcW w:w="977" w:type="dxa"/>
            <w:noWrap/>
            <w:vAlign w:val="bottom"/>
            <w:hideMark/>
          </w:tcPr>
          <w:p w14:paraId="4EBC51D3" w14:textId="18579BC1" w:rsidR="00155B59" w:rsidRPr="00155B59" w:rsidRDefault="00155B59" w:rsidP="00155B59">
            <w:pPr>
              <w:spacing w:after="0" w:line="240" w:lineRule="auto"/>
              <w:jc w:val="right"/>
              <w:rPr>
                <w:ins w:id="3700" w:author="Jujia Li" w:date="2025-08-25T17:34:00Z" w16du:dateUtc="2025-08-25T22:34:00Z"/>
                <w:rFonts w:ascii="Times New Roman" w:eastAsia="Times New Roman" w:hAnsi="Times New Roman" w:cs="Times New Roman"/>
                <w:color w:val="000000"/>
                <w:kern w:val="0"/>
                <w:sz w:val="18"/>
                <w:szCs w:val="18"/>
                <w14:ligatures w14:val="none"/>
              </w:rPr>
            </w:pPr>
            <w:ins w:id="3701" w:author="Jujia Li" w:date="2025-08-25T17:39:00Z" w16du:dateUtc="2025-08-25T22:39:00Z">
              <w:r w:rsidRPr="00155B59">
                <w:rPr>
                  <w:rFonts w:ascii="Times New Roman" w:hAnsi="Times New Roman" w:cs="Times New Roman"/>
                  <w:color w:val="000000"/>
                  <w:sz w:val="18"/>
                  <w:szCs w:val="18"/>
                  <w:rPrChange w:id="3702" w:author="Jujia Li" w:date="2025-08-25T17:39:00Z" w16du:dateUtc="2025-08-25T22:39:00Z">
                    <w:rPr>
                      <w:rFonts w:ascii="Aptos Narrow" w:hAnsi="Aptos Narrow"/>
                      <w:color w:val="000000"/>
                      <w:sz w:val="22"/>
                      <w:szCs w:val="22"/>
                    </w:rPr>
                  </w:rPrChange>
                </w:rPr>
                <w:t>0.04</w:t>
              </w:r>
            </w:ins>
          </w:p>
        </w:tc>
      </w:tr>
      <w:tr w:rsidR="00155B59" w:rsidRPr="00D80767" w14:paraId="1B477A54" w14:textId="77777777" w:rsidTr="00241A4A">
        <w:trPr>
          <w:trHeight w:val="300"/>
          <w:ins w:id="3703" w:author="Jujia Li" w:date="2025-08-25T17:34:00Z"/>
        </w:trPr>
        <w:tc>
          <w:tcPr>
            <w:tcW w:w="1608" w:type="dxa"/>
            <w:noWrap/>
            <w:vAlign w:val="bottom"/>
            <w:hideMark/>
          </w:tcPr>
          <w:p w14:paraId="5F1300AD" w14:textId="77777777" w:rsidR="00155B59" w:rsidRPr="00B17B5A" w:rsidRDefault="00155B59" w:rsidP="00155B59">
            <w:pPr>
              <w:spacing w:after="0" w:line="240" w:lineRule="auto"/>
              <w:rPr>
                <w:ins w:id="3704" w:author="Jujia Li" w:date="2025-08-25T17:34:00Z" w16du:dateUtc="2025-08-25T22:34:00Z"/>
                <w:rFonts w:ascii="Times New Roman" w:eastAsia="Times New Roman" w:hAnsi="Times New Roman" w:cs="Times New Roman"/>
                <w:color w:val="000000"/>
                <w:kern w:val="0"/>
                <w:sz w:val="20"/>
                <w:szCs w:val="20"/>
                <w14:ligatures w14:val="none"/>
              </w:rPr>
            </w:pPr>
            <w:ins w:id="3705" w:author="Jujia Li" w:date="2025-08-25T17:34:00Z" w16du:dateUtc="2025-08-25T22:34:00Z">
              <w:r w:rsidRPr="00B17B5A">
                <w:rPr>
                  <w:rFonts w:ascii="Times New Roman" w:eastAsia="Times New Roman" w:hAnsi="Times New Roman" w:cs="Times New Roman"/>
                  <w:color w:val="000000"/>
                  <w:kern w:val="0"/>
                  <w:sz w:val="20"/>
                  <w:szCs w:val="20"/>
                  <w14:ligatures w14:val="none"/>
                </w:rPr>
                <w:t>LAWRENCE</w:t>
              </w:r>
            </w:ins>
          </w:p>
        </w:tc>
        <w:tc>
          <w:tcPr>
            <w:tcW w:w="799" w:type="dxa"/>
            <w:noWrap/>
            <w:vAlign w:val="bottom"/>
            <w:hideMark/>
          </w:tcPr>
          <w:p w14:paraId="770DDA77" w14:textId="187B0CDB" w:rsidR="00155B59" w:rsidRPr="00155B59" w:rsidRDefault="00155B59" w:rsidP="00155B59">
            <w:pPr>
              <w:spacing w:after="0" w:line="240" w:lineRule="auto"/>
              <w:jc w:val="right"/>
              <w:rPr>
                <w:ins w:id="3706" w:author="Jujia Li" w:date="2025-08-25T17:34:00Z" w16du:dateUtc="2025-08-25T22:34:00Z"/>
                <w:rFonts w:ascii="Times New Roman" w:eastAsia="Times New Roman" w:hAnsi="Times New Roman" w:cs="Times New Roman"/>
                <w:color w:val="000000"/>
                <w:kern w:val="0"/>
                <w:sz w:val="18"/>
                <w:szCs w:val="18"/>
                <w14:ligatures w14:val="none"/>
              </w:rPr>
            </w:pPr>
            <w:ins w:id="3707" w:author="Jujia Li" w:date="2025-08-25T17:39:00Z" w16du:dateUtc="2025-08-25T22:39:00Z">
              <w:r w:rsidRPr="00155B59">
                <w:rPr>
                  <w:rFonts w:ascii="Times New Roman" w:hAnsi="Times New Roman" w:cs="Times New Roman"/>
                  <w:color w:val="000000"/>
                  <w:sz w:val="18"/>
                  <w:szCs w:val="18"/>
                  <w:rPrChange w:id="3708" w:author="Jujia Li" w:date="2025-08-25T17:39:00Z" w16du:dateUtc="2025-08-25T22:39:00Z">
                    <w:rPr>
                      <w:rFonts w:ascii="Aptos Narrow" w:hAnsi="Aptos Narrow"/>
                      <w:color w:val="000000"/>
                      <w:sz w:val="22"/>
                      <w:szCs w:val="22"/>
                    </w:rPr>
                  </w:rPrChange>
                </w:rPr>
                <w:t>33227</w:t>
              </w:r>
            </w:ins>
          </w:p>
        </w:tc>
        <w:tc>
          <w:tcPr>
            <w:tcW w:w="799" w:type="dxa"/>
            <w:noWrap/>
            <w:vAlign w:val="bottom"/>
            <w:hideMark/>
          </w:tcPr>
          <w:p w14:paraId="6982FD77" w14:textId="40CDE7F1" w:rsidR="00155B59" w:rsidRPr="00155B59" w:rsidRDefault="00155B59" w:rsidP="00155B59">
            <w:pPr>
              <w:spacing w:after="0" w:line="240" w:lineRule="auto"/>
              <w:jc w:val="right"/>
              <w:rPr>
                <w:ins w:id="3709" w:author="Jujia Li" w:date="2025-08-25T17:34:00Z" w16du:dateUtc="2025-08-25T22:34:00Z"/>
                <w:rFonts w:ascii="Times New Roman" w:eastAsia="Times New Roman" w:hAnsi="Times New Roman" w:cs="Times New Roman"/>
                <w:color w:val="000000"/>
                <w:kern w:val="0"/>
                <w:sz w:val="18"/>
                <w:szCs w:val="18"/>
                <w14:ligatures w14:val="none"/>
              </w:rPr>
            </w:pPr>
            <w:ins w:id="3710" w:author="Jujia Li" w:date="2025-08-25T17:39:00Z" w16du:dateUtc="2025-08-25T22:39:00Z">
              <w:r w:rsidRPr="00155B59">
                <w:rPr>
                  <w:rFonts w:ascii="Times New Roman" w:hAnsi="Times New Roman" w:cs="Times New Roman"/>
                  <w:color w:val="000000"/>
                  <w:sz w:val="18"/>
                  <w:szCs w:val="18"/>
                  <w:rPrChange w:id="3711" w:author="Jujia Li" w:date="2025-08-25T17:39:00Z" w16du:dateUtc="2025-08-25T22:39:00Z">
                    <w:rPr>
                      <w:rFonts w:ascii="Aptos Narrow" w:hAnsi="Aptos Narrow"/>
                      <w:color w:val="000000"/>
                      <w:sz w:val="22"/>
                      <w:szCs w:val="22"/>
                    </w:rPr>
                  </w:rPrChange>
                </w:rPr>
                <w:t>1065</w:t>
              </w:r>
            </w:ins>
          </w:p>
        </w:tc>
        <w:tc>
          <w:tcPr>
            <w:tcW w:w="688" w:type="dxa"/>
            <w:noWrap/>
            <w:vAlign w:val="bottom"/>
            <w:hideMark/>
          </w:tcPr>
          <w:p w14:paraId="6142B058" w14:textId="7EB3A8C6" w:rsidR="00155B59" w:rsidRPr="00155B59" w:rsidRDefault="00155B59" w:rsidP="00155B59">
            <w:pPr>
              <w:spacing w:after="0" w:line="240" w:lineRule="auto"/>
              <w:jc w:val="right"/>
              <w:rPr>
                <w:ins w:id="3712" w:author="Jujia Li" w:date="2025-08-25T17:34:00Z" w16du:dateUtc="2025-08-25T22:34:00Z"/>
                <w:rFonts w:ascii="Times New Roman" w:eastAsia="Times New Roman" w:hAnsi="Times New Roman" w:cs="Times New Roman"/>
                <w:color w:val="000000"/>
                <w:kern w:val="0"/>
                <w:sz w:val="18"/>
                <w:szCs w:val="18"/>
                <w14:ligatures w14:val="none"/>
              </w:rPr>
            </w:pPr>
            <w:ins w:id="3713" w:author="Jujia Li" w:date="2025-08-25T17:39:00Z" w16du:dateUtc="2025-08-25T22:39:00Z">
              <w:r w:rsidRPr="00155B59">
                <w:rPr>
                  <w:rFonts w:ascii="Times New Roman" w:hAnsi="Times New Roman" w:cs="Times New Roman"/>
                  <w:color w:val="000000"/>
                  <w:sz w:val="18"/>
                  <w:szCs w:val="18"/>
                  <w:rPrChange w:id="3714" w:author="Jujia Li" w:date="2025-08-25T17:39:00Z" w16du:dateUtc="2025-08-25T22:39:00Z">
                    <w:rPr>
                      <w:rFonts w:ascii="Aptos Narrow" w:hAnsi="Aptos Narrow"/>
                      <w:color w:val="000000"/>
                      <w:sz w:val="22"/>
                      <w:szCs w:val="22"/>
                    </w:rPr>
                  </w:rPrChange>
                </w:rPr>
                <w:t>0.03</w:t>
              </w:r>
            </w:ins>
          </w:p>
        </w:tc>
        <w:tc>
          <w:tcPr>
            <w:tcW w:w="799" w:type="dxa"/>
            <w:noWrap/>
            <w:vAlign w:val="bottom"/>
            <w:hideMark/>
          </w:tcPr>
          <w:p w14:paraId="5674124F" w14:textId="4314E669" w:rsidR="00155B59" w:rsidRPr="00155B59" w:rsidRDefault="00155B59" w:rsidP="00155B59">
            <w:pPr>
              <w:spacing w:after="0" w:line="240" w:lineRule="auto"/>
              <w:jc w:val="right"/>
              <w:rPr>
                <w:ins w:id="3715" w:author="Jujia Li" w:date="2025-08-25T17:34:00Z" w16du:dateUtc="2025-08-25T22:34:00Z"/>
                <w:rFonts w:ascii="Times New Roman" w:eastAsia="Times New Roman" w:hAnsi="Times New Roman" w:cs="Times New Roman"/>
                <w:color w:val="000000"/>
                <w:kern w:val="0"/>
                <w:sz w:val="18"/>
                <w:szCs w:val="18"/>
                <w14:ligatures w14:val="none"/>
              </w:rPr>
            </w:pPr>
            <w:ins w:id="3716" w:author="Jujia Li" w:date="2025-08-25T17:39:00Z" w16du:dateUtc="2025-08-25T22:39:00Z">
              <w:r w:rsidRPr="00155B59">
                <w:rPr>
                  <w:rFonts w:ascii="Times New Roman" w:hAnsi="Times New Roman" w:cs="Times New Roman"/>
                  <w:color w:val="000000"/>
                  <w:sz w:val="18"/>
                  <w:szCs w:val="18"/>
                  <w:rPrChange w:id="3717" w:author="Jujia Li" w:date="2025-08-25T17:39:00Z" w16du:dateUtc="2025-08-25T22:39:00Z">
                    <w:rPr>
                      <w:rFonts w:ascii="Aptos Narrow" w:hAnsi="Aptos Narrow"/>
                      <w:color w:val="000000"/>
                      <w:sz w:val="22"/>
                      <w:szCs w:val="22"/>
                    </w:rPr>
                  </w:rPrChange>
                </w:rPr>
                <w:t>33063</w:t>
              </w:r>
            </w:ins>
          </w:p>
        </w:tc>
        <w:tc>
          <w:tcPr>
            <w:tcW w:w="799" w:type="dxa"/>
            <w:noWrap/>
            <w:vAlign w:val="bottom"/>
            <w:hideMark/>
          </w:tcPr>
          <w:p w14:paraId="3DEF4195" w14:textId="6802D408" w:rsidR="00155B59" w:rsidRPr="00155B59" w:rsidRDefault="00155B59" w:rsidP="00155B59">
            <w:pPr>
              <w:spacing w:after="0" w:line="240" w:lineRule="auto"/>
              <w:jc w:val="right"/>
              <w:rPr>
                <w:ins w:id="3718" w:author="Jujia Li" w:date="2025-08-25T17:34:00Z" w16du:dateUtc="2025-08-25T22:34:00Z"/>
                <w:rFonts w:ascii="Times New Roman" w:eastAsia="Times New Roman" w:hAnsi="Times New Roman" w:cs="Times New Roman"/>
                <w:color w:val="000000"/>
                <w:kern w:val="0"/>
                <w:sz w:val="18"/>
                <w:szCs w:val="18"/>
                <w14:ligatures w14:val="none"/>
              </w:rPr>
            </w:pPr>
            <w:ins w:id="3719" w:author="Jujia Li" w:date="2025-08-25T17:39:00Z" w16du:dateUtc="2025-08-25T22:39:00Z">
              <w:r w:rsidRPr="00155B59">
                <w:rPr>
                  <w:rFonts w:ascii="Times New Roman" w:hAnsi="Times New Roman" w:cs="Times New Roman"/>
                  <w:color w:val="000000"/>
                  <w:sz w:val="18"/>
                  <w:szCs w:val="18"/>
                  <w:rPrChange w:id="3720" w:author="Jujia Li" w:date="2025-08-25T17:39:00Z" w16du:dateUtc="2025-08-25T22:39:00Z">
                    <w:rPr>
                      <w:rFonts w:ascii="Aptos Narrow" w:hAnsi="Aptos Narrow"/>
                      <w:color w:val="000000"/>
                      <w:sz w:val="22"/>
                      <w:szCs w:val="22"/>
                    </w:rPr>
                  </w:rPrChange>
                </w:rPr>
                <w:t>1049</w:t>
              </w:r>
            </w:ins>
          </w:p>
        </w:tc>
        <w:tc>
          <w:tcPr>
            <w:tcW w:w="800" w:type="dxa"/>
            <w:noWrap/>
            <w:vAlign w:val="bottom"/>
            <w:hideMark/>
          </w:tcPr>
          <w:p w14:paraId="1EB3C5A6" w14:textId="76F56570" w:rsidR="00155B59" w:rsidRPr="00155B59" w:rsidRDefault="00155B59" w:rsidP="00155B59">
            <w:pPr>
              <w:spacing w:after="0" w:line="240" w:lineRule="auto"/>
              <w:jc w:val="right"/>
              <w:rPr>
                <w:ins w:id="3721" w:author="Jujia Li" w:date="2025-08-25T17:34:00Z" w16du:dateUtc="2025-08-25T22:34:00Z"/>
                <w:rFonts w:ascii="Times New Roman" w:eastAsia="Times New Roman" w:hAnsi="Times New Roman" w:cs="Times New Roman"/>
                <w:color w:val="000000"/>
                <w:kern w:val="0"/>
                <w:sz w:val="18"/>
                <w:szCs w:val="18"/>
                <w14:ligatures w14:val="none"/>
              </w:rPr>
            </w:pPr>
            <w:ins w:id="3722" w:author="Jujia Li" w:date="2025-08-25T17:39:00Z" w16du:dateUtc="2025-08-25T22:39:00Z">
              <w:r w:rsidRPr="00155B59">
                <w:rPr>
                  <w:rFonts w:ascii="Times New Roman" w:hAnsi="Times New Roman" w:cs="Times New Roman"/>
                  <w:color w:val="000000"/>
                  <w:sz w:val="18"/>
                  <w:szCs w:val="18"/>
                  <w:rPrChange w:id="3723"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71B246F2" w14:textId="4ADD34F5" w:rsidR="00155B59" w:rsidRPr="00155B59" w:rsidRDefault="00155B59" w:rsidP="00155B59">
            <w:pPr>
              <w:spacing w:after="0" w:line="240" w:lineRule="auto"/>
              <w:jc w:val="right"/>
              <w:rPr>
                <w:ins w:id="3724" w:author="Jujia Li" w:date="2025-08-25T17:34:00Z" w16du:dateUtc="2025-08-25T22:34:00Z"/>
                <w:rFonts w:ascii="Times New Roman" w:eastAsia="Times New Roman" w:hAnsi="Times New Roman" w:cs="Times New Roman"/>
                <w:color w:val="000000"/>
                <w:kern w:val="0"/>
                <w:sz w:val="18"/>
                <w:szCs w:val="18"/>
                <w14:ligatures w14:val="none"/>
              </w:rPr>
            </w:pPr>
            <w:ins w:id="3725" w:author="Jujia Li" w:date="2025-08-25T17:39:00Z" w16du:dateUtc="2025-08-25T22:39:00Z">
              <w:r w:rsidRPr="00155B59">
                <w:rPr>
                  <w:rFonts w:ascii="Times New Roman" w:hAnsi="Times New Roman" w:cs="Times New Roman"/>
                  <w:color w:val="000000"/>
                  <w:sz w:val="18"/>
                  <w:szCs w:val="18"/>
                  <w:rPrChange w:id="3726" w:author="Jujia Li" w:date="2025-08-25T17:39:00Z" w16du:dateUtc="2025-08-25T22:39:00Z">
                    <w:rPr>
                      <w:rFonts w:ascii="Aptos Narrow" w:hAnsi="Aptos Narrow"/>
                      <w:color w:val="000000"/>
                      <w:sz w:val="22"/>
                      <w:szCs w:val="22"/>
                    </w:rPr>
                  </w:rPrChange>
                </w:rPr>
                <w:t>32941</w:t>
              </w:r>
            </w:ins>
          </w:p>
        </w:tc>
        <w:tc>
          <w:tcPr>
            <w:tcW w:w="800" w:type="dxa"/>
            <w:noWrap/>
            <w:vAlign w:val="bottom"/>
            <w:hideMark/>
          </w:tcPr>
          <w:p w14:paraId="5F58A35B" w14:textId="38C6097B" w:rsidR="00155B59" w:rsidRPr="00155B59" w:rsidRDefault="00155B59" w:rsidP="00155B59">
            <w:pPr>
              <w:spacing w:after="0" w:line="240" w:lineRule="auto"/>
              <w:jc w:val="right"/>
              <w:rPr>
                <w:ins w:id="3727" w:author="Jujia Li" w:date="2025-08-25T17:34:00Z" w16du:dateUtc="2025-08-25T22:34:00Z"/>
                <w:rFonts w:ascii="Times New Roman" w:eastAsia="Times New Roman" w:hAnsi="Times New Roman" w:cs="Times New Roman"/>
                <w:color w:val="000000"/>
                <w:kern w:val="0"/>
                <w:sz w:val="18"/>
                <w:szCs w:val="18"/>
                <w14:ligatures w14:val="none"/>
              </w:rPr>
            </w:pPr>
            <w:ins w:id="3728" w:author="Jujia Li" w:date="2025-08-25T17:39:00Z" w16du:dateUtc="2025-08-25T22:39:00Z">
              <w:r w:rsidRPr="00155B59">
                <w:rPr>
                  <w:rFonts w:ascii="Times New Roman" w:hAnsi="Times New Roman" w:cs="Times New Roman"/>
                  <w:color w:val="000000"/>
                  <w:sz w:val="18"/>
                  <w:szCs w:val="18"/>
                  <w:rPrChange w:id="3729" w:author="Jujia Li" w:date="2025-08-25T17:39:00Z" w16du:dateUtc="2025-08-25T22:39:00Z">
                    <w:rPr>
                      <w:rFonts w:ascii="Aptos Narrow" w:hAnsi="Aptos Narrow"/>
                      <w:color w:val="000000"/>
                      <w:sz w:val="22"/>
                      <w:szCs w:val="22"/>
                    </w:rPr>
                  </w:rPrChange>
                </w:rPr>
                <w:t>998</w:t>
              </w:r>
            </w:ins>
          </w:p>
        </w:tc>
        <w:tc>
          <w:tcPr>
            <w:tcW w:w="800" w:type="dxa"/>
            <w:noWrap/>
            <w:vAlign w:val="bottom"/>
            <w:hideMark/>
          </w:tcPr>
          <w:p w14:paraId="667FB432" w14:textId="17A9925D" w:rsidR="00155B59" w:rsidRPr="00155B59" w:rsidRDefault="00155B59" w:rsidP="00155B59">
            <w:pPr>
              <w:spacing w:after="0" w:line="240" w:lineRule="auto"/>
              <w:jc w:val="right"/>
              <w:rPr>
                <w:ins w:id="3730" w:author="Jujia Li" w:date="2025-08-25T17:34:00Z" w16du:dateUtc="2025-08-25T22:34:00Z"/>
                <w:rFonts w:ascii="Times New Roman" w:eastAsia="Times New Roman" w:hAnsi="Times New Roman" w:cs="Times New Roman"/>
                <w:color w:val="000000"/>
                <w:kern w:val="0"/>
                <w:sz w:val="18"/>
                <w:szCs w:val="18"/>
                <w14:ligatures w14:val="none"/>
              </w:rPr>
            </w:pPr>
            <w:ins w:id="3731" w:author="Jujia Li" w:date="2025-08-25T17:39:00Z" w16du:dateUtc="2025-08-25T22:39:00Z">
              <w:r w:rsidRPr="00155B59">
                <w:rPr>
                  <w:rFonts w:ascii="Times New Roman" w:hAnsi="Times New Roman" w:cs="Times New Roman"/>
                  <w:color w:val="000000"/>
                  <w:sz w:val="18"/>
                  <w:szCs w:val="18"/>
                  <w:rPrChange w:id="3732"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4C30CFB5" w14:textId="1F5EA16A" w:rsidR="00155B59" w:rsidRPr="00155B59" w:rsidRDefault="00155B59" w:rsidP="00155B59">
            <w:pPr>
              <w:spacing w:after="0" w:line="240" w:lineRule="auto"/>
              <w:jc w:val="right"/>
              <w:rPr>
                <w:ins w:id="3733" w:author="Jujia Li" w:date="2025-08-25T17:34:00Z" w16du:dateUtc="2025-08-25T22:34:00Z"/>
                <w:rFonts w:ascii="Times New Roman" w:eastAsia="Times New Roman" w:hAnsi="Times New Roman" w:cs="Times New Roman"/>
                <w:color w:val="000000"/>
                <w:kern w:val="0"/>
                <w:sz w:val="18"/>
                <w:szCs w:val="18"/>
                <w14:ligatures w14:val="none"/>
              </w:rPr>
            </w:pPr>
            <w:ins w:id="3734" w:author="Jujia Li" w:date="2025-08-25T17:39:00Z" w16du:dateUtc="2025-08-25T22:39:00Z">
              <w:r w:rsidRPr="00155B59">
                <w:rPr>
                  <w:rFonts w:ascii="Times New Roman" w:hAnsi="Times New Roman" w:cs="Times New Roman"/>
                  <w:color w:val="000000"/>
                  <w:sz w:val="18"/>
                  <w:szCs w:val="18"/>
                  <w:rPrChange w:id="3735" w:author="Jujia Li" w:date="2025-08-25T17:39:00Z" w16du:dateUtc="2025-08-25T22:39:00Z">
                    <w:rPr>
                      <w:rFonts w:ascii="Aptos Narrow" w:hAnsi="Aptos Narrow"/>
                      <w:color w:val="000000"/>
                      <w:sz w:val="22"/>
                      <w:szCs w:val="22"/>
                    </w:rPr>
                  </w:rPrChange>
                </w:rPr>
                <w:t>32924</w:t>
              </w:r>
            </w:ins>
          </w:p>
        </w:tc>
        <w:tc>
          <w:tcPr>
            <w:tcW w:w="800" w:type="dxa"/>
            <w:noWrap/>
            <w:vAlign w:val="bottom"/>
            <w:hideMark/>
          </w:tcPr>
          <w:p w14:paraId="079D4207" w14:textId="5096F6D0" w:rsidR="00155B59" w:rsidRPr="00155B59" w:rsidRDefault="00155B59" w:rsidP="00155B59">
            <w:pPr>
              <w:spacing w:after="0" w:line="240" w:lineRule="auto"/>
              <w:jc w:val="right"/>
              <w:rPr>
                <w:ins w:id="3736" w:author="Jujia Li" w:date="2025-08-25T17:34:00Z" w16du:dateUtc="2025-08-25T22:34:00Z"/>
                <w:rFonts w:ascii="Times New Roman" w:eastAsia="Times New Roman" w:hAnsi="Times New Roman" w:cs="Times New Roman"/>
                <w:color w:val="000000"/>
                <w:kern w:val="0"/>
                <w:sz w:val="18"/>
                <w:szCs w:val="18"/>
                <w14:ligatures w14:val="none"/>
              </w:rPr>
            </w:pPr>
            <w:ins w:id="3737" w:author="Jujia Li" w:date="2025-08-25T17:39:00Z" w16du:dateUtc="2025-08-25T22:39:00Z">
              <w:r w:rsidRPr="00155B59">
                <w:rPr>
                  <w:rFonts w:ascii="Times New Roman" w:hAnsi="Times New Roman" w:cs="Times New Roman"/>
                  <w:color w:val="000000"/>
                  <w:sz w:val="18"/>
                  <w:szCs w:val="18"/>
                  <w:rPrChange w:id="3738" w:author="Jujia Li" w:date="2025-08-25T17:39:00Z" w16du:dateUtc="2025-08-25T22:39:00Z">
                    <w:rPr>
                      <w:rFonts w:ascii="Aptos Narrow" w:hAnsi="Aptos Narrow"/>
                      <w:color w:val="000000"/>
                      <w:sz w:val="22"/>
                      <w:szCs w:val="22"/>
                    </w:rPr>
                  </w:rPrChange>
                </w:rPr>
                <w:t>591</w:t>
              </w:r>
            </w:ins>
          </w:p>
        </w:tc>
        <w:tc>
          <w:tcPr>
            <w:tcW w:w="800" w:type="dxa"/>
            <w:noWrap/>
            <w:vAlign w:val="bottom"/>
            <w:hideMark/>
          </w:tcPr>
          <w:p w14:paraId="36FAAFE7" w14:textId="4705D7B4" w:rsidR="00155B59" w:rsidRPr="00155B59" w:rsidRDefault="00155B59" w:rsidP="00155B59">
            <w:pPr>
              <w:spacing w:after="0" w:line="240" w:lineRule="auto"/>
              <w:jc w:val="right"/>
              <w:rPr>
                <w:ins w:id="3739" w:author="Jujia Li" w:date="2025-08-25T17:34:00Z" w16du:dateUtc="2025-08-25T22:34:00Z"/>
                <w:rFonts w:ascii="Times New Roman" w:eastAsia="Times New Roman" w:hAnsi="Times New Roman" w:cs="Times New Roman"/>
                <w:color w:val="000000"/>
                <w:kern w:val="0"/>
                <w:sz w:val="18"/>
                <w:szCs w:val="18"/>
                <w14:ligatures w14:val="none"/>
              </w:rPr>
            </w:pPr>
            <w:ins w:id="3740" w:author="Jujia Li" w:date="2025-08-25T17:39:00Z" w16du:dateUtc="2025-08-25T22:39:00Z">
              <w:r w:rsidRPr="00155B59">
                <w:rPr>
                  <w:rFonts w:ascii="Times New Roman" w:hAnsi="Times New Roman" w:cs="Times New Roman"/>
                  <w:color w:val="000000"/>
                  <w:sz w:val="18"/>
                  <w:szCs w:val="18"/>
                  <w:rPrChange w:id="3741" w:author="Jujia Li" w:date="2025-08-25T17:39:00Z" w16du:dateUtc="2025-08-25T22:39:00Z">
                    <w:rPr>
                      <w:rFonts w:ascii="Aptos Narrow" w:hAnsi="Aptos Narrow"/>
                      <w:color w:val="000000"/>
                      <w:sz w:val="22"/>
                      <w:szCs w:val="22"/>
                    </w:rPr>
                  </w:rPrChange>
                </w:rPr>
                <w:t>0.02</w:t>
              </w:r>
            </w:ins>
          </w:p>
        </w:tc>
        <w:tc>
          <w:tcPr>
            <w:tcW w:w="891" w:type="dxa"/>
            <w:noWrap/>
            <w:vAlign w:val="bottom"/>
            <w:hideMark/>
          </w:tcPr>
          <w:p w14:paraId="4A3B14F2" w14:textId="5C449538" w:rsidR="00155B59" w:rsidRPr="00155B59" w:rsidRDefault="00155B59" w:rsidP="00155B59">
            <w:pPr>
              <w:spacing w:after="0" w:line="240" w:lineRule="auto"/>
              <w:jc w:val="right"/>
              <w:rPr>
                <w:ins w:id="3742" w:author="Jujia Li" w:date="2025-08-25T17:34:00Z" w16du:dateUtc="2025-08-25T22:34:00Z"/>
                <w:rFonts w:ascii="Times New Roman" w:eastAsia="Times New Roman" w:hAnsi="Times New Roman" w:cs="Times New Roman"/>
                <w:color w:val="000000"/>
                <w:kern w:val="0"/>
                <w:sz w:val="18"/>
                <w:szCs w:val="18"/>
                <w14:ligatures w14:val="none"/>
              </w:rPr>
            </w:pPr>
            <w:ins w:id="3743" w:author="Jujia Li" w:date="2025-08-25T17:39:00Z" w16du:dateUtc="2025-08-25T22:39:00Z">
              <w:r w:rsidRPr="00155B59">
                <w:rPr>
                  <w:rFonts w:ascii="Times New Roman" w:hAnsi="Times New Roman" w:cs="Times New Roman"/>
                  <w:color w:val="000000"/>
                  <w:sz w:val="18"/>
                  <w:szCs w:val="18"/>
                  <w:rPrChange w:id="3744" w:author="Jujia Li" w:date="2025-08-25T17:39:00Z" w16du:dateUtc="2025-08-25T22:39:00Z">
                    <w:rPr>
                      <w:rFonts w:ascii="Aptos Narrow" w:hAnsi="Aptos Narrow"/>
                      <w:color w:val="000000"/>
                      <w:sz w:val="22"/>
                      <w:szCs w:val="22"/>
                    </w:rPr>
                  </w:rPrChange>
                </w:rPr>
                <w:t>3703</w:t>
              </w:r>
            </w:ins>
          </w:p>
        </w:tc>
        <w:tc>
          <w:tcPr>
            <w:tcW w:w="977" w:type="dxa"/>
            <w:noWrap/>
            <w:vAlign w:val="bottom"/>
            <w:hideMark/>
          </w:tcPr>
          <w:p w14:paraId="579F748F" w14:textId="59E76814" w:rsidR="00155B59" w:rsidRPr="00155B59" w:rsidRDefault="00155B59" w:rsidP="00155B59">
            <w:pPr>
              <w:spacing w:after="0" w:line="240" w:lineRule="auto"/>
              <w:jc w:val="right"/>
              <w:rPr>
                <w:ins w:id="3745" w:author="Jujia Li" w:date="2025-08-25T17:34:00Z" w16du:dateUtc="2025-08-25T22:34:00Z"/>
                <w:rFonts w:ascii="Times New Roman" w:eastAsia="Times New Roman" w:hAnsi="Times New Roman" w:cs="Times New Roman"/>
                <w:color w:val="000000"/>
                <w:kern w:val="0"/>
                <w:sz w:val="18"/>
                <w:szCs w:val="18"/>
                <w14:ligatures w14:val="none"/>
              </w:rPr>
            </w:pPr>
            <w:ins w:id="3746" w:author="Jujia Li" w:date="2025-08-25T17:39:00Z" w16du:dateUtc="2025-08-25T22:39:00Z">
              <w:r w:rsidRPr="00155B59">
                <w:rPr>
                  <w:rFonts w:ascii="Times New Roman" w:hAnsi="Times New Roman" w:cs="Times New Roman"/>
                  <w:color w:val="000000"/>
                  <w:sz w:val="18"/>
                  <w:szCs w:val="18"/>
                  <w:rPrChange w:id="3747" w:author="Jujia Li" w:date="2025-08-25T17:39:00Z" w16du:dateUtc="2025-08-25T22:39:00Z">
                    <w:rPr>
                      <w:rFonts w:ascii="Aptos Narrow" w:hAnsi="Aptos Narrow"/>
                      <w:color w:val="000000"/>
                      <w:sz w:val="22"/>
                      <w:szCs w:val="22"/>
                    </w:rPr>
                  </w:rPrChange>
                </w:rPr>
                <w:t>0.03</w:t>
              </w:r>
            </w:ins>
          </w:p>
        </w:tc>
      </w:tr>
      <w:tr w:rsidR="00155B59" w:rsidRPr="00D80767" w14:paraId="56ACAD7E" w14:textId="77777777" w:rsidTr="00241A4A">
        <w:trPr>
          <w:trHeight w:val="300"/>
          <w:ins w:id="3748" w:author="Jujia Li" w:date="2025-08-25T17:34:00Z"/>
        </w:trPr>
        <w:tc>
          <w:tcPr>
            <w:tcW w:w="1608" w:type="dxa"/>
            <w:noWrap/>
            <w:vAlign w:val="bottom"/>
            <w:hideMark/>
          </w:tcPr>
          <w:p w14:paraId="202C9CF8" w14:textId="77777777" w:rsidR="00155B59" w:rsidRPr="00B17B5A" w:rsidRDefault="00155B59" w:rsidP="00155B59">
            <w:pPr>
              <w:spacing w:after="0" w:line="240" w:lineRule="auto"/>
              <w:rPr>
                <w:ins w:id="3749" w:author="Jujia Li" w:date="2025-08-25T17:34:00Z" w16du:dateUtc="2025-08-25T22:34:00Z"/>
                <w:rFonts w:ascii="Times New Roman" w:eastAsia="Times New Roman" w:hAnsi="Times New Roman" w:cs="Times New Roman"/>
                <w:color w:val="000000"/>
                <w:kern w:val="0"/>
                <w:sz w:val="20"/>
                <w:szCs w:val="20"/>
                <w14:ligatures w14:val="none"/>
              </w:rPr>
            </w:pPr>
            <w:ins w:id="3750" w:author="Jujia Li" w:date="2025-08-25T17:34:00Z" w16du:dateUtc="2025-08-25T22:34:00Z">
              <w:r w:rsidRPr="00B17B5A">
                <w:rPr>
                  <w:rFonts w:ascii="Times New Roman" w:eastAsia="Times New Roman" w:hAnsi="Times New Roman" w:cs="Times New Roman"/>
                  <w:color w:val="000000"/>
                  <w:kern w:val="0"/>
                  <w:sz w:val="20"/>
                  <w:szCs w:val="20"/>
                  <w14:ligatures w14:val="none"/>
                </w:rPr>
                <w:t>LIMESTONE</w:t>
              </w:r>
            </w:ins>
          </w:p>
        </w:tc>
        <w:tc>
          <w:tcPr>
            <w:tcW w:w="799" w:type="dxa"/>
            <w:noWrap/>
            <w:vAlign w:val="bottom"/>
            <w:hideMark/>
          </w:tcPr>
          <w:p w14:paraId="6A8E8F43" w14:textId="526724A0" w:rsidR="00155B59" w:rsidRPr="00155B59" w:rsidRDefault="00155B59" w:rsidP="00155B59">
            <w:pPr>
              <w:spacing w:after="0" w:line="240" w:lineRule="auto"/>
              <w:jc w:val="right"/>
              <w:rPr>
                <w:ins w:id="3751" w:author="Jujia Li" w:date="2025-08-25T17:34:00Z" w16du:dateUtc="2025-08-25T22:34:00Z"/>
                <w:rFonts w:ascii="Times New Roman" w:eastAsia="Times New Roman" w:hAnsi="Times New Roman" w:cs="Times New Roman"/>
                <w:color w:val="000000"/>
                <w:kern w:val="0"/>
                <w:sz w:val="18"/>
                <w:szCs w:val="18"/>
                <w14:ligatures w14:val="none"/>
              </w:rPr>
            </w:pPr>
            <w:ins w:id="3752" w:author="Jujia Li" w:date="2025-08-25T17:39:00Z" w16du:dateUtc="2025-08-25T22:39:00Z">
              <w:r w:rsidRPr="00155B59">
                <w:rPr>
                  <w:rFonts w:ascii="Times New Roman" w:hAnsi="Times New Roman" w:cs="Times New Roman"/>
                  <w:color w:val="000000"/>
                  <w:sz w:val="18"/>
                  <w:szCs w:val="18"/>
                  <w:rPrChange w:id="3753" w:author="Jujia Li" w:date="2025-08-25T17:39:00Z" w16du:dateUtc="2025-08-25T22:39:00Z">
                    <w:rPr>
                      <w:rFonts w:ascii="Aptos Narrow" w:hAnsi="Aptos Narrow"/>
                      <w:color w:val="000000"/>
                      <w:sz w:val="22"/>
                      <w:szCs w:val="22"/>
                    </w:rPr>
                  </w:rPrChange>
                </w:rPr>
                <w:t>92847</w:t>
              </w:r>
            </w:ins>
          </w:p>
        </w:tc>
        <w:tc>
          <w:tcPr>
            <w:tcW w:w="799" w:type="dxa"/>
            <w:noWrap/>
            <w:vAlign w:val="bottom"/>
            <w:hideMark/>
          </w:tcPr>
          <w:p w14:paraId="7A1AEDE1" w14:textId="227F6B66" w:rsidR="00155B59" w:rsidRPr="00155B59" w:rsidRDefault="00155B59" w:rsidP="00155B59">
            <w:pPr>
              <w:spacing w:after="0" w:line="240" w:lineRule="auto"/>
              <w:jc w:val="right"/>
              <w:rPr>
                <w:ins w:id="3754" w:author="Jujia Li" w:date="2025-08-25T17:34:00Z" w16du:dateUtc="2025-08-25T22:34:00Z"/>
                <w:rFonts w:ascii="Times New Roman" w:eastAsia="Times New Roman" w:hAnsi="Times New Roman" w:cs="Times New Roman"/>
                <w:color w:val="000000"/>
                <w:kern w:val="0"/>
                <w:sz w:val="18"/>
                <w:szCs w:val="18"/>
                <w14:ligatures w14:val="none"/>
              </w:rPr>
            </w:pPr>
            <w:ins w:id="3755" w:author="Jujia Li" w:date="2025-08-25T17:39:00Z" w16du:dateUtc="2025-08-25T22:39:00Z">
              <w:r w:rsidRPr="00155B59">
                <w:rPr>
                  <w:rFonts w:ascii="Times New Roman" w:hAnsi="Times New Roman" w:cs="Times New Roman"/>
                  <w:color w:val="000000"/>
                  <w:sz w:val="18"/>
                  <w:szCs w:val="18"/>
                  <w:rPrChange w:id="3756" w:author="Jujia Li" w:date="2025-08-25T17:39:00Z" w16du:dateUtc="2025-08-25T22:39:00Z">
                    <w:rPr>
                      <w:rFonts w:ascii="Aptos Narrow" w:hAnsi="Aptos Narrow"/>
                      <w:color w:val="000000"/>
                      <w:sz w:val="22"/>
                      <w:szCs w:val="22"/>
                    </w:rPr>
                  </w:rPrChange>
                </w:rPr>
                <w:t>2703</w:t>
              </w:r>
            </w:ins>
          </w:p>
        </w:tc>
        <w:tc>
          <w:tcPr>
            <w:tcW w:w="688" w:type="dxa"/>
            <w:noWrap/>
            <w:vAlign w:val="bottom"/>
            <w:hideMark/>
          </w:tcPr>
          <w:p w14:paraId="7624CA32" w14:textId="196D1A31" w:rsidR="00155B59" w:rsidRPr="00155B59" w:rsidRDefault="00155B59" w:rsidP="00155B59">
            <w:pPr>
              <w:spacing w:after="0" w:line="240" w:lineRule="auto"/>
              <w:jc w:val="right"/>
              <w:rPr>
                <w:ins w:id="3757" w:author="Jujia Li" w:date="2025-08-25T17:34:00Z" w16du:dateUtc="2025-08-25T22:34:00Z"/>
                <w:rFonts w:ascii="Times New Roman" w:eastAsia="Times New Roman" w:hAnsi="Times New Roman" w:cs="Times New Roman"/>
                <w:color w:val="000000"/>
                <w:kern w:val="0"/>
                <w:sz w:val="18"/>
                <w:szCs w:val="18"/>
                <w14:ligatures w14:val="none"/>
              </w:rPr>
            </w:pPr>
            <w:ins w:id="3758" w:author="Jujia Li" w:date="2025-08-25T17:39:00Z" w16du:dateUtc="2025-08-25T22:39:00Z">
              <w:r w:rsidRPr="00155B59">
                <w:rPr>
                  <w:rFonts w:ascii="Times New Roman" w:hAnsi="Times New Roman" w:cs="Times New Roman"/>
                  <w:color w:val="000000"/>
                  <w:sz w:val="18"/>
                  <w:szCs w:val="18"/>
                  <w:rPrChange w:id="3759" w:author="Jujia Li" w:date="2025-08-25T17:39:00Z" w16du:dateUtc="2025-08-25T22:39:00Z">
                    <w:rPr>
                      <w:rFonts w:ascii="Aptos Narrow" w:hAnsi="Aptos Narrow"/>
                      <w:color w:val="000000"/>
                      <w:sz w:val="22"/>
                      <w:szCs w:val="22"/>
                    </w:rPr>
                  </w:rPrChange>
                </w:rPr>
                <w:t>0.03</w:t>
              </w:r>
            </w:ins>
          </w:p>
        </w:tc>
        <w:tc>
          <w:tcPr>
            <w:tcW w:w="799" w:type="dxa"/>
            <w:noWrap/>
            <w:vAlign w:val="bottom"/>
            <w:hideMark/>
          </w:tcPr>
          <w:p w14:paraId="7C6DCAEF" w14:textId="565DE1A0" w:rsidR="00155B59" w:rsidRPr="00155B59" w:rsidRDefault="00155B59" w:rsidP="00155B59">
            <w:pPr>
              <w:spacing w:after="0" w:line="240" w:lineRule="auto"/>
              <w:jc w:val="right"/>
              <w:rPr>
                <w:ins w:id="3760" w:author="Jujia Li" w:date="2025-08-25T17:34:00Z" w16du:dateUtc="2025-08-25T22:34:00Z"/>
                <w:rFonts w:ascii="Times New Roman" w:eastAsia="Times New Roman" w:hAnsi="Times New Roman" w:cs="Times New Roman"/>
                <w:color w:val="000000"/>
                <w:kern w:val="0"/>
                <w:sz w:val="18"/>
                <w:szCs w:val="18"/>
                <w14:ligatures w14:val="none"/>
              </w:rPr>
            </w:pPr>
            <w:ins w:id="3761" w:author="Jujia Li" w:date="2025-08-25T17:39:00Z" w16du:dateUtc="2025-08-25T22:39:00Z">
              <w:r w:rsidRPr="00155B59">
                <w:rPr>
                  <w:rFonts w:ascii="Times New Roman" w:hAnsi="Times New Roman" w:cs="Times New Roman"/>
                  <w:color w:val="000000"/>
                  <w:sz w:val="18"/>
                  <w:szCs w:val="18"/>
                  <w:rPrChange w:id="3762" w:author="Jujia Li" w:date="2025-08-25T17:39:00Z" w16du:dateUtc="2025-08-25T22:39:00Z">
                    <w:rPr>
                      <w:rFonts w:ascii="Aptos Narrow" w:hAnsi="Aptos Narrow"/>
                      <w:color w:val="000000"/>
                      <w:sz w:val="22"/>
                      <w:szCs w:val="22"/>
                    </w:rPr>
                  </w:rPrChange>
                </w:rPr>
                <w:t>94130</w:t>
              </w:r>
            </w:ins>
          </w:p>
        </w:tc>
        <w:tc>
          <w:tcPr>
            <w:tcW w:w="799" w:type="dxa"/>
            <w:noWrap/>
            <w:vAlign w:val="bottom"/>
            <w:hideMark/>
          </w:tcPr>
          <w:p w14:paraId="1B0F2CE3" w14:textId="6CE80334" w:rsidR="00155B59" w:rsidRPr="00155B59" w:rsidRDefault="00155B59" w:rsidP="00155B59">
            <w:pPr>
              <w:spacing w:after="0" w:line="240" w:lineRule="auto"/>
              <w:jc w:val="right"/>
              <w:rPr>
                <w:ins w:id="3763" w:author="Jujia Li" w:date="2025-08-25T17:34:00Z" w16du:dateUtc="2025-08-25T22:34:00Z"/>
                <w:rFonts w:ascii="Times New Roman" w:eastAsia="Times New Roman" w:hAnsi="Times New Roman" w:cs="Times New Roman"/>
                <w:color w:val="000000"/>
                <w:kern w:val="0"/>
                <w:sz w:val="18"/>
                <w:szCs w:val="18"/>
                <w14:ligatures w14:val="none"/>
              </w:rPr>
            </w:pPr>
            <w:ins w:id="3764" w:author="Jujia Li" w:date="2025-08-25T17:39:00Z" w16du:dateUtc="2025-08-25T22:39:00Z">
              <w:r w:rsidRPr="00155B59">
                <w:rPr>
                  <w:rFonts w:ascii="Times New Roman" w:hAnsi="Times New Roman" w:cs="Times New Roman"/>
                  <w:color w:val="000000"/>
                  <w:sz w:val="18"/>
                  <w:szCs w:val="18"/>
                  <w:rPrChange w:id="3765" w:author="Jujia Li" w:date="2025-08-25T17:39:00Z" w16du:dateUtc="2025-08-25T22:39:00Z">
                    <w:rPr>
                      <w:rFonts w:ascii="Aptos Narrow" w:hAnsi="Aptos Narrow"/>
                      <w:color w:val="000000"/>
                      <w:sz w:val="22"/>
                      <w:szCs w:val="22"/>
                    </w:rPr>
                  </w:rPrChange>
                </w:rPr>
                <w:t>1992</w:t>
              </w:r>
            </w:ins>
          </w:p>
        </w:tc>
        <w:tc>
          <w:tcPr>
            <w:tcW w:w="800" w:type="dxa"/>
            <w:noWrap/>
            <w:vAlign w:val="bottom"/>
            <w:hideMark/>
          </w:tcPr>
          <w:p w14:paraId="3039AFE5" w14:textId="0C505C06" w:rsidR="00155B59" w:rsidRPr="00155B59" w:rsidRDefault="00155B59" w:rsidP="00155B59">
            <w:pPr>
              <w:spacing w:after="0" w:line="240" w:lineRule="auto"/>
              <w:jc w:val="right"/>
              <w:rPr>
                <w:ins w:id="3766" w:author="Jujia Li" w:date="2025-08-25T17:34:00Z" w16du:dateUtc="2025-08-25T22:34:00Z"/>
                <w:rFonts w:ascii="Times New Roman" w:eastAsia="Times New Roman" w:hAnsi="Times New Roman" w:cs="Times New Roman"/>
                <w:color w:val="000000"/>
                <w:kern w:val="0"/>
                <w:sz w:val="18"/>
                <w:szCs w:val="18"/>
                <w14:ligatures w14:val="none"/>
              </w:rPr>
            </w:pPr>
            <w:ins w:id="3767" w:author="Jujia Li" w:date="2025-08-25T17:39:00Z" w16du:dateUtc="2025-08-25T22:39:00Z">
              <w:r w:rsidRPr="00155B59">
                <w:rPr>
                  <w:rFonts w:ascii="Times New Roman" w:hAnsi="Times New Roman" w:cs="Times New Roman"/>
                  <w:color w:val="000000"/>
                  <w:sz w:val="18"/>
                  <w:szCs w:val="18"/>
                  <w:rPrChange w:id="3768" w:author="Jujia Li" w:date="2025-08-25T17:39:00Z" w16du:dateUtc="2025-08-25T22:39:00Z">
                    <w:rPr>
                      <w:rFonts w:ascii="Aptos Narrow" w:hAnsi="Aptos Narrow"/>
                      <w:color w:val="000000"/>
                      <w:sz w:val="22"/>
                      <w:szCs w:val="22"/>
                    </w:rPr>
                  </w:rPrChange>
                </w:rPr>
                <w:t>0.02</w:t>
              </w:r>
            </w:ins>
          </w:p>
        </w:tc>
        <w:tc>
          <w:tcPr>
            <w:tcW w:w="800" w:type="dxa"/>
            <w:noWrap/>
            <w:vAlign w:val="bottom"/>
            <w:hideMark/>
          </w:tcPr>
          <w:p w14:paraId="301DBD35" w14:textId="1951D2DE" w:rsidR="00155B59" w:rsidRPr="00155B59" w:rsidRDefault="00155B59" w:rsidP="00155B59">
            <w:pPr>
              <w:spacing w:after="0" w:line="240" w:lineRule="auto"/>
              <w:jc w:val="right"/>
              <w:rPr>
                <w:ins w:id="3769" w:author="Jujia Li" w:date="2025-08-25T17:34:00Z" w16du:dateUtc="2025-08-25T22:34:00Z"/>
                <w:rFonts w:ascii="Times New Roman" w:eastAsia="Times New Roman" w:hAnsi="Times New Roman" w:cs="Times New Roman"/>
                <w:color w:val="000000"/>
                <w:kern w:val="0"/>
                <w:sz w:val="18"/>
                <w:szCs w:val="18"/>
                <w14:ligatures w14:val="none"/>
              </w:rPr>
            </w:pPr>
            <w:ins w:id="3770" w:author="Jujia Li" w:date="2025-08-25T17:39:00Z" w16du:dateUtc="2025-08-25T22:39:00Z">
              <w:r w:rsidRPr="00155B59">
                <w:rPr>
                  <w:rFonts w:ascii="Times New Roman" w:hAnsi="Times New Roman" w:cs="Times New Roman"/>
                  <w:color w:val="000000"/>
                  <w:sz w:val="18"/>
                  <w:szCs w:val="18"/>
                  <w:rPrChange w:id="3771" w:author="Jujia Li" w:date="2025-08-25T17:39:00Z" w16du:dateUtc="2025-08-25T22:39:00Z">
                    <w:rPr>
                      <w:rFonts w:ascii="Aptos Narrow" w:hAnsi="Aptos Narrow"/>
                      <w:color w:val="000000"/>
                      <w:sz w:val="22"/>
                      <w:szCs w:val="22"/>
                    </w:rPr>
                  </w:rPrChange>
                </w:rPr>
                <w:t>96177</w:t>
              </w:r>
            </w:ins>
          </w:p>
        </w:tc>
        <w:tc>
          <w:tcPr>
            <w:tcW w:w="800" w:type="dxa"/>
            <w:noWrap/>
            <w:vAlign w:val="bottom"/>
            <w:hideMark/>
          </w:tcPr>
          <w:p w14:paraId="7FF06BFF" w14:textId="450D8C1A" w:rsidR="00155B59" w:rsidRPr="00155B59" w:rsidRDefault="00155B59" w:rsidP="00155B59">
            <w:pPr>
              <w:spacing w:after="0" w:line="240" w:lineRule="auto"/>
              <w:jc w:val="right"/>
              <w:rPr>
                <w:ins w:id="3772" w:author="Jujia Li" w:date="2025-08-25T17:34:00Z" w16du:dateUtc="2025-08-25T22:34:00Z"/>
                <w:rFonts w:ascii="Times New Roman" w:eastAsia="Times New Roman" w:hAnsi="Times New Roman" w:cs="Times New Roman"/>
                <w:color w:val="000000"/>
                <w:kern w:val="0"/>
                <w:sz w:val="18"/>
                <w:szCs w:val="18"/>
                <w14:ligatures w14:val="none"/>
              </w:rPr>
            </w:pPr>
            <w:ins w:id="3773" w:author="Jujia Li" w:date="2025-08-25T17:39:00Z" w16du:dateUtc="2025-08-25T22:39:00Z">
              <w:r w:rsidRPr="00155B59">
                <w:rPr>
                  <w:rFonts w:ascii="Times New Roman" w:hAnsi="Times New Roman" w:cs="Times New Roman"/>
                  <w:color w:val="000000"/>
                  <w:sz w:val="18"/>
                  <w:szCs w:val="18"/>
                  <w:rPrChange w:id="3774" w:author="Jujia Li" w:date="2025-08-25T17:39:00Z" w16du:dateUtc="2025-08-25T22:39:00Z">
                    <w:rPr>
                      <w:rFonts w:ascii="Aptos Narrow" w:hAnsi="Aptos Narrow"/>
                      <w:color w:val="000000"/>
                      <w:sz w:val="22"/>
                      <w:szCs w:val="22"/>
                    </w:rPr>
                  </w:rPrChange>
                </w:rPr>
                <w:t>1796</w:t>
              </w:r>
            </w:ins>
          </w:p>
        </w:tc>
        <w:tc>
          <w:tcPr>
            <w:tcW w:w="800" w:type="dxa"/>
            <w:noWrap/>
            <w:vAlign w:val="bottom"/>
            <w:hideMark/>
          </w:tcPr>
          <w:p w14:paraId="456C1C5C" w14:textId="181E95DA" w:rsidR="00155B59" w:rsidRPr="00155B59" w:rsidRDefault="00155B59" w:rsidP="00155B59">
            <w:pPr>
              <w:spacing w:after="0" w:line="240" w:lineRule="auto"/>
              <w:jc w:val="right"/>
              <w:rPr>
                <w:ins w:id="3775" w:author="Jujia Li" w:date="2025-08-25T17:34:00Z" w16du:dateUtc="2025-08-25T22:34:00Z"/>
                <w:rFonts w:ascii="Times New Roman" w:eastAsia="Times New Roman" w:hAnsi="Times New Roman" w:cs="Times New Roman"/>
                <w:color w:val="000000"/>
                <w:kern w:val="0"/>
                <w:sz w:val="18"/>
                <w:szCs w:val="18"/>
                <w14:ligatures w14:val="none"/>
              </w:rPr>
            </w:pPr>
            <w:ins w:id="3776" w:author="Jujia Li" w:date="2025-08-25T17:39:00Z" w16du:dateUtc="2025-08-25T22:39:00Z">
              <w:r w:rsidRPr="00155B59">
                <w:rPr>
                  <w:rFonts w:ascii="Times New Roman" w:hAnsi="Times New Roman" w:cs="Times New Roman"/>
                  <w:color w:val="000000"/>
                  <w:sz w:val="18"/>
                  <w:szCs w:val="18"/>
                  <w:rPrChange w:id="3777" w:author="Jujia Li" w:date="2025-08-25T17:39:00Z" w16du:dateUtc="2025-08-25T22:39:00Z">
                    <w:rPr>
                      <w:rFonts w:ascii="Aptos Narrow" w:hAnsi="Aptos Narrow"/>
                      <w:color w:val="000000"/>
                      <w:sz w:val="22"/>
                      <w:szCs w:val="22"/>
                    </w:rPr>
                  </w:rPrChange>
                </w:rPr>
                <w:t>0.02</w:t>
              </w:r>
            </w:ins>
          </w:p>
        </w:tc>
        <w:tc>
          <w:tcPr>
            <w:tcW w:w="800" w:type="dxa"/>
            <w:noWrap/>
            <w:vAlign w:val="bottom"/>
            <w:hideMark/>
          </w:tcPr>
          <w:p w14:paraId="5F88BFAD" w14:textId="64C504B9" w:rsidR="00155B59" w:rsidRPr="00155B59" w:rsidRDefault="00155B59" w:rsidP="00155B59">
            <w:pPr>
              <w:spacing w:after="0" w:line="240" w:lineRule="auto"/>
              <w:jc w:val="right"/>
              <w:rPr>
                <w:ins w:id="3778" w:author="Jujia Li" w:date="2025-08-25T17:34:00Z" w16du:dateUtc="2025-08-25T22:34:00Z"/>
                <w:rFonts w:ascii="Times New Roman" w:eastAsia="Times New Roman" w:hAnsi="Times New Roman" w:cs="Times New Roman"/>
                <w:color w:val="000000"/>
                <w:kern w:val="0"/>
                <w:sz w:val="18"/>
                <w:szCs w:val="18"/>
                <w14:ligatures w14:val="none"/>
              </w:rPr>
            </w:pPr>
            <w:ins w:id="3779" w:author="Jujia Li" w:date="2025-08-25T17:39:00Z" w16du:dateUtc="2025-08-25T22:39:00Z">
              <w:r w:rsidRPr="00155B59">
                <w:rPr>
                  <w:rFonts w:ascii="Times New Roman" w:hAnsi="Times New Roman" w:cs="Times New Roman"/>
                  <w:color w:val="000000"/>
                  <w:sz w:val="18"/>
                  <w:szCs w:val="18"/>
                  <w:rPrChange w:id="3780" w:author="Jujia Li" w:date="2025-08-25T17:39:00Z" w16du:dateUtc="2025-08-25T22:39:00Z">
                    <w:rPr>
                      <w:rFonts w:ascii="Aptos Narrow" w:hAnsi="Aptos Narrow"/>
                      <w:color w:val="000000"/>
                      <w:sz w:val="22"/>
                      <w:szCs w:val="22"/>
                    </w:rPr>
                  </w:rPrChange>
                </w:rPr>
                <w:t>98915</w:t>
              </w:r>
            </w:ins>
          </w:p>
        </w:tc>
        <w:tc>
          <w:tcPr>
            <w:tcW w:w="800" w:type="dxa"/>
            <w:noWrap/>
            <w:vAlign w:val="bottom"/>
            <w:hideMark/>
          </w:tcPr>
          <w:p w14:paraId="1C2E29EA" w14:textId="12A5EAF5" w:rsidR="00155B59" w:rsidRPr="00155B59" w:rsidRDefault="00155B59" w:rsidP="00155B59">
            <w:pPr>
              <w:spacing w:after="0" w:line="240" w:lineRule="auto"/>
              <w:jc w:val="right"/>
              <w:rPr>
                <w:ins w:id="3781" w:author="Jujia Li" w:date="2025-08-25T17:34:00Z" w16du:dateUtc="2025-08-25T22:34:00Z"/>
                <w:rFonts w:ascii="Times New Roman" w:eastAsia="Times New Roman" w:hAnsi="Times New Roman" w:cs="Times New Roman"/>
                <w:color w:val="000000"/>
                <w:kern w:val="0"/>
                <w:sz w:val="18"/>
                <w:szCs w:val="18"/>
                <w14:ligatures w14:val="none"/>
              </w:rPr>
            </w:pPr>
            <w:ins w:id="3782" w:author="Jujia Li" w:date="2025-08-25T17:39:00Z" w16du:dateUtc="2025-08-25T22:39:00Z">
              <w:r w:rsidRPr="00155B59">
                <w:rPr>
                  <w:rFonts w:ascii="Times New Roman" w:hAnsi="Times New Roman" w:cs="Times New Roman"/>
                  <w:color w:val="000000"/>
                  <w:sz w:val="18"/>
                  <w:szCs w:val="18"/>
                  <w:rPrChange w:id="3783" w:author="Jujia Li" w:date="2025-08-25T17:39:00Z" w16du:dateUtc="2025-08-25T22:39:00Z">
                    <w:rPr>
                      <w:rFonts w:ascii="Aptos Narrow" w:hAnsi="Aptos Narrow"/>
                      <w:color w:val="000000"/>
                      <w:sz w:val="22"/>
                      <w:szCs w:val="22"/>
                    </w:rPr>
                  </w:rPrChange>
                </w:rPr>
                <w:t>2354</w:t>
              </w:r>
            </w:ins>
          </w:p>
        </w:tc>
        <w:tc>
          <w:tcPr>
            <w:tcW w:w="800" w:type="dxa"/>
            <w:noWrap/>
            <w:vAlign w:val="bottom"/>
            <w:hideMark/>
          </w:tcPr>
          <w:p w14:paraId="320AB639" w14:textId="0C4DDFE8" w:rsidR="00155B59" w:rsidRPr="00155B59" w:rsidRDefault="00155B59" w:rsidP="00155B59">
            <w:pPr>
              <w:spacing w:after="0" w:line="240" w:lineRule="auto"/>
              <w:jc w:val="right"/>
              <w:rPr>
                <w:ins w:id="3784" w:author="Jujia Li" w:date="2025-08-25T17:34:00Z" w16du:dateUtc="2025-08-25T22:34:00Z"/>
                <w:rFonts w:ascii="Times New Roman" w:eastAsia="Times New Roman" w:hAnsi="Times New Roman" w:cs="Times New Roman"/>
                <w:color w:val="000000"/>
                <w:kern w:val="0"/>
                <w:sz w:val="18"/>
                <w:szCs w:val="18"/>
                <w14:ligatures w14:val="none"/>
              </w:rPr>
            </w:pPr>
            <w:ins w:id="3785" w:author="Jujia Li" w:date="2025-08-25T17:39:00Z" w16du:dateUtc="2025-08-25T22:39:00Z">
              <w:r w:rsidRPr="00155B59">
                <w:rPr>
                  <w:rFonts w:ascii="Times New Roman" w:hAnsi="Times New Roman" w:cs="Times New Roman"/>
                  <w:color w:val="000000"/>
                  <w:sz w:val="18"/>
                  <w:szCs w:val="18"/>
                  <w:rPrChange w:id="3786" w:author="Jujia Li" w:date="2025-08-25T17:39:00Z" w16du:dateUtc="2025-08-25T22:39:00Z">
                    <w:rPr>
                      <w:rFonts w:ascii="Aptos Narrow" w:hAnsi="Aptos Narrow"/>
                      <w:color w:val="000000"/>
                      <w:sz w:val="22"/>
                      <w:szCs w:val="22"/>
                    </w:rPr>
                  </w:rPrChange>
                </w:rPr>
                <w:t>0.02</w:t>
              </w:r>
            </w:ins>
          </w:p>
        </w:tc>
        <w:tc>
          <w:tcPr>
            <w:tcW w:w="891" w:type="dxa"/>
            <w:noWrap/>
            <w:vAlign w:val="bottom"/>
            <w:hideMark/>
          </w:tcPr>
          <w:p w14:paraId="5FFD75BB" w14:textId="10E4759C" w:rsidR="00155B59" w:rsidRPr="00155B59" w:rsidRDefault="00155B59" w:rsidP="00155B59">
            <w:pPr>
              <w:spacing w:after="0" w:line="240" w:lineRule="auto"/>
              <w:jc w:val="right"/>
              <w:rPr>
                <w:ins w:id="3787" w:author="Jujia Li" w:date="2025-08-25T17:34:00Z" w16du:dateUtc="2025-08-25T22:34:00Z"/>
                <w:rFonts w:ascii="Times New Roman" w:eastAsia="Times New Roman" w:hAnsi="Times New Roman" w:cs="Times New Roman"/>
                <w:color w:val="000000"/>
                <w:kern w:val="0"/>
                <w:sz w:val="18"/>
                <w:szCs w:val="18"/>
                <w14:ligatures w14:val="none"/>
              </w:rPr>
            </w:pPr>
            <w:ins w:id="3788" w:author="Jujia Li" w:date="2025-08-25T17:39:00Z" w16du:dateUtc="2025-08-25T22:39:00Z">
              <w:r w:rsidRPr="00155B59">
                <w:rPr>
                  <w:rFonts w:ascii="Times New Roman" w:hAnsi="Times New Roman" w:cs="Times New Roman"/>
                  <w:color w:val="000000"/>
                  <w:sz w:val="18"/>
                  <w:szCs w:val="18"/>
                  <w:rPrChange w:id="3789" w:author="Jujia Li" w:date="2025-08-25T17:39:00Z" w16du:dateUtc="2025-08-25T22:39:00Z">
                    <w:rPr>
                      <w:rFonts w:ascii="Aptos Narrow" w:hAnsi="Aptos Narrow"/>
                      <w:color w:val="000000"/>
                      <w:sz w:val="22"/>
                      <w:szCs w:val="22"/>
                    </w:rPr>
                  </w:rPrChange>
                </w:rPr>
                <w:t>8845</w:t>
              </w:r>
            </w:ins>
          </w:p>
        </w:tc>
        <w:tc>
          <w:tcPr>
            <w:tcW w:w="977" w:type="dxa"/>
            <w:noWrap/>
            <w:vAlign w:val="bottom"/>
            <w:hideMark/>
          </w:tcPr>
          <w:p w14:paraId="199A7CA6" w14:textId="09C5C17A" w:rsidR="00155B59" w:rsidRPr="00155B59" w:rsidRDefault="00155B59" w:rsidP="00155B59">
            <w:pPr>
              <w:spacing w:after="0" w:line="240" w:lineRule="auto"/>
              <w:jc w:val="right"/>
              <w:rPr>
                <w:ins w:id="3790" w:author="Jujia Li" w:date="2025-08-25T17:34:00Z" w16du:dateUtc="2025-08-25T22:34:00Z"/>
                <w:rFonts w:ascii="Times New Roman" w:eastAsia="Times New Roman" w:hAnsi="Times New Roman" w:cs="Times New Roman"/>
                <w:color w:val="000000"/>
                <w:kern w:val="0"/>
                <w:sz w:val="18"/>
                <w:szCs w:val="18"/>
                <w14:ligatures w14:val="none"/>
              </w:rPr>
            </w:pPr>
            <w:ins w:id="3791" w:author="Jujia Li" w:date="2025-08-25T17:39:00Z" w16du:dateUtc="2025-08-25T22:39:00Z">
              <w:r w:rsidRPr="00155B59">
                <w:rPr>
                  <w:rFonts w:ascii="Times New Roman" w:hAnsi="Times New Roman" w:cs="Times New Roman"/>
                  <w:color w:val="000000"/>
                  <w:sz w:val="18"/>
                  <w:szCs w:val="18"/>
                  <w:rPrChange w:id="3792" w:author="Jujia Li" w:date="2025-08-25T17:39:00Z" w16du:dateUtc="2025-08-25T22:39:00Z">
                    <w:rPr>
                      <w:rFonts w:ascii="Aptos Narrow" w:hAnsi="Aptos Narrow"/>
                      <w:color w:val="000000"/>
                      <w:sz w:val="22"/>
                      <w:szCs w:val="22"/>
                    </w:rPr>
                  </w:rPrChange>
                </w:rPr>
                <w:t>0.02</w:t>
              </w:r>
            </w:ins>
          </w:p>
        </w:tc>
      </w:tr>
      <w:tr w:rsidR="00155B59" w:rsidRPr="00D80767" w14:paraId="4D9896EA" w14:textId="77777777" w:rsidTr="00241A4A">
        <w:trPr>
          <w:trHeight w:val="300"/>
          <w:ins w:id="3793" w:author="Jujia Li" w:date="2025-08-25T17:34:00Z"/>
        </w:trPr>
        <w:tc>
          <w:tcPr>
            <w:tcW w:w="1608" w:type="dxa"/>
            <w:noWrap/>
            <w:vAlign w:val="bottom"/>
            <w:hideMark/>
          </w:tcPr>
          <w:p w14:paraId="398895AA" w14:textId="77777777" w:rsidR="00155B59" w:rsidRPr="00B17B5A" w:rsidRDefault="00155B59" w:rsidP="00155B59">
            <w:pPr>
              <w:spacing w:after="0" w:line="240" w:lineRule="auto"/>
              <w:rPr>
                <w:ins w:id="3794" w:author="Jujia Li" w:date="2025-08-25T17:34:00Z" w16du:dateUtc="2025-08-25T22:34:00Z"/>
                <w:rFonts w:ascii="Times New Roman" w:eastAsia="Times New Roman" w:hAnsi="Times New Roman" w:cs="Times New Roman"/>
                <w:color w:val="000000"/>
                <w:kern w:val="0"/>
                <w:sz w:val="20"/>
                <w:szCs w:val="20"/>
                <w14:ligatures w14:val="none"/>
              </w:rPr>
            </w:pPr>
            <w:ins w:id="3795" w:author="Jujia Li" w:date="2025-08-25T17:34:00Z" w16du:dateUtc="2025-08-25T22:34:00Z">
              <w:r w:rsidRPr="00B17B5A">
                <w:rPr>
                  <w:rFonts w:ascii="Times New Roman" w:eastAsia="Times New Roman" w:hAnsi="Times New Roman" w:cs="Times New Roman"/>
                  <w:color w:val="000000"/>
                  <w:kern w:val="0"/>
                  <w:sz w:val="20"/>
                  <w:szCs w:val="20"/>
                  <w14:ligatures w14:val="none"/>
                </w:rPr>
                <w:t>MADISON</w:t>
              </w:r>
            </w:ins>
          </w:p>
        </w:tc>
        <w:tc>
          <w:tcPr>
            <w:tcW w:w="799" w:type="dxa"/>
            <w:noWrap/>
            <w:vAlign w:val="bottom"/>
            <w:hideMark/>
          </w:tcPr>
          <w:p w14:paraId="47E25AE5" w14:textId="3B1258F7" w:rsidR="00155B59" w:rsidRPr="00155B59" w:rsidRDefault="00155B59" w:rsidP="00155B59">
            <w:pPr>
              <w:spacing w:after="0" w:line="240" w:lineRule="auto"/>
              <w:jc w:val="right"/>
              <w:rPr>
                <w:ins w:id="3796" w:author="Jujia Li" w:date="2025-08-25T17:34:00Z" w16du:dateUtc="2025-08-25T22:34:00Z"/>
                <w:rFonts w:ascii="Times New Roman" w:eastAsia="Times New Roman" w:hAnsi="Times New Roman" w:cs="Times New Roman"/>
                <w:color w:val="000000"/>
                <w:kern w:val="0"/>
                <w:sz w:val="18"/>
                <w:szCs w:val="18"/>
                <w14:ligatures w14:val="none"/>
              </w:rPr>
            </w:pPr>
            <w:ins w:id="3797" w:author="Jujia Li" w:date="2025-08-25T17:39:00Z" w16du:dateUtc="2025-08-25T22:39:00Z">
              <w:r w:rsidRPr="00155B59">
                <w:rPr>
                  <w:rFonts w:ascii="Times New Roman" w:hAnsi="Times New Roman" w:cs="Times New Roman"/>
                  <w:color w:val="000000"/>
                  <w:sz w:val="18"/>
                  <w:szCs w:val="18"/>
                  <w:rPrChange w:id="3798" w:author="Jujia Li" w:date="2025-08-25T17:39:00Z" w16du:dateUtc="2025-08-25T22:39:00Z">
                    <w:rPr>
                      <w:rFonts w:ascii="Aptos Narrow" w:hAnsi="Aptos Narrow"/>
                      <w:color w:val="000000"/>
                      <w:sz w:val="22"/>
                      <w:szCs w:val="22"/>
                    </w:rPr>
                  </w:rPrChange>
                </w:rPr>
                <w:t>356729</w:t>
              </w:r>
            </w:ins>
          </w:p>
        </w:tc>
        <w:tc>
          <w:tcPr>
            <w:tcW w:w="799" w:type="dxa"/>
            <w:noWrap/>
            <w:vAlign w:val="bottom"/>
            <w:hideMark/>
          </w:tcPr>
          <w:p w14:paraId="51C5EF9D" w14:textId="769CC40D" w:rsidR="00155B59" w:rsidRPr="00155B59" w:rsidRDefault="00155B59" w:rsidP="00155B59">
            <w:pPr>
              <w:spacing w:after="0" w:line="240" w:lineRule="auto"/>
              <w:jc w:val="right"/>
              <w:rPr>
                <w:ins w:id="3799" w:author="Jujia Li" w:date="2025-08-25T17:34:00Z" w16du:dateUtc="2025-08-25T22:34:00Z"/>
                <w:rFonts w:ascii="Times New Roman" w:eastAsia="Times New Roman" w:hAnsi="Times New Roman" w:cs="Times New Roman"/>
                <w:color w:val="000000"/>
                <w:kern w:val="0"/>
                <w:sz w:val="18"/>
                <w:szCs w:val="18"/>
                <w14:ligatures w14:val="none"/>
              </w:rPr>
            </w:pPr>
            <w:ins w:id="3800" w:author="Jujia Li" w:date="2025-08-25T17:39:00Z" w16du:dateUtc="2025-08-25T22:39:00Z">
              <w:r w:rsidRPr="00155B59">
                <w:rPr>
                  <w:rFonts w:ascii="Times New Roman" w:hAnsi="Times New Roman" w:cs="Times New Roman"/>
                  <w:color w:val="000000"/>
                  <w:sz w:val="18"/>
                  <w:szCs w:val="18"/>
                  <w:rPrChange w:id="3801" w:author="Jujia Li" w:date="2025-08-25T17:39:00Z" w16du:dateUtc="2025-08-25T22:39:00Z">
                    <w:rPr>
                      <w:rFonts w:ascii="Aptos Narrow" w:hAnsi="Aptos Narrow"/>
                      <w:color w:val="000000"/>
                      <w:sz w:val="22"/>
                      <w:szCs w:val="22"/>
                    </w:rPr>
                  </w:rPrChange>
                </w:rPr>
                <w:t>12935</w:t>
              </w:r>
            </w:ins>
          </w:p>
        </w:tc>
        <w:tc>
          <w:tcPr>
            <w:tcW w:w="688" w:type="dxa"/>
            <w:noWrap/>
            <w:vAlign w:val="bottom"/>
            <w:hideMark/>
          </w:tcPr>
          <w:p w14:paraId="31862D82" w14:textId="3E298851" w:rsidR="00155B59" w:rsidRPr="00155B59" w:rsidRDefault="00155B59" w:rsidP="00155B59">
            <w:pPr>
              <w:spacing w:after="0" w:line="240" w:lineRule="auto"/>
              <w:jc w:val="right"/>
              <w:rPr>
                <w:ins w:id="3802" w:author="Jujia Li" w:date="2025-08-25T17:34:00Z" w16du:dateUtc="2025-08-25T22:34:00Z"/>
                <w:rFonts w:ascii="Times New Roman" w:eastAsia="Times New Roman" w:hAnsi="Times New Roman" w:cs="Times New Roman"/>
                <w:color w:val="000000"/>
                <w:kern w:val="0"/>
                <w:sz w:val="18"/>
                <w:szCs w:val="18"/>
                <w14:ligatures w14:val="none"/>
              </w:rPr>
            </w:pPr>
            <w:ins w:id="3803" w:author="Jujia Li" w:date="2025-08-25T17:39:00Z" w16du:dateUtc="2025-08-25T22:39:00Z">
              <w:r w:rsidRPr="00155B59">
                <w:rPr>
                  <w:rFonts w:ascii="Times New Roman" w:hAnsi="Times New Roman" w:cs="Times New Roman"/>
                  <w:color w:val="000000"/>
                  <w:sz w:val="18"/>
                  <w:szCs w:val="18"/>
                  <w:rPrChange w:id="3804" w:author="Jujia Li" w:date="2025-08-25T17:39:00Z" w16du:dateUtc="2025-08-25T22:39:00Z">
                    <w:rPr>
                      <w:rFonts w:ascii="Aptos Narrow" w:hAnsi="Aptos Narrow"/>
                      <w:color w:val="000000"/>
                      <w:sz w:val="22"/>
                      <w:szCs w:val="22"/>
                    </w:rPr>
                  </w:rPrChange>
                </w:rPr>
                <w:t>0.04</w:t>
              </w:r>
            </w:ins>
          </w:p>
        </w:tc>
        <w:tc>
          <w:tcPr>
            <w:tcW w:w="799" w:type="dxa"/>
            <w:noWrap/>
            <w:vAlign w:val="bottom"/>
            <w:hideMark/>
          </w:tcPr>
          <w:p w14:paraId="038C950B" w14:textId="15A916D0" w:rsidR="00155B59" w:rsidRPr="00155B59" w:rsidRDefault="00155B59" w:rsidP="00155B59">
            <w:pPr>
              <w:spacing w:after="0" w:line="240" w:lineRule="auto"/>
              <w:jc w:val="right"/>
              <w:rPr>
                <w:ins w:id="3805" w:author="Jujia Li" w:date="2025-08-25T17:34:00Z" w16du:dateUtc="2025-08-25T22:34:00Z"/>
                <w:rFonts w:ascii="Times New Roman" w:eastAsia="Times New Roman" w:hAnsi="Times New Roman" w:cs="Times New Roman"/>
                <w:color w:val="000000"/>
                <w:kern w:val="0"/>
                <w:sz w:val="18"/>
                <w:szCs w:val="18"/>
                <w14:ligatures w14:val="none"/>
              </w:rPr>
            </w:pPr>
            <w:ins w:id="3806" w:author="Jujia Li" w:date="2025-08-25T17:39:00Z" w16du:dateUtc="2025-08-25T22:39:00Z">
              <w:r w:rsidRPr="00155B59">
                <w:rPr>
                  <w:rFonts w:ascii="Times New Roman" w:hAnsi="Times New Roman" w:cs="Times New Roman"/>
                  <w:color w:val="000000"/>
                  <w:sz w:val="18"/>
                  <w:szCs w:val="18"/>
                  <w:rPrChange w:id="3807" w:author="Jujia Li" w:date="2025-08-25T17:39:00Z" w16du:dateUtc="2025-08-25T22:39:00Z">
                    <w:rPr>
                      <w:rFonts w:ascii="Aptos Narrow" w:hAnsi="Aptos Narrow"/>
                      <w:color w:val="000000"/>
                      <w:sz w:val="22"/>
                      <w:szCs w:val="22"/>
                    </w:rPr>
                  </w:rPrChange>
                </w:rPr>
                <w:t>361762</w:t>
              </w:r>
            </w:ins>
          </w:p>
        </w:tc>
        <w:tc>
          <w:tcPr>
            <w:tcW w:w="799" w:type="dxa"/>
            <w:noWrap/>
            <w:vAlign w:val="bottom"/>
            <w:hideMark/>
          </w:tcPr>
          <w:p w14:paraId="433E7F0B" w14:textId="40857E5F" w:rsidR="00155B59" w:rsidRPr="00155B59" w:rsidRDefault="00155B59" w:rsidP="00155B59">
            <w:pPr>
              <w:spacing w:after="0" w:line="240" w:lineRule="auto"/>
              <w:jc w:val="right"/>
              <w:rPr>
                <w:ins w:id="3808" w:author="Jujia Li" w:date="2025-08-25T17:34:00Z" w16du:dateUtc="2025-08-25T22:34:00Z"/>
                <w:rFonts w:ascii="Times New Roman" w:eastAsia="Times New Roman" w:hAnsi="Times New Roman" w:cs="Times New Roman"/>
                <w:color w:val="000000"/>
                <w:kern w:val="0"/>
                <w:sz w:val="18"/>
                <w:szCs w:val="18"/>
                <w14:ligatures w14:val="none"/>
              </w:rPr>
            </w:pPr>
            <w:ins w:id="3809" w:author="Jujia Li" w:date="2025-08-25T17:39:00Z" w16du:dateUtc="2025-08-25T22:39:00Z">
              <w:r w:rsidRPr="00155B59">
                <w:rPr>
                  <w:rFonts w:ascii="Times New Roman" w:hAnsi="Times New Roman" w:cs="Times New Roman"/>
                  <w:color w:val="000000"/>
                  <w:sz w:val="18"/>
                  <w:szCs w:val="18"/>
                  <w:rPrChange w:id="3810" w:author="Jujia Li" w:date="2025-08-25T17:39:00Z" w16du:dateUtc="2025-08-25T22:39:00Z">
                    <w:rPr>
                      <w:rFonts w:ascii="Aptos Narrow" w:hAnsi="Aptos Narrow"/>
                      <w:color w:val="000000"/>
                      <w:sz w:val="22"/>
                      <w:szCs w:val="22"/>
                    </w:rPr>
                  </w:rPrChange>
                </w:rPr>
                <w:t>10322</w:t>
              </w:r>
            </w:ins>
          </w:p>
        </w:tc>
        <w:tc>
          <w:tcPr>
            <w:tcW w:w="800" w:type="dxa"/>
            <w:noWrap/>
            <w:vAlign w:val="bottom"/>
            <w:hideMark/>
          </w:tcPr>
          <w:p w14:paraId="4F9C9DBD" w14:textId="30CF0898" w:rsidR="00155B59" w:rsidRPr="00155B59" w:rsidRDefault="00155B59" w:rsidP="00155B59">
            <w:pPr>
              <w:spacing w:after="0" w:line="240" w:lineRule="auto"/>
              <w:jc w:val="right"/>
              <w:rPr>
                <w:ins w:id="3811" w:author="Jujia Li" w:date="2025-08-25T17:34:00Z" w16du:dateUtc="2025-08-25T22:34:00Z"/>
                <w:rFonts w:ascii="Times New Roman" w:eastAsia="Times New Roman" w:hAnsi="Times New Roman" w:cs="Times New Roman"/>
                <w:color w:val="000000"/>
                <w:kern w:val="0"/>
                <w:sz w:val="18"/>
                <w:szCs w:val="18"/>
                <w14:ligatures w14:val="none"/>
              </w:rPr>
            </w:pPr>
            <w:ins w:id="3812" w:author="Jujia Li" w:date="2025-08-25T17:39:00Z" w16du:dateUtc="2025-08-25T22:39:00Z">
              <w:r w:rsidRPr="00155B59">
                <w:rPr>
                  <w:rFonts w:ascii="Times New Roman" w:hAnsi="Times New Roman" w:cs="Times New Roman"/>
                  <w:color w:val="000000"/>
                  <w:sz w:val="18"/>
                  <w:szCs w:val="18"/>
                  <w:rPrChange w:id="3813"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465C4635" w14:textId="633C630D" w:rsidR="00155B59" w:rsidRPr="00155B59" w:rsidRDefault="00155B59" w:rsidP="00155B59">
            <w:pPr>
              <w:spacing w:after="0" w:line="240" w:lineRule="auto"/>
              <w:jc w:val="right"/>
              <w:rPr>
                <w:ins w:id="3814" w:author="Jujia Li" w:date="2025-08-25T17:34:00Z" w16du:dateUtc="2025-08-25T22:34:00Z"/>
                <w:rFonts w:ascii="Times New Roman" w:eastAsia="Times New Roman" w:hAnsi="Times New Roman" w:cs="Times New Roman"/>
                <w:color w:val="000000"/>
                <w:kern w:val="0"/>
                <w:sz w:val="18"/>
                <w:szCs w:val="18"/>
                <w14:ligatures w14:val="none"/>
              </w:rPr>
            </w:pPr>
            <w:ins w:id="3815" w:author="Jujia Li" w:date="2025-08-25T17:39:00Z" w16du:dateUtc="2025-08-25T22:39:00Z">
              <w:r w:rsidRPr="00155B59">
                <w:rPr>
                  <w:rFonts w:ascii="Times New Roman" w:hAnsi="Times New Roman" w:cs="Times New Roman"/>
                  <w:color w:val="000000"/>
                  <w:sz w:val="18"/>
                  <w:szCs w:val="18"/>
                  <w:rPrChange w:id="3816" w:author="Jujia Li" w:date="2025-08-25T17:39:00Z" w16du:dateUtc="2025-08-25T22:39:00Z">
                    <w:rPr>
                      <w:rFonts w:ascii="Aptos Narrow" w:hAnsi="Aptos Narrow"/>
                      <w:color w:val="000000"/>
                      <w:sz w:val="22"/>
                      <w:szCs w:val="22"/>
                    </w:rPr>
                  </w:rPrChange>
                </w:rPr>
                <w:t>367004</w:t>
              </w:r>
            </w:ins>
          </w:p>
        </w:tc>
        <w:tc>
          <w:tcPr>
            <w:tcW w:w="800" w:type="dxa"/>
            <w:noWrap/>
            <w:vAlign w:val="bottom"/>
            <w:hideMark/>
          </w:tcPr>
          <w:p w14:paraId="5CFE4455" w14:textId="027E4C9F" w:rsidR="00155B59" w:rsidRPr="00155B59" w:rsidRDefault="00155B59" w:rsidP="00155B59">
            <w:pPr>
              <w:spacing w:after="0" w:line="240" w:lineRule="auto"/>
              <w:jc w:val="right"/>
              <w:rPr>
                <w:ins w:id="3817" w:author="Jujia Li" w:date="2025-08-25T17:34:00Z" w16du:dateUtc="2025-08-25T22:34:00Z"/>
                <w:rFonts w:ascii="Times New Roman" w:eastAsia="Times New Roman" w:hAnsi="Times New Roman" w:cs="Times New Roman"/>
                <w:color w:val="000000"/>
                <w:kern w:val="0"/>
                <w:sz w:val="18"/>
                <w:szCs w:val="18"/>
                <w14:ligatures w14:val="none"/>
              </w:rPr>
            </w:pPr>
            <w:ins w:id="3818" w:author="Jujia Li" w:date="2025-08-25T17:39:00Z" w16du:dateUtc="2025-08-25T22:39:00Z">
              <w:r w:rsidRPr="00155B59">
                <w:rPr>
                  <w:rFonts w:ascii="Times New Roman" w:hAnsi="Times New Roman" w:cs="Times New Roman"/>
                  <w:color w:val="000000"/>
                  <w:sz w:val="18"/>
                  <w:szCs w:val="18"/>
                  <w:rPrChange w:id="3819" w:author="Jujia Li" w:date="2025-08-25T17:39:00Z" w16du:dateUtc="2025-08-25T22:39:00Z">
                    <w:rPr>
                      <w:rFonts w:ascii="Aptos Narrow" w:hAnsi="Aptos Narrow"/>
                      <w:color w:val="000000"/>
                      <w:sz w:val="22"/>
                      <w:szCs w:val="22"/>
                    </w:rPr>
                  </w:rPrChange>
                </w:rPr>
                <w:t>7335</w:t>
              </w:r>
            </w:ins>
          </w:p>
        </w:tc>
        <w:tc>
          <w:tcPr>
            <w:tcW w:w="800" w:type="dxa"/>
            <w:noWrap/>
            <w:vAlign w:val="bottom"/>
            <w:hideMark/>
          </w:tcPr>
          <w:p w14:paraId="21904BFE" w14:textId="4996B940" w:rsidR="00155B59" w:rsidRPr="00155B59" w:rsidRDefault="00155B59" w:rsidP="00155B59">
            <w:pPr>
              <w:spacing w:after="0" w:line="240" w:lineRule="auto"/>
              <w:jc w:val="right"/>
              <w:rPr>
                <w:ins w:id="3820" w:author="Jujia Li" w:date="2025-08-25T17:34:00Z" w16du:dateUtc="2025-08-25T22:34:00Z"/>
                <w:rFonts w:ascii="Times New Roman" w:eastAsia="Times New Roman" w:hAnsi="Times New Roman" w:cs="Times New Roman"/>
                <w:color w:val="000000"/>
                <w:kern w:val="0"/>
                <w:sz w:val="18"/>
                <w:szCs w:val="18"/>
                <w14:ligatures w14:val="none"/>
              </w:rPr>
            </w:pPr>
            <w:ins w:id="3821" w:author="Jujia Li" w:date="2025-08-25T17:39:00Z" w16du:dateUtc="2025-08-25T22:39:00Z">
              <w:r w:rsidRPr="00155B59">
                <w:rPr>
                  <w:rFonts w:ascii="Times New Roman" w:hAnsi="Times New Roman" w:cs="Times New Roman"/>
                  <w:color w:val="000000"/>
                  <w:sz w:val="18"/>
                  <w:szCs w:val="18"/>
                  <w:rPrChange w:id="3822" w:author="Jujia Li" w:date="2025-08-25T17:39:00Z" w16du:dateUtc="2025-08-25T22:39:00Z">
                    <w:rPr>
                      <w:rFonts w:ascii="Aptos Narrow" w:hAnsi="Aptos Narrow"/>
                      <w:color w:val="000000"/>
                      <w:sz w:val="22"/>
                      <w:szCs w:val="22"/>
                    </w:rPr>
                  </w:rPrChange>
                </w:rPr>
                <w:t>0.02</w:t>
              </w:r>
            </w:ins>
          </w:p>
        </w:tc>
        <w:tc>
          <w:tcPr>
            <w:tcW w:w="800" w:type="dxa"/>
            <w:noWrap/>
            <w:vAlign w:val="bottom"/>
            <w:hideMark/>
          </w:tcPr>
          <w:p w14:paraId="37C02451" w14:textId="5B56F89F" w:rsidR="00155B59" w:rsidRPr="00155B59" w:rsidRDefault="00155B59" w:rsidP="00155B59">
            <w:pPr>
              <w:spacing w:after="0" w:line="240" w:lineRule="auto"/>
              <w:jc w:val="right"/>
              <w:rPr>
                <w:ins w:id="3823" w:author="Jujia Li" w:date="2025-08-25T17:34:00Z" w16du:dateUtc="2025-08-25T22:34:00Z"/>
                <w:rFonts w:ascii="Times New Roman" w:eastAsia="Times New Roman" w:hAnsi="Times New Roman" w:cs="Times New Roman"/>
                <w:color w:val="000000"/>
                <w:kern w:val="0"/>
                <w:sz w:val="18"/>
                <w:szCs w:val="18"/>
                <w14:ligatures w14:val="none"/>
              </w:rPr>
            </w:pPr>
            <w:ins w:id="3824" w:author="Jujia Li" w:date="2025-08-25T17:39:00Z" w16du:dateUtc="2025-08-25T22:39:00Z">
              <w:r w:rsidRPr="00155B59">
                <w:rPr>
                  <w:rFonts w:ascii="Times New Roman" w:hAnsi="Times New Roman" w:cs="Times New Roman"/>
                  <w:color w:val="000000"/>
                  <w:sz w:val="18"/>
                  <w:szCs w:val="18"/>
                  <w:rPrChange w:id="3825" w:author="Jujia Li" w:date="2025-08-25T17:39:00Z" w16du:dateUtc="2025-08-25T22:39:00Z">
                    <w:rPr>
                      <w:rFonts w:ascii="Aptos Narrow" w:hAnsi="Aptos Narrow"/>
                      <w:color w:val="000000"/>
                      <w:sz w:val="22"/>
                      <w:szCs w:val="22"/>
                    </w:rPr>
                  </w:rPrChange>
                </w:rPr>
                <w:t>372909</w:t>
              </w:r>
            </w:ins>
          </w:p>
        </w:tc>
        <w:tc>
          <w:tcPr>
            <w:tcW w:w="800" w:type="dxa"/>
            <w:noWrap/>
            <w:vAlign w:val="bottom"/>
            <w:hideMark/>
          </w:tcPr>
          <w:p w14:paraId="613E177B" w14:textId="603477B5" w:rsidR="00155B59" w:rsidRPr="00155B59" w:rsidRDefault="00155B59" w:rsidP="00155B59">
            <w:pPr>
              <w:spacing w:after="0" w:line="240" w:lineRule="auto"/>
              <w:jc w:val="right"/>
              <w:rPr>
                <w:ins w:id="3826" w:author="Jujia Li" w:date="2025-08-25T17:34:00Z" w16du:dateUtc="2025-08-25T22:34:00Z"/>
                <w:rFonts w:ascii="Times New Roman" w:eastAsia="Times New Roman" w:hAnsi="Times New Roman" w:cs="Times New Roman"/>
                <w:color w:val="000000"/>
                <w:kern w:val="0"/>
                <w:sz w:val="18"/>
                <w:szCs w:val="18"/>
                <w14:ligatures w14:val="none"/>
              </w:rPr>
            </w:pPr>
            <w:ins w:id="3827" w:author="Jujia Li" w:date="2025-08-25T17:39:00Z" w16du:dateUtc="2025-08-25T22:39:00Z">
              <w:r w:rsidRPr="00155B59">
                <w:rPr>
                  <w:rFonts w:ascii="Times New Roman" w:hAnsi="Times New Roman" w:cs="Times New Roman"/>
                  <w:color w:val="000000"/>
                  <w:sz w:val="18"/>
                  <w:szCs w:val="18"/>
                  <w:rPrChange w:id="3828" w:author="Jujia Li" w:date="2025-08-25T17:39:00Z" w16du:dateUtc="2025-08-25T22:39:00Z">
                    <w:rPr>
                      <w:rFonts w:ascii="Aptos Narrow" w:hAnsi="Aptos Narrow"/>
                      <w:color w:val="000000"/>
                      <w:sz w:val="22"/>
                      <w:szCs w:val="22"/>
                    </w:rPr>
                  </w:rPrChange>
                </w:rPr>
                <w:t>5509</w:t>
              </w:r>
            </w:ins>
          </w:p>
        </w:tc>
        <w:tc>
          <w:tcPr>
            <w:tcW w:w="800" w:type="dxa"/>
            <w:noWrap/>
            <w:vAlign w:val="bottom"/>
            <w:hideMark/>
          </w:tcPr>
          <w:p w14:paraId="2617C4A5" w14:textId="777A4811" w:rsidR="00155B59" w:rsidRPr="00155B59" w:rsidRDefault="00155B59" w:rsidP="00155B59">
            <w:pPr>
              <w:spacing w:after="0" w:line="240" w:lineRule="auto"/>
              <w:jc w:val="right"/>
              <w:rPr>
                <w:ins w:id="3829" w:author="Jujia Li" w:date="2025-08-25T17:34:00Z" w16du:dateUtc="2025-08-25T22:34:00Z"/>
                <w:rFonts w:ascii="Times New Roman" w:eastAsia="Times New Roman" w:hAnsi="Times New Roman" w:cs="Times New Roman"/>
                <w:color w:val="000000"/>
                <w:kern w:val="0"/>
                <w:sz w:val="18"/>
                <w:szCs w:val="18"/>
                <w14:ligatures w14:val="none"/>
              </w:rPr>
            </w:pPr>
            <w:ins w:id="3830" w:author="Jujia Li" w:date="2025-08-25T17:39:00Z" w16du:dateUtc="2025-08-25T22:39:00Z">
              <w:r w:rsidRPr="00155B59">
                <w:rPr>
                  <w:rFonts w:ascii="Times New Roman" w:hAnsi="Times New Roman" w:cs="Times New Roman"/>
                  <w:color w:val="000000"/>
                  <w:sz w:val="18"/>
                  <w:szCs w:val="18"/>
                  <w:rPrChange w:id="3831" w:author="Jujia Li" w:date="2025-08-25T17:39:00Z" w16du:dateUtc="2025-08-25T22:39:00Z">
                    <w:rPr>
                      <w:rFonts w:ascii="Aptos Narrow" w:hAnsi="Aptos Narrow"/>
                      <w:color w:val="000000"/>
                      <w:sz w:val="22"/>
                      <w:szCs w:val="22"/>
                    </w:rPr>
                  </w:rPrChange>
                </w:rPr>
                <w:t>0.01</w:t>
              </w:r>
            </w:ins>
          </w:p>
        </w:tc>
        <w:tc>
          <w:tcPr>
            <w:tcW w:w="891" w:type="dxa"/>
            <w:noWrap/>
            <w:vAlign w:val="bottom"/>
            <w:hideMark/>
          </w:tcPr>
          <w:p w14:paraId="78DFA430" w14:textId="0AF0735E" w:rsidR="00155B59" w:rsidRPr="00155B59" w:rsidRDefault="00155B59" w:rsidP="00155B59">
            <w:pPr>
              <w:spacing w:after="0" w:line="240" w:lineRule="auto"/>
              <w:jc w:val="right"/>
              <w:rPr>
                <w:ins w:id="3832" w:author="Jujia Li" w:date="2025-08-25T17:34:00Z" w16du:dateUtc="2025-08-25T22:34:00Z"/>
                <w:rFonts w:ascii="Times New Roman" w:eastAsia="Times New Roman" w:hAnsi="Times New Roman" w:cs="Times New Roman"/>
                <w:color w:val="000000"/>
                <w:kern w:val="0"/>
                <w:sz w:val="18"/>
                <w:szCs w:val="18"/>
                <w14:ligatures w14:val="none"/>
              </w:rPr>
            </w:pPr>
            <w:ins w:id="3833" w:author="Jujia Li" w:date="2025-08-25T17:39:00Z" w16du:dateUtc="2025-08-25T22:39:00Z">
              <w:r w:rsidRPr="00155B59">
                <w:rPr>
                  <w:rFonts w:ascii="Times New Roman" w:hAnsi="Times New Roman" w:cs="Times New Roman"/>
                  <w:color w:val="000000"/>
                  <w:sz w:val="18"/>
                  <w:szCs w:val="18"/>
                  <w:rPrChange w:id="3834" w:author="Jujia Li" w:date="2025-08-25T17:39:00Z" w16du:dateUtc="2025-08-25T22:39:00Z">
                    <w:rPr>
                      <w:rFonts w:ascii="Aptos Narrow" w:hAnsi="Aptos Narrow"/>
                      <w:color w:val="000000"/>
                      <w:sz w:val="22"/>
                      <w:szCs w:val="22"/>
                    </w:rPr>
                  </w:rPrChange>
                </w:rPr>
                <w:t>36101</w:t>
              </w:r>
            </w:ins>
          </w:p>
        </w:tc>
        <w:tc>
          <w:tcPr>
            <w:tcW w:w="977" w:type="dxa"/>
            <w:noWrap/>
            <w:vAlign w:val="bottom"/>
            <w:hideMark/>
          </w:tcPr>
          <w:p w14:paraId="36AAB2C2" w14:textId="57A62D71" w:rsidR="00155B59" w:rsidRPr="00155B59" w:rsidRDefault="00155B59" w:rsidP="00155B59">
            <w:pPr>
              <w:spacing w:after="0" w:line="240" w:lineRule="auto"/>
              <w:jc w:val="right"/>
              <w:rPr>
                <w:ins w:id="3835" w:author="Jujia Li" w:date="2025-08-25T17:34:00Z" w16du:dateUtc="2025-08-25T22:34:00Z"/>
                <w:rFonts w:ascii="Times New Roman" w:eastAsia="Times New Roman" w:hAnsi="Times New Roman" w:cs="Times New Roman"/>
                <w:color w:val="000000"/>
                <w:kern w:val="0"/>
                <w:sz w:val="18"/>
                <w:szCs w:val="18"/>
                <w14:ligatures w14:val="none"/>
              </w:rPr>
            </w:pPr>
            <w:ins w:id="3836" w:author="Jujia Li" w:date="2025-08-25T17:39:00Z" w16du:dateUtc="2025-08-25T22:39:00Z">
              <w:r w:rsidRPr="00155B59">
                <w:rPr>
                  <w:rFonts w:ascii="Times New Roman" w:hAnsi="Times New Roman" w:cs="Times New Roman"/>
                  <w:color w:val="000000"/>
                  <w:sz w:val="18"/>
                  <w:szCs w:val="18"/>
                  <w:rPrChange w:id="3837" w:author="Jujia Li" w:date="2025-08-25T17:39:00Z" w16du:dateUtc="2025-08-25T22:39:00Z">
                    <w:rPr>
                      <w:rFonts w:ascii="Aptos Narrow" w:hAnsi="Aptos Narrow"/>
                      <w:color w:val="000000"/>
                      <w:sz w:val="22"/>
                      <w:szCs w:val="22"/>
                    </w:rPr>
                  </w:rPrChange>
                </w:rPr>
                <w:t>0.03</w:t>
              </w:r>
            </w:ins>
          </w:p>
        </w:tc>
      </w:tr>
      <w:tr w:rsidR="00155B59" w:rsidRPr="00D80767" w14:paraId="13701CEE" w14:textId="77777777" w:rsidTr="00241A4A">
        <w:trPr>
          <w:trHeight w:val="300"/>
          <w:ins w:id="3838" w:author="Jujia Li" w:date="2025-08-25T17:34:00Z"/>
        </w:trPr>
        <w:tc>
          <w:tcPr>
            <w:tcW w:w="1608" w:type="dxa"/>
            <w:noWrap/>
            <w:vAlign w:val="bottom"/>
            <w:hideMark/>
          </w:tcPr>
          <w:p w14:paraId="71E2720F" w14:textId="77777777" w:rsidR="00155B59" w:rsidRPr="00B17B5A" w:rsidRDefault="00155B59" w:rsidP="00155B59">
            <w:pPr>
              <w:spacing w:after="0" w:line="240" w:lineRule="auto"/>
              <w:rPr>
                <w:ins w:id="3839" w:author="Jujia Li" w:date="2025-08-25T17:34:00Z" w16du:dateUtc="2025-08-25T22:34:00Z"/>
                <w:rFonts w:ascii="Times New Roman" w:eastAsia="Times New Roman" w:hAnsi="Times New Roman" w:cs="Times New Roman"/>
                <w:color w:val="000000"/>
                <w:kern w:val="0"/>
                <w:sz w:val="20"/>
                <w:szCs w:val="20"/>
                <w14:ligatures w14:val="none"/>
              </w:rPr>
            </w:pPr>
            <w:ins w:id="3840" w:author="Jujia Li" w:date="2025-08-25T17:34:00Z" w16du:dateUtc="2025-08-25T22:34:00Z">
              <w:r w:rsidRPr="00B17B5A">
                <w:rPr>
                  <w:rFonts w:ascii="Times New Roman" w:eastAsia="Times New Roman" w:hAnsi="Times New Roman" w:cs="Times New Roman"/>
                  <w:color w:val="000000"/>
                  <w:kern w:val="0"/>
                  <w:sz w:val="20"/>
                  <w:szCs w:val="20"/>
                  <w14:ligatures w14:val="none"/>
                </w:rPr>
                <w:t>MARION</w:t>
              </w:r>
            </w:ins>
          </w:p>
        </w:tc>
        <w:tc>
          <w:tcPr>
            <w:tcW w:w="799" w:type="dxa"/>
            <w:noWrap/>
            <w:vAlign w:val="bottom"/>
            <w:hideMark/>
          </w:tcPr>
          <w:p w14:paraId="173EAE9A" w14:textId="74C1D53B" w:rsidR="00155B59" w:rsidRPr="00155B59" w:rsidRDefault="00155B59" w:rsidP="00155B59">
            <w:pPr>
              <w:spacing w:after="0" w:line="240" w:lineRule="auto"/>
              <w:jc w:val="right"/>
              <w:rPr>
                <w:ins w:id="3841" w:author="Jujia Li" w:date="2025-08-25T17:34:00Z" w16du:dateUtc="2025-08-25T22:34:00Z"/>
                <w:rFonts w:ascii="Times New Roman" w:eastAsia="Times New Roman" w:hAnsi="Times New Roman" w:cs="Times New Roman"/>
                <w:color w:val="000000"/>
                <w:kern w:val="0"/>
                <w:sz w:val="18"/>
                <w:szCs w:val="18"/>
                <w14:ligatures w14:val="none"/>
              </w:rPr>
            </w:pPr>
            <w:ins w:id="3842" w:author="Jujia Li" w:date="2025-08-25T17:39:00Z" w16du:dateUtc="2025-08-25T22:39:00Z">
              <w:r w:rsidRPr="00155B59">
                <w:rPr>
                  <w:rFonts w:ascii="Times New Roman" w:hAnsi="Times New Roman" w:cs="Times New Roman"/>
                  <w:color w:val="000000"/>
                  <w:sz w:val="18"/>
                  <w:szCs w:val="18"/>
                  <w:rPrChange w:id="3843" w:author="Jujia Li" w:date="2025-08-25T17:39:00Z" w16du:dateUtc="2025-08-25T22:39:00Z">
                    <w:rPr>
                      <w:rFonts w:ascii="Aptos Narrow" w:hAnsi="Aptos Narrow"/>
                      <w:color w:val="000000"/>
                      <w:sz w:val="22"/>
                      <w:szCs w:val="22"/>
                    </w:rPr>
                  </w:rPrChange>
                </w:rPr>
                <w:t>29960</w:t>
              </w:r>
            </w:ins>
          </w:p>
        </w:tc>
        <w:tc>
          <w:tcPr>
            <w:tcW w:w="799" w:type="dxa"/>
            <w:noWrap/>
            <w:vAlign w:val="bottom"/>
            <w:hideMark/>
          </w:tcPr>
          <w:p w14:paraId="5ABCF4E1" w14:textId="5E3C5BE5" w:rsidR="00155B59" w:rsidRPr="00155B59" w:rsidRDefault="00155B59" w:rsidP="00155B59">
            <w:pPr>
              <w:spacing w:after="0" w:line="240" w:lineRule="auto"/>
              <w:jc w:val="right"/>
              <w:rPr>
                <w:ins w:id="3844" w:author="Jujia Li" w:date="2025-08-25T17:34:00Z" w16du:dateUtc="2025-08-25T22:34:00Z"/>
                <w:rFonts w:ascii="Times New Roman" w:eastAsia="Times New Roman" w:hAnsi="Times New Roman" w:cs="Times New Roman"/>
                <w:color w:val="000000"/>
                <w:kern w:val="0"/>
                <w:sz w:val="18"/>
                <w:szCs w:val="18"/>
                <w14:ligatures w14:val="none"/>
              </w:rPr>
            </w:pPr>
            <w:ins w:id="3845" w:author="Jujia Li" w:date="2025-08-25T17:39:00Z" w16du:dateUtc="2025-08-25T22:39:00Z">
              <w:r w:rsidRPr="00155B59">
                <w:rPr>
                  <w:rFonts w:ascii="Times New Roman" w:hAnsi="Times New Roman" w:cs="Times New Roman"/>
                  <w:color w:val="000000"/>
                  <w:sz w:val="18"/>
                  <w:szCs w:val="18"/>
                  <w:rPrChange w:id="3846" w:author="Jujia Li" w:date="2025-08-25T17:39:00Z" w16du:dateUtc="2025-08-25T22:39:00Z">
                    <w:rPr>
                      <w:rFonts w:ascii="Aptos Narrow" w:hAnsi="Aptos Narrow"/>
                      <w:color w:val="000000"/>
                      <w:sz w:val="22"/>
                      <w:szCs w:val="22"/>
                    </w:rPr>
                  </w:rPrChange>
                </w:rPr>
                <w:t>4774</w:t>
              </w:r>
            </w:ins>
          </w:p>
        </w:tc>
        <w:tc>
          <w:tcPr>
            <w:tcW w:w="688" w:type="dxa"/>
            <w:noWrap/>
            <w:vAlign w:val="bottom"/>
            <w:hideMark/>
          </w:tcPr>
          <w:p w14:paraId="1E0B38A7" w14:textId="6CF438C6" w:rsidR="00155B59" w:rsidRPr="00155B59" w:rsidRDefault="00155B59" w:rsidP="00155B59">
            <w:pPr>
              <w:spacing w:after="0" w:line="240" w:lineRule="auto"/>
              <w:jc w:val="right"/>
              <w:rPr>
                <w:ins w:id="3847" w:author="Jujia Li" w:date="2025-08-25T17:34:00Z" w16du:dateUtc="2025-08-25T22:34:00Z"/>
                <w:rFonts w:ascii="Times New Roman" w:eastAsia="Times New Roman" w:hAnsi="Times New Roman" w:cs="Times New Roman"/>
                <w:color w:val="000000"/>
                <w:kern w:val="0"/>
                <w:sz w:val="18"/>
                <w:szCs w:val="18"/>
                <w14:ligatures w14:val="none"/>
              </w:rPr>
            </w:pPr>
            <w:ins w:id="3848" w:author="Jujia Li" w:date="2025-08-25T17:39:00Z" w16du:dateUtc="2025-08-25T22:39:00Z">
              <w:r w:rsidRPr="00155B59">
                <w:rPr>
                  <w:rFonts w:ascii="Times New Roman" w:hAnsi="Times New Roman" w:cs="Times New Roman"/>
                  <w:color w:val="000000"/>
                  <w:sz w:val="18"/>
                  <w:szCs w:val="18"/>
                  <w:rPrChange w:id="3849" w:author="Jujia Li" w:date="2025-08-25T17:39:00Z" w16du:dateUtc="2025-08-25T22:39:00Z">
                    <w:rPr>
                      <w:rFonts w:ascii="Aptos Narrow" w:hAnsi="Aptos Narrow"/>
                      <w:color w:val="000000"/>
                      <w:sz w:val="22"/>
                      <w:szCs w:val="22"/>
                    </w:rPr>
                  </w:rPrChange>
                </w:rPr>
                <w:t>0.16</w:t>
              </w:r>
            </w:ins>
          </w:p>
        </w:tc>
        <w:tc>
          <w:tcPr>
            <w:tcW w:w="799" w:type="dxa"/>
            <w:noWrap/>
            <w:vAlign w:val="bottom"/>
            <w:hideMark/>
          </w:tcPr>
          <w:p w14:paraId="2F891B23" w14:textId="6F214A4F" w:rsidR="00155B59" w:rsidRPr="00155B59" w:rsidRDefault="00155B59" w:rsidP="00155B59">
            <w:pPr>
              <w:spacing w:after="0" w:line="240" w:lineRule="auto"/>
              <w:jc w:val="right"/>
              <w:rPr>
                <w:ins w:id="3850" w:author="Jujia Li" w:date="2025-08-25T17:34:00Z" w16du:dateUtc="2025-08-25T22:34:00Z"/>
                <w:rFonts w:ascii="Times New Roman" w:eastAsia="Times New Roman" w:hAnsi="Times New Roman" w:cs="Times New Roman"/>
                <w:color w:val="000000"/>
                <w:kern w:val="0"/>
                <w:sz w:val="18"/>
                <w:szCs w:val="18"/>
                <w14:ligatures w14:val="none"/>
              </w:rPr>
            </w:pPr>
            <w:ins w:id="3851" w:author="Jujia Li" w:date="2025-08-25T17:39:00Z" w16du:dateUtc="2025-08-25T22:39:00Z">
              <w:r w:rsidRPr="00155B59">
                <w:rPr>
                  <w:rFonts w:ascii="Times New Roman" w:hAnsi="Times New Roman" w:cs="Times New Roman"/>
                  <w:color w:val="000000"/>
                  <w:sz w:val="18"/>
                  <w:szCs w:val="18"/>
                  <w:rPrChange w:id="3852" w:author="Jujia Li" w:date="2025-08-25T17:39:00Z" w16du:dateUtc="2025-08-25T22:39:00Z">
                    <w:rPr>
                      <w:rFonts w:ascii="Aptos Narrow" w:hAnsi="Aptos Narrow"/>
                      <w:color w:val="000000"/>
                      <w:sz w:val="22"/>
                      <w:szCs w:val="22"/>
                    </w:rPr>
                  </w:rPrChange>
                </w:rPr>
                <w:t>29792</w:t>
              </w:r>
            </w:ins>
          </w:p>
        </w:tc>
        <w:tc>
          <w:tcPr>
            <w:tcW w:w="799" w:type="dxa"/>
            <w:noWrap/>
            <w:vAlign w:val="bottom"/>
            <w:hideMark/>
          </w:tcPr>
          <w:p w14:paraId="39E2D798" w14:textId="291DFCF3" w:rsidR="00155B59" w:rsidRPr="00155B59" w:rsidRDefault="00155B59" w:rsidP="00155B59">
            <w:pPr>
              <w:spacing w:after="0" w:line="240" w:lineRule="auto"/>
              <w:jc w:val="right"/>
              <w:rPr>
                <w:ins w:id="3853" w:author="Jujia Li" w:date="2025-08-25T17:34:00Z" w16du:dateUtc="2025-08-25T22:34:00Z"/>
                <w:rFonts w:ascii="Times New Roman" w:eastAsia="Times New Roman" w:hAnsi="Times New Roman" w:cs="Times New Roman"/>
                <w:color w:val="000000"/>
                <w:kern w:val="0"/>
                <w:sz w:val="18"/>
                <w:szCs w:val="18"/>
                <w14:ligatures w14:val="none"/>
              </w:rPr>
            </w:pPr>
            <w:ins w:id="3854" w:author="Jujia Li" w:date="2025-08-25T17:39:00Z" w16du:dateUtc="2025-08-25T22:39:00Z">
              <w:r w:rsidRPr="00155B59">
                <w:rPr>
                  <w:rFonts w:ascii="Times New Roman" w:hAnsi="Times New Roman" w:cs="Times New Roman"/>
                  <w:color w:val="000000"/>
                  <w:sz w:val="18"/>
                  <w:szCs w:val="18"/>
                  <w:rPrChange w:id="3855" w:author="Jujia Li" w:date="2025-08-25T17:39:00Z" w16du:dateUtc="2025-08-25T22:39:00Z">
                    <w:rPr>
                      <w:rFonts w:ascii="Aptos Narrow" w:hAnsi="Aptos Narrow"/>
                      <w:color w:val="000000"/>
                      <w:sz w:val="22"/>
                      <w:szCs w:val="22"/>
                    </w:rPr>
                  </w:rPrChange>
                </w:rPr>
                <w:t>3169</w:t>
              </w:r>
            </w:ins>
          </w:p>
        </w:tc>
        <w:tc>
          <w:tcPr>
            <w:tcW w:w="800" w:type="dxa"/>
            <w:noWrap/>
            <w:vAlign w:val="bottom"/>
            <w:hideMark/>
          </w:tcPr>
          <w:p w14:paraId="4E75BFCE" w14:textId="385E8656" w:rsidR="00155B59" w:rsidRPr="00155B59" w:rsidRDefault="00155B59" w:rsidP="00155B59">
            <w:pPr>
              <w:spacing w:after="0" w:line="240" w:lineRule="auto"/>
              <w:jc w:val="right"/>
              <w:rPr>
                <w:ins w:id="3856" w:author="Jujia Li" w:date="2025-08-25T17:34:00Z" w16du:dateUtc="2025-08-25T22:34:00Z"/>
                <w:rFonts w:ascii="Times New Roman" w:eastAsia="Times New Roman" w:hAnsi="Times New Roman" w:cs="Times New Roman"/>
                <w:color w:val="000000"/>
                <w:kern w:val="0"/>
                <w:sz w:val="18"/>
                <w:szCs w:val="18"/>
                <w14:ligatures w14:val="none"/>
              </w:rPr>
            </w:pPr>
            <w:ins w:id="3857" w:author="Jujia Li" w:date="2025-08-25T17:39:00Z" w16du:dateUtc="2025-08-25T22:39:00Z">
              <w:r w:rsidRPr="00155B59">
                <w:rPr>
                  <w:rFonts w:ascii="Times New Roman" w:hAnsi="Times New Roman" w:cs="Times New Roman"/>
                  <w:color w:val="000000"/>
                  <w:sz w:val="18"/>
                  <w:szCs w:val="18"/>
                  <w:rPrChange w:id="3858" w:author="Jujia Li" w:date="2025-08-25T17:39:00Z" w16du:dateUtc="2025-08-25T22:39:00Z">
                    <w:rPr>
                      <w:rFonts w:ascii="Aptos Narrow" w:hAnsi="Aptos Narrow"/>
                      <w:color w:val="000000"/>
                      <w:sz w:val="22"/>
                      <w:szCs w:val="22"/>
                    </w:rPr>
                  </w:rPrChange>
                </w:rPr>
                <w:t>0.11</w:t>
              </w:r>
            </w:ins>
          </w:p>
        </w:tc>
        <w:tc>
          <w:tcPr>
            <w:tcW w:w="800" w:type="dxa"/>
            <w:noWrap/>
            <w:vAlign w:val="bottom"/>
            <w:hideMark/>
          </w:tcPr>
          <w:p w14:paraId="164C16A8" w14:textId="46EE00B8" w:rsidR="00155B59" w:rsidRPr="00155B59" w:rsidRDefault="00155B59" w:rsidP="00155B59">
            <w:pPr>
              <w:spacing w:after="0" w:line="240" w:lineRule="auto"/>
              <w:jc w:val="right"/>
              <w:rPr>
                <w:ins w:id="3859" w:author="Jujia Li" w:date="2025-08-25T17:34:00Z" w16du:dateUtc="2025-08-25T22:34:00Z"/>
                <w:rFonts w:ascii="Times New Roman" w:eastAsia="Times New Roman" w:hAnsi="Times New Roman" w:cs="Times New Roman"/>
                <w:color w:val="000000"/>
                <w:kern w:val="0"/>
                <w:sz w:val="18"/>
                <w:szCs w:val="18"/>
                <w14:ligatures w14:val="none"/>
              </w:rPr>
            </w:pPr>
            <w:ins w:id="3860" w:author="Jujia Li" w:date="2025-08-25T17:39:00Z" w16du:dateUtc="2025-08-25T22:39:00Z">
              <w:r w:rsidRPr="00155B59">
                <w:rPr>
                  <w:rFonts w:ascii="Times New Roman" w:hAnsi="Times New Roman" w:cs="Times New Roman"/>
                  <w:color w:val="000000"/>
                  <w:sz w:val="18"/>
                  <w:szCs w:val="18"/>
                  <w:rPrChange w:id="3861" w:author="Jujia Li" w:date="2025-08-25T17:39:00Z" w16du:dateUtc="2025-08-25T22:39:00Z">
                    <w:rPr>
                      <w:rFonts w:ascii="Aptos Narrow" w:hAnsi="Aptos Narrow"/>
                      <w:color w:val="000000"/>
                      <w:sz w:val="22"/>
                      <w:szCs w:val="22"/>
                    </w:rPr>
                  </w:rPrChange>
                </w:rPr>
                <w:t>29750</w:t>
              </w:r>
            </w:ins>
          </w:p>
        </w:tc>
        <w:tc>
          <w:tcPr>
            <w:tcW w:w="800" w:type="dxa"/>
            <w:noWrap/>
            <w:vAlign w:val="bottom"/>
            <w:hideMark/>
          </w:tcPr>
          <w:p w14:paraId="000DF630" w14:textId="6103F880" w:rsidR="00155B59" w:rsidRPr="00155B59" w:rsidRDefault="00155B59" w:rsidP="00155B59">
            <w:pPr>
              <w:spacing w:after="0" w:line="240" w:lineRule="auto"/>
              <w:jc w:val="right"/>
              <w:rPr>
                <w:ins w:id="3862" w:author="Jujia Li" w:date="2025-08-25T17:34:00Z" w16du:dateUtc="2025-08-25T22:34:00Z"/>
                <w:rFonts w:ascii="Times New Roman" w:eastAsia="Times New Roman" w:hAnsi="Times New Roman" w:cs="Times New Roman"/>
                <w:color w:val="000000"/>
                <w:kern w:val="0"/>
                <w:sz w:val="18"/>
                <w:szCs w:val="18"/>
                <w14:ligatures w14:val="none"/>
              </w:rPr>
            </w:pPr>
            <w:ins w:id="3863" w:author="Jujia Li" w:date="2025-08-25T17:39:00Z" w16du:dateUtc="2025-08-25T22:39:00Z">
              <w:r w:rsidRPr="00155B59">
                <w:rPr>
                  <w:rFonts w:ascii="Times New Roman" w:hAnsi="Times New Roman" w:cs="Times New Roman"/>
                  <w:color w:val="000000"/>
                  <w:sz w:val="18"/>
                  <w:szCs w:val="18"/>
                  <w:rPrChange w:id="3864" w:author="Jujia Li" w:date="2025-08-25T17:39:00Z" w16du:dateUtc="2025-08-25T22:39:00Z">
                    <w:rPr>
                      <w:rFonts w:ascii="Aptos Narrow" w:hAnsi="Aptos Narrow"/>
                      <w:color w:val="000000"/>
                      <w:sz w:val="22"/>
                      <w:szCs w:val="22"/>
                    </w:rPr>
                  </w:rPrChange>
                </w:rPr>
                <w:t>2506</w:t>
              </w:r>
            </w:ins>
          </w:p>
        </w:tc>
        <w:tc>
          <w:tcPr>
            <w:tcW w:w="800" w:type="dxa"/>
            <w:noWrap/>
            <w:vAlign w:val="bottom"/>
            <w:hideMark/>
          </w:tcPr>
          <w:p w14:paraId="32AA4A08" w14:textId="5D66CA22" w:rsidR="00155B59" w:rsidRPr="00155B59" w:rsidRDefault="00155B59" w:rsidP="00155B59">
            <w:pPr>
              <w:spacing w:after="0" w:line="240" w:lineRule="auto"/>
              <w:jc w:val="right"/>
              <w:rPr>
                <w:ins w:id="3865" w:author="Jujia Li" w:date="2025-08-25T17:34:00Z" w16du:dateUtc="2025-08-25T22:34:00Z"/>
                <w:rFonts w:ascii="Times New Roman" w:eastAsia="Times New Roman" w:hAnsi="Times New Roman" w:cs="Times New Roman"/>
                <w:color w:val="000000"/>
                <w:kern w:val="0"/>
                <w:sz w:val="18"/>
                <w:szCs w:val="18"/>
                <w14:ligatures w14:val="none"/>
              </w:rPr>
            </w:pPr>
            <w:ins w:id="3866" w:author="Jujia Li" w:date="2025-08-25T17:39:00Z" w16du:dateUtc="2025-08-25T22:39:00Z">
              <w:r w:rsidRPr="00155B59">
                <w:rPr>
                  <w:rFonts w:ascii="Times New Roman" w:hAnsi="Times New Roman" w:cs="Times New Roman"/>
                  <w:color w:val="000000"/>
                  <w:sz w:val="18"/>
                  <w:szCs w:val="18"/>
                  <w:rPrChange w:id="3867" w:author="Jujia Li" w:date="2025-08-25T17:39:00Z" w16du:dateUtc="2025-08-25T22:39:00Z">
                    <w:rPr>
                      <w:rFonts w:ascii="Aptos Narrow" w:hAnsi="Aptos Narrow"/>
                      <w:color w:val="000000"/>
                      <w:sz w:val="22"/>
                      <w:szCs w:val="22"/>
                    </w:rPr>
                  </w:rPrChange>
                </w:rPr>
                <w:t>0.08</w:t>
              </w:r>
            </w:ins>
          </w:p>
        </w:tc>
        <w:tc>
          <w:tcPr>
            <w:tcW w:w="800" w:type="dxa"/>
            <w:noWrap/>
            <w:vAlign w:val="bottom"/>
            <w:hideMark/>
          </w:tcPr>
          <w:p w14:paraId="49E6F065" w14:textId="0A58A218" w:rsidR="00155B59" w:rsidRPr="00155B59" w:rsidRDefault="00155B59" w:rsidP="00155B59">
            <w:pPr>
              <w:spacing w:after="0" w:line="240" w:lineRule="auto"/>
              <w:jc w:val="right"/>
              <w:rPr>
                <w:ins w:id="3868" w:author="Jujia Li" w:date="2025-08-25T17:34:00Z" w16du:dateUtc="2025-08-25T22:34:00Z"/>
                <w:rFonts w:ascii="Times New Roman" w:eastAsia="Times New Roman" w:hAnsi="Times New Roman" w:cs="Times New Roman"/>
                <w:color w:val="000000"/>
                <w:kern w:val="0"/>
                <w:sz w:val="18"/>
                <w:szCs w:val="18"/>
                <w14:ligatures w14:val="none"/>
              </w:rPr>
            </w:pPr>
            <w:ins w:id="3869" w:author="Jujia Li" w:date="2025-08-25T17:39:00Z" w16du:dateUtc="2025-08-25T22:39:00Z">
              <w:r w:rsidRPr="00155B59">
                <w:rPr>
                  <w:rFonts w:ascii="Times New Roman" w:hAnsi="Times New Roman" w:cs="Times New Roman"/>
                  <w:color w:val="000000"/>
                  <w:sz w:val="18"/>
                  <w:szCs w:val="18"/>
                  <w:rPrChange w:id="3870" w:author="Jujia Li" w:date="2025-08-25T17:39:00Z" w16du:dateUtc="2025-08-25T22:39:00Z">
                    <w:rPr>
                      <w:rFonts w:ascii="Aptos Narrow" w:hAnsi="Aptos Narrow"/>
                      <w:color w:val="000000"/>
                      <w:sz w:val="22"/>
                      <w:szCs w:val="22"/>
                    </w:rPr>
                  </w:rPrChange>
                </w:rPr>
                <w:t>29709</w:t>
              </w:r>
            </w:ins>
          </w:p>
        </w:tc>
        <w:tc>
          <w:tcPr>
            <w:tcW w:w="800" w:type="dxa"/>
            <w:noWrap/>
            <w:vAlign w:val="bottom"/>
            <w:hideMark/>
          </w:tcPr>
          <w:p w14:paraId="3BA131DA" w14:textId="4B8CBA66" w:rsidR="00155B59" w:rsidRPr="00155B59" w:rsidRDefault="00155B59" w:rsidP="00155B59">
            <w:pPr>
              <w:spacing w:after="0" w:line="240" w:lineRule="auto"/>
              <w:jc w:val="right"/>
              <w:rPr>
                <w:ins w:id="3871" w:author="Jujia Li" w:date="2025-08-25T17:34:00Z" w16du:dateUtc="2025-08-25T22:34:00Z"/>
                <w:rFonts w:ascii="Times New Roman" w:eastAsia="Times New Roman" w:hAnsi="Times New Roman" w:cs="Times New Roman"/>
                <w:color w:val="000000"/>
                <w:kern w:val="0"/>
                <w:sz w:val="18"/>
                <w:szCs w:val="18"/>
                <w14:ligatures w14:val="none"/>
              </w:rPr>
            </w:pPr>
            <w:ins w:id="3872" w:author="Jujia Li" w:date="2025-08-25T17:39:00Z" w16du:dateUtc="2025-08-25T22:39:00Z">
              <w:r w:rsidRPr="00155B59">
                <w:rPr>
                  <w:rFonts w:ascii="Times New Roman" w:hAnsi="Times New Roman" w:cs="Times New Roman"/>
                  <w:color w:val="000000"/>
                  <w:sz w:val="18"/>
                  <w:szCs w:val="18"/>
                  <w:rPrChange w:id="3873" w:author="Jujia Li" w:date="2025-08-25T17:39:00Z" w16du:dateUtc="2025-08-25T22:39:00Z">
                    <w:rPr>
                      <w:rFonts w:ascii="Aptos Narrow" w:hAnsi="Aptos Narrow"/>
                      <w:color w:val="000000"/>
                      <w:sz w:val="22"/>
                      <w:szCs w:val="22"/>
                    </w:rPr>
                  </w:rPrChange>
                </w:rPr>
                <w:t>2163</w:t>
              </w:r>
            </w:ins>
          </w:p>
        </w:tc>
        <w:tc>
          <w:tcPr>
            <w:tcW w:w="800" w:type="dxa"/>
            <w:noWrap/>
            <w:vAlign w:val="bottom"/>
            <w:hideMark/>
          </w:tcPr>
          <w:p w14:paraId="320245E6" w14:textId="2173E223" w:rsidR="00155B59" w:rsidRPr="00155B59" w:rsidRDefault="00155B59" w:rsidP="00155B59">
            <w:pPr>
              <w:spacing w:after="0" w:line="240" w:lineRule="auto"/>
              <w:jc w:val="right"/>
              <w:rPr>
                <w:ins w:id="3874" w:author="Jujia Li" w:date="2025-08-25T17:34:00Z" w16du:dateUtc="2025-08-25T22:34:00Z"/>
                <w:rFonts w:ascii="Times New Roman" w:eastAsia="Times New Roman" w:hAnsi="Times New Roman" w:cs="Times New Roman"/>
                <w:color w:val="000000"/>
                <w:kern w:val="0"/>
                <w:sz w:val="18"/>
                <w:szCs w:val="18"/>
                <w14:ligatures w14:val="none"/>
              </w:rPr>
            </w:pPr>
            <w:ins w:id="3875" w:author="Jujia Li" w:date="2025-08-25T17:39:00Z" w16du:dateUtc="2025-08-25T22:39:00Z">
              <w:r w:rsidRPr="00155B59">
                <w:rPr>
                  <w:rFonts w:ascii="Times New Roman" w:hAnsi="Times New Roman" w:cs="Times New Roman"/>
                  <w:color w:val="000000"/>
                  <w:sz w:val="18"/>
                  <w:szCs w:val="18"/>
                  <w:rPrChange w:id="3876" w:author="Jujia Li" w:date="2025-08-25T17:39:00Z" w16du:dateUtc="2025-08-25T22:39:00Z">
                    <w:rPr>
                      <w:rFonts w:ascii="Aptos Narrow" w:hAnsi="Aptos Narrow"/>
                      <w:color w:val="000000"/>
                      <w:sz w:val="22"/>
                      <w:szCs w:val="22"/>
                    </w:rPr>
                  </w:rPrChange>
                </w:rPr>
                <w:t>0.07</w:t>
              </w:r>
            </w:ins>
          </w:p>
        </w:tc>
        <w:tc>
          <w:tcPr>
            <w:tcW w:w="891" w:type="dxa"/>
            <w:noWrap/>
            <w:vAlign w:val="bottom"/>
            <w:hideMark/>
          </w:tcPr>
          <w:p w14:paraId="1C4049E5" w14:textId="0D246567" w:rsidR="00155B59" w:rsidRPr="00155B59" w:rsidRDefault="00155B59" w:rsidP="00155B59">
            <w:pPr>
              <w:spacing w:after="0" w:line="240" w:lineRule="auto"/>
              <w:jc w:val="right"/>
              <w:rPr>
                <w:ins w:id="3877" w:author="Jujia Li" w:date="2025-08-25T17:34:00Z" w16du:dateUtc="2025-08-25T22:34:00Z"/>
                <w:rFonts w:ascii="Times New Roman" w:eastAsia="Times New Roman" w:hAnsi="Times New Roman" w:cs="Times New Roman"/>
                <w:color w:val="000000"/>
                <w:kern w:val="0"/>
                <w:sz w:val="18"/>
                <w:szCs w:val="18"/>
                <w14:ligatures w14:val="none"/>
              </w:rPr>
            </w:pPr>
            <w:ins w:id="3878" w:author="Jujia Li" w:date="2025-08-25T17:39:00Z" w16du:dateUtc="2025-08-25T22:39:00Z">
              <w:r w:rsidRPr="00155B59">
                <w:rPr>
                  <w:rFonts w:ascii="Times New Roman" w:hAnsi="Times New Roman" w:cs="Times New Roman"/>
                  <w:color w:val="000000"/>
                  <w:sz w:val="18"/>
                  <w:szCs w:val="18"/>
                  <w:rPrChange w:id="3879" w:author="Jujia Li" w:date="2025-08-25T17:39:00Z" w16du:dateUtc="2025-08-25T22:39:00Z">
                    <w:rPr>
                      <w:rFonts w:ascii="Aptos Narrow" w:hAnsi="Aptos Narrow"/>
                      <w:color w:val="000000"/>
                      <w:sz w:val="22"/>
                      <w:szCs w:val="22"/>
                    </w:rPr>
                  </w:rPrChange>
                </w:rPr>
                <w:t>12612</w:t>
              </w:r>
            </w:ins>
          </w:p>
        </w:tc>
        <w:tc>
          <w:tcPr>
            <w:tcW w:w="977" w:type="dxa"/>
            <w:noWrap/>
            <w:vAlign w:val="bottom"/>
            <w:hideMark/>
          </w:tcPr>
          <w:p w14:paraId="695F98A7" w14:textId="2E9D3296" w:rsidR="00155B59" w:rsidRPr="00155B59" w:rsidRDefault="00155B59" w:rsidP="00155B59">
            <w:pPr>
              <w:spacing w:after="0" w:line="240" w:lineRule="auto"/>
              <w:jc w:val="right"/>
              <w:rPr>
                <w:ins w:id="3880" w:author="Jujia Li" w:date="2025-08-25T17:34:00Z" w16du:dateUtc="2025-08-25T22:34:00Z"/>
                <w:rFonts w:ascii="Times New Roman" w:eastAsia="Times New Roman" w:hAnsi="Times New Roman" w:cs="Times New Roman"/>
                <w:color w:val="000000"/>
                <w:kern w:val="0"/>
                <w:sz w:val="18"/>
                <w:szCs w:val="18"/>
                <w14:ligatures w14:val="none"/>
              </w:rPr>
            </w:pPr>
            <w:ins w:id="3881" w:author="Jujia Li" w:date="2025-08-25T17:39:00Z" w16du:dateUtc="2025-08-25T22:39:00Z">
              <w:r w:rsidRPr="00155B59">
                <w:rPr>
                  <w:rFonts w:ascii="Times New Roman" w:hAnsi="Times New Roman" w:cs="Times New Roman"/>
                  <w:color w:val="000000"/>
                  <w:sz w:val="18"/>
                  <w:szCs w:val="18"/>
                  <w:rPrChange w:id="3882" w:author="Jujia Li" w:date="2025-08-25T17:39:00Z" w16du:dateUtc="2025-08-25T22:39:00Z">
                    <w:rPr>
                      <w:rFonts w:ascii="Aptos Narrow" w:hAnsi="Aptos Narrow"/>
                      <w:color w:val="000000"/>
                      <w:sz w:val="22"/>
                      <w:szCs w:val="22"/>
                    </w:rPr>
                  </w:rPrChange>
                </w:rPr>
                <w:t>0.11</w:t>
              </w:r>
            </w:ins>
          </w:p>
        </w:tc>
      </w:tr>
      <w:tr w:rsidR="00155B59" w:rsidRPr="00D80767" w14:paraId="7F9B7B27" w14:textId="77777777" w:rsidTr="00241A4A">
        <w:trPr>
          <w:trHeight w:val="300"/>
          <w:ins w:id="3883" w:author="Jujia Li" w:date="2025-08-25T17:34:00Z"/>
        </w:trPr>
        <w:tc>
          <w:tcPr>
            <w:tcW w:w="1608" w:type="dxa"/>
            <w:noWrap/>
            <w:vAlign w:val="bottom"/>
            <w:hideMark/>
          </w:tcPr>
          <w:p w14:paraId="4F129D45" w14:textId="77777777" w:rsidR="00155B59" w:rsidRPr="00B17B5A" w:rsidRDefault="00155B59" w:rsidP="00155B59">
            <w:pPr>
              <w:spacing w:after="0" w:line="240" w:lineRule="auto"/>
              <w:rPr>
                <w:ins w:id="3884" w:author="Jujia Li" w:date="2025-08-25T17:34:00Z" w16du:dateUtc="2025-08-25T22:34:00Z"/>
                <w:rFonts w:ascii="Times New Roman" w:eastAsia="Times New Roman" w:hAnsi="Times New Roman" w:cs="Times New Roman"/>
                <w:color w:val="000000"/>
                <w:kern w:val="0"/>
                <w:sz w:val="20"/>
                <w:szCs w:val="20"/>
                <w14:ligatures w14:val="none"/>
              </w:rPr>
            </w:pPr>
            <w:ins w:id="3885" w:author="Jujia Li" w:date="2025-08-25T17:34:00Z" w16du:dateUtc="2025-08-25T22:34:00Z">
              <w:r w:rsidRPr="00B17B5A">
                <w:rPr>
                  <w:rFonts w:ascii="Times New Roman" w:eastAsia="Times New Roman" w:hAnsi="Times New Roman" w:cs="Times New Roman"/>
                  <w:color w:val="000000"/>
                  <w:kern w:val="0"/>
                  <w:sz w:val="20"/>
                  <w:szCs w:val="20"/>
                  <w14:ligatures w14:val="none"/>
                </w:rPr>
                <w:t>MARSHALL</w:t>
              </w:r>
            </w:ins>
          </w:p>
        </w:tc>
        <w:tc>
          <w:tcPr>
            <w:tcW w:w="799" w:type="dxa"/>
            <w:noWrap/>
            <w:vAlign w:val="bottom"/>
            <w:hideMark/>
          </w:tcPr>
          <w:p w14:paraId="18282C7F" w14:textId="28BDAB93" w:rsidR="00155B59" w:rsidRPr="00155B59" w:rsidRDefault="00155B59" w:rsidP="00155B59">
            <w:pPr>
              <w:spacing w:after="0" w:line="240" w:lineRule="auto"/>
              <w:jc w:val="right"/>
              <w:rPr>
                <w:ins w:id="3886" w:author="Jujia Li" w:date="2025-08-25T17:34:00Z" w16du:dateUtc="2025-08-25T22:34:00Z"/>
                <w:rFonts w:ascii="Times New Roman" w:eastAsia="Times New Roman" w:hAnsi="Times New Roman" w:cs="Times New Roman"/>
                <w:color w:val="000000"/>
                <w:kern w:val="0"/>
                <w:sz w:val="18"/>
                <w:szCs w:val="18"/>
                <w14:ligatures w14:val="none"/>
              </w:rPr>
            </w:pPr>
            <w:ins w:id="3887" w:author="Jujia Li" w:date="2025-08-25T17:39:00Z" w16du:dateUtc="2025-08-25T22:39:00Z">
              <w:r w:rsidRPr="00155B59">
                <w:rPr>
                  <w:rFonts w:ascii="Times New Roman" w:hAnsi="Times New Roman" w:cs="Times New Roman"/>
                  <w:color w:val="000000"/>
                  <w:sz w:val="18"/>
                  <w:szCs w:val="18"/>
                  <w:rPrChange w:id="3888" w:author="Jujia Li" w:date="2025-08-25T17:39:00Z" w16du:dateUtc="2025-08-25T22:39:00Z">
                    <w:rPr>
                      <w:rFonts w:ascii="Aptos Narrow" w:hAnsi="Aptos Narrow"/>
                      <w:color w:val="000000"/>
                      <w:sz w:val="22"/>
                      <w:szCs w:val="22"/>
                    </w:rPr>
                  </w:rPrChange>
                </w:rPr>
                <w:t>95113</w:t>
              </w:r>
            </w:ins>
          </w:p>
        </w:tc>
        <w:tc>
          <w:tcPr>
            <w:tcW w:w="799" w:type="dxa"/>
            <w:noWrap/>
            <w:vAlign w:val="bottom"/>
            <w:hideMark/>
          </w:tcPr>
          <w:p w14:paraId="583FC21A" w14:textId="3833572B" w:rsidR="00155B59" w:rsidRPr="00155B59" w:rsidRDefault="00155B59" w:rsidP="00155B59">
            <w:pPr>
              <w:spacing w:after="0" w:line="240" w:lineRule="auto"/>
              <w:jc w:val="right"/>
              <w:rPr>
                <w:ins w:id="3889" w:author="Jujia Li" w:date="2025-08-25T17:34:00Z" w16du:dateUtc="2025-08-25T22:34:00Z"/>
                <w:rFonts w:ascii="Times New Roman" w:eastAsia="Times New Roman" w:hAnsi="Times New Roman" w:cs="Times New Roman"/>
                <w:color w:val="000000"/>
                <w:kern w:val="0"/>
                <w:sz w:val="18"/>
                <w:szCs w:val="18"/>
                <w14:ligatures w14:val="none"/>
              </w:rPr>
            </w:pPr>
            <w:ins w:id="3890" w:author="Jujia Li" w:date="2025-08-25T17:39:00Z" w16du:dateUtc="2025-08-25T22:39:00Z">
              <w:r w:rsidRPr="00155B59">
                <w:rPr>
                  <w:rFonts w:ascii="Times New Roman" w:hAnsi="Times New Roman" w:cs="Times New Roman"/>
                  <w:color w:val="000000"/>
                  <w:sz w:val="18"/>
                  <w:szCs w:val="18"/>
                  <w:rPrChange w:id="3891" w:author="Jujia Li" w:date="2025-08-25T17:39:00Z" w16du:dateUtc="2025-08-25T22:39:00Z">
                    <w:rPr>
                      <w:rFonts w:ascii="Aptos Narrow" w:hAnsi="Aptos Narrow"/>
                      <w:color w:val="000000"/>
                      <w:sz w:val="22"/>
                      <w:szCs w:val="22"/>
                    </w:rPr>
                  </w:rPrChange>
                </w:rPr>
                <w:t>11042</w:t>
              </w:r>
            </w:ins>
          </w:p>
        </w:tc>
        <w:tc>
          <w:tcPr>
            <w:tcW w:w="688" w:type="dxa"/>
            <w:noWrap/>
            <w:vAlign w:val="bottom"/>
            <w:hideMark/>
          </w:tcPr>
          <w:p w14:paraId="2106419B" w14:textId="3EA4D05A" w:rsidR="00155B59" w:rsidRPr="00155B59" w:rsidRDefault="00155B59" w:rsidP="00155B59">
            <w:pPr>
              <w:spacing w:after="0" w:line="240" w:lineRule="auto"/>
              <w:jc w:val="right"/>
              <w:rPr>
                <w:ins w:id="3892" w:author="Jujia Li" w:date="2025-08-25T17:34:00Z" w16du:dateUtc="2025-08-25T22:34:00Z"/>
                <w:rFonts w:ascii="Times New Roman" w:eastAsia="Times New Roman" w:hAnsi="Times New Roman" w:cs="Times New Roman"/>
                <w:color w:val="000000"/>
                <w:kern w:val="0"/>
                <w:sz w:val="18"/>
                <w:szCs w:val="18"/>
                <w14:ligatures w14:val="none"/>
              </w:rPr>
            </w:pPr>
            <w:ins w:id="3893" w:author="Jujia Li" w:date="2025-08-25T17:39:00Z" w16du:dateUtc="2025-08-25T22:39:00Z">
              <w:r w:rsidRPr="00155B59">
                <w:rPr>
                  <w:rFonts w:ascii="Times New Roman" w:hAnsi="Times New Roman" w:cs="Times New Roman"/>
                  <w:color w:val="000000"/>
                  <w:sz w:val="18"/>
                  <w:szCs w:val="18"/>
                  <w:rPrChange w:id="3894" w:author="Jujia Li" w:date="2025-08-25T17:39:00Z" w16du:dateUtc="2025-08-25T22:39:00Z">
                    <w:rPr>
                      <w:rFonts w:ascii="Aptos Narrow" w:hAnsi="Aptos Narrow"/>
                      <w:color w:val="000000"/>
                      <w:sz w:val="22"/>
                      <w:szCs w:val="22"/>
                    </w:rPr>
                  </w:rPrChange>
                </w:rPr>
                <w:t>0.12</w:t>
              </w:r>
            </w:ins>
          </w:p>
        </w:tc>
        <w:tc>
          <w:tcPr>
            <w:tcW w:w="799" w:type="dxa"/>
            <w:noWrap/>
            <w:vAlign w:val="bottom"/>
            <w:hideMark/>
          </w:tcPr>
          <w:p w14:paraId="080F88D7" w14:textId="66828910" w:rsidR="00155B59" w:rsidRPr="00155B59" w:rsidRDefault="00155B59" w:rsidP="00155B59">
            <w:pPr>
              <w:spacing w:after="0" w:line="240" w:lineRule="auto"/>
              <w:jc w:val="right"/>
              <w:rPr>
                <w:ins w:id="3895" w:author="Jujia Li" w:date="2025-08-25T17:34:00Z" w16du:dateUtc="2025-08-25T22:34:00Z"/>
                <w:rFonts w:ascii="Times New Roman" w:eastAsia="Times New Roman" w:hAnsi="Times New Roman" w:cs="Times New Roman"/>
                <w:color w:val="000000"/>
                <w:kern w:val="0"/>
                <w:sz w:val="18"/>
                <w:szCs w:val="18"/>
                <w14:ligatures w14:val="none"/>
              </w:rPr>
            </w:pPr>
            <w:ins w:id="3896" w:author="Jujia Li" w:date="2025-08-25T17:39:00Z" w16du:dateUtc="2025-08-25T22:39:00Z">
              <w:r w:rsidRPr="00155B59">
                <w:rPr>
                  <w:rFonts w:ascii="Times New Roman" w:hAnsi="Times New Roman" w:cs="Times New Roman"/>
                  <w:color w:val="000000"/>
                  <w:sz w:val="18"/>
                  <w:szCs w:val="18"/>
                  <w:rPrChange w:id="3897" w:author="Jujia Li" w:date="2025-08-25T17:39:00Z" w16du:dateUtc="2025-08-25T22:39:00Z">
                    <w:rPr>
                      <w:rFonts w:ascii="Aptos Narrow" w:hAnsi="Aptos Narrow"/>
                      <w:color w:val="000000"/>
                      <w:sz w:val="22"/>
                      <w:szCs w:val="22"/>
                    </w:rPr>
                  </w:rPrChange>
                </w:rPr>
                <w:t>95572</w:t>
              </w:r>
            </w:ins>
          </w:p>
        </w:tc>
        <w:tc>
          <w:tcPr>
            <w:tcW w:w="799" w:type="dxa"/>
            <w:noWrap/>
            <w:vAlign w:val="bottom"/>
            <w:hideMark/>
          </w:tcPr>
          <w:p w14:paraId="5701560E" w14:textId="4AF34F8E" w:rsidR="00155B59" w:rsidRPr="00155B59" w:rsidRDefault="00155B59" w:rsidP="00155B59">
            <w:pPr>
              <w:spacing w:after="0" w:line="240" w:lineRule="auto"/>
              <w:jc w:val="right"/>
              <w:rPr>
                <w:ins w:id="3898" w:author="Jujia Li" w:date="2025-08-25T17:34:00Z" w16du:dateUtc="2025-08-25T22:34:00Z"/>
                <w:rFonts w:ascii="Times New Roman" w:eastAsia="Times New Roman" w:hAnsi="Times New Roman" w:cs="Times New Roman"/>
                <w:color w:val="000000"/>
                <w:kern w:val="0"/>
                <w:sz w:val="18"/>
                <w:szCs w:val="18"/>
                <w14:ligatures w14:val="none"/>
              </w:rPr>
            </w:pPr>
            <w:ins w:id="3899" w:author="Jujia Li" w:date="2025-08-25T17:39:00Z" w16du:dateUtc="2025-08-25T22:39:00Z">
              <w:r w:rsidRPr="00155B59">
                <w:rPr>
                  <w:rFonts w:ascii="Times New Roman" w:hAnsi="Times New Roman" w:cs="Times New Roman"/>
                  <w:color w:val="000000"/>
                  <w:sz w:val="18"/>
                  <w:szCs w:val="18"/>
                  <w:rPrChange w:id="3900" w:author="Jujia Li" w:date="2025-08-25T17:39:00Z" w16du:dateUtc="2025-08-25T22:39:00Z">
                    <w:rPr>
                      <w:rFonts w:ascii="Aptos Narrow" w:hAnsi="Aptos Narrow"/>
                      <w:color w:val="000000"/>
                      <w:sz w:val="22"/>
                      <w:szCs w:val="22"/>
                    </w:rPr>
                  </w:rPrChange>
                </w:rPr>
                <w:t>6626</w:t>
              </w:r>
            </w:ins>
          </w:p>
        </w:tc>
        <w:tc>
          <w:tcPr>
            <w:tcW w:w="800" w:type="dxa"/>
            <w:noWrap/>
            <w:vAlign w:val="bottom"/>
            <w:hideMark/>
          </w:tcPr>
          <w:p w14:paraId="694F2888" w14:textId="75A50A29" w:rsidR="00155B59" w:rsidRPr="00155B59" w:rsidRDefault="00155B59" w:rsidP="00155B59">
            <w:pPr>
              <w:spacing w:after="0" w:line="240" w:lineRule="auto"/>
              <w:jc w:val="right"/>
              <w:rPr>
                <w:ins w:id="3901" w:author="Jujia Li" w:date="2025-08-25T17:34:00Z" w16du:dateUtc="2025-08-25T22:34:00Z"/>
                <w:rFonts w:ascii="Times New Roman" w:eastAsia="Times New Roman" w:hAnsi="Times New Roman" w:cs="Times New Roman"/>
                <w:color w:val="000000"/>
                <w:kern w:val="0"/>
                <w:sz w:val="18"/>
                <w:szCs w:val="18"/>
                <w14:ligatures w14:val="none"/>
              </w:rPr>
            </w:pPr>
            <w:ins w:id="3902" w:author="Jujia Li" w:date="2025-08-25T17:39:00Z" w16du:dateUtc="2025-08-25T22:39:00Z">
              <w:r w:rsidRPr="00155B59">
                <w:rPr>
                  <w:rFonts w:ascii="Times New Roman" w:hAnsi="Times New Roman" w:cs="Times New Roman"/>
                  <w:color w:val="000000"/>
                  <w:sz w:val="18"/>
                  <w:szCs w:val="18"/>
                  <w:rPrChange w:id="3903" w:author="Jujia Li" w:date="2025-08-25T17:39:00Z" w16du:dateUtc="2025-08-25T22:39:00Z">
                    <w:rPr>
                      <w:rFonts w:ascii="Aptos Narrow" w:hAnsi="Aptos Narrow"/>
                      <w:color w:val="000000"/>
                      <w:sz w:val="22"/>
                      <w:szCs w:val="22"/>
                    </w:rPr>
                  </w:rPrChange>
                </w:rPr>
                <w:t>0.07</w:t>
              </w:r>
            </w:ins>
          </w:p>
        </w:tc>
        <w:tc>
          <w:tcPr>
            <w:tcW w:w="800" w:type="dxa"/>
            <w:noWrap/>
            <w:vAlign w:val="bottom"/>
            <w:hideMark/>
          </w:tcPr>
          <w:p w14:paraId="1CD2D442" w14:textId="728E7D73" w:rsidR="00155B59" w:rsidRPr="00155B59" w:rsidRDefault="00155B59" w:rsidP="00155B59">
            <w:pPr>
              <w:spacing w:after="0" w:line="240" w:lineRule="auto"/>
              <w:jc w:val="right"/>
              <w:rPr>
                <w:ins w:id="3904" w:author="Jujia Li" w:date="2025-08-25T17:34:00Z" w16du:dateUtc="2025-08-25T22:34:00Z"/>
                <w:rFonts w:ascii="Times New Roman" w:eastAsia="Times New Roman" w:hAnsi="Times New Roman" w:cs="Times New Roman"/>
                <w:color w:val="000000"/>
                <w:kern w:val="0"/>
                <w:sz w:val="18"/>
                <w:szCs w:val="18"/>
                <w14:ligatures w14:val="none"/>
              </w:rPr>
            </w:pPr>
            <w:ins w:id="3905" w:author="Jujia Li" w:date="2025-08-25T17:39:00Z" w16du:dateUtc="2025-08-25T22:39:00Z">
              <w:r w:rsidRPr="00155B59">
                <w:rPr>
                  <w:rFonts w:ascii="Times New Roman" w:hAnsi="Times New Roman" w:cs="Times New Roman"/>
                  <w:color w:val="000000"/>
                  <w:sz w:val="18"/>
                  <w:szCs w:val="18"/>
                  <w:rPrChange w:id="3906" w:author="Jujia Li" w:date="2025-08-25T17:39:00Z" w16du:dateUtc="2025-08-25T22:39:00Z">
                    <w:rPr>
                      <w:rFonts w:ascii="Aptos Narrow" w:hAnsi="Aptos Narrow"/>
                      <w:color w:val="000000"/>
                      <w:sz w:val="22"/>
                      <w:szCs w:val="22"/>
                    </w:rPr>
                  </w:rPrChange>
                </w:rPr>
                <w:t>96170</w:t>
              </w:r>
            </w:ins>
          </w:p>
        </w:tc>
        <w:tc>
          <w:tcPr>
            <w:tcW w:w="800" w:type="dxa"/>
            <w:noWrap/>
            <w:vAlign w:val="bottom"/>
            <w:hideMark/>
          </w:tcPr>
          <w:p w14:paraId="5F259C33" w14:textId="59AB9C69" w:rsidR="00155B59" w:rsidRPr="00155B59" w:rsidRDefault="00155B59" w:rsidP="00155B59">
            <w:pPr>
              <w:spacing w:after="0" w:line="240" w:lineRule="auto"/>
              <w:jc w:val="right"/>
              <w:rPr>
                <w:ins w:id="3907" w:author="Jujia Li" w:date="2025-08-25T17:34:00Z" w16du:dateUtc="2025-08-25T22:34:00Z"/>
                <w:rFonts w:ascii="Times New Roman" w:eastAsia="Times New Roman" w:hAnsi="Times New Roman" w:cs="Times New Roman"/>
                <w:color w:val="000000"/>
                <w:kern w:val="0"/>
                <w:sz w:val="18"/>
                <w:szCs w:val="18"/>
                <w14:ligatures w14:val="none"/>
              </w:rPr>
            </w:pPr>
            <w:ins w:id="3908" w:author="Jujia Li" w:date="2025-08-25T17:39:00Z" w16du:dateUtc="2025-08-25T22:39:00Z">
              <w:r w:rsidRPr="00155B59">
                <w:rPr>
                  <w:rFonts w:ascii="Times New Roman" w:hAnsi="Times New Roman" w:cs="Times New Roman"/>
                  <w:color w:val="000000"/>
                  <w:sz w:val="18"/>
                  <w:szCs w:val="18"/>
                  <w:rPrChange w:id="3909" w:author="Jujia Li" w:date="2025-08-25T17:39:00Z" w16du:dateUtc="2025-08-25T22:39:00Z">
                    <w:rPr>
                      <w:rFonts w:ascii="Aptos Narrow" w:hAnsi="Aptos Narrow"/>
                      <w:color w:val="000000"/>
                      <w:sz w:val="22"/>
                      <w:szCs w:val="22"/>
                    </w:rPr>
                  </w:rPrChange>
                </w:rPr>
                <w:t>4879</w:t>
              </w:r>
            </w:ins>
          </w:p>
        </w:tc>
        <w:tc>
          <w:tcPr>
            <w:tcW w:w="800" w:type="dxa"/>
            <w:noWrap/>
            <w:vAlign w:val="bottom"/>
            <w:hideMark/>
          </w:tcPr>
          <w:p w14:paraId="40E64185" w14:textId="2FE15AA0" w:rsidR="00155B59" w:rsidRPr="00155B59" w:rsidRDefault="00155B59" w:rsidP="00155B59">
            <w:pPr>
              <w:spacing w:after="0" w:line="240" w:lineRule="auto"/>
              <w:jc w:val="right"/>
              <w:rPr>
                <w:ins w:id="3910" w:author="Jujia Li" w:date="2025-08-25T17:34:00Z" w16du:dateUtc="2025-08-25T22:34:00Z"/>
                <w:rFonts w:ascii="Times New Roman" w:eastAsia="Times New Roman" w:hAnsi="Times New Roman" w:cs="Times New Roman"/>
                <w:color w:val="000000"/>
                <w:kern w:val="0"/>
                <w:sz w:val="18"/>
                <w:szCs w:val="18"/>
                <w14:ligatures w14:val="none"/>
              </w:rPr>
            </w:pPr>
            <w:ins w:id="3911" w:author="Jujia Li" w:date="2025-08-25T17:39:00Z" w16du:dateUtc="2025-08-25T22:39:00Z">
              <w:r w:rsidRPr="00155B59">
                <w:rPr>
                  <w:rFonts w:ascii="Times New Roman" w:hAnsi="Times New Roman" w:cs="Times New Roman"/>
                  <w:color w:val="000000"/>
                  <w:sz w:val="18"/>
                  <w:szCs w:val="18"/>
                  <w:rPrChange w:id="3912" w:author="Jujia Li" w:date="2025-08-25T17:39:00Z" w16du:dateUtc="2025-08-25T22:39:00Z">
                    <w:rPr>
                      <w:rFonts w:ascii="Aptos Narrow" w:hAnsi="Aptos Narrow"/>
                      <w:color w:val="000000"/>
                      <w:sz w:val="22"/>
                      <w:szCs w:val="22"/>
                    </w:rPr>
                  </w:rPrChange>
                </w:rPr>
                <w:t>0.05</w:t>
              </w:r>
            </w:ins>
          </w:p>
        </w:tc>
        <w:tc>
          <w:tcPr>
            <w:tcW w:w="800" w:type="dxa"/>
            <w:noWrap/>
            <w:vAlign w:val="bottom"/>
            <w:hideMark/>
          </w:tcPr>
          <w:p w14:paraId="5C6C61DB" w14:textId="0C1B0858" w:rsidR="00155B59" w:rsidRPr="00155B59" w:rsidRDefault="00155B59" w:rsidP="00155B59">
            <w:pPr>
              <w:spacing w:after="0" w:line="240" w:lineRule="auto"/>
              <w:jc w:val="right"/>
              <w:rPr>
                <w:ins w:id="3913" w:author="Jujia Li" w:date="2025-08-25T17:34:00Z" w16du:dateUtc="2025-08-25T22:34:00Z"/>
                <w:rFonts w:ascii="Times New Roman" w:eastAsia="Times New Roman" w:hAnsi="Times New Roman" w:cs="Times New Roman"/>
                <w:color w:val="000000"/>
                <w:kern w:val="0"/>
                <w:sz w:val="18"/>
                <w:szCs w:val="18"/>
                <w14:ligatures w14:val="none"/>
              </w:rPr>
            </w:pPr>
            <w:ins w:id="3914" w:author="Jujia Li" w:date="2025-08-25T17:39:00Z" w16du:dateUtc="2025-08-25T22:39:00Z">
              <w:r w:rsidRPr="00155B59">
                <w:rPr>
                  <w:rFonts w:ascii="Times New Roman" w:hAnsi="Times New Roman" w:cs="Times New Roman"/>
                  <w:color w:val="000000"/>
                  <w:sz w:val="18"/>
                  <w:szCs w:val="18"/>
                  <w:rPrChange w:id="3915" w:author="Jujia Li" w:date="2025-08-25T17:39:00Z" w16du:dateUtc="2025-08-25T22:39:00Z">
                    <w:rPr>
                      <w:rFonts w:ascii="Aptos Narrow" w:hAnsi="Aptos Narrow"/>
                      <w:color w:val="000000"/>
                      <w:sz w:val="22"/>
                      <w:szCs w:val="22"/>
                    </w:rPr>
                  </w:rPrChange>
                </w:rPr>
                <w:t>96774</w:t>
              </w:r>
            </w:ins>
          </w:p>
        </w:tc>
        <w:tc>
          <w:tcPr>
            <w:tcW w:w="800" w:type="dxa"/>
            <w:noWrap/>
            <w:vAlign w:val="bottom"/>
            <w:hideMark/>
          </w:tcPr>
          <w:p w14:paraId="44F306E5" w14:textId="3CCDFE41" w:rsidR="00155B59" w:rsidRPr="00155B59" w:rsidRDefault="00155B59" w:rsidP="00155B59">
            <w:pPr>
              <w:spacing w:after="0" w:line="240" w:lineRule="auto"/>
              <w:jc w:val="right"/>
              <w:rPr>
                <w:ins w:id="3916" w:author="Jujia Li" w:date="2025-08-25T17:34:00Z" w16du:dateUtc="2025-08-25T22:34:00Z"/>
                <w:rFonts w:ascii="Times New Roman" w:eastAsia="Times New Roman" w:hAnsi="Times New Roman" w:cs="Times New Roman"/>
                <w:color w:val="000000"/>
                <w:kern w:val="0"/>
                <w:sz w:val="18"/>
                <w:szCs w:val="18"/>
                <w14:ligatures w14:val="none"/>
              </w:rPr>
            </w:pPr>
            <w:ins w:id="3917" w:author="Jujia Li" w:date="2025-08-25T17:39:00Z" w16du:dateUtc="2025-08-25T22:39:00Z">
              <w:r w:rsidRPr="00155B59">
                <w:rPr>
                  <w:rFonts w:ascii="Times New Roman" w:hAnsi="Times New Roman" w:cs="Times New Roman"/>
                  <w:color w:val="000000"/>
                  <w:sz w:val="18"/>
                  <w:szCs w:val="18"/>
                  <w:rPrChange w:id="3918" w:author="Jujia Li" w:date="2025-08-25T17:39:00Z" w16du:dateUtc="2025-08-25T22:39:00Z">
                    <w:rPr>
                      <w:rFonts w:ascii="Aptos Narrow" w:hAnsi="Aptos Narrow"/>
                      <w:color w:val="000000"/>
                      <w:sz w:val="22"/>
                      <w:szCs w:val="22"/>
                    </w:rPr>
                  </w:rPrChange>
                </w:rPr>
                <w:t>3830</w:t>
              </w:r>
            </w:ins>
          </w:p>
        </w:tc>
        <w:tc>
          <w:tcPr>
            <w:tcW w:w="800" w:type="dxa"/>
            <w:noWrap/>
            <w:vAlign w:val="bottom"/>
            <w:hideMark/>
          </w:tcPr>
          <w:p w14:paraId="3A5C4E17" w14:textId="206FC348" w:rsidR="00155B59" w:rsidRPr="00155B59" w:rsidRDefault="00155B59" w:rsidP="00155B59">
            <w:pPr>
              <w:spacing w:after="0" w:line="240" w:lineRule="auto"/>
              <w:jc w:val="right"/>
              <w:rPr>
                <w:ins w:id="3919" w:author="Jujia Li" w:date="2025-08-25T17:34:00Z" w16du:dateUtc="2025-08-25T22:34:00Z"/>
                <w:rFonts w:ascii="Times New Roman" w:eastAsia="Times New Roman" w:hAnsi="Times New Roman" w:cs="Times New Roman"/>
                <w:color w:val="000000"/>
                <w:kern w:val="0"/>
                <w:sz w:val="18"/>
                <w:szCs w:val="18"/>
                <w14:ligatures w14:val="none"/>
              </w:rPr>
            </w:pPr>
            <w:ins w:id="3920" w:author="Jujia Li" w:date="2025-08-25T17:39:00Z" w16du:dateUtc="2025-08-25T22:39:00Z">
              <w:r w:rsidRPr="00155B59">
                <w:rPr>
                  <w:rFonts w:ascii="Times New Roman" w:hAnsi="Times New Roman" w:cs="Times New Roman"/>
                  <w:color w:val="000000"/>
                  <w:sz w:val="18"/>
                  <w:szCs w:val="18"/>
                  <w:rPrChange w:id="3921" w:author="Jujia Li" w:date="2025-08-25T17:39:00Z" w16du:dateUtc="2025-08-25T22:39:00Z">
                    <w:rPr>
                      <w:rFonts w:ascii="Aptos Narrow" w:hAnsi="Aptos Narrow"/>
                      <w:color w:val="000000"/>
                      <w:sz w:val="22"/>
                      <w:szCs w:val="22"/>
                    </w:rPr>
                  </w:rPrChange>
                </w:rPr>
                <w:t>0.04</w:t>
              </w:r>
            </w:ins>
          </w:p>
        </w:tc>
        <w:tc>
          <w:tcPr>
            <w:tcW w:w="891" w:type="dxa"/>
            <w:noWrap/>
            <w:vAlign w:val="bottom"/>
            <w:hideMark/>
          </w:tcPr>
          <w:p w14:paraId="022CAC77" w14:textId="690384BA" w:rsidR="00155B59" w:rsidRPr="00155B59" w:rsidRDefault="00155B59" w:rsidP="00155B59">
            <w:pPr>
              <w:spacing w:after="0" w:line="240" w:lineRule="auto"/>
              <w:jc w:val="right"/>
              <w:rPr>
                <w:ins w:id="3922" w:author="Jujia Li" w:date="2025-08-25T17:34:00Z" w16du:dateUtc="2025-08-25T22:34:00Z"/>
                <w:rFonts w:ascii="Times New Roman" w:eastAsia="Times New Roman" w:hAnsi="Times New Roman" w:cs="Times New Roman"/>
                <w:color w:val="000000"/>
                <w:kern w:val="0"/>
                <w:sz w:val="18"/>
                <w:szCs w:val="18"/>
                <w14:ligatures w14:val="none"/>
              </w:rPr>
            </w:pPr>
            <w:ins w:id="3923" w:author="Jujia Li" w:date="2025-08-25T17:39:00Z" w16du:dateUtc="2025-08-25T22:39:00Z">
              <w:r w:rsidRPr="00155B59">
                <w:rPr>
                  <w:rFonts w:ascii="Times New Roman" w:hAnsi="Times New Roman" w:cs="Times New Roman"/>
                  <w:color w:val="000000"/>
                  <w:sz w:val="18"/>
                  <w:szCs w:val="18"/>
                  <w:rPrChange w:id="3924" w:author="Jujia Li" w:date="2025-08-25T17:39:00Z" w16du:dateUtc="2025-08-25T22:39:00Z">
                    <w:rPr>
                      <w:rFonts w:ascii="Aptos Narrow" w:hAnsi="Aptos Narrow"/>
                      <w:color w:val="000000"/>
                      <w:sz w:val="22"/>
                      <w:szCs w:val="22"/>
                    </w:rPr>
                  </w:rPrChange>
                </w:rPr>
                <w:t>26377</w:t>
              </w:r>
            </w:ins>
          </w:p>
        </w:tc>
        <w:tc>
          <w:tcPr>
            <w:tcW w:w="977" w:type="dxa"/>
            <w:noWrap/>
            <w:vAlign w:val="bottom"/>
            <w:hideMark/>
          </w:tcPr>
          <w:p w14:paraId="06E0F81F" w14:textId="0DE1D7D1" w:rsidR="00155B59" w:rsidRPr="00155B59" w:rsidRDefault="00155B59" w:rsidP="00155B59">
            <w:pPr>
              <w:spacing w:after="0" w:line="240" w:lineRule="auto"/>
              <w:jc w:val="right"/>
              <w:rPr>
                <w:ins w:id="3925" w:author="Jujia Li" w:date="2025-08-25T17:34:00Z" w16du:dateUtc="2025-08-25T22:34:00Z"/>
                <w:rFonts w:ascii="Times New Roman" w:eastAsia="Times New Roman" w:hAnsi="Times New Roman" w:cs="Times New Roman"/>
                <w:color w:val="000000"/>
                <w:kern w:val="0"/>
                <w:sz w:val="18"/>
                <w:szCs w:val="18"/>
                <w14:ligatures w14:val="none"/>
              </w:rPr>
            </w:pPr>
            <w:ins w:id="3926" w:author="Jujia Li" w:date="2025-08-25T17:39:00Z" w16du:dateUtc="2025-08-25T22:39:00Z">
              <w:r w:rsidRPr="00155B59">
                <w:rPr>
                  <w:rFonts w:ascii="Times New Roman" w:hAnsi="Times New Roman" w:cs="Times New Roman"/>
                  <w:color w:val="000000"/>
                  <w:sz w:val="18"/>
                  <w:szCs w:val="18"/>
                  <w:rPrChange w:id="3927" w:author="Jujia Li" w:date="2025-08-25T17:39:00Z" w16du:dateUtc="2025-08-25T22:39:00Z">
                    <w:rPr>
                      <w:rFonts w:ascii="Aptos Narrow" w:hAnsi="Aptos Narrow"/>
                      <w:color w:val="000000"/>
                      <w:sz w:val="22"/>
                      <w:szCs w:val="22"/>
                    </w:rPr>
                  </w:rPrChange>
                </w:rPr>
                <w:t>0.07</w:t>
              </w:r>
            </w:ins>
          </w:p>
        </w:tc>
      </w:tr>
      <w:tr w:rsidR="00155B59" w:rsidRPr="00D80767" w14:paraId="27641F4F" w14:textId="77777777" w:rsidTr="00241A4A">
        <w:trPr>
          <w:trHeight w:val="300"/>
          <w:ins w:id="3928" w:author="Jujia Li" w:date="2025-08-25T17:34:00Z"/>
        </w:trPr>
        <w:tc>
          <w:tcPr>
            <w:tcW w:w="1608" w:type="dxa"/>
            <w:noWrap/>
            <w:vAlign w:val="bottom"/>
            <w:hideMark/>
          </w:tcPr>
          <w:p w14:paraId="0AD0795A" w14:textId="77777777" w:rsidR="00155B59" w:rsidRPr="00B17B5A" w:rsidRDefault="00155B59" w:rsidP="00155B59">
            <w:pPr>
              <w:spacing w:after="0" w:line="240" w:lineRule="auto"/>
              <w:rPr>
                <w:ins w:id="3929" w:author="Jujia Li" w:date="2025-08-25T17:34:00Z" w16du:dateUtc="2025-08-25T22:34:00Z"/>
                <w:rFonts w:ascii="Times New Roman" w:eastAsia="Times New Roman" w:hAnsi="Times New Roman" w:cs="Times New Roman"/>
                <w:color w:val="000000"/>
                <w:kern w:val="0"/>
                <w:sz w:val="20"/>
                <w:szCs w:val="20"/>
                <w14:ligatures w14:val="none"/>
              </w:rPr>
            </w:pPr>
            <w:ins w:id="3930" w:author="Jujia Li" w:date="2025-08-25T17:34:00Z" w16du:dateUtc="2025-08-25T22:34:00Z">
              <w:r w:rsidRPr="00B17B5A">
                <w:rPr>
                  <w:rFonts w:ascii="Times New Roman" w:eastAsia="Times New Roman" w:hAnsi="Times New Roman" w:cs="Times New Roman"/>
                  <w:color w:val="000000"/>
                  <w:kern w:val="0"/>
                  <w:sz w:val="20"/>
                  <w:szCs w:val="20"/>
                  <w14:ligatures w14:val="none"/>
                </w:rPr>
                <w:t>MORGAN</w:t>
              </w:r>
            </w:ins>
          </w:p>
        </w:tc>
        <w:tc>
          <w:tcPr>
            <w:tcW w:w="799" w:type="dxa"/>
            <w:noWrap/>
            <w:vAlign w:val="bottom"/>
            <w:hideMark/>
          </w:tcPr>
          <w:p w14:paraId="7ACC3581" w14:textId="10ECFE2D" w:rsidR="00155B59" w:rsidRPr="00155B59" w:rsidRDefault="00155B59" w:rsidP="00155B59">
            <w:pPr>
              <w:spacing w:after="0" w:line="240" w:lineRule="auto"/>
              <w:jc w:val="right"/>
              <w:rPr>
                <w:ins w:id="3931" w:author="Jujia Li" w:date="2025-08-25T17:34:00Z" w16du:dateUtc="2025-08-25T22:34:00Z"/>
                <w:rFonts w:ascii="Times New Roman" w:eastAsia="Times New Roman" w:hAnsi="Times New Roman" w:cs="Times New Roman"/>
                <w:color w:val="000000"/>
                <w:kern w:val="0"/>
                <w:sz w:val="18"/>
                <w:szCs w:val="18"/>
                <w14:ligatures w14:val="none"/>
              </w:rPr>
            </w:pPr>
            <w:ins w:id="3932" w:author="Jujia Li" w:date="2025-08-25T17:39:00Z" w16du:dateUtc="2025-08-25T22:39:00Z">
              <w:r w:rsidRPr="00155B59">
                <w:rPr>
                  <w:rFonts w:ascii="Times New Roman" w:hAnsi="Times New Roman" w:cs="Times New Roman"/>
                  <w:color w:val="000000"/>
                  <w:sz w:val="18"/>
                  <w:szCs w:val="18"/>
                  <w:rPrChange w:id="3933" w:author="Jujia Li" w:date="2025-08-25T17:39:00Z" w16du:dateUtc="2025-08-25T22:39:00Z">
                    <w:rPr>
                      <w:rFonts w:ascii="Aptos Narrow" w:hAnsi="Aptos Narrow"/>
                      <w:color w:val="000000"/>
                      <w:sz w:val="22"/>
                      <w:szCs w:val="22"/>
                    </w:rPr>
                  </w:rPrChange>
                </w:rPr>
                <w:t>119006</w:t>
              </w:r>
            </w:ins>
          </w:p>
        </w:tc>
        <w:tc>
          <w:tcPr>
            <w:tcW w:w="799" w:type="dxa"/>
            <w:noWrap/>
            <w:vAlign w:val="bottom"/>
            <w:hideMark/>
          </w:tcPr>
          <w:p w14:paraId="072D7E78" w14:textId="1784EC5D" w:rsidR="00155B59" w:rsidRPr="00155B59" w:rsidRDefault="00155B59" w:rsidP="00155B59">
            <w:pPr>
              <w:spacing w:after="0" w:line="240" w:lineRule="auto"/>
              <w:jc w:val="right"/>
              <w:rPr>
                <w:ins w:id="3934" w:author="Jujia Li" w:date="2025-08-25T17:34:00Z" w16du:dateUtc="2025-08-25T22:34:00Z"/>
                <w:rFonts w:ascii="Times New Roman" w:eastAsia="Times New Roman" w:hAnsi="Times New Roman" w:cs="Times New Roman"/>
                <w:color w:val="000000"/>
                <w:kern w:val="0"/>
                <w:sz w:val="18"/>
                <w:szCs w:val="18"/>
                <w14:ligatures w14:val="none"/>
              </w:rPr>
            </w:pPr>
            <w:ins w:id="3935" w:author="Jujia Li" w:date="2025-08-25T17:39:00Z" w16du:dateUtc="2025-08-25T22:39:00Z">
              <w:r w:rsidRPr="00155B59">
                <w:rPr>
                  <w:rFonts w:ascii="Times New Roman" w:hAnsi="Times New Roman" w:cs="Times New Roman"/>
                  <w:color w:val="000000"/>
                  <w:sz w:val="18"/>
                  <w:szCs w:val="18"/>
                  <w:rPrChange w:id="3936" w:author="Jujia Li" w:date="2025-08-25T17:39:00Z" w16du:dateUtc="2025-08-25T22:39:00Z">
                    <w:rPr>
                      <w:rFonts w:ascii="Aptos Narrow" w:hAnsi="Aptos Narrow"/>
                      <w:color w:val="000000"/>
                      <w:sz w:val="22"/>
                      <w:szCs w:val="22"/>
                    </w:rPr>
                  </w:rPrChange>
                </w:rPr>
                <w:t>4073</w:t>
              </w:r>
            </w:ins>
          </w:p>
        </w:tc>
        <w:tc>
          <w:tcPr>
            <w:tcW w:w="688" w:type="dxa"/>
            <w:noWrap/>
            <w:vAlign w:val="bottom"/>
            <w:hideMark/>
          </w:tcPr>
          <w:p w14:paraId="77596495" w14:textId="14B4E8D8" w:rsidR="00155B59" w:rsidRPr="00155B59" w:rsidRDefault="00155B59" w:rsidP="00155B59">
            <w:pPr>
              <w:spacing w:after="0" w:line="240" w:lineRule="auto"/>
              <w:jc w:val="right"/>
              <w:rPr>
                <w:ins w:id="3937" w:author="Jujia Li" w:date="2025-08-25T17:34:00Z" w16du:dateUtc="2025-08-25T22:34:00Z"/>
                <w:rFonts w:ascii="Times New Roman" w:eastAsia="Times New Roman" w:hAnsi="Times New Roman" w:cs="Times New Roman"/>
                <w:color w:val="000000"/>
                <w:kern w:val="0"/>
                <w:sz w:val="18"/>
                <w:szCs w:val="18"/>
                <w14:ligatures w14:val="none"/>
              </w:rPr>
            </w:pPr>
            <w:ins w:id="3938" w:author="Jujia Li" w:date="2025-08-25T17:39:00Z" w16du:dateUtc="2025-08-25T22:39:00Z">
              <w:r w:rsidRPr="00155B59">
                <w:rPr>
                  <w:rFonts w:ascii="Times New Roman" w:hAnsi="Times New Roman" w:cs="Times New Roman"/>
                  <w:color w:val="000000"/>
                  <w:sz w:val="18"/>
                  <w:szCs w:val="18"/>
                  <w:rPrChange w:id="3939" w:author="Jujia Li" w:date="2025-08-25T17:39:00Z" w16du:dateUtc="2025-08-25T22:39:00Z">
                    <w:rPr>
                      <w:rFonts w:ascii="Aptos Narrow" w:hAnsi="Aptos Narrow"/>
                      <w:color w:val="000000"/>
                      <w:sz w:val="22"/>
                      <w:szCs w:val="22"/>
                    </w:rPr>
                  </w:rPrChange>
                </w:rPr>
                <w:t>0.03</w:t>
              </w:r>
            </w:ins>
          </w:p>
        </w:tc>
        <w:tc>
          <w:tcPr>
            <w:tcW w:w="799" w:type="dxa"/>
            <w:noWrap/>
            <w:vAlign w:val="bottom"/>
            <w:hideMark/>
          </w:tcPr>
          <w:p w14:paraId="3B74A1AA" w14:textId="1548A080" w:rsidR="00155B59" w:rsidRPr="00155B59" w:rsidRDefault="00155B59" w:rsidP="00155B59">
            <w:pPr>
              <w:spacing w:after="0" w:line="240" w:lineRule="auto"/>
              <w:jc w:val="right"/>
              <w:rPr>
                <w:ins w:id="3940" w:author="Jujia Li" w:date="2025-08-25T17:34:00Z" w16du:dateUtc="2025-08-25T22:34:00Z"/>
                <w:rFonts w:ascii="Times New Roman" w:eastAsia="Times New Roman" w:hAnsi="Times New Roman" w:cs="Times New Roman"/>
                <w:color w:val="000000"/>
                <w:kern w:val="0"/>
                <w:sz w:val="18"/>
                <w:szCs w:val="18"/>
                <w14:ligatures w14:val="none"/>
              </w:rPr>
            </w:pPr>
            <w:ins w:id="3941" w:author="Jujia Li" w:date="2025-08-25T17:39:00Z" w16du:dateUtc="2025-08-25T22:39:00Z">
              <w:r w:rsidRPr="00155B59">
                <w:rPr>
                  <w:rFonts w:ascii="Times New Roman" w:hAnsi="Times New Roman" w:cs="Times New Roman"/>
                  <w:color w:val="000000"/>
                  <w:sz w:val="18"/>
                  <w:szCs w:val="18"/>
                  <w:rPrChange w:id="3942" w:author="Jujia Li" w:date="2025-08-25T17:39:00Z" w16du:dateUtc="2025-08-25T22:39:00Z">
                    <w:rPr>
                      <w:rFonts w:ascii="Aptos Narrow" w:hAnsi="Aptos Narrow"/>
                      <w:color w:val="000000"/>
                      <w:sz w:val="22"/>
                      <w:szCs w:val="22"/>
                    </w:rPr>
                  </w:rPrChange>
                </w:rPr>
                <w:t>118918</w:t>
              </w:r>
            </w:ins>
          </w:p>
        </w:tc>
        <w:tc>
          <w:tcPr>
            <w:tcW w:w="799" w:type="dxa"/>
            <w:noWrap/>
            <w:vAlign w:val="bottom"/>
            <w:hideMark/>
          </w:tcPr>
          <w:p w14:paraId="046AC237" w14:textId="68D37D24" w:rsidR="00155B59" w:rsidRPr="00155B59" w:rsidRDefault="00155B59" w:rsidP="00155B59">
            <w:pPr>
              <w:spacing w:after="0" w:line="240" w:lineRule="auto"/>
              <w:jc w:val="right"/>
              <w:rPr>
                <w:ins w:id="3943" w:author="Jujia Li" w:date="2025-08-25T17:34:00Z" w16du:dateUtc="2025-08-25T22:34:00Z"/>
                <w:rFonts w:ascii="Times New Roman" w:eastAsia="Times New Roman" w:hAnsi="Times New Roman" w:cs="Times New Roman"/>
                <w:color w:val="000000"/>
                <w:kern w:val="0"/>
                <w:sz w:val="18"/>
                <w:szCs w:val="18"/>
                <w14:ligatures w14:val="none"/>
              </w:rPr>
            </w:pPr>
            <w:ins w:id="3944" w:author="Jujia Li" w:date="2025-08-25T17:39:00Z" w16du:dateUtc="2025-08-25T22:39:00Z">
              <w:r w:rsidRPr="00155B59">
                <w:rPr>
                  <w:rFonts w:ascii="Times New Roman" w:hAnsi="Times New Roman" w:cs="Times New Roman"/>
                  <w:color w:val="000000"/>
                  <w:sz w:val="18"/>
                  <w:szCs w:val="18"/>
                  <w:rPrChange w:id="3945" w:author="Jujia Li" w:date="2025-08-25T17:39:00Z" w16du:dateUtc="2025-08-25T22:39:00Z">
                    <w:rPr>
                      <w:rFonts w:ascii="Aptos Narrow" w:hAnsi="Aptos Narrow"/>
                      <w:color w:val="000000"/>
                      <w:sz w:val="22"/>
                      <w:szCs w:val="22"/>
                    </w:rPr>
                  </w:rPrChange>
                </w:rPr>
                <w:t>3548</w:t>
              </w:r>
            </w:ins>
          </w:p>
        </w:tc>
        <w:tc>
          <w:tcPr>
            <w:tcW w:w="800" w:type="dxa"/>
            <w:noWrap/>
            <w:vAlign w:val="bottom"/>
            <w:hideMark/>
          </w:tcPr>
          <w:p w14:paraId="0EA96816" w14:textId="5D1254BF" w:rsidR="00155B59" w:rsidRPr="00155B59" w:rsidRDefault="00155B59" w:rsidP="00155B59">
            <w:pPr>
              <w:spacing w:after="0" w:line="240" w:lineRule="auto"/>
              <w:jc w:val="right"/>
              <w:rPr>
                <w:ins w:id="3946" w:author="Jujia Li" w:date="2025-08-25T17:34:00Z" w16du:dateUtc="2025-08-25T22:34:00Z"/>
                <w:rFonts w:ascii="Times New Roman" w:eastAsia="Times New Roman" w:hAnsi="Times New Roman" w:cs="Times New Roman"/>
                <w:color w:val="000000"/>
                <w:kern w:val="0"/>
                <w:sz w:val="18"/>
                <w:szCs w:val="18"/>
                <w14:ligatures w14:val="none"/>
              </w:rPr>
            </w:pPr>
            <w:ins w:id="3947" w:author="Jujia Li" w:date="2025-08-25T17:39:00Z" w16du:dateUtc="2025-08-25T22:39:00Z">
              <w:r w:rsidRPr="00155B59">
                <w:rPr>
                  <w:rFonts w:ascii="Times New Roman" w:hAnsi="Times New Roman" w:cs="Times New Roman"/>
                  <w:color w:val="000000"/>
                  <w:sz w:val="18"/>
                  <w:szCs w:val="18"/>
                  <w:rPrChange w:id="3948"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140ADF00" w14:textId="6878EC42" w:rsidR="00155B59" w:rsidRPr="00155B59" w:rsidRDefault="00155B59" w:rsidP="00155B59">
            <w:pPr>
              <w:spacing w:after="0" w:line="240" w:lineRule="auto"/>
              <w:jc w:val="right"/>
              <w:rPr>
                <w:ins w:id="3949" w:author="Jujia Li" w:date="2025-08-25T17:34:00Z" w16du:dateUtc="2025-08-25T22:34:00Z"/>
                <w:rFonts w:ascii="Times New Roman" w:eastAsia="Times New Roman" w:hAnsi="Times New Roman" w:cs="Times New Roman"/>
                <w:color w:val="000000"/>
                <w:kern w:val="0"/>
                <w:sz w:val="18"/>
                <w:szCs w:val="18"/>
                <w14:ligatures w14:val="none"/>
              </w:rPr>
            </w:pPr>
            <w:ins w:id="3950" w:author="Jujia Li" w:date="2025-08-25T17:39:00Z" w16du:dateUtc="2025-08-25T22:39:00Z">
              <w:r w:rsidRPr="00155B59">
                <w:rPr>
                  <w:rFonts w:ascii="Times New Roman" w:hAnsi="Times New Roman" w:cs="Times New Roman"/>
                  <w:color w:val="000000"/>
                  <w:sz w:val="18"/>
                  <w:szCs w:val="18"/>
                  <w:rPrChange w:id="3951" w:author="Jujia Li" w:date="2025-08-25T17:39:00Z" w16du:dateUtc="2025-08-25T22:39:00Z">
                    <w:rPr>
                      <w:rFonts w:ascii="Aptos Narrow" w:hAnsi="Aptos Narrow"/>
                      <w:color w:val="000000"/>
                      <w:sz w:val="22"/>
                      <w:szCs w:val="22"/>
                    </w:rPr>
                  </w:rPrChange>
                </w:rPr>
                <w:t>119203</w:t>
              </w:r>
            </w:ins>
          </w:p>
        </w:tc>
        <w:tc>
          <w:tcPr>
            <w:tcW w:w="800" w:type="dxa"/>
            <w:noWrap/>
            <w:vAlign w:val="bottom"/>
            <w:hideMark/>
          </w:tcPr>
          <w:p w14:paraId="0019AFA9" w14:textId="36113CEC" w:rsidR="00155B59" w:rsidRPr="00155B59" w:rsidRDefault="00155B59" w:rsidP="00155B59">
            <w:pPr>
              <w:spacing w:after="0" w:line="240" w:lineRule="auto"/>
              <w:jc w:val="right"/>
              <w:rPr>
                <w:ins w:id="3952" w:author="Jujia Li" w:date="2025-08-25T17:34:00Z" w16du:dateUtc="2025-08-25T22:34:00Z"/>
                <w:rFonts w:ascii="Times New Roman" w:eastAsia="Times New Roman" w:hAnsi="Times New Roman" w:cs="Times New Roman"/>
                <w:color w:val="000000"/>
                <w:kern w:val="0"/>
                <w:sz w:val="18"/>
                <w:szCs w:val="18"/>
                <w14:ligatures w14:val="none"/>
              </w:rPr>
            </w:pPr>
            <w:ins w:id="3953" w:author="Jujia Li" w:date="2025-08-25T17:39:00Z" w16du:dateUtc="2025-08-25T22:39:00Z">
              <w:r w:rsidRPr="00155B59">
                <w:rPr>
                  <w:rFonts w:ascii="Times New Roman" w:hAnsi="Times New Roman" w:cs="Times New Roman"/>
                  <w:color w:val="000000"/>
                  <w:sz w:val="18"/>
                  <w:szCs w:val="18"/>
                  <w:rPrChange w:id="3954" w:author="Jujia Li" w:date="2025-08-25T17:39:00Z" w16du:dateUtc="2025-08-25T22:39:00Z">
                    <w:rPr>
                      <w:rFonts w:ascii="Aptos Narrow" w:hAnsi="Aptos Narrow"/>
                      <w:color w:val="000000"/>
                      <w:sz w:val="22"/>
                      <w:szCs w:val="22"/>
                    </w:rPr>
                  </w:rPrChange>
                </w:rPr>
                <w:t>2692</w:t>
              </w:r>
            </w:ins>
          </w:p>
        </w:tc>
        <w:tc>
          <w:tcPr>
            <w:tcW w:w="800" w:type="dxa"/>
            <w:noWrap/>
            <w:vAlign w:val="bottom"/>
            <w:hideMark/>
          </w:tcPr>
          <w:p w14:paraId="7474A3C2" w14:textId="14A50715" w:rsidR="00155B59" w:rsidRPr="00155B59" w:rsidRDefault="00155B59" w:rsidP="00155B59">
            <w:pPr>
              <w:spacing w:after="0" w:line="240" w:lineRule="auto"/>
              <w:jc w:val="right"/>
              <w:rPr>
                <w:ins w:id="3955" w:author="Jujia Li" w:date="2025-08-25T17:34:00Z" w16du:dateUtc="2025-08-25T22:34:00Z"/>
                <w:rFonts w:ascii="Times New Roman" w:eastAsia="Times New Roman" w:hAnsi="Times New Roman" w:cs="Times New Roman"/>
                <w:color w:val="000000"/>
                <w:kern w:val="0"/>
                <w:sz w:val="18"/>
                <w:szCs w:val="18"/>
                <w14:ligatures w14:val="none"/>
              </w:rPr>
            </w:pPr>
            <w:ins w:id="3956" w:author="Jujia Li" w:date="2025-08-25T17:39:00Z" w16du:dateUtc="2025-08-25T22:39:00Z">
              <w:r w:rsidRPr="00155B59">
                <w:rPr>
                  <w:rFonts w:ascii="Times New Roman" w:hAnsi="Times New Roman" w:cs="Times New Roman"/>
                  <w:color w:val="000000"/>
                  <w:sz w:val="18"/>
                  <w:szCs w:val="18"/>
                  <w:rPrChange w:id="3957" w:author="Jujia Li" w:date="2025-08-25T17:39:00Z" w16du:dateUtc="2025-08-25T22:39:00Z">
                    <w:rPr>
                      <w:rFonts w:ascii="Aptos Narrow" w:hAnsi="Aptos Narrow"/>
                      <w:color w:val="000000"/>
                      <w:sz w:val="22"/>
                      <w:szCs w:val="22"/>
                    </w:rPr>
                  </w:rPrChange>
                </w:rPr>
                <w:t>0.02</w:t>
              </w:r>
            </w:ins>
          </w:p>
        </w:tc>
        <w:tc>
          <w:tcPr>
            <w:tcW w:w="800" w:type="dxa"/>
            <w:noWrap/>
            <w:vAlign w:val="bottom"/>
            <w:hideMark/>
          </w:tcPr>
          <w:p w14:paraId="39BB409D" w14:textId="0D5921E9" w:rsidR="00155B59" w:rsidRPr="00155B59" w:rsidRDefault="00155B59" w:rsidP="00155B59">
            <w:pPr>
              <w:spacing w:after="0" w:line="240" w:lineRule="auto"/>
              <w:jc w:val="right"/>
              <w:rPr>
                <w:ins w:id="3958" w:author="Jujia Li" w:date="2025-08-25T17:34:00Z" w16du:dateUtc="2025-08-25T22:34:00Z"/>
                <w:rFonts w:ascii="Times New Roman" w:eastAsia="Times New Roman" w:hAnsi="Times New Roman" w:cs="Times New Roman"/>
                <w:color w:val="000000"/>
                <w:kern w:val="0"/>
                <w:sz w:val="18"/>
                <w:szCs w:val="18"/>
                <w14:ligatures w14:val="none"/>
              </w:rPr>
            </w:pPr>
            <w:ins w:id="3959" w:author="Jujia Li" w:date="2025-08-25T17:39:00Z" w16du:dateUtc="2025-08-25T22:39:00Z">
              <w:r w:rsidRPr="00155B59">
                <w:rPr>
                  <w:rFonts w:ascii="Times New Roman" w:hAnsi="Times New Roman" w:cs="Times New Roman"/>
                  <w:color w:val="000000"/>
                  <w:sz w:val="18"/>
                  <w:szCs w:val="18"/>
                  <w:rPrChange w:id="3960" w:author="Jujia Li" w:date="2025-08-25T17:39:00Z" w16du:dateUtc="2025-08-25T22:39:00Z">
                    <w:rPr>
                      <w:rFonts w:ascii="Aptos Narrow" w:hAnsi="Aptos Narrow"/>
                      <w:color w:val="000000"/>
                      <w:sz w:val="22"/>
                      <w:szCs w:val="22"/>
                    </w:rPr>
                  </w:rPrChange>
                </w:rPr>
                <w:t>119679</w:t>
              </w:r>
            </w:ins>
          </w:p>
        </w:tc>
        <w:tc>
          <w:tcPr>
            <w:tcW w:w="800" w:type="dxa"/>
            <w:noWrap/>
            <w:vAlign w:val="bottom"/>
            <w:hideMark/>
          </w:tcPr>
          <w:p w14:paraId="5FAAA751" w14:textId="720A7E60" w:rsidR="00155B59" w:rsidRPr="00155B59" w:rsidRDefault="00155B59" w:rsidP="00155B59">
            <w:pPr>
              <w:spacing w:after="0" w:line="240" w:lineRule="auto"/>
              <w:jc w:val="right"/>
              <w:rPr>
                <w:ins w:id="3961" w:author="Jujia Li" w:date="2025-08-25T17:34:00Z" w16du:dateUtc="2025-08-25T22:34:00Z"/>
                <w:rFonts w:ascii="Times New Roman" w:eastAsia="Times New Roman" w:hAnsi="Times New Roman" w:cs="Times New Roman"/>
                <w:color w:val="000000"/>
                <w:kern w:val="0"/>
                <w:sz w:val="18"/>
                <w:szCs w:val="18"/>
                <w14:ligatures w14:val="none"/>
              </w:rPr>
            </w:pPr>
            <w:ins w:id="3962" w:author="Jujia Li" w:date="2025-08-25T17:39:00Z" w16du:dateUtc="2025-08-25T22:39:00Z">
              <w:r w:rsidRPr="00155B59">
                <w:rPr>
                  <w:rFonts w:ascii="Times New Roman" w:hAnsi="Times New Roman" w:cs="Times New Roman"/>
                  <w:color w:val="000000"/>
                  <w:sz w:val="18"/>
                  <w:szCs w:val="18"/>
                  <w:rPrChange w:id="3963" w:author="Jujia Li" w:date="2025-08-25T17:39:00Z" w16du:dateUtc="2025-08-25T22:39:00Z">
                    <w:rPr>
                      <w:rFonts w:ascii="Aptos Narrow" w:hAnsi="Aptos Narrow"/>
                      <w:color w:val="000000"/>
                      <w:sz w:val="22"/>
                      <w:szCs w:val="22"/>
                    </w:rPr>
                  </w:rPrChange>
                </w:rPr>
                <w:t>2068</w:t>
              </w:r>
            </w:ins>
          </w:p>
        </w:tc>
        <w:tc>
          <w:tcPr>
            <w:tcW w:w="800" w:type="dxa"/>
            <w:noWrap/>
            <w:vAlign w:val="bottom"/>
            <w:hideMark/>
          </w:tcPr>
          <w:p w14:paraId="30E1B7ED" w14:textId="4BE444E2" w:rsidR="00155B59" w:rsidRPr="00155B59" w:rsidRDefault="00155B59" w:rsidP="00155B59">
            <w:pPr>
              <w:spacing w:after="0" w:line="240" w:lineRule="auto"/>
              <w:jc w:val="right"/>
              <w:rPr>
                <w:ins w:id="3964" w:author="Jujia Li" w:date="2025-08-25T17:34:00Z" w16du:dateUtc="2025-08-25T22:34:00Z"/>
                <w:rFonts w:ascii="Times New Roman" w:eastAsia="Times New Roman" w:hAnsi="Times New Roman" w:cs="Times New Roman"/>
                <w:color w:val="000000"/>
                <w:kern w:val="0"/>
                <w:sz w:val="18"/>
                <w:szCs w:val="18"/>
                <w14:ligatures w14:val="none"/>
              </w:rPr>
            </w:pPr>
            <w:ins w:id="3965" w:author="Jujia Li" w:date="2025-08-25T17:39:00Z" w16du:dateUtc="2025-08-25T22:39:00Z">
              <w:r w:rsidRPr="00155B59">
                <w:rPr>
                  <w:rFonts w:ascii="Times New Roman" w:hAnsi="Times New Roman" w:cs="Times New Roman"/>
                  <w:color w:val="000000"/>
                  <w:sz w:val="18"/>
                  <w:szCs w:val="18"/>
                  <w:rPrChange w:id="3966" w:author="Jujia Li" w:date="2025-08-25T17:39:00Z" w16du:dateUtc="2025-08-25T22:39:00Z">
                    <w:rPr>
                      <w:rFonts w:ascii="Aptos Narrow" w:hAnsi="Aptos Narrow"/>
                      <w:color w:val="000000"/>
                      <w:sz w:val="22"/>
                      <w:szCs w:val="22"/>
                    </w:rPr>
                  </w:rPrChange>
                </w:rPr>
                <w:t>0.02</w:t>
              </w:r>
            </w:ins>
          </w:p>
        </w:tc>
        <w:tc>
          <w:tcPr>
            <w:tcW w:w="891" w:type="dxa"/>
            <w:noWrap/>
            <w:vAlign w:val="bottom"/>
            <w:hideMark/>
          </w:tcPr>
          <w:p w14:paraId="5E59CF58" w14:textId="42A6EF63" w:rsidR="00155B59" w:rsidRPr="00155B59" w:rsidRDefault="00155B59" w:rsidP="00155B59">
            <w:pPr>
              <w:spacing w:after="0" w:line="240" w:lineRule="auto"/>
              <w:jc w:val="right"/>
              <w:rPr>
                <w:ins w:id="3967" w:author="Jujia Li" w:date="2025-08-25T17:34:00Z" w16du:dateUtc="2025-08-25T22:34:00Z"/>
                <w:rFonts w:ascii="Times New Roman" w:eastAsia="Times New Roman" w:hAnsi="Times New Roman" w:cs="Times New Roman"/>
                <w:color w:val="000000"/>
                <w:kern w:val="0"/>
                <w:sz w:val="18"/>
                <w:szCs w:val="18"/>
                <w14:ligatures w14:val="none"/>
              </w:rPr>
            </w:pPr>
            <w:ins w:id="3968" w:author="Jujia Li" w:date="2025-08-25T17:39:00Z" w16du:dateUtc="2025-08-25T22:39:00Z">
              <w:r w:rsidRPr="00155B59">
                <w:rPr>
                  <w:rFonts w:ascii="Times New Roman" w:hAnsi="Times New Roman" w:cs="Times New Roman"/>
                  <w:color w:val="000000"/>
                  <w:sz w:val="18"/>
                  <w:szCs w:val="18"/>
                  <w:rPrChange w:id="3969" w:author="Jujia Li" w:date="2025-08-25T17:39:00Z" w16du:dateUtc="2025-08-25T22:39:00Z">
                    <w:rPr>
                      <w:rFonts w:ascii="Aptos Narrow" w:hAnsi="Aptos Narrow"/>
                      <w:color w:val="000000"/>
                      <w:sz w:val="22"/>
                      <w:szCs w:val="22"/>
                    </w:rPr>
                  </w:rPrChange>
                </w:rPr>
                <w:t>12381</w:t>
              </w:r>
            </w:ins>
          </w:p>
        </w:tc>
        <w:tc>
          <w:tcPr>
            <w:tcW w:w="977" w:type="dxa"/>
            <w:noWrap/>
            <w:vAlign w:val="bottom"/>
            <w:hideMark/>
          </w:tcPr>
          <w:p w14:paraId="3674516A" w14:textId="7476CD7B" w:rsidR="00155B59" w:rsidRPr="00155B59" w:rsidRDefault="00155B59" w:rsidP="00155B59">
            <w:pPr>
              <w:spacing w:after="0" w:line="240" w:lineRule="auto"/>
              <w:jc w:val="right"/>
              <w:rPr>
                <w:ins w:id="3970" w:author="Jujia Li" w:date="2025-08-25T17:34:00Z" w16du:dateUtc="2025-08-25T22:34:00Z"/>
                <w:rFonts w:ascii="Times New Roman" w:eastAsia="Times New Roman" w:hAnsi="Times New Roman" w:cs="Times New Roman"/>
                <w:color w:val="000000"/>
                <w:kern w:val="0"/>
                <w:sz w:val="18"/>
                <w:szCs w:val="18"/>
                <w14:ligatures w14:val="none"/>
              </w:rPr>
            </w:pPr>
            <w:ins w:id="3971" w:author="Jujia Li" w:date="2025-08-25T17:39:00Z" w16du:dateUtc="2025-08-25T22:39:00Z">
              <w:r w:rsidRPr="00155B59">
                <w:rPr>
                  <w:rFonts w:ascii="Times New Roman" w:hAnsi="Times New Roman" w:cs="Times New Roman"/>
                  <w:color w:val="000000"/>
                  <w:sz w:val="18"/>
                  <w:szCs w:val="18"/>
                  <w:rPrChange w:id="3972" w:author="Jujia Li" w:date="2025-08-25T17:39:00Z" w16du:dateUtc="2025-08-25T22:39:00Z">
                    <w:rPr>
                      <w:rFonts w:ascii="Aptos Narrow" w:hAnsi="Aptos Narrow"/>
                      <w:color w:val="000000"/>
                      <w:sz w:val="22"/>
                      <w:szCs w:val="22"/>
                    </w:rPr>
                  </w:rPrChange>
                </w:rPr>
                <w:t>0.03</w:t>
              </w:r>
            </w:ins>
          </w:p>
        </w:tc>
      </w:tr>
      <w:tr w:rsidR="00155B59" w:rsidRPr="00D80767" w14:paraId="35BC1CC8" w14:textId="77777777" w:rsidTr="00241A4A">
        <w:trPr>
          <w:trHeight w:val="300"/>
          <w:ins w:id="3973" w:author="Jujia Li" w:date="2025-08-25T17:34:00Z"/>
        </w:trPr>
        <w:tc>
          <w:tcPr>
            <w:tcW w:w="1608" w:type="dxa"/>
            <w:noWrap/>
            <w:vAlign w:val="bottom"/>
            <w:hideMark/>
          </w:tcPr>
          <w:p w14:paraId="4711DE55" w14:textId="77777777" w:rsidR="00155B59" w:rsidRPr="00B17B5A" w:rsidRDefault="00155B59" w:rsidP="00155B59">
            <w:pPr>
              <w:spacing w:after="0" w:line="240" w:lineRule="auto"/>
              <w:rPr>
                <w:ins w:id="3974" w:author="Jujia Li" w:date="2025-08-25T17:34:00Z" w16du:dateUtc="2025-08-25T22:34:00Z"/>
                <w:rFonts w:ascii="Times New Roman" w:eastAsia="Times New Roman" w:hAnsi="Times New Roman" w:cs="Times New Roman"/>
                <w:color w:val="000000"/>
                <w:kern w:val="0"/>
                <w:sz w:val="20"/>
                <w:szCs w:val="20"/>
                <w14:ligatures w14:val="none"/>
              </w:rPr>
            </w:pPr>
            <w:ins w:id="3975" w:author="Jujia Li" w:date="2025-08-25T17:34:00Z" w16du:dateUtc="2025-08-25T22:34:00Z">
              <w:r w:rsidRPr="00B17B5A">
                <w:rPr>
                  <w:rFonts w:ascii="Times New Roman" w:eastAsia="Times New Roman" w:hAnsi="Times New Roman" w:cs="Times New Roman"/>
                  <w:color w:val="000000"/>
                  <w:kern w:val="0"/>
                  <w:sz w:val="20"/>
                  <w:szCs w:val="20"/>
                  <w14:ligatures w14:val="none"/>
                </w:rPr>
                <w:t>PICKENS</w:t>
              </w:r>
            </w:ins>
          </w:p>
        </w:tc>
        <w:tc>
          <w:tcPr>
            <w:tcW w:w="799" w:type="dxa"/>
            <w:noWrap/>
            <w:vAlign w:val="bottom"/>
            <w:hideMark/>
          </w:tcPr>
          <w:p w14:paraId="138B4B68" w14:textId="3671851C" w:rsidR="00155B59" w:rsidRPr="00155B59" w:rsidRDefault="00155B59" w:rsidP="00155B59">
            <w:pPr>
              <w:spacing w:after="0" w:line="240" w:lineRule="auto"/>
              <w:jc w:val="right"/>
              <w:rPr>
                <w:ins w:id="3976" w:author="Jujia Li" w:date="2025-08-25T17:34:00Z" w16du:dateUtc="2025-08-25T22:34:00Z"/>
                <w:rFonts w:ascii="Times New Roman" w:eastAsia="Times New Roman" w:hAnsi="Times New Roman" w:cs="Times New Roman"/>
                <w:color w:val="000000"/>
                <w:kern w:val="0"/>
                <w:sz w:val="18"/>
                <w:szCs w:val="18"/>
                <w14:ligatures w14:val="none"/>
              </w:rPr>
            </w:pPr>
            <w:ins w:id="3977" w:author="Jujia Li" w:date="2025-08-25T17:39:00Z" w16du:dateUtc="2025-08-25T22:39:00Z">
              <w:r w:rsidRPr="00155B59">
                <w:rPr>
                  <w:rFonts w:ascii="Times New Roman" w:hAnsi="Times New Roman" w:cs="Times New Roman"/>
                  <w:color w:val="000000"/>
                  <w:sz w:val="18"/>
                  <w:szCs w:val="18"/>
                  <w:rPrChange w:id="3978" w:author="Jujia Li" w:date="2025-08-25T17:39:00Z" w16du:dateUtc="2025-08-25T22:39:00Z">
                    <w:rPr>
                      <w:rFonts w:ascii="Aptos Narrow" w:hAnsi="Aptos Narrow"/>
                      <w:color w:val="000000"/>
                      <w:sz w:val="22"/>
                      <w:szCs w:val="22"/>
                    </w:rPr>
                  </w:rPrChange>
                </w:rPr>
                <w:t>20325</w:t>
              </w:r>
            </w:ins>
          </w:p>
        </w:tc>
        <w:tc>
          <w:tcPr>
            <w:tcW w:w="799" w:type="dxa"/>
            <w:noWrap/>
            <w:vAlign w:val="bottom"/>
            <w:hideMark/>
          </w:tcPr>
          <w:p w14:paraId="61D8972A" w14:textId="41F726A6" w:rsidR="00155B59" w:rsidRPr="00155B59" w:rsidRDefault="00155B59" w:rsidP="00155B59">
            <w:pPr>
              <w:spacing w:after="0" w:line="240" w:lineRule="auto"/>
              <w:jc w:val="right"/>
              <w:rPr>
                <w:ins w:id="3979" w:author="Jujia Li" w:date="2025-08-25T17:34:00Z" w16du:dateUtc="2025-08-25T22:34:00Z"/>
                <w:rFonts w:ascii="Times New Roman" w:eastAsia="Times New Roman" w:hAnsi="Times New Roman" w:cs="Times New Roman"/>
                <w:color w:val="000000"/>
                <w:kern w:val="0"/>
                <w:sz w:val="18"/>
                <w:szCs w:val="18"/>
                <w14:ligatures w14:val="none"/>
              </w:rPr>
            </w:pPr>
            <w:ins w:id="3980" w:author="Jujia Li" w:date="2025-08-25T17:39:00Z" w16du:dateUtc="2025-08-25T22:39:00Z">
              <w:r w:rsidRPr="00155B59">
                <w:rPr>
                  <w:rFonts w:ascii="Times New Roman" w:hAnsi="Times New Roman" w:cs="Times New Roman"/>
                  <w:color w:val="000000"/>
                  <w:sz w:val="18"/>
                  <w:szCs w:val="18"/>
                  <w:rPrChange w:id="3981" w:author="Jujia Li" w:date="2025-08-25T17:39:00Z" w16du:dateUtc="2025-08-25T22:39:00Z">
                    <w:rPr>
                      <w:rFonts w:ascii="Aptos Narrow" w:hAnsi="Aptos Narrow"/>
                      <w:color w:val="000000"/>
                      <w:sz w:val="22"/>
                      <w:szCs w:val="22"/>
                    </w:rPr>
                  </w:rPrChange>
                </w:rPr>
                <w:t>2026</w:t>
              </w:r>
            </w:ins>
          </w:p>
        </w:tc>
        <w:tc>
          <w:tcPr>
            <w:tcW w:w="688" w:type="dxa"/>
            <w:noWrap/>
            <w:vAlign w:val="bottom"/>
            <w:hideMark/>
          </w:tcPr>
          <w:p w14:paraId="4D2C23E9" w14:textId="2DF39FD0" w:rsidR="00155B59" w:rsidRPr="00155B59" w:rsidRDefault="00155B59" w:rsidP="00155B59">
            <w:pPr>
              <w:spacing w:after="0" w:line="240" w:lineRule="auto"/>
              <w:jc w:val="right"/>
              <w:rPr>
                <w:ins w:id="3982" w:author="Jujia Li" w:date="2025-08-25T17:34:00Z" w16du:dateUtc="2025-08-25T22:34:00Z"/>
                <w:rFonts w:ascii="Times New Roman" w:eastAsia="Times New Roman" w:hAnsi="Times New Roman" w:cs="Times New Roman"/>
                <w:color w:val="000000"/>
                <w:kern w:val="0"/>
                <w:sz w:val="18"/>
                <w:szCs w:val="18"/>
                <w14:ligatures w14:val="none"/>
              </w:rPr>
            </w:pPr>
            <w:ins w:id="3983" w:author="Jujia Li" w:date="2025-08-25T17:39:00Z" w16du:dateUtc="2025-08-25T22:39:00Z">
              <w:r w:rsidRPr="00155B59">
                <w:rPr>
                  <w:rFonts w:ascii="Times New Roman" w:hAnsi="Times New Roman" w:cs="Times New Roman"/>
                  <w:color w:val="000000"/>
                  <w:sz w:val="18"/>
                  <w:szCs w:val="18"/>
                  <w:rPrChange w:id="3984" w:author="Jujia Li" w:date="2025-08-25T17:39:00Z" w16du:dateUtc="2025-08-25T22:39:00Z">
                    <w:rPr>
                      <w:rFonts w:ascii="Aptos Narrow" w:hAnsi="Aptos Narrow"/>
                      <w:color w:val="000000"/>
                      <w:sz w:val="22"/>
                      <w:szCs w:val="22"/>
                    </w:rPr>
                  </w:rPrChange>
                </w:rPr>
                <w:t>0.10</w:t>
              </w:r>
            </w:ins>
          </w:p>
        </w:tc>
        <w:tc>
          <w:tcPr>
            <w:tcW w:w="799" w:type="dxa"/>
            <w:noWrap/>
            <w:vAlign w:val="bottom"/>
            <w:hideMark/>
          </w:tcPr>
          <w:p w14:paraId="316A92F0" w14:textId="121EA4A4" w:rsidR="00155B59" w:rsidRPr="00155B59" w:rsidRDefault="00155B59" w:rsidP="00155B59">
            <w:pPr>
              <w:spacing w:after="0" w:line="240" w:lineRule="auto"/>
              <w:jc w:val="right"/>
              <w:rPr>
                <w:ins w:id="3985" w:author="Jujia Li" w:date="2025-08-25T17:34:00Z" w16du:dateUtc="2025-08-25T22:34:00Z"/>
                <w:rFonts w:ascii="Times New Roman" w:eastAsia="Times New Roman" w:hAnsi="Times New Roman" w:cs="Times New Roman"/>
                <w:color w:val="000000"/>
                <w:kern w:val="0"/>
                <w:sz w:val="18"/>
                <w:szCs w:val="18"/>
                <w14:ligatures w14:val="none"/>
              </w:rPr>
            </w:pPr>
            <w:ins w:id="3986" w:author="Jujia Li" w:date="2025-08-25T17:39:00Z" w16du:dateUtc="2025-08-25T22:39:00Z">
              <w:r w:rsidRPr="00155B59">
                <w:rPr>
                  <w:rFonts w:ascii="Times New Roman" w:hAnsi="Times New Roman" w:cs="Times New Roman"/>
                  <w:color w:val="000000"/>
                  <w:sz w:val="18"/>
                  <w:szCs w:val="18"/>
                  <w:rPrChange w:id="3987" w:author="Jujia Li" w:date="2025-08-25T17:39:00Z" w16du:dateUtc="2025-08-25T22:39:00Z">
                    <w:rPr>
                      <w:rFonts w:ascii="Aptos Narrow" w:hAnsi="Aptos Narrow"/>
                      <w:color w:val="000000"/>
                      <w:sz w:val="22"/>
                      <w:szCs w:val="22"/>
                    </w:rPr>
                  </w:rPrChange>
                </w:rPr>
                <w:t>20204</w:t>
              </w:r>
            </w:ins>
          </w:p>
        </w:tc>
        <w:tc>
          <w:tcPr>
            <w:tcW w:w="799" w:type="dxa"/>
            <w:noWrap/>
            <w:vAlign w:val="bottom"/>
            <w:hideMark/>
          </w:tcPr>
          <w:p w14:paraId="6093CD3D" w14:textId="3488C24B" w:rsidR="00155B59" w:rsidRPr="00155B59" w:rsidRDefault="00155B59" w:rsidP="00155B59">
            <w:pPr>
              <w:spacing w:after="0" w:line="240" w:lineRule="auto"/>
              <w:jc w:val="right"/>
              <w:rPr>
                <w:ins w:id="3988" w:author="Jujia Li" w:date="2025-08-25T17:34:00Z" w16du:dateUtc="2025-08-25T22:34:00Z"/>
                <w:rFonts w:ascii="Times New Roman" w:eastAsia="Times New Roman" w:hAnsi="Times New Roman" w:cs="Times New Roman"/>
                <w:color w:val="000000"/>
                <w:kern w:val="0"/>
                <w:sz w:val="18"/>
                <w:szCs w:val="18"/>
                <w14:ligatures w14:val="none"/>
              </w:rPr>
            </w:pPr>
            <w:ins w:id="3989" w:author="Jujia Li" w:date="2025-08-25T17:39:00Z" w16du:dateUtc="2025-08-25T22:39:00Z">
              <w:r w:rsidRPr="00155B59">
                <w:rPr>
                  <w:rFonts w:ascii="Times New Roman" w:hAnsi="Times New Roman" w:cs="Times New Roman"/>
                  <w:color w:val="000000"/>
                  <w:sz w:val="18"/>
                  <w:szCs w:val="18"/>
                  <w:rPrChange w:id="3990" w:author="Jujia Li" w:date="2025-08-25T17:39:00Z" w16du:dateUtc="2025-08-25T22:39:00Z">
                    <w:rPr>
                      <w:rFonts w:ascii="Aptos Narrow" w:hAnsi="Aptos Narrow"/>
                      <w:color w:val="000000"/>
                      <w:sz w:val="22"/>
                      <w:szCs w:val="22"/>
                    </w:rPr>
                  </w:rPrChange>
                </w:rPr>
                <w:t>1570</w:t>
              </w:r>
            </w:ins>
          </w:p>
        </w:tc>
        <w:tc>
          <w:tcPr>
            <w:tcW w:w="800" w:type="dxa"/>
            <w:noWrap/>
            <w:vAlign w:val="bottom"/>
            <w:hideMark/>
          </w:tcPr>
          <w:p w14:paraId="21358503" w14:textId="7B47C57D" w:rsidR="00155B59" w:rsidRPr="00155B59" w:rsidRDefault="00155B59" w:rsidP="00155B59">
            <w:pPr>
              <w:spacing w:after="0" w:line="240" w:lineRule="auto"/>
              <w:jc w:val="right"/>
              <w:rPr>
                <w:ins w:id="3991" w:author="Jujia Li" w:date="2025-08-25T17:34:00Z" w16du:dateUtc="2025-08-25T22:34:00Z"/>
                <w:rFonts w:ascii="Times New Roman" w:eastAsia="Times New Roman" w:hAnsi="Times New Roman" w:cs="Times New Roman"/>
                <w:color w:val="000000"/>
                <w:kern w:val="0"/>
                <w:sz w:val="18"/>
                <w:szCs w:val="18"/>
                <w14:ligatures w14:val="none"/>
              </w:rPr>
            </w:pPr>
            <w:ins w:id="3992" w:author="Jujia Li" w:date="2025-08-25T17:39:00Z" w16du:dateUtc="2025-08-25T22:39:00Z">
              <w:r w:rsidRPr="00155B59">
                <w:rPr>
                  <w:rFonts w:ascii="Times New Roman" w:hAnsi="Times New Roman" w:cs="Times New Roman"/>
                  <w:color w:val="000000"/>
                  <w:sz w:val="18"/>
                  <w:szCs w:val="18"/>
                  <w:rPrChange w:id="3993" w:author="Jujia Li" w:date="2025-08-25T17:39:00Z" w16du:dateUtc="2025-08-25T22:39:00Z">
                    <w:rPr>
                      <w:rFonts w:ascii="Aptos Narrow" w:hAnsi="Aptos Narrow"/>
                      <w:color w:val="000000"/>
                      <w:sz w:val="22"/>
                      <w:szCs w:val="22"/>
                    </w:rPr>
                  </w:rPrChange>
                </w:rPr>
                <w:t>0.08</w:t>
              </w:r>
            </w:ins>
          </w:p>
        </w:tc>
        <w:tc>
          <w:tcPr>
            <w:tcW w:w="800" w:type="dxa"/>
            <w:noWrap/>
            <w:vAlign w:val="bottom"/>
            <w:hideMark/>
          </w:tcPr>
          <w:p w14:paraId="1D3C947E" w14:textId="6C7788F4" w:rsidR="00155B59" w:rsidRPr="00155B59" w:rsidRDefault="00155B59" w:rsidP="00155B59">
            <w:pPr>
              <w:spacing w:after="0" w:line="240" w:lineRule="auto"/>
              <w:jc w:val="right"/>
              <w:rPr>
                <w:ins w:id="3994" w:author="Jujia Li" w:date="2025-08-25T17:34:00Z" w16du:dateUtc="2025-08-25T22:34:00Z"/>
                <w:rFonts w:ascii="Times New Roman" w:eastAsia="Times New Roman" w:hAnsi="Times New Roman" w:cs="Times New Roman"/>
                <w:color w:val="000000"/>
                <w:kern w:val="0"/>
                <w:sz w:val="18"/>
                <w:szCs w:val="18"/>
                <w14:ligatures w14:val="none"/>
              </w:rPr>
            </w:pPr>
            <w:ins w:id="3995" w:author="Jujia Li" w:date="2025-08-25T17:39:00Z" w16du:dateUtc="2025-08-25T22:39:00Z">
              <w:r w:rsidRPr="00155B59">
                <w:rPr>
                  <w:rFonts w:ascii="Times New Roman" w:hAnsi="Times New Roman" w:cs="Times New Roman"/>
                  <w:color w:val="000000"/>
                  <w:sz w:val="18"/>
                  <w:szCs w:val="18"/>
                  <w:rPrChange w:id="3996" w:author="Jujia Li" w:date="2025-08-25T17:39:00Z" w16du:dateUtc="2025-08-25T22:39:00Z">
                    <w:rPr>
                      <w:rFonts w:ascii="Aptos Narrow" w:hAnsi="Aptos Narrow"/>
                      <w:color w:val="000000"/>
                      <w:sz w:val="22"/>
                      <w:szCs w:val="22"/>
                    </w:rPr>
                  </w:rPrChange>
                </w:rPr>
                <w:t>19980</w:t>
              </w:r>
            </w:ins>
          </w:p>
        </w:tc>
        <w:tc>
          <w:tcPr>
            <w:tcW w:w="800" w:type="dxa"/>
            <w:noWrap/>
            <w:vAlign w:val="bottom"/>
            <w:hideMark/>
          </w:tcPr>
          <w:p w14:paraId="3819556E" w14:textId="3865ED14" w:rsidR="00155B59" w:rsidRPr="00155B59" w:rsidRDefault="00155B59" w:rsidP="00155B59">
            <w:pPr>
              <w:spacing w:after="0" w:line="240" w:lineRule="auto"/>
              <w:jc w:val="right"/>
              <w:rPr>
                <w:ins w:id="3997" w:author="Jujia Li" w:date="2025-08-25T17:34:00Z" w16du:dateUtc="2025-08-25T22:34:00Z"/>
                <w:rFonts w:ascii="Times New Roman" w:eastAsia="Times New Roman" w:hAnsi="Times New Roman" w:cs="Times New Roman"/>
                <w:color w:val="000000"/>
                <w:kern w:val="0"/>
                <w:sz w:val="18"/>
                <w:szCs w:val="18"/>
                <w14:ligatures w14:val="none"/>
              </w:rPr>
            </w:pPr>
            <w:ins w:id="3998" w:author="Jujia Li" w:date="2025-08-25T17:39:00Z" w16du:dateUtc="2025-08-25T22:39:00Z">
              <w:r w:rsidRPr="00155B59">
                <w:rPr>
                  <w:rFonts w:ascii="Times New Roman" w:hAnsi="Times New Roman" w:cs="Times New Roman"/>
                  <w:color w:val="000000"/>
                  <w:sz w:val="18"/>
                  <w:szCs w:val="18"/>
                  <w:rPrChange w:id="3999" w:author="Jujia Li" w:date="2025-08-25T17:39:00Z" w16du:dateUtc="2025-08-25T22:39:00Z">
                    <w:rPr>
                      <w:rFonts w:ascii="Aptos Narrow" w:hAnsi="Aptos Narrow"/>
                      <w:color w:val="000000"/>
                      <w:sz w:val="22"/>
                      <w:szCs w:val="22"/>
                    </w:rPr>
                  </w:rPrChange>
                </w:rPr>
                <w:t>1527</w:t>
              </w:r>
            </w:ins>
          </w:p>
        </w:tc>
        <w:tc>
          <w:tcPr>
            <w:tcW w:w="800" w:type="dxa"/>
            <w:noWrap/>
            <w:vAlign w:val="bottom"/>
            <w:hideMark/>
          </w:tcPr>
          <w:p w14:paraId="3EEF2485" w14:textId="2129141A" w:rsidR="00155B59" w:rsidRPr="00155B59" w:rsidRDefault="00155B59" w:rsidP="00155B59">
            <w:pPr>
              <w:spacing w:after="0" w:line="240" w:lineRule="auto"/>
              <w:jc w:val="right"/>
              <w:rPr>
                <w:ins w:id="4000" w:author="Jujia Li" w:date="2025-08-25T17:34:00Z" w16du:dateUtc="2025-08-25T22:34:00Z"/>
                <w:rFonts w:ascii="Times New Roman" w:eastAsia="Times New Roman" w:hAnsi="Times New Roman" w:cs="Times New Roman"/>
                <w:color w:val="000000"/>
                <w:kern w:val="0"/>
                <w:sz w:val="18"/>
                <w:szCs w:val="18"/>
                <w14:ligatures w14:val="none"/>
              </w:rPr>
            </w:pPr>
            <w:ins w:id="4001" w:author="Jujia Li" w:date="2025-08-25T17:39:00Z" w16du:dateUtc="2025-08-25T22:39:00Z">
              <w:r w:rsidRPr="00155B59">
                <w:rPr>
                  <w:rFonts w:ascii="Times New Roman" w:hAnsi="Times New Roman" w:cs="Times New Roman"/>
                  <w:color w:val="000000"/>
                  <w:sz w:val="18"/>
                  <w:szCs w:val="18"/>
                  <w:rPrChange w:id="4002" w:author="Jujia Li" w:date="2025-08-25T17:39:00Z" w16du:dateUtc="2025-08-25T22:39:00Z">
                    <w:rPr>
                      <w:rFonts w:ascii="Aptos Narrow" w:hAnsi="Aptos Narrow"/>
                      <w:color w:val="000000"/>
                      <w:sz w:val="22"/>
                      <w:szCs w:val="22"/>
                    </w:rPr>
                  </w:rPrChange>
                </w:rPr>
                <w:t>0.08</w:t>
              </w:r>
            </w:ins>
          </w:p>
        </w:tc>
        <w:tc>
          <w:tcPr>
            <w:tcW w:w="800" w:type="dxa"/>
            <w:noWrap/>
            <w:vAlign w:val="bottom"/>
            <w:hideMark/>
          </w:tcPr>
          <w:p w14:paraId="7758C7B2" w14:textId="3013F82D" w:rsidR="00155B59" w:rsidRPr="00155B59" w:rsidRDefault="00155B59" w:rsidP="00155B59">
            <w:pPr>
              <w:spacing w:after="0" w:line="240" w:lineRule="auto"/>
              <w:jc w:val="right"/>
              <w:rPr>
                <w:ins w:id="4003" w:author="Jujia Li" w:date="2025-08-25T17:34:00Z" w16du:dateUtc="2025-08-25T22:34:00Z"/>
                <w:rFonts w:ascii="Times New Roman" w:eastAsia="Times New Roman" w:hAnsi="Times New Roman" w:cs="Times New Roman"/>
                <w:color w:val="000000"/>
                <w:kern w:val="0"/>
                <w:sz w:val="18"/>
                <w:szCs w:val="18"/>
                <w14:ligatures w14:val="none"/>
              </w:rPr>
            </w:pPr>
            <w:ins w:id="4004" w:author="Jujia Li" w:date="2025-08-25T17:39:00Z" w16du:dateUtc="2025-08-25T22:39:00Z">
              <w:r w:rsidRPr="00155B59">
                <w:rPr>
                  <w:rFonts w:ascii="Times New Roman" w:hAnsi="Times New Roman" w:cs="Times New Roman"/>
                  <w:color w:val="000000"/>
                  <w:sz w:val="18"/>
                  <w:szCs w:val="18"/>
                  <w:rPrChange w:id="4005" w:author="Jujia Li" w:date="2025-08-25T17:39:00Z" w16du:dateUtc="2025-08-25T22:39:00Z">
                    <w:rPr>
                      <w:rFonts w:ascii="Aptos Narrow" w:hAnsi="Aptos Narrow"/>
                      <w:color w:val="000000"/>
                      <w:sz w:val="22"/>
                      <w:szCs w:val="22"/>
                    </w:rPr>
                  </w:rPrChange>
                </w:rPr>
                <w:t>19930</w:t>
              </w:r>
            </w:ins>
          </w:p>
        </w:tc>
        <w:tc>
          <w:tcPr>
            <w:tcW w:w="800" w:type="dxa"/>
            <w:noWrap/>
            <w:vAlign w:val="bottom"/>
            <w:hideMark/>
          </w:tcPr>
          <w:p w14:paraId="23F1FF83" w14:textId="5B85C147" w:rsidR="00155B59" w:rsidRPr="00155B59" w:rsidRDefault="00155B59" w:rsidP="00155B59">
            <w:pPr>
              <w:spacing w:after="0" w:line="240" w:lineRule="auto"/>
              <w:jc w:val="right"/>
              <w:rPr>
                <w:ins w:id="4006" w:author="Jujia Li" w:date="2025-08-25T17:34:00Z" w16du:dateUtc="2025-08-25T22:34:00Z"/>
                <w:rFonts w:ascii="Times New Roman" w:eastAsia="Times New Roman" w:hAnsi="Times New Roman" w:cs="Times New Roman"/>
                <w:color w:val="000000"/>
                <w:kern w:val="0"/>
                <w:sz w:val="18"/>
                <w:szCs w:val="18"/>
                <w14:ligatures w14:val="none"/>
              </w:rPr>
            </w:pPr>
            <w:ins w:id="4007" w:author="Jujia Li" w:date="2025-08-25T17:39:00Z" w16du:dateUtc="2025-08-25T22:39:00Z">
              <w:r w:rsidRPr="00155B59">
                <w:rPr>
                  <w:rFonts w:ascii="Times New Roman" w:hAnsi="Times New Roman" w:cs="Times New Roman"/>
                  <w:color w:val="000000"/>
                  <w:sz w:val="18"/>
                  <w:szCs w:val="18"/>
                  <w:rPrChange w:id="4008" w:author="Jujia Li" w:date="2025-08-25T17:39:00Z" w16du:dateUtc="2025-08-25T22:39:00Z">
                    <w:rPr>
                      <w:rFonts w:ascii="Aptos Narrow" w:hAnsi="Aptos Narrow"/>
                      <w:color w:val="000000"/>
                      <w:sz w:val="22"/>
                      <w:szCs w:val="22"/>
                    </w:rPr>
                  </w:rPrChange>
                </w:rPr>
                <w:t>1576</w:t>
              </w:r>
            </w:ins>
          </w:p>
        </w:tc>
        <w:tc>
          <w:tcPr>
            <w:tcW w:w="800" w:type="dxa"/>
            <w:noWrap/>
            <w:vAlign w:val="bottom"/>
            <w:hideMark/>
          </w:tcPr>
          <w:p w14:paraId="15E40435" w14:textId="0BAE5427" w:rsidR="00155B59" w:rsidRPr="00155B59" w:rsidRDefault="00155B59" w:rsidP="00155B59">
            <w:pPr>
              <w:spacing w:after="0" w:line="240" w:lineRule="auto"/>
              <w:jc w:val="right"/>
              <w:rPr>
                <w:ins w:id="4009" w:author="Jujia Li" w:date="2025-08-25T17:34:00Z" w16du:dateUtc="2025-08-25T22:34:00Z"/>
                <w:rFonts w:ascii="Times New Roman" w:eastAsia="Times New Roman" w:hAnsi="Times New Roman" w:cs="Times New Roman"/>
                <w:color w:val="000000"/>
                <w:kern w:val="0"/>
                <w:sz w:val="18"/>
                <w:szCs w:val="18"/>
                <w14:ligatures w14:val="none"/>
              </w:rPr>
            </w:pPr>
            <w:ins w:id="4010" w:author="Jujia Li" w:date="2025-08-25T17:39:00Z" w16du:dateUtc="2025-08-25T22:39:00Z">
              <w:r w:rsidRPr="00155B59">
                <w:rPr>
                  <w:rFonts w:ascii="Times New Roman" w:hAnsi="Times New Roman" w:cs="Times New Roman"/>
                  <w:color w:val="000000"/>
                  <w:sz w:val="18"/>
                  <w:szCs w:val="18"/>
                  <w:rPrChange w:id="4011" w:author="Jujia Li" w:date="2025-08-25T17:39:00Z" w16du:dateUtc="2025-08-25T22:39:00Z">
                    <w:rPr>
                      <w:rFonts w:ascii="Aptos Narrow" w:hAnsi="Aptos Narrow"/>
                      <w:color w:val="000000"/>
                      <w:sz w:val="22"/>
                      <w:szCs w:val="22"/>
                    </w:rPr>
                  </w:rPrChange>
                </w:rPr>
                <w:t>0.08</w:t>
              </w:r>
            </w:ins>
          </w:p>
        </w:tc>
        <w:tc>
          <w:tcPr>
            <w:tcW w:w="891" w:type="dxa"/>
            <w:noWrap/>
            <w:vAlign w:val="bottom"/>
            <w:hideMark/>
          </w:tcPr>
          <w:p w14:paraId="678220E5" w14:textId="3FBB03D8" w:rsidR="00155B59" w:rsidRPr="00155B59" w:rsidRDefault="00155B59" w:rsidP="00155B59">
            <w:pPr>
              <w:spacing w:after="0" w:line="240" w:lineRule="auto"/>
              <w:jc w:val="right"/>
              <w:rPr>
                <w:ins w:id="4012" w:author="Jujia Li" w:date="2025-08-25T17:34:00Z" w16du:dateUtc="2025-08-25T22:34:00Z"/>
                <w:rFonts w:ascii="Times New Roman" w:eastAsia="Times New Roman" w:hAnsi="Times New Roman" w:cs="Times New Roman"/>
                <w:color w:val="000000"/>
                <w:kern w:val="0"/>
                <w:sz w:val="18"/>
                <w:szCs w:val="18"/>
                <w14:ligatures w14:val="none"/>
              </w:rPr>
            </w:pPr>
            <w:ins w:id="4013" w:author="Jujia Li" w:date="2025-08-25T17:39:00Z" w16du:dateUtc="2025-08-25T22:39:00Z">
              <w:r w:rsidRPr="00155B59">
                <w:rPr>
                  <w:rFonts w:ascii="Times New Roman" w:hAnsi="Times New Roman" w:cs="Times New Roman"/>
                  <w:color w:val="000000"/>
                  <w:sz w:val="18"/>
                  <w:szCs w:val="18"/>
                  <w:rPrChange w:id="4014" w:author="Jujia Li" w:date="2025-08-25T17:39:00Z" w16du:dateUtc="2025-08-25T22:39:00Z">
                    <w:rPr>
                      <w:rFonts w:ascii="Aptos Narrow" w:hAnsi="Aptos Narrow"/>
                      <w:color w:val="000000"/>
                      <w:sz w:val="22"/>
                      <w:szCs w:val="22"/>
                    </w:rPr>
                  </w:rPrChange>
                </w:rPr>
                <w:t>6699</w:t>
              </w:r>
            </w:ins>
          </w:p>
        </w:tc>
        <w:tc>
          <w:tcPr>
            <w:tcW w:w="977" w:type="dxa"/>
            <w:noWrap/>
            <w:vAlign w:val="bottom"/>
            <w:hideMark/>
          </w:tcPr>
          <w:p w14:paraId="0634E183" w14:textId="07754BCD" w:rsidR="00155B59" w:rsidRPr="00155B59" w:rsidRDefault="00155B59" w:rsidP="00155B59">
            <w:pPr>
              <w:spacing w:after="0" w:line="240" w:lineRule="auto"/>
              <w:jc w:val="right"/>
              <w:rPr>
                <w:ins w:id="4015" w:author="Jujia Li" w:date="2025-08-25T17:34:00Z" w16du:dateUtc="2025-08-25T22:34:00Z"/>
                <w:rFonts w:ascii="Times New Roman" w:eastAsia="Times New Roman" w:hAnsi="Times New Roman" w:cs="Times New Roman"/>
                <w:color w:val="000000"/>
                <w:kern w:val="0"/>
                <w:sz w:val="18"/>
                <w:szCs w:val="18"/>
                <w14:ligatures w14:val="none"/>
              </w:rPr>
            </w:pPr>
            <w:ins w:id="4016" w:author="Jujia Li" w:date="2025-08-25T17:39:00Z" w16du:dateUtc="2025-08-25T22:39:00Z">
              <w:r w:rsidRPr="00155B59">
                <w:rPr>
                  <w:rFonts w:ascii="Times New Roman" w:hAnsi="Times New Roman" w:cs="Times New Roman"/>
                  <w:color w:val="000000"/>
                  <w:sz w:val="18"/>
                  <w:szCs w:val="18"/>
                  <w:rPrChange w:id="4017" w:author="Jujia Li" w:date="2025-08-25T17:39:00Z" w16du:dateUtc="2025-08-25T22:39:00Z">
                    <w:rPr>
                      <w:rFonts w:ascii="Aptos Narrow" w:hAnsi="Aptos Narrow"/>
                      <w:color w:val="000000"/>
                      <w:sz w:val="22"/>
                      <w:szCs w:val="22"/>
                    </w:rPr>
                  </w:rPrChange>
                </w:rPr>
                <w:t>0.09</w:t>
              </w:r>
            </w:ins>
          </w:p>
        </w:tc>
      </w:tr>
      <w:tr w:rsidR="00155B59" w:rsidRPr="00D80767" w14:paraId="0B32B6D5" w14:textId="77777777" w:rsidTr="00241A4A">
        <w:trPr>
          <w:trHeight w:val="300"/>
          <w:ins w:id="4018" w:author="Jujia Li" w:date="2025-08-25T17:34:00Z"/>
        </w:trPr>
        <w:tc>
          <w:tcPr>
            <w:tcW w:w="1608" w:type="dxa"/>
            <w:noWrap/>
            <w:vAlign w:val="bottom"/>
            <w:hideMark/>
          </w:tcPr>
          <w:p w14:paraId="0CA8F55C" w14:textId="77777777" w:rsidR="00155B59" w:rsidRPr="00B17B5A" w:rsidRDefault="00155B59" w:rsidP="00155B59">
            <w:pPr>
              <w:spacing w:after="0" w:line="240" w:lineRule="auto"/>
              <w:rPr>
                <w:ins w:id="4019" w:author="Jujia Li" w:date="2025-08-25T17:34:00Z" w16du:dateUtc="2025-08-25T22:34:00Z"/>
                <w:rFonts w:ascii="Times New Roman" w:eastAsia="Times New Roman" w:hAnsi="Times New Roman" w:cs="Times New Roman"/>
                <w:color w:val="000000"/>
                <w:kern w:val="0"/>
                <w:sz w:val="20"/>
                <w:szCs w:val="20"/>
                <w14:ligatures w14:val="none"/>
              </w:rPr>
            </w:pPr>
            <w:ins w:id="4020" w:author="Jujia Li" w:date="2025-08-25T17:34:00Z" w16du:dateUtc="2025-08-25T22:34:00Z">
              <w:r w:rsidRPr="00B17B5A">
                <w:rPr>
                  <w:rFonts w:ascii="Times New Roman" w:eastAsia="Times New Roman" w:hAnsi="Times New Roman" w:cs="Times New Roman"/>
                  <w:color w:val="000000"/>
                  <w:kern w:val="0"/>
                  <w:sz w:val="20"/>
                  <w:szCs w:val="20"/>
                  <w14:ligatures w14:val="none"/>
                </w:rPr>
                <w:t>SHELBY</w:t>
              </w:r>
            </w:ins>
          </w:p>
        </w:tc>
        <w:tc>
          <w:tcPr>
            <w:tcW w:w="799" w:type="dxa"/>
            <w:noWrap/>
            <w:vAlign w:val="bottom"/>
            <w:hideMark/>
          </w:tcPr>
          <w:p w14:paraId="48D96F96" w14:textId="5230B664" w:rsidR="00155B59" w:rsidRPr="00155B59" w:rsidRDefault="00155B59" w:rsidP="00155B59">
            <w:pPr>
              <w:spacing w:after="0" w:line="240" w:lineRule="auto"/>
              <w:jc w:val="right"/>
              <w:rPr>
                <w:ins w:id="4021" w:author="Jujia Li" w:date="2025-08-25T17:34:00Z" w16du:dateUtc="2025-08-25T22:34:00Z"/>
                <w:rFonts w:ascii="Times New Roman" w:eastAsia="Times New Roman" w:hAnsi="Times New Roman" w:cs="Times New Roman"/>
                <w:color w:val="000000"/>
                <w:kern w:val="0"/>
                <w:sz w:val="18"/>
                <w:szCs w:val="18"/>
                <w14:ligatures w14:val="none"/>
              </w:rPr>
            </w:pPr>
            <w:ins w:id="4022" w:author="Jujia Li" w:date="2025-08-25T17:39:00Z" w16du:dateUtc="2025-08-25T22:39:00Z">
              <w:r w:rsidRPr="00155B59">
                <w:rPr>
                  <w:rFonts w:ascii="Times New Roman" w:hAnsi="Times New Roman" w:cs="Times New Roman"/>
                  <w:color w:val="000000"/>
                  <w:sz w:val="18"/>
                  <w:szCs w:val="18"/>
                  <w:rPrChange w:id="4023" w:author="Jujia Li" w:date="2025-08-25T17:39:00Z" w16du:dateUtc="2025-08-25T22:39:00Z">
                    <w:rPr>
                      <w:rFonts w:ascii="Aptos Narrow" w:hAnsi="Aptos Narrow"/>
                      <w:color w:val="000000"/>
                      <w:sz w:val="22"/>
                      <w:szCs w:val="22"/>
                    </w:rPr>
                  </w:rPrChange>
                </w:rPr>
                <w:t>211282</w:t>
              </w:r>
            </w:ins>
          </w:p>
        </w:tc>
        <w:tc>
          <w:tcPr>
            <w:tcW w:w="799" w:type="dxa"/>
            <w:noWrap/>
            <w:vAlign w:val="bottom"/>
            <w:hideMark/>
          </w:tcPr>
          <w:p w14:paraId="589AAAED" w14:textId="603D3406" w:rsidR="00155B59" w:rsidRPr="00155B59" w:rsidRDefault="00155B59" w:rsidP="00155B59">
            <w:pPr>
              <w:spacing w:after="0" w:line="240" w:lineRule="auto"/>
              <w:jc w:val="right"/>
              <w:rPr>
                <w:ins w:id="4024" w:author="Jujia Li" w:date="2025-08-25T17:34:00Z" w16du:dateUtc="2025-08-25T22:34:00Z"/>
                <w:rFonts w:ascii="Times New Roman" w:eastAsia="Times New Roman" w:hAnsi="Times New Roman" w:cs="Times New Roman"/>
                <w:color w:val="000000"/>
                <w:kern w:val="0"/>
                <w:sz w:val="18"/>
                <w:szCs w:val="18"/>
                <w14:ligatures w14:val="none"/>
              </w:rPr>
            </w:pPr>
            <w:ins w:id="4025" w:author="Jujia Li" w:date="2025-08-25T17:39:00Z" w16du:dateUtc="2025-08-25T22:39:00Z">
              <w:r w:rsidRPr="00155B59">
                <w:rPr>
                  <w:rFonts w:ascii="Times New Roman" w:hAnsi="Times New Roman" w:cs="Times New Roman"/>
                  <w:color w:val="000000"/>
                  <w:sz w:val="18"/>
                  <w:szCs w:val="18"/>
                  <w:rPrChange w:id="4026" w:author="Jujia Li" w:date="2025-08-25T17:39:00Z" w16du:dateUtc="2025-08-25T22:39:00Z">
                    <w:rPr>
                      <w:rFonts w:ascii="Aptos Narrow" w:hAnsi="Aptos Narrow"/>
                      <w:color w:val="000000"/>
                      <w:sz w:val="22"/>
                      <w:szCs w:val="22"/>
                    </w:rPr>
                  </w:rPrChange>
                </w:rPr>
                <w:t>15207</w:t>
              </w:r>
            </w:ins>
          </w:p>
        </w:tc>
        <w:tc>
          <w:tcPr>
            <w:tcW w:w="688" w:type="dxa"/>
            <w:noWrap/>
            <w:vAlign w:val="bottom"/>
            <w:hideMark/>
          </w:tcPr>
          <w:p w14:paraId="409C3358" w14:textId="04E446A8" w:rsidR="00155B59" w:rsidRPr="00155B59" w:rsidRDefault="00155B59" w:rsidP="00155B59">
            <w:pPr>
              <w:spacing w:after="0" w:line="240" w:lineRule="auto"/>
              <w:jc w:val="right"/>
              <w:rPr>
                <w:ins w:id="4027" w:author="Jujia Li" w:date="2025-08-25T17:34:00Z" w16du:dateUtc="2025-08-25T22:34:00Z"/>
                <w:rFonts w:ascii="Times New Roman" w:eastAsia="Times New Roman" w:hAnsi="Times New Roman" w:cs="Times New Roman"/>
                <w:color w:val="000000"/>
                <w:kern w:val="0"/>
                <w:sz w:val="18"/>
                <w:szCs w:val="18"/>
                <w14:ligatures w14:val="none"/>
              </w:rPr>
            </w:pPr>
            <w:ins w:id="4028" w:author="Jujia Li" w:date="2025-08-25T17:39:00Z" w16du:dateUtc="2025-08-25T22:39:00Z">
              <w:r w:rsidRPr="00155B59">
                <w:rPr>
                  <w:rFonts w:ascii="Times New Roman" w:hAnsi="Times New Roman" w:cs="Times New Roman"/>
                  <w:color w:val="000000"/>
                  <w:sz w:val="18"/>
                  <w:szCs w:val="18"/>
                  <w:rPrChange w:id="4029" w:author="Jujia Li" w:date="2025-08-25T17:39:00Z" w16du:dateUtc="2025-08-25T22:39:00Z">
                    <w:rPr>
                      <w:rFonts w:ascii="Aptos Narrow" w:hAnsi="Aptos Narrow"/>
                      <w:color w:val="000000"/>
                      <w:sz w:val="22"/>
                      <w:szCs w:val="22"/>
                    </w:rPr>
                  </w:rPrChange>
                </w:rPr>
                <w:t>0.07</w:t>
              </w:r>
            </w:ins>
          </w:p>
        </w:tc>
        <w:tc>
          <w:tcPr>
            <w:tcW w:w="799" w:type="dxa"/>
            <w:noWrap/>
            <w:vAlign w:val="bottom"/>
            <w:hideMark/>
          </w:tcPr>
          <w:p w14:paraId="436A8A5D" w14:textId="2FC985E0" w:rsidR="00155B59" w:rsidRPr="00155B59" w:rsidRDefault="00155B59" w:rsidP="00155B59">
            <w:pPr>
              <w:spacing w:after="0" w:line="240" w:lineRule="auto"/>
              <w:jc w:val="right"/>
              <w:rPr>
                <w:ins w:id="4030" w:author="Jujia Li" w:date="2025-08-25T17:34:00Z" w16du:dateUtc="2025-08-25T22:34:00Z"/>
                <w:rFonts w:ascii="Times New Roman" w:eastAsia="Times New Roman" w:hAnsi="Times New Roman" w:cs="Times New Roman"/>
                <w:color w:val="000000"/>
                <w:kern w:val="0"/>
                <w:sz w:val="18"/>
                <w:szCs w:val="18"/>
                <w14:ligatures w14:val="none"/>
              </w:rPr>
            </w:pPr>
            <w:ins w:id="4031" w:author="Jujia Li" w:date="2025-08-25T17:39:00Z" w16du:dateUtc="2025-08-25T22:39:00Z">
              <w:r w:rsidRPr="00155B59">
                <w:rPr>
                  <w:rFonts w:ascii="Times New Roman" w:hAnsi="Times New Roman" w:cs="Times New Roman"/>
                  <w:color w:val="000000"/>
                  <w:sz w:val="18"/>
                  <w:szCs w:val="18"/>
                  <w:rPrChange w:id="4032" w:author="Jujia Li" w:date="2025-08-25T17:39:00Z" w16du:dateUtc="2025-08-25T22:39:00Z">
                    <w:rPr>
                      <w:rFonts w:ascii="Aptos Narrow" w:hAnsi="Aptos Narrow"/>
                      <w:color w:val="000000"/>
                      <w:sz w:val="22"/>
                      <w:szCs w:val="22"/>
                    </w:rPr>
                  </w:rPrChange>
                </w:rPr>
                <w:t>213633</w:t>
              </w:r>
            </w:ins>
          </w:p>
        </w:tc>
        <w:tc>
          <w:tcPr>
            <w:tcW w:w="799" w:type="dxa"/>
            <w:noWrap/>
            <w:vAlign w:val="bottom"/>
            <w:hideMark/>
          </w:tcPr>
          <w:p w14:paraId="694AF1FE" w14:textId="63221F79" w:rsidR="00155B59" w:rsidRPr="00155B59" w:rsidRDefault="00155B59" w:rsidP="00155B59">
            <w:pPr>
              <w:spacing w:after="0" w:line="240" w:lineRule="auto"/>
              <w:jc w:val="right"/>
              <w:rPr>
                <w:ins w:id="4033" w:author="Jujia Li" w:date="2025-08-25T17:34:00Z" w16du:dateUtc="2025-08-25T22:34:00Z"/>
                <w:rFonts w:ascii="Times New Roman" w:eastAsia="Times New Roman" w:hAnsi="Times New Roman" w:cs="Times New Roman"/>
                <w:color w:val="000000"/>
                <w:kern w:val="0"/>
                <w:sz w:val="18"/>
                <w:szCs w:val="18"/>
                <w14:ligatures w14:val="none"/>
              </w:rPr>
            </w:pPr>
            <w:ins w:id="4034" w:author="Jujia Li" w:date="2025-08-25T17:39:00Z" w16du:dateUtc="2025-08-25T22:39:00Z">
              <w:r w:rsidRPr="00155B59">
                <w:rPr>
                  <w:rFonts w:ascii="Times New Roman" w:hAnsi="Times New Roman" w:cs="Times New Roman"/>
                  <w:color w:val="000000"/>
                  <w:sz w:val="18"/>
                  <w:szCs w:val="18"/>
                  <w:rPrChange w:id="4035" w:author="Jujia Li" w:date="2025-08-25T17:39:00Z" w16du:dateUtc="2025-08-25T22:39:00Z">
                    <w:rPr>
                      <w:rFonts w:ascii="Aptos Narrow" w:hAnsi="Aptos Narrow"/>
                      <w:color w:val="000000"/>
                      <w:sz w:val="22"/>
                      <w:szCs w:val="22"/>
                    </w:rPr>
                  </w:rPrChange>
                </w:rPr>
                <w:t>11812</w:t>
              </w:r>
            </w:ins>
          </w:p>
        </w:tc>
        <w:tc>
          <w:tcPr>
            <w:tcW w:w="800" w:type="dxa"/>
            <w:noWrap/>
            <w:vAlign w:val="bottom"/>
            <w:hideMark/>
          </w:tcPr>
          <w:p w14:paraId="7B327FCD" w14:textId="3AA31882" w:rsidR="00155B59" w:rsidRPr="00155B59" w:rsidRDefault="00155B59" w:rsidP="00155B59">
            <w:pPr>
              <w:spacing w:after="0" w:line="240" w:lineRule="auto"/>
              <w:jc w:val="right"/>
              <w:rPr>
                <w:ins w:id="4036" w:author="Jujia Li" w:date="2025-08-25T17:34:00Z" w16du:dateUtc="2025-08-25T22:34:00Z"/>
                <w:rFonts w:ascii="Times New Roman" w:eastAsia="Times New Roman" w:hAnsi="Times New Roman" w:cs="Times New Roman"/>
                <w:color w:val="000000"/>
                <w:kern w:val="0"/>
                <w:sz w:val="18"/>
                <w:szCs w:val="18"/>
                <w14:ligatures w14:val="none"/>
              </w:rPr>
            </w:pPr>
            <w:ins w:id="4037" w:author="Jujia Li" w:date="2025-08-25T17:39:00Z" w16du:dateUtc="2025-08-25T22:39:00Z">
              <w:r w:rsidRPr="00155B59">
                <w:rPr>
                  <w:rFonts w:ascii="Times New Roman" w:hAnsi="Times New Roman" w:cs="Times New Roman"/>
                  <w:color w:val="000000"/>
                  <w:sz w:val="18"/>
                  <w:szCs w:val="18"/>
                  <w:rPrChange w:id="4038" w:author="Jujia Li" w:date="2025-08-25T17:39:00Z" w16du:dateUtc="2025-08-25T22:39:00Z">
                    <w:rPr>
                      <w:rFonts w:ascii="Aptos Narrow" w:hAnsi="Aptos Narrow"/>
                      <w:color w:val="000000"/>
                      <w:sz w:val="22"/>
                      <w:szCs w:val="22"/>
                    </w:rPr>
                  </w:rPrChange>
                </w:rPr>
                <w:t>0.06</w:t>
              </w:r>
            </w:ins>
          </w:p>
        </w:tc>
        <w:tc>
          <w:tcPr>
            <w:tcW w:w="800" w:type="dxa"/>
            <w:noWrap/>
            <w:vAlign w:val="bottom"/>
            <w:hideMark/>
          </w:tcPr>
          <w:p w14:paraId="5B5DD634" w14:textId="1D8B32D7" w:rsidR="00155B59" w:rsidRPr="00155B59" w:rsidRDefault="00155B59" w:rsidP="00155B59">
            <w:pPr>
              <w:spacing w:after="0" w:line="240" w:lineRule="auto"/>
              <w:jc w:val="right"/>
              <w:rPr>
                <w:ins w:id="4039" w:author="Jujia Li" w:date="2025-08-25T17:34:00Z" w16du:dateUtc="2025-08-25T22:34:00Z"/>
                <w:rFonts w:ascii="Times New Roman" w:eastAsia="Times New Roman" w:hAnsi="Times New Roman" w:cs="Times New Roman"/>
                <w:color w:val="000000"/>
                <w:kern w:val="0"/>
                <w:sz w:val="18"/>
                <w:szCs w:val="18"/>
                <w14:ligatures w14:val="none"/>
              </w:rPr>
            </w:pPr>
            <w:ins w:id="4040" w:author="Jujia Li" w:date="2025-08-25T17:39:00Z" w16du:dateUtc="2025-08-25T22:39:00Z">
              <w:r w:rsidRPr="00155B59">
                <w:rPr>
                  <w:rFonts w:ascii="Times New Roman" w:hAnsi="Times New Roman" w:cs="Times New Roman"/>
                  <w:color w:val="000000"/>
                  <w:sz w:val="18"/>
                  <w:szCs w:val="18"/>
                  <w:rPrChange w:id="4041" w:author="Jujia Li" w:date="2025-08-25T17:39:00Z" w16du:dateUtc="2025-08-25T22:39:00Z">
                    <w:rPr>
                      <w:rFonts w:ascii="Aptos Narrow" w:hAnsi="Aptos Narrow"/>
                      <w:color w:val="000000"/>
                      <w:sz w:val="22"/>
                      <w:szCs w:val="22"/>
                    </w:rPr>
                  </w:rPrChange>
                </w:rPr>
                <w:t>215583</w:t>
              </w:r>
            </w:ins>
          </w:p>
        </w:tc>
        <w:tc>
          <w:tcPr>
            <w:tcW w:w="800" w:type="dxa"/>
            <w:noWrap/>
            <w:vAlign w:val="bottom"/>
            <w:hideMark/>
          </w:tcPr>
          <w:p w14:paraId="39EF771C" w14:textId="6D537B37" w:rsidR="00155B59" w:rsidRPr="00155B59" w:rsidRDefault="00155B59" w:rsidP="00155B59">
            <w:pPr>
              <w:spacing w:after="0" w:line="240" w:lineRule="auto"/>
              <w:jc w:val="right"/>
              <w:rPr>
                <w:ins w:id="4042" w:author="Jujia Li" w:date="2025-08-25T17:34:00Z" w16du:dateUtc="2025-08-25T22:34:00Z"/>
                <w:rFonts w:ascii="Times New Roman" w:eastAsia="Times New Roman" w:hAnsi="Times New Roman" w:cs="Times New Roman"/>
                <w:color w:val="000000"/>
                <w:kern w:val="0"/>
                <w:sz w:val="18"/>
                <w:szCs w:val="18"/>
                <w14:ligatures w14:val="none"/>
              </w:rPr>
            </w:pPr>
            <w:ins w:id="4043" w:author="Jujia Li" w:date="2025-08-25T17:39:00Z" w16du:dateUtc="2025-08-25T22:39:00Z">
              <w:r w:rsidRPr="00155B59">
                <w:rPr>
                  <w:rFonts w:ascii="Times New Roman" w:hAnsi="Times New Roman" w:cs="Times New Roman"/>
                  <w:color w:val="000000"/>
                  <w:sz w:val="18"/>
                  <w:szCs w:val="18"/>
                  <w:rPrChange w:id="4044" w:author="Jujia Li" w:date="2025-08-25T17:39:00Z" w16du:dateUtc="2025-08-25T22:39:00Z">
                    <w:rPr>
                      <w:rFonts w:ascii="Aptos Narrow" w:hAnsi="Aptos Narrow"/>
                      <w:color w:val="000000"/>
                      <w:sz w:val="22"/>
                      <w:szCs w:val="22"/>
                    </w:rPr>
                  </w:rPrChange>
                </w:rPr>
                <w:t>9133</w:t>
              </w:r>
            </w:ins>
          </w:p>
        </w:tc>
        <w:tc>
          <w:tcPr>
            <w:tcW w:w="800" w:type="dxa"/>
            <w:noWrap/>
            <w:vAlign w:val="bottom"/>
            <w:hideMark/>
          </w:tcPr>
          <w:p w14:paraId="32B94E6E" w14:textId="5520B23A" w:rsidR="00155B59" w:rsidRPr="00155B59" w:rsidRDefault="00155B59" w:rsidP="00155B59">
            <w:pPr>
              <w:spacing w:after="0" w:line="240" w:lineRule="auto"/>
              <w:jc w:val="right"/>
              <w:rPr>
                <w:ins w:id="4045" w:author="Jujia Li" w:date="2025-08-25T17:34:00Z" w16du:dateUtc="2025-08-25T22:34:00Z"/>
                <w:rFonts w:ascii="Times New Roman" w:eastAsia="Times New Roman" w:hAnsi="Times New Roman" w:cs="Times New Roman"/>
                <w:color w:val="000000"/>
                <w:kern w:val="0"/>
                <w:sz w:val="18"/>
                <w:szCs w:val="18"/>
                <w14:ligatures w14:val="none"/>
              </w:rPr>
            </w:pPr>
            <w:ins w:id="4046" w:author="Jujia Li" w:date="2025-08-25T17:39:00Z" w16du:dateUtc="2025-08-25T22:39:00Z">
              <w:r w:rsidRPr="00155B59">
                <w:rPr>
                  <w:rFonts w:ascii="Times New Roman" w:hAnsi="Times New Roman" w:cs="Times New Roman"/>
                  <w:color w:val="000000"/>
                  <w:sz w:val="18"/>
                  <w:szCs w:val="18"/>
                  <w:rPrChange w:id="4047" w:author="Jujia Li" w:date="2025-08-25T17:39:00Z" w16du:dateUtc="2025-08-25T22:39:00Z">
                    <w:rPr>
                      <w:rFonts w:ascii="Aptos Narrow" w:hAnsi="Aptos Narrow"/>
                      <w:color w:val="000000"/>
                      <w:sz w:val="22"/>
                      <w:szCs w:val="22"/>
                    </w:rPr>
                  </w:rPrChange>
                </w:rPr>
                <w:t>0.04</w:t>
              </w:r>
            </w:ins>
          </w:p>
        </w:tc>
        <w:tc>
          <w:tcPr>
            <w:tcW w:w="800" w:type="dxa"/>
            <w:noWrap/>
            <w:vAlign w:val="bottom"/>
            <w:hideMark/>
          </w:tcPr>
          <w:p w14:paraId="0A02A2F6" w14:textId="6FDEDA6C" w:rsidR="00155B59" w:rsidRPr="00155B59" w:rsidRDefault="00155B59" w:rsidP="00155B59">
            <w:pPr>
              <w:spacing w:after="0" w:line="240" w:lineRule="auto"/>
              <w:jc w:val="right"/>
              <w:rPr>
                <w:ins w:id="4048" w:author="Jujia Li" w:date="2025-08-25T17:34:00Z" w16du:dateUtc="2025-08-25T22:34:00Z"/>
                <w:rFonts w:ascii="Times New Roman" w:eastAsia="Times New Roman" w:hAnsi="Times New Roman" w:cs="Times New Roman"/>
                <w:color w:val="000000"/>
                <w:kern w:val="0"/>
                <w:sz w:val="18"/>
                <w:szCs w:val="18"/>
                <w14:ligatures w14:val="none"/>
              </w:rPr>
            </w:pPr>
            <w:ins w:id="4049" w:author="Jujia Li" w:date="2025-08-25T17:39:00Z" w16du:dateUtc="2025-08-25T22:39:00Z">
              <w:r w:rsidRPr="00155B59">
                <w:rPr>
                  <w:rFonts w:ascii="Times New Roman" w:hAnsi="Times New Roman" w:cs="Times New Roman"/>
                  <w:color w:val="000000"/>
                  <w:sz w:val="18"/>
                  <w:szCs w:val="18"/>
                  <w:rPrChange w:id="4050" w:author="Jujia Li" w:date="2025-08-25T17:39:00Z" w16du:dateUtc="2025-08-25T22:39:00Z">
                    <w:rPr>
                      <w:rFonts w:ascii="Aptos Narrow" w:hAnsi="Aptos Narrow"/>
                      <w:color w:val="000000"/>
                      <w:sz w:val="22"/>
                      <w:szCs w:val="22"/>
                    </w:rPr>
                  </w:rPrChange>
                </w:rPr>
                <w:t>217702</w:t>
              </w:r>
            </w:ins>
          </w:p>
        </w:tc>
        <w:tc>
          <w:tcPr>
            <w:tcW w:w="800" w:type="dxa"/>
            <w:noWrap/>
            <w:vAlign w:val="bottom"/>
            <w:hideMark/>
          </w:tcPr>
          <w:p w14:paraId="22327868" w14:textId="49D117B6" w:rsidR="00155B59" w:rsidRPr="00155B59" w:rsidRDefault="00155B59" w:rsidP="00155B59">
            <w:pPr>
              <w:spacing w:after="0" w:line="240" w:lineRule="auto"/>
              <w:jc w:val="right"/>
              <w:rPr>
                <w:ins w:id="4051" w:author="Jujia Li" w:date="2025-08-25T17:34:00Z" w16du:dateUtc="2025-08-25T22:34:00Z"/>
                <w:rFonts w:ascii="Times New Roman" w:eastAsia="Times New Roman" w:hAnsi="Times New Roman" w:cs="Times New Roman"/>
                <w:color w:val="000000"/>
                <w:kern w:val="0"/>
                <w:sz w:val="18"/>
                <w:szCs w:val="18"/>
                <w14:ligatures w14:val="none"/>
              </w:rPr>
            </w:pPr>
            <w:ins w:id="4052" w:author="Jujia Li" w:date="2025-08-25T17:39:00Z" w16du:dateUtc="2025-08-25T22:39:00Z">
              <w:r w:rsidRPr="00155B59">
                <w:rPr>
                  <w:rFonts w:ascii="Times New Roman" w:hAnsi="Times New Roman" w:cs="Times New Roman"/>
                  <w:color w:val="000000"/>
                  <w:sz w:val="18"/>
                  <w:szCs w:val="18"/>
                  <w:rPrChange w:id="4053" w:author="Jujia Li" w:date="2025-08-25T17:39:00Z" w16du:dateUtc="2025-08-25T22:39:00Z">
                    <w:rPr>
                      <w:rFonts w:ascii="Aptos Narrow" w:hAnsi="Aptos Narrow"/>
                      <w:color w:val="000000"/>
                      <w:sz w:val="22"/>
                      <w:szCs w:val="22"/>
                    </w:rPr>
                  </w:rPrChange>
                </w:rPr>
                <w:t>7698</w:t>
              </w:r>
            </w:ins>
          </w:p>
        </w:tc>
        <w:tc>
          <w:tcPr>
            <w:tcW w:w="800" w:type="dxa"/>
            <w:noWrap/>
            <w:vAlign w:val="bottom"/>
            <w:hideMark/>
          </w:tcPr>
          <w:p w14:paraId="0541FABD" w14:textId="6A177414" w:rsidR="00155B59" w:rsidRPr="00155B59" w:rsidRDefault="00155B59" w:rsidP="00155B59">
            <w:pPr>
              <w:spacing w:after="0" w:line="240" w:lineRule="auto"/>
              <w:jc w:val="right"/>
              <w:rPr>
                <w:ins w:id="4054" w:author="Jujia Li" w:date="2025-08-25T17:34:00Z" w16du:dateUtc="2025-08-25T22:34:00Z"/>
                <w:rFonts w:ascii="Times New Roman" w:eastAsia="Times New Roman" w:hAnsi="Times New Roman" w:cs="Times New Roman"/>
                <w:color w:val="000000"/>
                <w:kern w:val="0"/>
                <w:sz w:val="18"/>
                <w:szCs w:val="18"/>
                <w14:ligatures w14:val="none"/>
              </w:rPr>
            </w:pPr>
            <w:ins w:id="4055" w:author="Jujia Li" w:date="2025-08-25T17:39:00Z" w16du:dateUtc="2025-08-25T22:39:00Z">
              <w:r w:rsidRPr="00155B59">
                <w:rPr>
                  <w:rFonts w:ascii="Times New Roman" w:hAnsi="Times New Roman" w:cs="Times New Roman"/>
                  <w:color w:val="000000"/>
                  <w:sz w:val="18"/>
                  <w:szCs w:val="18"/>
                  <w:rPrChange w:id="4056" w:author="Jujia Li" w:date="2025-08-25T17:39:00Z" w16du:dateUtc="2025-08-25T22:39:00Z">
                    <w:rPr>
                      <w:rFonts w:ascii="Aptos Narrow" w:hAnsi="Aptos Narrow"/>
                      <w:color w:val="000000"/>
                      <w:sz w:val="22"/>
                      <w:szCs w:val="22"/>
                    </w:rPr>
                  </w:rPrChange>
                </w:rPr>
                <w:t>0.04</w:t>
              </w:r>
            </w:ins>
          </w:p>
        </w:tc>
        <w:tc>
          <w:tcPr>
            <w:tcW w:w="891" w:type="dxa"/>
            <w:noWrap/>
            <w:vAlign w:val="bottom"/>
            <w:hideMark/>
          </w:tcPr>
          <w:p w14:paraId="4F3CC6AD" w14:textId="7607E498" w:rsidR="00155B59" w:rsidRPr="00155B59" w:rsidRDefault="00155B59" w:rsidP="00155B59">
            <w:pPr>
              <w:spacing w:after="0" w:line="240" w:lineRule="auto"/>
              <w:jc w:val="right"/>
              <w:rPr>
                <w:ins w:id="4057" w:author="Jujia Li" w:date="2025-08-25T17:34:00Z" w16du:dateUtc="2025-08-25T22:34:00Z"/>
                <w:rFonts w:ascii="Times New Roman" w:eastAsia="Times New Roman" w:hAnsi="Times New Roman" w:cs="Times New Roman"/>
                <w:color w:val="000000"/>
                <w:kern w:val="0"/>
                <w:sz w:val="18"/>
                <w:szCs w:val="18"/>
                <w14:ligatures w14:val="none"/>
              </w:rPr>
            </w:pPr>
            <w:ins w:id="4058" w:author="Jujia Li" w:date="2025-08-25T17:39:00Z" w16du:dateUtc="2025-08-25T22:39:00Z">
              <w:r w:rsidRPr="00155B59">
                <w:rPr>
                  <w:rFonts w:ascii="Times New Roman" w:hAnsi="Times New Roman" w:cs="Times New Roman"/>
                  <w:color w:val="000000"/>
                  <w:sz w:val="18"/>
                  <w:szCs w:val="18"/>
                  <w:rPrChange w:id="4059" w:author="Jujia Li" w:date="2025-08-25T17:39:00Z" w16du:dateUtc="2025-08-25T22:39:00Z">
                    <w:rPr>
                      <w:rFonts w:ascii="Aptos Narrow" w:hAnsi="Aptos Narrow"/>
                      <w:color w:val="000000"/>
                      <w:sz w:val="22"/>
                      <w:szCs w:val="22"/>
                    </w:rPr>
                  </w:rPrChange>
                </w:rPr>
                <w:t>43850</w:t>
              </w:r>
            </w:ins>
          </w:p>
        </w:tc>
        <w:tc>
          <w:tcPr>
            <w:tcW w:w="977" w:type="dxa"/>
            <w:noWrap/>
            <w:vAlign w:val="bottom"/>
            <w:hideMark/>
          </w:tcPr>
          <w:p w14:paraId="699EC684" w14:textId="61465A53" w:rsidR="00155B59" w:rsidRPr="00155B59" w:rsidRDefault="00155B59" w:rsidP="00155B59">
            <w:pPr>
              <w:spacing w:after="0" w:line="240" w:lineRule="auto"/>
              <w:jc w:val="right"/>
              <w:rPr>
                <w:ins w:id="4060" w:author="Jujia Li" w:date="2025-08-25T17:34:00Z" w16du:dateUtc="2025-08-25T22:34:00Z"/>
                <w:rFonts w:ascii="Times New Roman" w:eastAsia="Times New Roman" w:hAnsi="Times New Roman" w:cs="Times New Roman"/>
                <w:color w:val="000000"/>
                <w:kern w:val="0"/>
                <w:sz w:val="18"/>
                <w:szCs w:val="18"/>
                <w14:ligatures w14:val="none"/>
              </w:rPr>
            </w:pPr>
            <w:ins w:id="4061" w:author="Jujia Li" w:date="2025-08-25T17:39:00Z" w16du:dateUtc="2025-08-25T22:39:00Z">
              <w:r w:rsidRPr="00155B59">
                <w:rPr>
                  <w:rFonts w:ascii="Times New Roman" w:hAnsi="Times New Roman" w:cs="Times New Roman"/>
                  <w:color w:val="000000"/>
                  <w:sz w:val="18"/>
                  <w:szCs w:val="18"/>
                  <w:rPrChange w:id="4062" w:author="Jujia Li" w:date="2025-08-25T17:39:00Z" w16du:dateUtc="2025-08-25T22:39:00Z">
                    <w:rPr>
                      <w:rFonts w:ascii="Aptos Narrow" w:hAnsi="Aptos Narrow"/>
                      <w:color w:val="000000"/>
                      <w:sz w:val="22"/>
                      <w:szCs w:val="22"/>
                    </w:rPr>
                  </w:rPrChange>
                </w:rPr>
                <w:t>0.05</w:t>
              </w:r>
            </w:ins>
          </w:p>
        </w:tc>
      </w:tr>
      <w:tr w:rsidR="00155B59" w:rsidRPr="00D80767" w14:paraId="436D1759" w14:textId="77777777" w:rsidTr="00241A4A">
        <w:trPr>
          <w:trHeight w:val="300"/>
          <w:ins w:id="4063" w:author="Jujia Li" w:date="2025-08-25T17:34:00Z"/>
        </w:trPr>
        <w:tc>
          <w:tcPr>
            <w:tcW w:w="1608" w:type="dxa"/>
            <w:noWrap/>
            <w:vAlign w:val="bottom"/>
            <w:hideMark/>
          </w:tcPr>
          <w:p w14:paraId="339CCD0A" w14:textId="77777777" w:rsidR="00155B59" w:rsidRPr="00B17B5A" w:rsidRDefault="00155B59" w:rsidP="00155B59">
            <w:pPr>
              <w:spacing w:after="0" w:line="240" w:lineRule="auto"/>
              <w:rPr>
                <w:ins w:id="4064" w:author="Jujia Li" w:date="2025-08-25T17:34:00Z" w16du:dateUtc="2025-08-25T22:34:00Z"/>
                <w:rFonts w:ascii="Times New Roman" w:eastAsia="Times New Roman" w:hAnsi="Times New Roman" w:cs="Times New Roman"/>
                <w:color w:val="000000"/>
                <w:kern w:val="0"/>
                <w:sz w:val="20"/>
                <w:szCs w:val="20"/>
                <w14:ligatures w14:val="none"/>
              </w:rPr>
            </w:pPr>
            <w:ins w:id="4065" w:author="Jujia Li" w:date="2025-08-25T17:34:00Z" w16du:dateUtc="2025-08-25T22:34:00Z">
              <w:r w:rsidRPr="00B17B5A">
                <w:rPr>
                  <w:rFonts w:ascii="Times New Roman" w:eastAsia="Times New Roman" w:hAnsi="Times New Roman" w:cs="Times New Roman"/>
                  <w:color w:val="000000"/>
                  <w:kern w:val="0"/>
                  <w:sz w:val="20"/>
                  <w:szCs w:val="20"/>
                  <w14:ligatures w14:val="none"/>
                </w:rPr>
                <w:t>TUSCALOOSA</w:t>
              </w:r>
            </w:ins>
          </w:p>
        </w:tc>
        <w:tc>
          <w:tcPr>
            <w:tcW w:w="799" w:type="dxa"/>
            <w:noWrap/>
            <w:vAlign w:val="bottom"/>
            <w:hideMark/>
          </w:tcPr>
          <w:p w14:paraId="2172D34C" w14:textId="2F4AFE61" w:rsidR="00155B59" w:rsidRPr="00155B59" w:rsidRDefault="00155B59" w:rsidP="00155B59">
            <w:pPr>
              <w:spacing w:after="0" w:line="240" w:lineRule="auto"/>
              <w:jc w:val="right"/>
              <w:rPr>
                <w:ins w:id="4066" w:author="Jujia Li" w:date="2025-08-25T17:34:00Z" w16du:dateUtc="2025-08-25T22:34:00Z"/>
                <w:rFonts w:ascii="Times New Roman" w:eastAsia="Times New Roman" w:hAnsi="Times New Roman" w:cs="Times New Roman"/>
                <w:color w:val="000000"/>
                <w:kern w:val="0"/>
                <w:sz w:val="18"/>
                <w:szCs w:val="18"/>
                <w14:ligatures w14:val="none"/>
              </w:rPr>
            </w:pPr>
            <w:ins w:id="4067" w:author="Jujia Li" w:date="2025-08-25T17:39:00Z" w16du:dateUtc="2025-08-25T22:39:00Z">
              <w:r w:rsidRPr="00155B59">
                <w:rPr>
                  <w:rFonts w:ascii="Times New Roman" w:hAnsi="Times New Roman" w:cs="Times New Roman"/>
                  <w:color w:val="000000"/>
                  <w:sz w:val="18"/>
                  <w:szCs w:val="18"/>
                  <w:rPrChange w:id="4068" w:author="Jujia Li" w:date="2025-08-25T17:39:00Z" w16du:dateUtc="2025-08-25T22:39:00Z">
                    <w:rPr>
                      <w:rFonts w:ascii="Aptos Narrow" w:hAnsi="Aptos Narrow"/>
                      <w:color w:val="000000"/>
                      <w:sz w:val="22"/>
                      <w:szCs w:val="22"/>
                    </w:rPr>
                  </w:rPrChange>
                </w:rPr>
                <w:t>206464</w:t>
              </w:r>
            </w:ins>
          </w:p>
        </w:tc>
        <w:tc>
          <w:tcPr>
            <w:tcW w:w="799" w:type="dxa"/>
            <w:noWrap/>
            <w:vAlign w:val="bottom"/>
            <w:hideMark/>
          </w:tcPr>
          <w:p w14:paraId="4D20DC35" w14:textId="060816D9" w:rsidR="00155B59" w:rsidRPr="00155B59" w:rsidRDefault="00155B59" w:rsidP="00155B59">
            <w:pPr>
              <w:spacing w:after="0" w:line="240" w:lineRule="auto"/>
              <w:jc w:val="right"/>
              <w:rPr>
                <w:ins w:id="4069" w:author="Jujia Li" w:date="2025-08-25T17:34:00Z" w16du:dateUtc="2025-08-25T22:34:00Z"/>
                <w:rFonts w:ascii="Times New Roman" w:eastAsia="Times New Roman" w:hAnsi="Times New Roman" w:cs="Times New Roman"/>
                <w:color w:val="000000"/>
                <w:kern w:val="0"/>
                <w:sz w:val="18"/>
                <w:szCs w:val="18"/>
                <w14:ligatures w14:val="none"/>
              </w:rPr>
            </w:pPr>
            <w:ins w:id="4070" w:author="Jujia Li" w:date="2025-08-25T17:39:00Z" w16du:dateUtc="2025-08-25T22:39:00Z">
              <w:r w:rsidRPr="00155B59">
                <w:rPr>
                  <w:rFonts w:ascii="Times New Roman" w:hAnsi="Times New Roman" w:cs="Times New Roman"/>
                  <w:color w:val="000000"/>
                  <w:sz w:val="18"/>
                  <w:szCs w:val="18"/>
                  <w:rPrChange w:id="4071" w:author="Jujia Li" w:date="2025-08-25T17:39:00Z" w16du:dateUtc="2025-08-25T22:39:00Z">
                    <w:rPr>
                      <w:rFonts w:ascii="Aptos Narrow" w:hAnsi="Aptos Narrow"/>
                      <w:color w:val="000000"/>
                      <w:sz w:val="22"/>
                      <w:szCs w:val="22"/>
                    </w:rPr>
                  </w:rPrChange>
                </w:rPr>
                <w:t>39343</w:t>
              </w:r>
            </w:ins>
          </w:p>
        </w:tc>
        <w:tc>
          <w:tcPr>
            <w:tcW w:w="688" w:type="dxa"/>
            <w:noWrap/>
            <w:vAlign w:val="bottom"/>
            <w:hideMark/>
          </w:tcPr>
          <w:p w14:paraId="00ACAFAE" w14:textId="4DF1D771" w:rsidR="00155B59" w:rsidRPr="00155B59" w:rsidRDefault="00155B59" w:rsidP="00155B59">
            <w:pPr>
              <w:spacing w:after="0" w:line="240" w:lineRule="auto"/>
              <w:jc w:val="right"/>
              <w:rPr>
                <w:ins w:id="4072" w:author="Jujia Li" w:date="2025-08-25T17:34:00Z" w16du:dateUtc="2025-08-25T22:34:00Z"/>
                <w:rFonts w:ascii="Times New Roman" w:eastAsia="Times New Roman" w:hAnsi="Times New Roman" w:cs="Times New Roman"/>
                <w:color w:val="000000"/>
                <w:kern w:val="0"/>
                <w:sz w:val="18"/>
                <w:szCs w:val="18"/>
                <w14:ligatures w14:val="none"/>
              </w:rPr>
            </w:pPr>
            <w:ins w:id="4073" w:author="Jujia Li" w:date="2025-08-25T17:39:00Z" w16du:dateUtc="2025-08-25T22:39:00Z">
              <w:r w:rsidRPr="00155B59">
                <w:rPr>
                  <w:rFonts w:ascii="Times New Roman" w:hAnsi="Times New Roman" w:cs="Times New Roman"/>
                  <w:color w:val="000000"/>
                  <w:sz w:val="18"/>
                  <w:szCs w:val="18"/>
                  <w:rPrChange w:id="4074" w:author="Jujia Li" w:date="2025-08-25T17:39:00Z" w16du:dateUtc="2025-08-25T22:39:00Z">
                    <w:rPr>
                      <w:rFonts w:ascii="Aptos Narrow" w:hAnsi="Aptos Narrow"/>
                      <w:color w:val="000000"/>
                      <w:sz w:val="22"/>
                      <w:szCs w:val="22"/>
                    </w:rPr>
                  </w:rPrChange>
                </w:rPr>
                <w:t>0.19</w:t>
              </w:r>
            </w:ins>
          </w:p>
        </w:tc>
        <w:tc>
          <w:tcPr>
            <w:tcW w:w="799" w:type="dxa"/>
            <w:noWrap/>
            <w:vAlign w:val="bottom"/>
            <w:hideMark/>
          </w:tcPr>
          <w:p w14:paraId="7BDC5231" w14:textId="094A681F" w:rsidR="00155B59" w:rsidRPr="00155B59" w:rsidRDefault="00155B59" w:rsidP="00155B59">
            <w:pPr>
              <w:spacing w:after="0" w:line="240" w:lineRule="auto"/>
              <w:jc w:val="right"/>
              <w:rPr>
                <w:ins w:id="4075" w:author="Jujia Li" w:date="2025-08-25T17:34:00Z" w16du:dateUtc="2025-08-25T22:34:00Z"/>
                <w:rFonts w:ascii="Times New Roman" w:eastAsia="Times New Roman" w:hAnsi="Times New Roman" w:cs="Times New Roman"/>
                <w:color w:val="000000"/>
                <w:kern w:val="0"/>
                <w:sz w:val="18"/>
                <w:szCs w:val="18"/>
                <w14:ligatures w14:val="none"/>
              </w:rPr>
            </w:pPr>
            <w:ins w:id="4076" w:author="Jujia Li" w:date="2025-08-25T17:39:00Z" w16du:dateUtc="2025-08-25T22:39:00Z">
              <w:r w:rsidRPr="00155B59">
                <w:rPr>
                  <w:rFonts w:ascii="Times New Roman" w:hAnsi="Times New Roman" w:cs="Times New Roman"/>
                  <w:color w:val="000000"/>
                  <w:sz w:val="18"/>
                  <w:szCs w:val="18"/>
                  <w:rPrChange w:id="4077" w:author="Jujia Li" w:date="2025-08-25T17:39:00Z" w16du:dateUtc="2025-08-25T22:39:00Z">
                    <w:rPr>
                      <w:rFonts w:ascii="Aptos Narrow" w:hAnsi="Aptos Narrow"/>
                      <w:color w:val="000000"/>
                      <w:sz w:val="22"/>
                      <w:szCs w:val="22"/>
                    </w:rPr>
                  </w:rPrChange>
                </w:rPr>
                <w:t>207618</w:t>
              </w:r>
            </w:ins>
          </w:p>
        </w:tc>
        <w:tc>
          <w:tcPr>
            <w:tcW w:w="799" w:type="dxa"/>
            <w:noWrap/>
            <w:vAlign w:val="bottom"/>
            <w:hideMark/>
          </w:tcPr>
          <w:p w14:paraId="4E4A138B" w14:textId="58CD60E5" w:rsidR="00155B59" w:rsidRPr="00155B59" w:rsidRDefault="00155B59" w:rsidP="00155B59">
            <w:pPr>
              <w:spacing w:after="0" w:line="240" w:lineRule="auto"/>
              <w:jc w:val="right"/>
              <w:rPr>
                <w:ins w:id="4078" w:author="Jujia Li" w:date="2025-08-25T17:34:00Z" w16du:dateUtc="2025-08-25T22:34:00Z"/>
                <w:rFonts w:ascii="Times New Roman" w:eastAsia="Times New Roman" w:hAnsi="Times New Roman" w:cs="Times New Roman"/>
                <w:color w:val="000000"/>
                <w:kern w:val="0"/>
                <w:sz w:val="18"/>
                <w:szCs w:val="18"/>
                <w14:ligatures w14:val="none"/>
              </w:rPr>
            </w:pPr>
            <w:ins w:id="4079" w:author="Jujia Li" w:date="2025-08-25T17:39:00Z" w16du:dateUtc="2025-08-25T22:39:00Z">
              <w:r w:rsidRPr="00155B59">
                <w:rPr>
                  <w:rFonts w:ascii="Times New Roman" w:hAnsi="Times New Roman" w:cs="Times New Roman"/>
                  <w:color w:val="000000"/>
                  <w:sz w:val="18"/>
                  <w:szCs w:val="18"/>
                  <w:rPrChange w:id="4080" w:author="Jujia Li" w:date="2025-08-25T17:39:00Z" w16du:dateUtc="2025-08-25T22:39:00Z">
                    <w:rPr>
                      <w:rFonts w:ascii="Aptos Narrow" w:hAnsi="Aptos Narrow"/>
                      <w:color w:val="000000"/>
                      <w:sz w:val="22"/>
                      <w:szCs w:val="22"/>
                    </w:rPr>
                  </w:rPrChange>
                </w:rPr>
                <w:t>35545</w:t>
              </w:r>
            </w:ins>
          </w:p>
        </w:tc>
        <w:tc>
          <w:tcPr>
            <w:tcW w:w="800" w:type="dxa"/>
            <w:noWrap/>
            <w:vAlign w:val="bottom"/>
            <w:hideMark/>
          </w:tcPr>
          <w:p w14:paraId="0ADC968A" w14:textId="77E35ED9" w:rsidR="00155B59" w:rsidRPr="00155B59" w:rsidRDefault="00155B59" w:rsidP="00155B59">
            <w:pPr>
              <w:spacing w:after="0" w:line="240" w:lineRule="auto"/>
              <w:jc w:val="right"/>
              <w:rPr>
                <w:ins w:id="4081" w:author="Jujia Li" w:date="2025-08-25T17:34:00Z" w16du:dateUtc="2025-08-25T22:34:00Z"/>
                <w:rFonts w:ascii="Times New Roman" w:eastAsia="Times New Roman" w:hAnsi="Times New Roman" w:cs="Times New Roman"/>
                <w:color w:val="000000"/>
                <w:kern w:val="0"/>
                <w:sz w:val="18"/>
                <w:szCs w:val="18"/>
                <w14:ligatures w14:val="none"/>
              </w:rPr>
            </w:pPr>
            <w:ins w:id="4082" w:author="Jujia Li" w:date="2025-08-25T17:39:00Z" w16du:dateUtc="2025-08-25T22:39:00Z">
              <w:r w:rsidRPr="00155B59">
                <w:rPr>
                  <w:rFonts w:ascii="Times New Roman" w:hAnsi="Times New Roman" w:cs="Times New Roman"/>
                  <w:color w:val="000000"/>
                  <w:sz w:val="18"/>
                  <w:szCs w:val="18"/>
                  <w:rPrChange w:id="4083" w:author="Jujia Li" w:date="2025-08-25T17:39:00Z" w16du:dateUtc="2025-08-25T22:39:00Z">
                    <w:rPr>
                      <w:rFonts w:ascii="Aptos Narrow" w:hAnsi="Aptos Narrow"/>
                      <w:color w:val="000000"/>
                      <w:sz w:val="22"/>
                      <w:szCs w:val="22"/>
                    </w:rPr>
                  </w:rPrChange>
                </w:rPr>
                <w:t>0.17</w:t>
              </w:r>
            </w:ins>
          </w:p>
        </w:tc>
        <w:tc>
          <w:tcPr>
            <w:tcW w:w="800" w:type="dxa"/>
            <w:noWrap/>
            <w:vAlign w:val="bottom"/>
            <w:hideMark/>
          </w:tcPr>
          <w:p w14:paraId="4B87D3D8" w14:textId="5943AC6A" w:rsidR="00155B59" w:rsidRPr="00155B59" w:rsidRDefault="00155B59" w:rsidP="00155B59">
            <w:pPr>
              <w:spacing w:after="0" w:line="240" w:lineRule="auto"/>
              <w:jc w:val="right"/>
              <w:rPr>
                <w:ins w:id="4084" w:author="Jujia Li" w:date="2025-08-25T17:34:00Z" w16du:dateUtc="2025-08-25T22:34:00Z"/>
                <w:rFonts w:ascii="Times New Roman" w:eastAsia="Times New Roman" w:hAnsi="Times New Roman" w:cs="Times New Roman"/>
                <w:color w:val="000000"/>
                <w:kern w:val="0"/>
                <w:sz w:val="18"/>
                <w:szCs w:val="18"/>
                <w14:ligatures w14:val="none"/>
              </w:rPr>
            </w:pPr>
            <w:ins w:id="4085" w:author="Jujia Li" w:date="2025-08-25T17:39:00Z" w16du:dateUtc="2025-08-25T22:39:00Z">
              <w:r w:rsidRPr="00155B59">
                <w:rPr>
                  <w:rFonts w:ascii="Times New Roman" w:hAnsi="Times New Roman" w:cs="Times New Roman"/>
                  <w:color w:val="000000"/>
                  <w:sz w:val="18"/>
                  <w:szCs w:val="18"/>
                  <w:rPrChange w:id="4086" w:author="Jujia Li" w:date="2025-08-25T17:39:00Z" w16du:dateUtc="2025-08-25T22:39:00Z">
                    <w:rPr>
                      <w:rFonts w:ascii="Aptos Narrow" w:hAnsi="Aptos Narrow"/>
                      <w:color w:val="000000"/>
                      <w:sz w:val="22"/>
                      <w:szCs w:val="22"/>
                    </w:rPr>
                  </w:rPrChange>
                </w:rPr>
                <w:t>208319</w:t>
              </w:r>
            </w:ins>
          </w:p>
        </w:tc>
        <w:tc>
          <w:tcPr>
            <w:tcW w:w="800" w:type="dxa"/>
            <w:noWrap/>
            <w:vAlign w:val="bottom"/>
            <w:hideMark/>
          </w:tcPr>
          <w:p w14:paraId="34D6E9A6" w14:textId="1CD7AEBC" w:rsidR="00155B59" w:rsidRPr="00155B59" w:rsidRDefault="00155B59" w:rsidP="00155B59">
            <w:pPr>
              <w:spacing w:after="0" w:line="240" w:lineRule="auto"/>
              <w:jc w:val="right"/>
              <w:rPr>
                <w:ins w:id="4087" w:author="Jujia Li" w:date="2025-08-25T17:34:00Z" w16du:dateUtc="2025-08-25T22:34:00Z"/>
                <w:rFonts w:ascii="Times New Roman" w:eastAsia="Times New Roman" w:hAnsi="Times New Roman" w:cs="Times New Roman"/>
                <w:color w:val="000000"/>
                <w:kern w:val="0"/>
                <w:sz w:val="18"/>
                <w:szCs w:val="18"/>
                <w14:ligatures w14:val="none"/>
              </w:rPr>
            </w:pPr>
            <w:ins w:id="4088" w:author="Jujia Li" w:date="2025-08-25T17:39:00Z" w16du:dateUtc="2025-08-25T22:39:00Z">
              <w:r w:rsidRPr="00155B59">
                <w:rPr>
                  <w:rFonts w:ascii="Times New Roman" w:hAnsi="Times New Roman" w:cs="Times New Roman"/>
                  <w:color w:val="000000"/>
                  <w:sz w:val="18"/>
                  <w:szCs w:val="18"/>
                  <w:rPrChange w:id="4089" w:author="Jujia Li" w:date="2025-08-25T17:39:00Z" w16du:dateUtc="2025-08-25T22:39:00Z">
                    <w:rPr>
                      <w:rFonts w:ascii="Aptos Narrow" w:hAnsi="Aptos Narrow"/>
                      <w:color w:val="000000"/>
                      <w:sz w:val="22"/>
                      <w:szCs w:val="22"/>
                    </w:rPr>
                  </w:rPrChange>
                </w:rPr>
                <w:t>30897</w:t>
              </w:r>
            </w:ins>
          </w:p>
        </w:tc>
        <w:tc>
          <w:tcPr>
            <w:tcW w:w="800" w:type="dxa"/>
            <w:noWrap/>
            <w:vAlign w:val="bottom"/>
            <w:hideMark/>
          </w:tcPr>
          <w:p w14:paraId="33CE5986" w14:textId="3D443A98" w:rsidR="00155B59" w:rsidRPr="00155B59" w:rsidRDefault="00155B59" w:rsidP="00155B59">
            <w:pPr>
              <w:spacing w:after="0" w:line="240" w:lineRule="auto"/>
              <w:jc w:val="right"/>
              <w:rPr>
                <w:ins w:id="4090" w:author="Jujia Li" w:date="2025-08-25T17:34:00Z" w16du:dateUtc="2025-08-25T22:34:00Z"/>
                <w:rFonts w:ascii="Times New Roman" w:eastAsia="Times New Roman" w:hAnsi="Times New Roman" w:cs="Times New Roman"/>
                <w:color w:val="000000"/>
                <w:kern w:val="0"/>
                <w:sz w:val="18"/>
                <w:szCs w:val="18"/>
                <w14:ligatures w14:val="none"/>
              </w:rPr>
            </w:pPr>
            <w:ins w:id="4091" w:author="Jujia Li" w:date="2025-08-25T17:39:00Z" w16du:dateUtc="2025-08-25T22:39:00Z">
              <w:r w:rsidRPr="00155B59">
                <w:rPr>
                  <w:rFonts w:ascii="Times New Roman" w:hAnsi="Times New Roman" w:cs="Times New Roman"/>
                  <w:color w:val="000000"/>
                  <w:sz w:val="18"/>
                  <w:szCs w:val="18"/>
                  <w:rPrChange w:id="4092" w:author="Jujia Li" w:date="2025-08-25T17:39:00Z" w16du:dateUtc="2025-08-25T22:39:00Z">
                    <w:rPr>
                      <w:rFonts w:ascii="Aptos Narrow" w:hAnsi="Aptos Narrow"/>
                      <w:color w:val="000000"/>
                      <w:sz w:val="22"/>
                      <w:szCs w:val="22"/>
                    </w:rPr>
                  </w:rPrChange>
                </w:rPr>
                <w:t>0.15</w:t>
              </w:r>
            </w:ins>
          </w:p>
        </w:tc>
        <w:tc>
          <w:tcPr>
            <w:tcW w:w="800" w:type="dxa"/>
            <w:noWrap/>
            <w:vAlign w:val="bottom"/>
            <w:hideMark/>
          </w:tcPr>
          <w:p w14:paraId="0E4D49D1" w14:textId="7E530EC0" w:rsidR="00155B59" w:rsidRPr="00155B59" w:rsidRDefault="00155B59" w:rsidP="00155B59">
            <w:pPr>
              <w:spacing w:after="0" w:line="240" w:lineRule="auto"/>
              <w:jc w:val="right"/>
              <w:rPr>
                <w:ins w:id="4093" w:author="Jujia Li" w:date="2025-08-25T17:34:00Z" w16du:dateUtc="2025-08-25T22:34:00Z"/>
                <w:rFonts w:ascii="Times New Roman" w:eastAsia="Times New Roman" w:hAnsi="Times New Roman" w:cs="Times New Roman"/>
                <w:color w:val="000000"/>
                <w:kern w:val="0"/>
                <w:sz w:val="18"/>
                <w:szCs w:val="18"/>
                <w14:ligatures w14:val="none"/>
              </w:rPr>
            </w:pPr>
            <w:ins w:id="4094" w:author="Jujia Li" w:date="2025-08-25T17:39:00Z" w16du:dateUtc="2025-08-25T22:39:00Z">
              <w:r w:rsidRPr="00155B59">
                <w:rPr>
                  <w:rFonts w:ascii="Times New Roman" w:hAnsi="Times New Roman" w:cs="Times New Roman"/>
                  <w:color w:val="000000"/>
                  <w:sz w:val="18"/>
                  <w:szCs w:val="18"/>
                  <w:rPrChange w:id="4095" w:author="Jujia Li" w:date="2025-08-25T17:39:00Z" w16du:dateUtc="2025-08-25T22:39:00Z">
                    <w:rPr>
                      <w:rFonts w:ascii="Aptos Narrow" w:hAnsi="Aptos Narrow"/>
                      <w:color w:val="000000"/>
                      <w:sz w:val="22"/>
                      <w:szCs w:val="22"/>
                    </w:rPr>
                  </w:rPrChange>
                </w:rPr>
                <w:t>209355</w:t>
              </w:r>
            </w:ins>
          </w:p>
        </w:tc>
        <w:tc>
          <w:tcPr>
            <w:tcW w:w="800" w:type="dxa"/>
            <w:noWrap/>
            <w:vAlign w:val="bottom"/>
            <w:hideMark/>
          </w:tcPr>
          <w:p w14:paraId="46158C20" w14:textId="1DF17F5B" w:rsidR="00155B59" w:rsidRPr="00155B59" w:rsidRDefault="00155B59" w:rsidP="00155B59">
            <w:pPr>
              <w:spacing w:after="0" w:line="240" w:lineRule="auto"/>
              <w:jc w:val="right"/>
              <w:rPr>
                <w:ins w:id="4096" w:author="Jujia Li" w:date="2025-08-25T17:34:00Z" w16du:dateUtc="2025-08-25T22:34:00Z"/>
                <w:rFonts w:ascii="Times New Roman" w:eastAsia="Times New Roman" w:hAnsi="Times New Roman" w:cs="Times New Roman"/>
                <w:color w:val="000000"/>
                <w:kern w:val="0"/>
                <w:sz w:val="18"/>
                <w:szCs w:val="18"/>
                <w14:ligatures w14:val="none"/>
              </w:rPr>
            </w:pPr>
            <w:ins w:id="4097" w:author="Jujia Li" w:date="2025-08-25T17:39:00Z" w16du:dateUtc="2025-08-25T22:39:00Z">
              <w:r w:rsidRPr="00155B59">
                <w:rPr>
                  <w:rFonts w:ascii="Times New Roman" w:hAnsi="Times New Roman" w:cs="Times New Roman"/>
                  <w:color w:val="000000"/>
                  <w:sz w:val="18"/>
                  <w:szCs w:val="18"/>
                  <w:rPrChange w:id="4098" w:author="Jujia Li" w:date="2025-08-25T17:39:00Z" w16du:dateUtc="2025-08-25T22:39:00Z">
                    <w:rPr>
                      <w:rFonts w:ascii="Aptos Narrow" w:hAnsi="Aptos Narrow"/>
                      <w:color w:val="000000"/>
                      <w:sz w:val="22"/>
                      <w:szCs w:val="22"/>
                    </w:rPr>
                  </w:rPrChange>
                </w:rPr>
                <w:t>25948</w:t>
              </w:r>
            </w:ins>
          </w:p>
        </w:tc>
        <w:tc>
          <w:tcPr>
            <w:tcW w:w="800" w:type="dxa"/>
            <w:noWrap/>
            <w:vAlign w:val="bottom"/>
            <w:hideMark/>
          </w:tcPr>
          <w:p w14:paraId="43AD801E" w14:textId="6F45BB5B" w:rsidR="00155B59" w:rsidRPr="00155B59" w:rsidRDefault="00155B59" w:rsidP="00155B59">
            <w:pPr>
              <w:spacing w:after="0" w:line="240" w:lineRule="auto"/>
              <w:jc w:val="right"/>
              <w:rPr>
                <w:ins w:id="4099" w:author="Jujia Li" w:date="2025-08-25T17:34:00Z" w16du:dateUtc="2025-08-25T22:34:00Z"/>
                <w:rFonts w:ascii="Times New Roman" w:eastAsia="Times New Roman" w:hAnsi="Times New Roman" w:cs="Times New Roman"/>
                <w:color w:val="000000"/>
                <w:kern w:val="0"/>
                <w:sz w:val="18"/>
                <w:szCs w:val="18"/>
                <w14:ligatures w14:val="none"/>
              </w:rPr>
            </w:pPr>
            <w:ins w:id="4100" w:author="Jujia Li" w:date="2025-08-25T17:39:00Z" w16du:dateUtc="2025-08-25T22:39:00Z">
              <w:r w:rsidRPr="00155B59">
                <w:rPr>
                  <w:rFonts w:ascii="Times New Roman" w:hAnsi="Times New Roman" w:cs="Times New Roman"/>
                  <w:color w:val="000000"/>
                  <w:sz w:val="18"/>
                  <w:szCs w:val="18"/>
                  <w:rPrChange w:id="4101" w:author="Jujia Li" w:date="2025-08-25T17:39:00Z" w16du:dateUtc="2025-08-25T22:39:00Z">
                    <w:rPr>
                      <w:rFonts w:ascii="Aptos Narrow" w:hAnsi="Aptos Narrow"/>
                      <w:color w:val="000000"/>
                      <w:sz w:val="22"/>
                      <w:szCs w:val="22"/>
                    </w:rPr>
                  </w:rPrChange>
                </w:rPr>
                <w:t>0.12</w:t>
              </w:r>
            </w:ins>
          </w:p>
        </w:tc>
        <w:tc>
          <w:tcPr>
            <w:tcW w:w="891" w:type="dxa"/>
            <w:noWrap/>
            <w:vAlign w:val="bottom"/>
            <w:hideMark/>
          </w:tcPr>
          <w:p w14:paraId="7218C63A" w14:textId="4338635E" w:rsidR="00155B59" w:rsidRPr="00155B59" w:rsidRDefault="00155B59" w:rsidP="00155B59">
            <w:pPr>
              <w:spacing w:after="0" w:line="240" w:lineRule="auto"/>
              <w:jc w:val="right"/>
              <w:rPr>
                <w:ins w:id="4102" w:author="Jujia Li" w:date="2025-08-25T17:34:00Z" w16du:dateUtc="2025-08-25T22:34:00Z"/>
                <w:rFonts w:ascii="Times New Roman" w:eastAsia="Times New Roman" w:hAnsi="Times New Roman" w:cs="Times New Roman"/>
                <w:color w:val="000000"/>
                <w:kern w:val="0"/>
                <w:sz w:val="18"/>
                <w:szCs w:val="18"/>
                <w14:ligatures w14:val="none"/>
              </w:rPr>
            </w:pPr>
            <w:ins w:id="4103" w:author="Jujia Li" w:date="2025-08-25T17:39:00Z" w16du:dateUtc="2025-08-25T22:39:00Z">
              <w:r w:rsidRPr="00155B59">
                <w:rPr>
                  <w:rFonts w:ascii="Times New Roman" w:hAnsi="Times New Roman" w:cs="Times New Roman"/>
                  <w:color w:val="000000"/>
                  <w:sz w:val="18"/>
                  <w:szCs w:val="18"/>
                  <w:rPrChange w:id="4104" w:author="Jujia Li" w:date="2025-08-25T17:39:00Z" w16du:dateUtc="2025-08-25T22:39:00Z">
                    <w:rPr>
                      <w:rFonts w:ascii="Aptos Narrow" w:hAnsi="Aptos Narrow"/>
                      <w:color w:val="000000"/>
                      <w:sz w:val="22"/>
                      <w:szCs w:val="22"/>
                    </w:rPr>
                  </w:rPrChange>
                </w:rPr>
                <w:t>131733</w:t>
              </w:r>
            </w:ins>
          </w:p>
        </w:tc>
        <w:tc>
          <w:tcPr>
            <w:tcW w:w="977" w:type="dxa"/>
            <w:noWrap/>
            <w:vAlign w:val="bottom"/>
            <w:hideMark/>
          </w:tcPr>
          <w:p w14:paraId="3B799C47" w14:textId="3AF750E2" w:rsidR="00155B59" w:rsidRPr="00155B59" w:rsidRDefault="00155B59" w:rsidP="00155B59">
            <w:pPr>
              <w:spacing w:after="0" w:line="240" w:lineRule="auto"/>
              <w:jc w:val="right"/>
              <w:rPr>
                <w:ins w:id="4105" w:author="Jujia Li" w:date="2025-08-25T17:34:00Z" w16du:dateUtc="2025-08-25T22:34:00Z"/>
                <w:rFonts w:ascii="Times New Roman" w:eastAsia="Times New Roman" w:hAnsi="Times New Roman" w:cs="Times New Roman"/>
                <w:color w:val="000000"/>
                <w:kern w:val="0"/>
                <w:sz w:val="18"/>
                <w:szCs w:val="18"/>
                <w14:ligatures w14:val="none"/>
              </w:rPr>
            </w:pPr>
            <w:ins w:id="4106" w:author="Jujia Li" w:date="2025-08-25T17:39:00Z" w16du:dateUtc="2025-08-25T22:39:00Z">
              <w:r w:rsidRPr="00155B59">
                <w:rPr>
                  <w:rFonts w:ascii="Times New Roman" w:hAnsi="Times New Roman" w:cs="Times New Roman"/>
                  <w:color w:val="000000"/>
                  <w:sz w:val="18"/>
                  <w:szCs w:val="18"/>
                  <w:rPrChange w:id="4107" w:author="Jujia Li" w:date="2025-08-25T17:39:00Z" w16du:dateUtc="2025-08-25T22:39:00Z">
                    <w:rPr>
                      <w:rFonts w:ascii="Aptos Narrow" w:hAnsi="Aptos Narrow"/>
                      <w:color w:val="000000"/>
                      <w:sz w:val="22"/>
                      <w:szCs w:val="22"/>
                    </w:rPr>
                  </w:rPrChange>
                </w:rPr>
                <w:t>0.16</w:t>
              </w:r>
            </w:ins>
          </w:p>
        </w:tc>
      </w:tr>
      <w:tr w:rsidR="00155B59" w:rsidRPr="00D80767" w14:paraId="4DF6AACC" w14:textId="77777777" w:rsidTr="00241A4A">
        <w:trPr>
          <w:trHeight w:val="300"/>
          <w:ins w:id="4108" w:author="Jujia Li" w:date="2025-08-25T17:34:00Z"/>
        </w:trPr>
        <w:tc>
          <w:tcPr>
            <w:tcW w:w="1608" w:type="dxa"/>
            <w:noWrap/>
            <w:vAlign w:val="bottom"/>
            <w:hideMark/>
          </w:tcPr>
          <w:p w14:paraId="4B259D14" w14:textId="77777777" w:rsidR="00155B59" w:rsidRPr="00B17B5A" w:rsidRDefault="00155B59" w:rsidP="00155B59">
            <w:pPr>
              <w:spacing w:after="0" w:line="240" w:lineRule="auto"/>
              <w:rPr>
                <w:ins w:id="4109" w:author="Jujia Li" w:date="2025-08-25T17:34:00Z" w16du:dateUtc="2025-08-25T22:34:00Z"/>
                <w:rFonts w:ascii="Times New Roman" w:eastAsia="Times New Roman" w:hAnsi="Times New Roman" w:cs="Times New Roman"/>
                <w:color w:val="000000"/>
                <w:kern w:val="0"/>
                <w:sz w:val="20"/>
                <w:szCs w:val="20"/>
                <w14:ligatures w14:val="none"/>
              </w:rPr>
            </w:pPr>
            <w:ins w:id="4110" w:author="Jujia Li" w:date="2025-08-25T17:34:00Z" w16du:dateUtc="2025-08-25T22:34:00Z">
              <w:r w:rsidRPr="00B17B5A">
                <w:rPr>
                  <w:rFonts w:ascii="Times New Roman" w:eastAsia="Times New Roman" w:hAnsi="Times New Roman" w:cs="Times New Roman"/>
                  <w:color w:val="000000"/>
                  <w:kern w:val="0"/>
                  <w:sz w:val="20"/>
                  <w:szCs w:val="20"/>
                  <w14:ligatures w14:val="none"/>
                </w:rPr>
                <w:t>WALKER</w:t>
              </w:r>
            </w:ins>
          </w:p>
        </w:tc>
        <w:tc>
          <w:tcPr>
            <w:tcW w:w="799" w:type="dxa"/>
            <w:noWrap/>
            <w:vAlign w:val="bottom"/>
            <w:hideMark/>
          </w:tcPr>
          <w:p w14:paraId="7D07E9BE" w14:textId="79863D44" w:rsidR="00155B59" w:rsidRPr="00155B59" w:rsidRDefault="00155B59" w:rsidP="00155B59">
            <w:pPr>
              <w:spacing w:after="0" w:line="240" w:lineRule="auto"/>
              <w:jc w:val="right"/>
              <w:rPr>
                <w:ins w:id="4111" w:author="Jujia Li" w:date="2025-08-25T17:34:00Z" w16du:dateUtc="2025-08-25T22:34:00Z"/>
                <w:rFonts w:ascii="Times New Roman" w:eastAsia="Times New Roman" w:hAnsi="Times New Roman" w:cs="Times New Roman"/>
                <w:color w:val="000000"/>
                <w:kern w:val="0"/>
                <w:sz w:val="18"/>
                <w:szCs w:val="18"/>
                <w14:ligatures w14:val="none"/>
              </w:rPr>
            </w:pPr>
            <w:ins w:id="4112" w:author="Jujia Li" w:date="2025-08-25T17:39:00Z" w16du:dateUtc="2025-08-25T22:39:00Z">
              <w:r w:rsidRPr="00155B59">
                <w:rPr>
                  <w:rFonts w:ascii="Times New Roman" w:hAnsi="Times New Roman" w:cs="Times New Roman"/>
                  <w:color w:val="000000"/>
                  <w:sz w:val="18"/>
                  <w:szCs w:val="18"/>
                  <w:rPrChange w:id="4113" w:author="Jujia Li" w:date="2025-08-25T17:39:00Z" w16du:dateUtc="2025-08-25T22:39:00Z">
                    <w:rPr>
                      <w:rFonts w:ascii="Aptos Narrow" w:hAnsi="Aptos Narrow"/>
                      <w:color w:val="000000"/>
                      <w:sz w:val="22"/>
                      <w:szCs w:val="22"/>
                    </w:rPr>
                  </w:rPrChange>
                </w:rPr>
                <w:t>64533</w:t>
              </w:r>
            </w:ins>
          </w:p>
        </w:tc>
        <w:tc>
          <w:tcPr>
            <w:tcW w:w="799" w:type="dxa"/>
            <w:noWrap/>
            <w:vAlign w:val="bottom"/>
            <w:hideMark/>
          </w:tcPr>
          <w:p w14:paraId="339F2A4A" w14:textId="6CBD8481" w:rsidR="00155B59" w:rsidRPr="00155B59" w:rsidRDefault="00155B59" w:rsidP="00155B59">
            <w:pPr>
              <w:spacing w:after="0" w:line="240" w:lineRule="auto"/>
              <w:jc w:val="right"/>
              <w:rPr>
                <w:ins w:id="4114" w:author="Jujia Li" w:date="2025-08-25T17:34:00Z" w16du:dateUtc="2025-08-25T22:34:00Z"/>
                <w:rFonts w:ascii="Times New Roman" w:eastAsia="Times New Roman" w:hAnsi="Times New Roman" w:cs="Times New Roman"/>
                <w:color w:val="000000"/>
                <w:kern w:val="0"/>
                <w:sz w:val="18"/>
                <w:szCs w:val="18"/>
                <w14:ligatures w14:val="none"/>
              </w:rPr>
            </w:pPr>
            <w:ins w:id="4115" w:author="Jujia Li" w:date="2025-08-25T17:39:00Z" w16du:dateUtc="2025-08-25T22:39:00Z">
              <w:r w:rsidRPr="00155B59">
                <w:rPr>
                  <w:rFonts w:ascii="Times New Roman" w:hAnsi="Times New Roman" w:cs="Times New Roman"/>
                  <w:color w:val="000000"/>
                  <w:sz w:val="18"/>
                  <w:szCs w:val="18"/>
                  <w:rPrChange w:id="4116" w:author="Jujia Li" w:date="2025-08-25T17:39:00Z" w16du:dateUtc="2025-08-25T22:39:00Z">
                    <w:rPr>
                      <w:rFonts w:ascii="Aptos Narrow" w:hAnsi="Aptos Narrow"/>
                      <w:color w:val="000000"/>
                      <w:sz w:val="22"/>
                      <w:szCs w:val="22"/>
                    </w:rPr>
                  </w:rPrChange>
                </w:rPr>
                <w:t>18778</w:t>
              </w:r>
            </w:ins>
          </w:p>
        </w:tc>
        <w:tc>
          <w:tcPr>
            <w:tcW w:w="688" w:type="dxa"/>
            <w:noWrap/>
            <w:vAlign w:val="bottom"/>
            <w:hideMark/>
          </w:tcPr>
          <w:p w14:paraId="7C2633EB" w14:textId="08F20B68" w:rsidR="00155B59" w:rsidRPr="00155B59" w:rsidRDefault="00155B59" w:rsidP="00155B59">
            <w:pPr>
              <w:spacing w:after="0" w:line="240" w:lineRule="auto"/>
              <w:jc w:val="right"/>
              <w:rPr>
                <w:ins w:id="4117" w:author="Jujia Li" w:date="2025-08-25T17:34:00Z" w16du:dateUtc="2025-08-25T22:34:00Z"/>
                <w:rFonts w:ascii="Times New Roman" w:eastAsia="Times New Roman" w:hAnsi="Times New Roman" w:cs="Times New Roman"/>
                <w:color w:val="000000"/>
                <w:kern w:val="0"/>
                <w:sz w:val="18"/>
                <w:szCs w:val="18"/>
                <w14:ligatures w14:val="none"/>
              </w:rPr>
            </w:pPr>
            <w:ins w:id="4118" w:author="Jujia Li" w:date="2025-08-25T17:39:00Z" w16du:dateUtc="2025-08-25T22:39:00Z">
              <w:r w:rsidRPr="00155B59">
                <w:rPr>
                  <w:rFonts w:ascii="Times New Roman" w:hAnsi="Times New Roman" w:cs="Times New Roman"/>
                  <w:color w:val="000000"/>
                  <w:sz w:val="18"/>
                  <w:szCs w:val="18"/>
                  <w:rPrChange w:id="4119" w:author="Jujia Li" w:date="2025-08-25T17:39:00Z" w16du:dateUtc="2025-08-25T22:39:00Z">
                    <w:rPr>
                      <w:rFonts w:ascii="Aptos Narrow" w:hAnsi="Aptos Narrow"/>
                      <w:color w:val="000000"/>
                      <w:sz w:val="22"/>
                      <w:szCs w:val="22"/>
                    </w:rPr>
                  </w:rPrChange>
                </w:rPr>
                <w:t>0.29</w:t>
              </w:r>
            </w:ins>
          </w:p>
        </w:tc>
        <w:tc>
          <w:tcPr>
            <w:tcW w:w="799" w:type="dxa"/>
            <w:noWrap/>
            <w:vAlign w:val="bottom"/>
            <w:hideMark/>
          </w:tcPr>
          <w:p w14:paraId="60A2B2CF" w14:textId="16486789" w:rsidR="00155B59" w:rsidRPr="00155B59" w:rsidRDefault="00155B59" w:rsidP="00155B59">
            <w:pPr>
              <w:spacing w:after="0" w:line="240" w:lineRule="auto"/>
              <w:jc w:val="right"/>
              <w:rPr>
                <w:ins w:id="4120" w:author="Jujia Li" w:date="2025-08-25T17:34:00Z" w16du:dateUtc="2025-08-25T22:34:00Z"/>
                <w:rFonts w:ascii="Times New Roman" w:eastAsia="Times New Roman" w:hAnsi="Times New Roman" w:cs="Times New Roman"/>
                <w:color w:val="000000"/>
                <w:kern w:val="0"/>
                <w:sz w:val="18"/>
                <w:szCs w:val="18"/>
                <w14:ligatures w14:val="none"/>
              </w:rPr>
            </w:pPr>
            <w:ins w:id="4121" w:author="Jujia Li" w:date="2025-08-25T17:39:00Z" w16du:dateUtc="2025-08-25T22:39:00Z">
              <w:r w:rsidRPr="00155B59">
                <w:rPr>
                  <w:rFonts w:ascii="Times New Roman" w:hAnsi="Times New Roman" w:cs="Times New Roman"/>
                  <w:color w:val="000000"/>
                  <w:sz w:val="18"/>
                  <w:szCs w:val="18"/>
                  <w:rPrChange w:id="4122" w:author="Jujia Li" w:date="2025-08-25T17:39:00Z" w16du:dateUtc="2025-08-25T22:39:00Z">
                    <w:rPr>
                      <w:rFonts w:ascii="Aptos Narrow" w:hAnsi="Aptos Narrow"/>
                      <w:color w:val="000000"/>
                      <w:sz w:val="22"/>
                      <w:szCs w:val="22"/>
                    </w:rPr>
                  </w:rPrChange>
                </w:rPr>
                <w:t>63895</w:t>
              </w:r>
            </w:ins>
          </w:p>
        </w:tc>
        <w:tc>
          <w:tcPr>
            <w:tcW w:w="799" w:type="dxa"/>
            <w:noWrap/>
            <w:vAlign w:val="bottom"/>
            <w:hideMark/>
          </w:tcPr>
          <w:p w14:paraId="5CB29387" w14:textId="345DC790" w:rsidR="00155B59" w:rsidRPr="00155B59" w:rsidRDefault="00155B59" w:rsidP="00155B59">
            <w:pPr>
              <w:spacing w:after="0" w:line="240" w:lineRule="auto"/>
              <w:jc w:val="right"/>
              <w:rPr>
                <w:ins w:id="4123" w:author="Jujia Li" w:date="2025-08-25T17:34:00Z" w16du:dateUtc="2025-08-25T22:34:00Z"/>
                <w:rFonts w:ascii="Times New Roman" w:eastAsia="Times New Roman" w:hAnsi="Times New Roman" w:cs="Times New Roman"/>
                <w:color w:val="000000"/>
                <w:kern w:val="0"/>
                <w:sz w:val="18"/>
                <w:szCs w:val="18"/>
                <w14:ligatures w14:val="none"/>
              </w:rPr>
            </w:pPr>
            <w:ins w:id="4124" w:author="Jujia Li" w:date="2025-08-25T17:39:00Z" w16du:dateUtc="2025-08-25T22:39:00Z">
              <w:r w:rsidRPr="00155B59">
                <w:rPr>
                  <w:rFonts w:ascii="Times New Roman" w:hAnsi="Times New Roman" w:cs="Times New Roman"/>
                  <w:color w:val="000000"/>
                  <w:sz w:val="18"/>
                  <w:szCs w:val="18"/>
                  <w:rPrChange w:id="4125" w:author="Jujia Li" w:date="2025-08-25T17:39:00Z" w16du:dateUtc="2025-08-25T22:39:00Z">
                    <w:rPr>
                      <w:rFonts w:ascii="Aptos Narrow" w:hAnsi="Aptos Narrow"/>
                      <w:color w:val="000000"/>
                      <w:sz w:val="22"/>
                      <w:szCs w:val="22"/>
                    </w:rPr>
                  </w:rPrChange>
                </w:rPr>
                <w:t>13912</w:t>
              </w:r>
            </w:ins>
          </w:p>
        </w:tc>
        <w:tc>
          <w:tcPr>
            <w:tcW w:w="800" w:type="dxa"/>
            <w:noWrap/>
            <w:vAlign w:val="bottom"/>
            <w:hideMark/>
          </w:tcPr>
          <w:p w14:paraId="49D28433" w14:textId="6518E2FA" w:rsidR="00155B59" w:rsidRPr="00155B59" w:rsidRDefault="00155B59" w:rsidP="00155B59">
            <w:pPr>
              <w:spacing w:after="0" w:line="240" w:lineRule="auto"/>
              <w:jc w:val="right"/>
              <w:rPr>
                <w:ins w:id="4126" w:author="Jujia Li" w:date="2025-08-25T17:34:00Z" w16du:dateUtc="2025-08-25T22:34:00Z"/>
                <w:rFonts w:ascii="Times New Roman" w:eastAsia="Times New Roman" w:hAnsi="Times New Roman" w:cs="Times New Roman"/>
                <w:color w:val="000000"/>
                <w:kern w:val="0"/>
                <w:sz w:val="18"/>
                <w:szCs w:val="18"/>
                <w14:ligatures w14:val="none"/>
              </w:rPr>
            </w:pPr>
            <w:ins w:id="4127" w:author="Jujia Li" w:date="2025-08-25T17:39:00Z" w16du:dateUtc="2025-08-25T22:39:00Z">
              <w:r w:rsidRPr="00155B59">
                <w:rPr>
                  <w:rFonts w:ascii="Times New Roman" w:hAnsi="Times New Roman" w:cs="Times New Roman"/>
                  <w:color w:val="000000"/>
                  <w:sz w:val="18"/>
                  <w:szCs w:val="18"/>
                  <w:rPrChange w:id="4128" w:author="Jujia Li" w:date="2025-08-25T17:39:00Z" w16du:dateUtc="2025-08-25T22:39:00Z">
                    <w:rPr>
                      <w:rFonts w:ascii="Aptos Narrow" w:hAnsi="Aptos Narrow"/>
                      <w:color w:val="000000"/>
                      <w:sz w:val="22"/>
                      <w:szCs w:val="22"/>
                    </w:rPr>
                  </w:rPrChange>
                </w:rPr>
                <w:t>0.22</w:t>
              </w:r>
            </w:ins>
          </w:p>
        </w:tc>
        <w:tc>
          <w:tcPr>
            <w:tcW w:w="800" w:type="dxa"/>
            <w:noWrap/>
            <w:vAlign w:val="bottom"/>
            <w:hideMark/>
          </w:tcPr>
          <w:p w14:paraId="2C26706B" w14:textId="54234ADF" w:rsidR="00155B59" w:rsidRPr="00155B59" w:rsidRDefault="00155B59" w:rsidP="00155B59">
            <w:pPr>
              <w:spacing w:after="0" w:line="240" w:lineRule="auto"/>
              <w:jc w:val="right"/>
              <w:rPr>
                <w:ins w:id="4129" w:author="Jujia Li" w:date="2025-08-25T17:34:00Z" w16du:dateUtc="2025-08-25T22:34:00Z"/>
                <w:rFonts w:ascii="Times New Roman" w:eastAsia="Times New Roman" w:hAnsi="Times New Roman" w:cs="Times New Roman"/>
                <w:color w:val="000000"/>
                <w:kern w:val="0"/>
                <w:sz w:val="18"/>
                <w:szCs w:val="18"/>
                <w14:ligatures w14:val="none"/>
              </w:rPr>
            </w:pPr>
            <w:ins w:id="4130" w:author="Jujia Li" w:date="2025-08-25T17:39:00Z" w16du:dateUtc="2025-08-25T22:39:00Z">
              <w:r w:rsidRPr="00155B59">
                <w:rPr>
                  <w:rFonts w:ascii="Times New Roman" w:hAnsi="Times New Roman" w:cs="Times New Roman"/>
                  <w:color w:val="000000"/>
                  <w:sz w:val="18"/>
                  <w:szCs w:val="18"/>
                  <w:rPrChange w:id="4131" w:author="Jujia Li" w:date="2025-08-25T17:39:00Z" w16du:dateUtc="2025-08-25T22:39:00Z">
                    <w:rPr>
                      <w:rFonts w:ascii="Aptos Narrow" w:hAnsi="Aptos Narrow"/>
                      <w:color w:val="000000"/>
                      <w:sz w:val="22"/>
                      <w:szCs w:val="22"/>
                    </w:rPr>
                  </w:rPrChange>
                </w:rPr>
                <w:t>63669</w:t>
              </w:r>
            </w:ins>
          </w:p>
        </w:tc>
        <w:tc>
          <w:tcPr>
            <w:tcW w:w="800" w:type="dxa"/>
            <w:noWrap/>
            <w:vAlign w:val="bottom"/>
            <w:hideMark/>
          </w:tcPr>
          <w:p w14:paraId="59B3952E" w14:textId="2FB2A51B" w:rsidR="00155B59" w:rsidRPr="00155B59" w:rsidRDefault="00155B59" w:rsidP="00155B59">
            <w:pPr>
              <w:spacing w:after="0" w:line="240" w:lineRule="auto"/>
              <w:jc w:val="right"/>
              <w:rPr>
                <w:ins w:id="4132" w:author="Jujia Li" w:date="2025-08-25T17:34:00Z" w16du:dateUtc="2025-08-25T22:34:00Z"/>
                <w:rFonts w:ascii="Times New Roman" w:eastAsia="Times New Roman" w:hAnsi="Times New Roman" w:cs="Times New Roman"/>
                <w:color w:val="000000"/>
                <w:kern w:val="0"/>
                <w:sz w:val="18"/>
                <w:szCs w:val="18"/>
                <w14:ligatures w14:val="none"/>
              </w:rPr>
            </w:pPr>
            <w:ins w:id="4133" w:author="Jujia Li" w:date="2025-08-25T17:39:00Z" w16du:dateUtc="2025-08-25T22:39:00Z">
              <w:r w:rsidRPr="00155B59">
                <w:rPr>
                  <w:rFonts w:ascii="Times New Roman" w:hAnsi="Times New Roman" w:cs="Times New Roman"/>
                  <w:color w:val="000000"/>
                  <w:sz w:val="18"/>
                  <w:szCs w:val="18"/>
                  <w:rPrChange w:id="4134" w:author="Jujia Li" w:date="2025-08-25T17:39:00Z" w16du:dateUtc="2025-08-25T22:39:00Z">
                    <w:rPr>
                      <w:rFonts w:ascii="Aptos Narrow" w:hAnsi="Aptos Narrow"/>
                      <w:color w:val="000000"/>
                      <w:sz w:val="22"/>
                      <w:szCs w:val="22"/>
                    </w:rPr>
                  </w:rPrChange>
                </w:rPr>
                <w:t>11363</w:t>
              </w:r>
            </w:ins>
          </w:p>
        </w:tc>
        <w:tc>
          <w:tcPr>
            <w:tcW w:w="800" w:type="dxa"/>
            <w:noWrap/>
            <w:vAlign w:val="bottom"/>
            <w:hideMark/>
          </w:tcPr>
          <w:p w14:paraId="596EFD85" w14:textId="622DC910" w:rsidR="00155B59" w:rsidRPr="00155B59" w:rsidRDefault="00155B59" w:rsidP="00155B59">
            <w:pPr>
              <w:spacing w:after="0" w:line="240" w:lineRule="auto"/>
              <w:jc w:val="right"/>
              <w:rPr>
                <w:ins w:id="4135" w:author="Jujia Li" w:date="2025-08-25T17:34:00Z" w16du:dateUtc="2025-08-25T22:34:00Z"/>
                <w:rFonts w:ascii="Times New Roman" w:eastAsia="Times New Roman" w:hAnsi="Times New Roman" w:cs="Times New Roman"/>
                <w:color w:val="000000"/>
                <w:kern w:val="0"/>
                <w:sz w:val="18"/>
                <w:szCs w:val="18"/>
                <w14:ligatures w14:val="none"/>
              </w:rPr>
            </w:pPr>
            <w:ins w:id="4136" w:author="Jujia Li" w:date="2025-08-25T17:39:00Z" w16du:dateUtc="2025-08-25T22:39:00Z">
              <w:r w:rsidRPr="00155B59">
                <w:rPr>
                  <w:rFonts w:ascii="Times New Roman" w:hAnsi="Times New Roman" w:cs="Times New Roman"/>
                  <w:color w:val="000000"/>
                  <w:sz w:val="18"/>
                  <w:szCs w:val="18"/>
                  <w:rPrChange w:id="4137" w:author="Jujia Li" w:date="2025-08-25T17:39:00Z" w16du:dateUtc="2025-08-25T22:39:00Z">
                    <w:rPr>
                      <w:rFonts w:ascii="Aptos Narrow" w:hAnsi="Aptos Narrow"/>
                      <w:color w:val="000000"/>
                      <w:sz w:val="22"/>
                      <w:szCs w:val="22"/>
                    </w:rPr>
                  </w:rPrChange>
                </w:rPr>
                <w:t>0.18</w:t>
              </w:r>
            </w:ins>
          </w:p>
        </w:tc>
        <w:tc>
          <w:tcPr>
            <w:tcW w:w="800" w:type="dxa"/>
            <w:noWrap/>
            <w:vAlign w:val="bottom"/>
            <w:hideMark/>
          </w:tcPr>
          <w:p w14:paraId="1200C22B" w14:textId="12245582" w:rsidR="00155B59" w:rsidRPr="00155B59" w:rsidRDefault="00155B59" w:rsidP="00155B59">
            <w:pPr>
              <w:spacing w:after="0" w:line="240" w:lineRule="auto"/>
              <w:jc w:val="right"/>
              <w:rPr>
                <w:ins w:id="4138" w:author="Jujia Li" w:date="2025-08-25T17:34:00Z" w16du:dateUtc="2025-08-25T22:34:00Z"/>
                <w:rFonts w:ascii="Times New Roman" w:eastAsia="Times New Roman" w:hAnsi="Times New Roman" w:cs="Times New Roman"/>
                <w:color w:val="000000"/>
                <w:kern w:val="0"/>
                <w:sz w:val="18"/>
                <w:szCs w:val="18"/>
                <w14:ligatures w14:val="none"/>
              </w:rPr>
            </w:pPr>
            <w:ins w:id="4139" w:author="Jujia Li" w:date="2025-08-25T17:39:00Z" w16du:dateUtc="2025-08-25T22:39:00Z">
              <w:r w:rsidRPr="00155B59">
                <w:rPr>
                  <w:rFonts w:ascii="Times New Roman" w:hAnsi="Times New Roman" w:cs="Times New Roman"/>
                  <w:color w:val="000000"/>
                  <w:sz w:val="18"/>
                  <w:szCs w:val="18"/>
                  <w:rPrChange w:id="4140" w:author="Jujia Li" w:date="2025-08-25T17:39:00Z" w16du:dateUtc="2025-08-25T22:39:00Z">
                    <w:rPr>
                      <w:rFonts w:ascii="Aptos Narrow" w:hAnsi="Aptos Narrow"/>
                      <w:color w:val="000000"/>
                      <w:sz w:val="22"/>
                      <w:szCs w:val="22"/>
                    </w:rPr>
                  </w:rPrChange>
                </w:rPr>
                <w:t>63521</w:t>
              </w:r>
            </w:ins>
          </w:p>
        </w:tc>
        <w:tc>
          <w:tcPr>
            <w:tcW w:w="800" w:type="dxa"/>
            <w:noWrap/>
            <w:vAlign w:val="bottom"/>
            <w:hideMark/>
          </w:tcPr>
          <w:p w14:paraId="42259FD9" w14:textId="3B7DE0D6" w:rsidR="00155B59" w:rsidRPr="00155B59" w:rsidRDefault="00155B59" w:rsidP="00155B59">
            <w:pPr>
              <w:spacing w:after="0" w:line="240" w:lineRule="auto"/>
              <w:jc w:val="right"/>
              <w:rPr>
                <w:ins w:id="4141" w:author="Jujia Li" w:date="2025-08-25T17:34:00Z" w16du:dateUtc="2025-08-25T22:34:00Z"/>
                <w:rFonts w:ascii="Times New Roman" w:eastAsia="Times New Roman" w:hAnsi="Times New Roman" w:cs="Times New Roman"/>
                <w:color w:val="000000"/>
                <w:kern w:val="0"/>
                <w:sz w:val="18"/>
                <w:szCs w:val="18"/>
                <w14:ligatures w14:val="none"/>
              </w:rPr>
            </w:pPr>
            <w:ins w:id="4142" w:author="Jujia Li" w:date="2025-08-25T17:39:00Z" w16du:dateUtc="2025-08-25T22:39:00Z">
              <w:r w:rsidRPr="00155B59">
                <w:rPr>
                  <w:rFonts w:ascii="Times New Roman" w:hAnsi="Times New Roman" w:cs="Times New Roman"/>
                  <w:color w:val="000000"/>
                  <w:sz w:val="18"/>
                  <w:szCs w:val="18"/>
                  <w:rPrChange w:id="4143" w:author="Jujia Li" w:date="2025-08-25T17:39:00Z" w16du:dateUtc="2025-08-25T22:39:00Z">
                    <w:rPr>
                      <w:rFonts w:ascii="Aptos Narrow" w:hAnsi="Aptos Narrow"/>
                      <w:color w:val="000000"/>
                      <w:sz w:val="22"/>
                      <w:szCs w:val="22"/>
                    </w:rPr>
                  </w:rPrChange>
                </w:rPr>
                <w:t>8792</w:t>
              </w:r>
            </w:ins>
          </w:p>
        </w:tc>
        <w:tc>
          <w:tcPr>
            <w:tcW w:w="800" w:type="dxa"/>
            <w:noWrap/>
            <w:vAlign w:val="bottom"/>
            <w:hideMark/>
          </w:tcPr>
          <w:p w14:paraId="38721276" w14:textId="67E1F7F0" w:rsidR="00155B59" w:rsidRPr="00155B59" w:rsidRDefault="00155B59" w:rsidP="00155B59">
            <w:pPr>
              <w:spacing w:after="0" w:line="240" w:lineRule="auto"/>
              <w:jc w:val="right"/>
              <w:rPr>
                <w:ins w:id="4144" w:author="Jujia Li" w:date="2025-08-25T17:34:00Z" w16du:dateUtc="2025-08-25T22:34:00Z"/>
                <w:rFonts w:ascii="Times New Roman" w:eastAsia="Times New Roman" w:hAnsi="Times New Roman" w:cs="Times New Roman"/>
                <w:color w:val="000000"/>
                <w:kern w:val="0"/>
                <w:sz w:val="18"/>
                <w:szCs w:val="18"/>
                <w14:ligatures w14:val="none"/>
              </w:rPr>
            </w:pPr>
            <w:ins w:id="4145" w:author="Jujia Li" w:date="2025-08-25T17:39:00Z" w16du:dateUtc="2025-08-25T22:39:00Z">
              <w:r w:rsidRPr="00155B59">
                <w:rPr>
                  <w:rFonts w:ascii="Times New Roman" w:hAnsi="Times New Roman" w:cs="Times New Roman"/>
                  <w:color w:val="000000"/>
                  <w:sz w:val="18"/>
                  <w:szCs w:val="18"/>
                  <w:rPrChange w:id="4146" w:author="Jujia Li" w:date="2025-08-25T17:39:00Z" w16du:dateUtc="2025-08-25T22:39:00Z">
                    <w:rPr>
                      <w:rFonts w:ascii="Aptos Narrow" w:hAnsi="Aptos Narrow"/>
                      <w:color w:val="000000"/>
                      <w:sz w:val="22"/>
                      <w:szCs w:val="22"/>
                    </w:rPr>
                  </w:rPrChange>
                </w:rPr>
                <w:t>0.14</w:t>
              </w:r>
            </w:ins>
          </w:p>
        </w:tc>
        <w:tc>
          <w:tcPr>
            <w:tcW w:w="891" w:type="dxa"/>
            <w:noWrap/>
            <w:vAlign w:val="bottom"/>
            <w:hideMark/>
          </w:tcPr>
          <w:p w14:paraId="0B3B0F6A" w14:textId="6CAEBF80" w:rsidR="00155B59" w:rsidRPr="00155B59" w:rsidRDefault="00155B59" w:rsidP="00155B59">
            <w:pPr>
              <w:spacing w:after="0" w:line="240" w:lineRule="auto"/>
              <w:jc w:val="right"/>
              <w:rPr>
                <w:ins w:id="4147" w:author="Jujia Li" w:date="2025-08-25T17:34:00Z" w16du:dateUtc="2025-08-25T22:34:00Z"/>
                <w:rFonts w:ascii="Times New Roman" w:eastAsia="Times New Roman" w:hAnsi="Times New Roman" w:cs="Times New Roman"/>
                <w:color w:val="000000"/>
                <w:kern w:val="0"/>
                <w:sz w:val="18"/>
                <w:szCs w:val="18"/>
                <w14:ligatures w14:val="none"/>
              </w:rPr>
            </w:pPr>
            <w:ins w:id="4148" w:author="Jujia Li" w:date="2025-08-25T17:39:00Z" w16du:dateUtc="2025-08-25T22:39:00Z">
              <w:r w:rsidRPr="00155B59">
                <w:rPr>
                  <w:rFonts w:ascii="Times New Roman" w:hAnsi="Times New Roman" w:cs="Times New Roman"/>
                  <w:color w:val="000000"/>
                  <w:sz w:val="18"/>
                  <w:szCs w:val="18"/>
                  <w:rPrChange w:id="4149" w:author="Jujia Li" w:date="2025-08-25T17:39:00Z" w16du:dateUtc="2025-08-25T22:39:00Z">
                    <w:rPr>
                      <w:rFonts w:ascii="Aptos Narrow" w:hAnsi="Aptos Narrow"/>
                      <w:color w:val="000000"/>
                      <w:sz w:val="22"/>
                      <w:szCs w:val="22"/>
                    </w:rPr>
                  </w:rPrChange>
                </w:rPr>
                <w:t>52845</w:t>
              </w:r>
            </w:ins>
          </w:p>
        </w:tc>
        <w:tc>
          <w:tcPr>
            <w:tcW w:w="977" w:type="dxa"/>
            <w:noWrap/>
            <w:vAlign w:val="bottom"/>
            <w:hideMark/>
          </w:tcPr>
          <w:p w14:paraId="73CB011D" w14:textId="1165ABDF" w:rsidR="00155B59" w:rsidRPr="00155B59" w:rsidRDefault="00155B59" w:rsidP="00155B59">
            <w:pPr>
              <w:spacing w:after="0" w:line="240" w:lineRule="auto"/>
              <w:jc w:val="right"/>
              <w:rPr>
                <w:ins w:id="4150" w:author="Jujia Li" w:date="2025-08-25T17:34:00Z" w16du:dateUtc="2025-08-25T22:34:00Z"/>
                <w:rFonts w:ascii="Times New Roman" w:eastAsia="Times New Roman" w:hAnsi="Times New Roman" w:cs="Times New Roman"/>
                <w:color w:val="000000"/>
                <w:kern w:val="0"/>
                <w:sz w:val="18"/>
                <w:szCs w:val="18"/>
                <w14:ligatures w14:val="none"/>
              </w:rPr>
            </w:pPr>
            <w:ins w:id="4151" w:author="Jujia Li" w:date="2025-08-25T17:39:00Z" w16du:dateUtc="2025-08-25T22:39:00Z">
              <w:r w:rsidRPr="00155B59">
                <w:rPr>
                  <w:rFonts w:ascii="Times New Roman" w:hAnsi="Times New Roman" w:cs="Times New Roman"/>
                  <w:color w:val="000000"/>
                  <w:sz w:val="18"/>
                  <w:szCs w:val="18"/>
                  <w:rPrChange w:id="4152" w:author="Jujia Li" w:date="2025-08-25T17:39:00Z" w16du:dateUtc="2025-08-25T22:39:00Z">
                    <w:rPr>
                      <w:rFonts w:ascii="Aptos Narrow" w:hAnsi="Aptos Narrow"/>
                      <w:color w:val="000000"/>
                      <w:sz w:val="22"/>
                      <w:szCs w:val="22"/>
                    </w:rPr>
                  </w:rPrChange>
                </w:rPr>
                <w:t>0.21</w:t>
              </w:r>
            </w:ins>
          </w:p>
        </w:tc>
      </w:tr>
      <w:tr w:rsidR="00155B59" w:rsidRPr="00D80767" w14:paraId="4A31B8AF" w14:textId="77777777" w:rsidTr="00241A4A">
        <w:trPr>
          <w:trHeight w:val="300"/>
          <w:ins w:id="4153" w:author="Jujia Li" w:date="2025-08-25T17:34:00Z"/>
        </w:trPr>
        <w:tc>
          <w:tcPr>
            <w:tcW w:w="1608" w:type="dxa"/>
            <w:noWrap/>
            <w:vAlign w:val="bottom"/>
            <w:hideMark/>
          </w:tcPr>
          <w:p w14:paraId="0B03384B" w14:textId="77777777" w:rsidR="00155B59" w:rsidRPr="00B17B5A" w:rsidRDefault="00155B59" w:rsidP="00155B59">
            <w:pPr>
              <w:spacing w:after="0" w:line="240" w:lineRule="auto"/>
              <w:rPr>
                <w:ins w:id="4154" w:author="Jujia Li" w:date="2025-08-25T17:34:00Z" w16du:dateUtc="2025-08-25T22:34:00Z"/>
                <w:rFonts w:ascii="Times New Roman" w:eastAsia="Times New Roman" w:hAnsi="Times New Roman" w:cs="Times New Roman"/>
                <w:color w:val="000000"/>
                <w:kern w:val="0"/>
                <w:sz w:val="20"/>
                <w:szCs w:val="20"/>
                <w14:ligatures w14:val="none"/>
              </w:rPr>
            </w:pPr>
            <w:ins w:id="4155" w:author="Jujia Li" w:date="2025-08-25T17:34:00Z" w16du:dateUtc="2025-08-25T22:34:00Z">
              <w:r w:rsidRPr="00B17B5A">
                <w:rPr>
                  <w:rFonts w:ascii="Times New Roman" w:eastAsia="Times New Roman" w:hAnsi="Times New Roman" w:cs="Times New Roman"/>
                  <w:color w:val="000000"/>
                  <w:kern w:val="0"/>
                  <w:sz w:val="20"/>
                  <w:szCs w:val="20"/>
                  <w14:ligatures w14:val="none"/>
                </w:rPr>
                <w:t>WINSTON</w:t>
              </w:r>
            </w:ins>
          </w:p>
        </w:tc>
        <w:tc>
          <w:tcPr>
            <w:tcW w:w="799" w:type="dxa"/>
            <w:noWrap/>
            <w:vAlign w:val="bottom"/>
            <w:hideMark/>
          </w:tcPr>
          <w:p w14:paraId="1593431B" w14:textId="2132CCE7" w:rsidR="00155B59" w:rsidRPr="00155B59" w:rsidRDefault="00155B59" w:rsidP="00155B59">
            <w:pPr>
              <w:spacing w:after="0" w:line="240" w:lineRule="auto"/>
              <w:jc w:val="right"/>
              <w:rPr>
                <w:ins w:id="4156" w:author="Jujia Li" w:date="2025-08-25T17:34:00Z" w16du:dateUtc="2025-08-25T22:34:00Z"/>
                <w:rFonts w:ascii="Times New Roman" w:eastAsia="Times New Roman" w:hAnsi="Times New Roman" w:cs="Times New Roman"/>
                <w:color w:val="000000"/>
                <w:kern w:val="0"/>
                <w:sz w:val="18"/>
                <w:szCs w:val="18"/>
                <w14:ligatures w14:val="none"/>
              </w:rPr>
            </w:pPr>
            <w:ins w:id="4157" w:author="Jujia Li" w:date="2025-08-25T17:39:00Z" w16du:dateUtc="2025-08-25T22:39:00Z">
              <w:r w:rsidRPr="00155B59">
                <w:rPr>
                  <w:rFonts w:ascii="Times New Roman" w:hAnsi="Times New Roman" w:cs="Times New Roman"/>
                  <w:color w:val="000000"/>
                  <w:sz w:val="18"/>
                  <w:szCs w:val="18"/>
                  <w:rPrChange w:id="4158" w:author="Jujia Li" w:date="2025-08-25T17:39:00Z" w16du:dateUtc="2025-08-25T22:39:00Z">
                    <w:rPr>
                      <w:rFonts w:ascii="Aptos Narrow" w:hAnsi="Aptos Narrow"/>
                      <w:color w:val="000000"/>
                      <w:sz w:val="22"/>
                      <w:szCs w:val="22"/>
                    </w:rPr>
                  </w:rPrChange>
                </w:rPr>
                <w:t>23907</w:t>
              </w:r>
            </w:ins>
          </w:p>
        </w:tc>
        <w:tc>
          <w:tcPr>
            <w:tcW w:w="799" w:type="dxa"/>
            <w:noWrap/>
            <w:vAlign w:val="bottom"/>
            <w:hideMark/>
          </w:tcPr>
          <w:p w14:paraId="4D821C94" w14:textId="48E45570" w:rsidR="00155B59" w:rsidRPr="00155B59" w:rsidRDefault="00155B59" w:rsidP="00155B59">
            <w:pPr>
              <w:spacing w:after="0" w:line="240" w:lineRule="auto"/>
              <w:jc w:val="right"/>
              <w:rPr>
                <w:ins w:id="4159" w:author="Jujia Li" w:date="2025-08-25T17:34:00Z" w16du:dateUtc="2025-08-25T22:34:00Z"/>
                <w:rFonts w:ascii="Times New Roman" w:eastAsia="Times New Roman" w:hAnsi="Times New Roman" w:cs="Times New Roman"/>
                <w:color w:val="000000"/>
                <w:kern w:val="0"/>
                <w:sz w:val="18"/>
                <w:szCs w:val="18"/>
                <w14:ligatures w14:val="none"/>
              </w:rPr>
            </w:pPr>
            <w:ins w:id="4160" w:author="Jujia Li" w:date="2025-08-25T17:39:00Z" w16du:dateUtc="2025-08-25T22:39:00Z">
              <w:r w:rsidRPr="00155B59">
                <w:rPr>
                  <w:rFonts w:ascii="Times New Roman" w:hAnsi="Times New Roman" w:cs="Times New Roman"/>
                  <w:color w:val="000000"/>
                  <w:sz w:val="18"/>
                  <w:szCs w:val="18"/>
                  <w:rPrChange w:id="4161" w:author="Jujia Li" w:date="2025-08-25T17:39:00Z" w16du:dateUtc="2025-08-25T22:39:00Z">
                    <w:rPr>
                      <w:rFonts w:ascii="Aptos Narrow" w:hAnsi="Aptos Narrow"/>
                      <w:color w:val="000000"/>
                      <w:sz w:val="22"/>
                      <w:szCs w:val="22"/>
                    </w:rPr>
                  </w:rPrChange>
                </w:rPr>
                <w:t>3087</w:t>
              </w:r>
            </w:ins>
          </w:p>
        </w:tc>
        <w:tc>
          <w:tcPr>
            <w:tcW w:w="688" w:type="dxa"/>
            <w:noWrap/>
            <w:vAlign w:val="bottom"/>
            <w:hideMark/>
          </w:tcPr>
          <w:p w14:paraId="138F3555" w14:textId="14A23C16" w:rsidR="00155B59" w:rsidRPr="00155B59" w:rsidRDefault="00155B59" w:rsidP="00155B59">
            <w:pPr>
              <w:spacing w:after="0" w:line="240" w:lineRule="auto"/>
              <w:jc w:val="right"/>
              <w:rPr>
                <w:ins w:id="4162" w:author="Jujia Li" w:date="2025-08-25T17:34:00Z" w16du:dateUtc="2025-08-25T22:34:00Z"/>
                <w:rFonts w:ascii="Times New Roman" w:eastAsia="Times New Roman" w:hAnsi="Times New Roman" w:cs="Times New Roman"/>
                <w:color w:val="000000"/>
                <w:kern w:val="0"/>
                <w:sz w:val="18"/>
                <w:szCs w:val="18"/>
                <w14:ligatures w14:val="none"/>
              </w:rPr>
            </w:pPr>
            <w:ins w:id="4163" w:author="Jujia Li" w:date="2025-08-25T17:39:00Z" w16du:dateUtc="2025-08-25T22:39:00Z">
              <w:r w:rsidRPr="00155B59">
                <w:rPr>
                  <w:rFonts w:ascii="Times New Roman" w:hAnsi="Times New Roman" w:cs="Times New Roman"/>
                  <w:color w:val="000000"/>
                  <w:sz w:val="18"/>
                  <w:szCs w:val="18"/>
                  <w:rPrChange w:id="4164" w:author="Jujia Li" w:date="2025-08-25T17:39:00Z" w16du:dateUtc="2025-08-25T22:39:00Z">
                    <w:rPr>
                      <w:rFonts w:ascii="Aptos Narrow" w:hAnsi="Aptos Narrow"/>
                      <w:color w:val="000000"/>
                      <w:sz w:val="22"/>
                      <w:szCs w:val="22"/>
                    </w:rPr>
                  </w:rPrChange>
                </w:rPr>
                <w:t>0.13</w:t>
              </w:r>
            </w:ins>
          </w:p>
        </w:tc>
        <w:tc>
          <w:tcPr>
            <w:tcW w:w="799" w:type="dxa"/>
            <w:noWrap/>
            <w:vAlign w:val="bottom"/>
            <w:hideMark/>
          </w:tcPr>
          <w:p w14:paraId="77FDB001" w14:textId="1135A113" w:rsidR="00155B59" w:rsidRPr="00155B59" w:rsidRDefault="00155B59" w:rsidP="00155B59">
            <w:pPr>
              <w:spacing w:after="0" w:line="240" w:lineRule="auto"/>
              <w:jc w:val="right"/>
              <w:rPr>
                <w:ins w:id="4165" w:author="Jujia Li" w:date="2025-08-25T17:34:00Z" w16du:dateUtc="2025-08-25T22:34:00Z"/>
                <w:rFonts w:ascii="Times New Roman" w:eastAsia="Times New Roman" w:hAnsi="Times New Roman" w:cs="Times New Roman"/>
                <w:color w:val="000000"/>
                <w:kern w:val="0"/>
                <w:sz w:val="18"/>
                <w:szCs w:val="18"/>
                <w14:ligatures w14:val="none"/>
              </w:rPr>
            </w:pPr>
            <w:ins w:id="4166" w:author="Jujia Li" w:date="2025-08-25T17:39:00Z" w16du:dateUtc="2025-08-25T22:39:00Z">
              <w:r w:rsidRPr="00155B59">
                <w:rPr>
                  <w:rFonts w:ascii="Times New Roman" w:hAnsi="Times New Roman" w:cs="Times New Roman"/>
                  <w:color w:val="000000"/>
                  <w:sz w:val="18"/>
                  <w:szCs w:val="18"/>
                  <w:rPrChange w:id="4167" w:author="Jujia Li" w:date="2025-08-25T17:39:00Z" w16du:dateUtc="2025-08-25T22:39:00Z">
                    <w:rPr>
                      <w:rFonts w:ascii="Aptos Narrow" w:hAnsi="Aptos Narrow"/>
                      <w:color w:val="000000"/>
                      <w:sz w:val="22"/>
                      <w:szCs w:val="22"/>
                    </w:rPr>
                  </w:rPrChange>
                </w:rPr>
                <w:t>23760</w:t>
              </w:r>
            </w:ins>
          </w:p>
        </w:tc>
        <w:tc>
          <w:tcPr>
            <w:tcW w:w="799" w:type="dxa"/>
            <w:noWrap/>
            <w:vAlign w:val="bottom"/>
            <w:hideMark/>
          </w:tcPr>
          <w:p w14:paraId="5A56040F" w14:textId="792298AA" w:rsidR="00155B59" w:rsidRPr="00155B59" w:rsidRDefault="00155B59" w:rsidP="00155B59">
            <w:pPr>
              <w:spacing w:after="0" w:line="240" w:lineRule="auto"/>
              <w:jc w:val="right"/>
              <w:rPr>
                <w:ins w:id="4168" w:author="Jujia Li" w:date="2025-08-25T17:34:00Z" w16du:dateUtc="2025-08-25T22:34:00Z"/>
                <w:rFonts w:ascii="Times New Roman" w:eastAsia="Times New Roman" w:hAnsi="Times New Roman" w:cs="Times New Roman"/>
                <w:color w:val="000000"/>
                <w:kern w:val="0"/>
                <w:sz w:val="18"/>
                <w:szCs w:val="18"/>
                <w14:ligatures w14:val="none"/>
              </w:rPr>
            </w:pPr>
            <w:ins w:id="4169" w:author="Jujia Li" w:date="2025-08-25T17:39:00Z" w16du:dateUtc="2025-08-25T22:39:00Z">
              <w:r w:rsidRPr="00155B59">
                <w:rPr>
                  <w:rFonts w:ascii="Times New Roman" w:hAnsi="Times New Roman" w:cs="Times New Roman"/>
                  <w:color w:val="000000"/>
                  <w:sz w:val="18"/>
                  <w:szCs w:val="18"/>
                  <w:rPrChange w:id="4170" w:author="Jujia Li" w:date="2025-08-25T17:39:00Z" w16du:dateUtc="2025-08-25T22:39:00Z">
                    <w:rPr>
                      <w:rFonts w:ascii="Aptos Narrow" w:hAnsi="Aptos Narrow"/>
                      <w:color w:val="000000"/>
                      <w:sz w:val="22"/>
                      <w:szCs w:val="22"/>
                    </w:rPr>
                  </w:rPrChange>
                </w:rPr>
                <w:t>2546</w:t>
              </w:r>
            </w:ins>
          </w:p>
        </w:tc>
        <w:tc>
          <w:tcPr>
            <w:tcW w:w="800" w:type="dxa"/>
            <w:noWrap/>
            <w:vAlign w:val="bottom"/>
            <w:hideMark/>
          </w:tcPr>
          <w:p w14:paraId="30E68A4B" w14:textId="3C5ABDED" w:rsidR="00155B59" w:rsidRPr="00155B59" w:rsidRDefault="00155B59" w:rsidP="00155B59">
            <w:pPr>
              <w:spacing w:after="0" w:line="240" w:lineRule="auto"/>
              <w:jc w:val="right"/>
              <w:rPr>
                <w:ins w:id="4171" w:author="Jujia Li" w:date="2025-08-25T17:34:00Z" w16du:dateUtc="2025-08-25T22:34:00Z"/>
                <w:rFonts w:ascii="Times New Roman" w:eastAsia="Times New Roman" w:hAnsi="Times New Roman" w:cs="Times New Roman"/>
                <w:color w:val="000000"/>
                <w:kern w:val="0"/>
                <w:sz w:val="18"/>
                <w:szCs w:val="18"/>
                <w14:ligatures w14:val="none"/>
              </w:rPr>
            </w:pPr>
            <w:ins w:id="4172" w:author="Jujia Li" w:date="2025-08-25T17:39:00Z" w16du:dateUtc="2025-08-25T22:39:00Z">
              <w:r w:rsidRPr="00155B59">
                <w:rPr>
                  <w:rFonts w:ascii="Times New Roman" w:hAnsi="Times New Roman" w:cs="Times New Roman"/>
                  <w:color w:val="000000"/>
                  <w:sz w:val="18"/>
                  <w:szCs w:val="18"/>
                  <w:rPrChange w:id="4173" w:author="Jujia Li" w:date="2025-08-25T17:39:00Z" w16du:dateUtc="2025-08-25T22:39:00Z">
                    <w:rPr>
                      <w:rFonts w:ascii="Aptos Narrow" w:hAnsi="Aptos Narrow"/>
                      <w:color w:val="000000"/>
                      <w:sz w:val="22"/>
                      <w:szCs w:val="22"/>
                    </w:rPr>
                  </w:rPrChange>
                </w:rPr>
                <w:t>0.11</w:t>
              </w:r>
            </w:ins>
          </w:p>
        </w:tc>
        <w:tc>
          <w:tcPr>
            <w:tcW w:w="800" w:type="dxa"/>
            <w:noWrap/>
            <w:vAlign w:val="bottom"/>
            <w:hideMark/>
          </w:tcPr>
          <w:p w14:paraId="175426BB" w14:textId="0B77EC76" w:rsidR="00155B59" w:rsidRPr="00155B59" w:rsidRDefault="00155B59" w:rsidP="00155B59">
            <w:pPr>
              <w:spacing w:after="0" w:line="240" w:lineRule="auto"/>
              <w:jc w:val="right"/>
              <w:rPr>
                <w:ins w:id="4174" w:author="Jujia Li" w:date="2025-08-25T17:34:00Z" w16du:dateUtc="2025-08-25T22:34:00Z"/>
                <w:rFonts w:ascii="Times New Roman" w:eastAsia="Times New Roman" w:hAnsi="Times New Roman" w:cs="Times New Roman"/>
                <w:color w:val="000000"/>
                <w:kern w:val="0"/>
                <w:sz w:val="18"/>
                <w:szCs w:val="18"/>
                <w14:ligatures w14:val="none"/>
              </w:rPr>
            </w:pPr>
            <w:ins w:id="4175" w:author="Jujia Li" w:date="2025-08-25T17:39:00Z" w16du:dateUtc="2025-08-25T22:39:00Z">
              <w:r w:rsidRPr="00155B59">
                <w:rPr>
                  <w:rFonts w:ascii="Times New Roman" w:hAnsi="Times New Roman" w:cs="Times New Roman"/>
                  <w:color w:val="000000"/>
                  <w:sz w:val="18"/>
                  <w:szCs w:val="18"/>
                  <w:rPrChange w:id="4176" w:author="Jujia Li" w:date="2025-08-25T17:39:00Z" w16du:dateUtc="2025-08-25T22:39:00Z">
                    <w:rPr>
                      <w:rFonts w:ascii="Aptos Narrow" w:hAnsi="Aptos Narrow"/>
                      <w:color w:val="000000"/>
                      <w:sz w:val="22"/>
                      <w:szCs w:val="22"/>
                    </w:rPr>
                  </w:rPrChange>
                </w:rPr>
                <w:t>23693</w:t>
              </w:r>
            </w:ins>
          </w:p>
        </w:tc>
        <w:tc>
          <w:tcPr>
            <w:tcW w:w="800" w:type="dxa"/>
            <w:noWrap/>
            <w:vAlign w:val="bottom"/>
            <w:hideMark/>
          </w:tcPr>
          <w:p w14:paraId="125E925A" w14:textId="15A99ACE" w:rsidR="00155B59" w:rsidRPr="00155B59" w:rsidRDefault="00155B59" w:rsidP="00155B59">
            <w:pPr>
              <w:spacing w:after="0" w:line="240" w:lineRule="auto"/>
              <w:jc w:val="right"/>
              <w:rPr>
                <w:ins w:id="4177" w:author="Jujia Li" w:date="2025-08-25T17:34:00Z" w16du:dateUtc="2025-08-25T22:34:00Z"/>
                <w:rFonts w:ascii="Times New Roman" w:eastAsia="Times New Roman" w:hAnsi="Times New Roman" w:cs="Times New Roman"/>
                <w:color w:val="000000"/>
                <w:kern w:val="0"/>
                <w:sz w:val="18"/>
                <w:szCs w:val="18"/>
                <w14:ligatures w14:val="none"/>
              </w:rPr>
            </w:pPr>
            <w:ins w:id="4178" w:author="Jujia Li" w:date="2025-08-25T17:39:00Z" w16du:dateUtc="2025-08-25T22:39:00Z">
              <w:r w:rsidRPr="00155B59">
                <w:rPr>
                  <w:rFonts w:ascii="Times New Roman" w:hAnsi="Times New Roman" w:cs="Times New Roman"/>
                  <w:color w:val="000000"/>
                  <w:sz w:val="18"/>
                  <w:szCs w:val="18"/>
                  <w:rPrChange w:id="4179" w:author="Jujia Li" w:date="2025-08-25T17:39:00Z" w16du:dateUtc="2025-08-25T22:39:00Z">
                    <w:rPr>
                      <w:rFonts w:ascii="Aptos Narrow" w:hAnsi="Aptos Narrow"/>
                      <w:color w:val="000000"/>
                      <w:sz w:val="22"/>
                      <w:szCs w:val="22"/>
                    </w:rPr>
                  </w:rPrChange>
                </w:rPr>
                <w:t>1701</w:t>
              </w:r>
            </w:ins>
          </w:p>
        </w:tc>
        <w:tc>
          <w:tcPr>
            <w:tcW w:w="800" w:type="dxa"/>
            <w:noWrap/>
            <w:vAlign w:val="bottom"/>
            <w:hideMark/>
          </w:tcPr>
          <w:p w14:paraId="512145EF" w14:textId="12FCF593" w:rsidR="00155B59" w:rsidRPr="00155B59" w:rsidRDefault="00155B59" w:rsidP="00155B59">
            <w:pPr>
              <w:spacing w:after="0" w:line="240" w:lineRule="auto"/>
              <w:jc w:val="right"/>
              <w:rPr>
                <w:ins w:id="4180" w:author="Jujia Li" w:date="2025-08-25T17:34:00Z" w16du:dateUtc="2025-08-25T22:34:00Z"/>
                <w:rFonts w:ascii="Times New Roman" w:eastAsia="Times New Roman" w:hAnsi="Times New Roman" w:cs="Times New Roman"/>
                <w:color w:val="000000"/>
                <w:kern w:val="0"/>
                <w:sz w:val="18"/>
                <w:szCs w:val="18"/>
                <w14:ligatures w14:val="none"/>
              </w:rPr>
            </w:pPr>
            <w:ins w:id="4181" w:author="Jujia Li" w:date="2025-08-25T17:39:00Z" w16du:dateUtc="2025-08-25T22:39:00Z">
              <w:r w:rsidRPr="00155B59">
                <w:rPr>
                  <w:rFonts w:ascii="Times New Roman" w:hAnsi="Times New Roman" w:cs="Times New Roman"/>
                  <w:color w:val="000000"/>
                  <w:sz w:val="18"/>
                  <w:szCs w:val="18"/>
                  <w:rPrChange w:id="4182" w:author="Jujia Li" w:date="2025-08-25T17:39:00Z" w16du:dateUtc="2025-08-25T22:39:00Z">
                    <w:rPr>
                      <w:rFonts w:ascii="Aptos Narrow" w:hAnsi="Aptos Narrow"/>
                      <w:color w:val="000000"/>
                      <w:sz w:val="22"/>
                      <w:szCs w:val="22"/>
                    </w:rPr>
                  </w:rPrChange>
                </w:rPr>
                <w:t>0.07</w:t>
              </w:r>
            </w:ins>
          </w:p>
        </w:tc>
        <w:tc>
          <w:tcPr>
            <w:tcW w:w="800" w:type="dxa"/>
            <w:noWrap/>
            <w:vAlign w:val="bottom"/>
            <w:hideMark/>
          </w:tcPr>
          <w:p w14:paraId="0484C75B" w14:textId="146AF6E4" w:rsidR="00155B59" w:rsidRPr="00155B59" w:rsidRDefault="00155B59" w:rsidP="00155B59">
            <w:pPr>
              <w:spacing w:after="0" w:line="240" w:lineRule="auto"/>
              <w:jc w:val="right"/>
              <w:rPr>
                <w:ins w:id="4183" w:author="Jujia Li" w:date="2025-08-25T17:34:00Z" w16du:dateUtc="2025-08-25T22:34:00Z"/>
                <w:rFonts w:ascii="Times New Roman" w:eastAsia="Times New Roman" w:hAnsi="Times New Roman" w:cs="Times New Roman"/>
                <w:color w:val="000000"/>
                <w:kern w:val="0"/>
                <w:sz w:val="18"/>
                <w:szCs w:val="18"/>
                <w14:ligatures w14:val="none"/>
              </w:rPr>
            </w:pPr>
            <w:ins w:id="4184" w:author="Jujia Li" w:date="2025-08-25T17:39:00Z" w16du:dateUtc="2025-08-25T22:39:00Z">
              <w:r w:rsidRPr="00155B59">
                <w:rPr>
                  <w:rFonts w:ascii="Times New Roman" w:hAnsi="Times New Roman" w:cs="Times New Roman"/>
                  <w:color w:val="000000"/>
                  <w:sz w:val="18"/>
                  <w:szCs w:val="18"/>
                  <w:rPrChange w:id="4185" w:author="Jujia Li" w:date="2025-08-25T17:39:00Z" w16du:dateUtc="2025-08-25T22:39:00Z">
                    <w:rPr>
                      <w:rFonts w:ascii="Aptos Narrow" w:hAnsi="Aptos Narrow"/>
                      <w:color w:val="000000"/>
                      <w:sz w:val="22"/>
                      <w:szCs w:val="22"/>
                    </w:rPr>
                  </w:rPrChange>
                </w:rPr>
                <w:t>23629</w:t>
              </w:r>
            </w:ins>
          </w:p>
        </w:tc>
        <w:tc>
          <w:tcPr>
            <w:tcW w:w="800" w:type="dxa"/>
            <w:noWrap/>
            <w:vAlign w:val="bottom"/>
            <w:hideMark/>
          </w:tcPr>
          <w:p w14:paraId="74E0A640" w14:textId="79492277" w:rsidR="00155B59" w:rsidRPr="00155B59" w:rsidRDefault="00155B59" w:rsidP="00155B59">
            <w:pPr>
              <w:spacing w:after="0" w:line="240" w:lineRule="auto"/>
              <w:jc w:val="right"/>
              <w:rPr>
                <w:ins w:id="4186" w:author="Jujia Li" w:date="2025-08-25T17:34:00Z" w16du:dateUtc="2025-08-25T22:34:00Z"/>
                <w:rFonts w:ascii="Times New Roman" w:eastAsia="Times New Roman" w:hAnsi="Times New Roman" w:cs="Times New Roman"/>
                <w:color w:val="000000"/>
                <w:kern w:val="0"/>
                <w:sz w:val="18"/>
                <w:szCs w:val="18"/>
                <w14:ligatures w14:val="none"/>
              </w:rPr>
            </w:pPr>
            <w:ins w:id="4187" w:author="Jujia Li" w:date="2025-08-25T17:39:00Z" w16du:dateUtc="2025-08-25T22:39:00Z">
              <w:r w:rsidRPr="00155B59">
                <w:rPr>
                  <w:rFonts w:ascii="Times New Roman" w:hAnsi="Times New Roman" w:cs="Times New Roman"/>
                  <w:color w:val="000000"/>
                  <w:sz w:val="18"/>
                  <w:szCs w:val="18"/>
                  <w:rPrChange w:id="4188" w:author="Jujia Li" w:date="2025-08-25T17:39:00Z" w16du:dateUtc="2025-08-25T22:39:00Z">
                    <w:rPr>
                      <w:rFonts w:ascii="Aptos Narrow" w:hAnsi="Aptos Narrow"/>
                      <w:color w:val="000000"/>
                      <w:sz w:val="22"/>
                      <w:szCs w:val="22"/>
                    </w:rPr>
                  </w:rPrChange>
                </w:rPr>
                <w:t>1427</w:t>
              </w:r>
            </w:ins>
          </w:p>
        </w:tc>
        <w:tc>
          <w:tcPr>
            <w:tcW w:w="800" w:type="dxa"/>
            <w:noWrap/>
            <w:vAlign w:val="bottom"/>
            <w:hideMark/>
          </w:tcPr>
          <w:p w14:paraId="6956EE4B" w14:textId="20911A58" w:rsidR="00155B59" w:rsidRPr="00155B59" w:rsidRDefault="00155B59" w:rsidP="00155B59">
            <w:pPr>
              <w:spacing w:after="0" w:line="240" w:lineRule="auto"/>
              <w:jc w:val="right"/>
              <w:rPr>
                <w:ins w:id="4189" w:author="Jujia Li" w:date="2025-08-25T17:34:00Z" w16du:dateUtc="2025-08-25T22:34:00Z"/>
                <w:rFonts w:ascii="Times New Roman" w:eastAsia="Times New Roman" w:hAnsi="Times New Roman" w:cs="Times New Roman"/>
                <w:color w:val="000000"/>
                <w:kern w:val="0"/>
                <w:sz w:val="18"/>
                <w:szCs w:val="18"/>
                <w14:ligatures w14:val="none"/>
              </w:rPr>
            </w:pPr>
            <w:ins w:id="4190" w:author="Jujia Li" w:date="2025-08-25T17:39:00Z" w16du:dateUtc="2025-08-25T22:39:00Z">
              <w:r w:rsidRPr="00155B59">
                <w:rPr>
                  <w:rFonts w:ascii="Times New Roman" w:hAnsi="Times New Roman" w:cs="Times New Roman"/>
                  <w:color w:val="000000"/>
                  <w:sz w:val="18"/>
                  <w:szCs w:val="18"/>
                  <w:rPrChange w:id="4191" w:author="Jujia Li" w:date="2025-08-25T17:39:00Z" w16du:dateUtc="2025-08-25T22:39:00Z">
                    <w:rPr>
                      <w:rFonts w:ascii="Aptos Narrow" w:hAnsi="Aptos Narrow"/>
                      <w:color w:val="000000"/>
                      <w:sz w:val="22"/>
                      <w:szCs w:val="22"/>
                    </w:rPr>
                  </w:rPrChange>
                </w:rPr>
                <w:t>0.06</w:t>
              </w:r>
            </w:ins>
          </w:p>
        </w:tc>
        <w:tc>
          <w:tcPr>
            <w:tcW w:w="891" w:type="dxa"/>
            <w:noWrap/>
            <w:vAlign w:val="bottom"/>
            <w:hideMark/>
          </w:tcPr>
          <w:p w14:paraId="470095A0" w14:textId="6775B89F" w:rsidR="00155B59" w:rsidRPr="00155B59" w:rsidRDefault="00155B59" w:rsidP="00155B59">
            <w:pPr>
              <w:spacing w:after="0" w:line="240" w:lineRule="auto"/>
              <w:jc w:val="right"/>
              <w:rPr>
                <w:ins w:id="4192" w:author="Jujia Li" w:date="2025-08-25T17:34:00Z" w16du:dateUtc="2025-08-25T22:34:00Z"/>
                <w:rFonts w:ascii="Times New Roman" w:eastAsia="Times New Roman" w:hAnsi="Times New Roman" w:cs="Times New Roman"/>
                <w:color w:val="000000"/>
                <w:kern w:val="0"/>
                <w:sz w:val="18"/>
                <w:szCs w:val="18"/>
                <w14:ligatures w14:val="none"/>
              </w:rPr>
            </w:pPr>
            <w:ins w:id="4193" w:author="Jujia Li" w:date="2025-08-25T17:39:00Z" w16du:dateUtc="2025-08-25T22:39:00Z">
              <w:r w:rsidRPr="00155B59">
                <w:rPr>
                  <w:rFonts w:ascii="Times New Roman" w:hAnsi="Times New Roman" w:cs="Times New Roman"/>
                  <w:color w:val="000000"/>
                  <w:sz w:val="18"/>
                  <w:szCs w:val="18"/>
                  <w:rPrChange w:id="4194" w:author="Jujia Li" w:date="2025-08-25T17:39:00Z" w16du:dateUtc="2025-08-25T22:39:00Z">
                    <w:rPr>
                      <w:rFonts w:ascii="Aptos Narrow" w:hAnsi="Aptos Narrow"/>
                      <w:color w:val="000000"/>
                      <w:sz w:val="22"/>
                      <w:szCs w:val="22"/>
                    </w:rPr>
                  </w:rPrChange>
                </w:rPr>
                <w:t>8761</w:t>
              </w:r>
            </w:ins>
          </w:p>
        </w:tc>
        <w:tc>
          <w:tcPr>
            <w:tcW w:w="977" w:type="dxa"/>
            <w:noWrap/>
            <w:vAlign w:val="bottom"/>
            <w:hideMark/>
          </w:tcPr>
          <w:p w14:paraId="7C7907EB" w14:textId="58ABD11D" w:rsidR="00155B59" w:rsidRPr="00155B59" w:rsidRDefault="00155B59" w:rsidP="00155B59">
            <w:pPr>
              <w:spacing w:after="0" w:line="240" w:lineRule="auto"/>
              <w:jc w:val="right"/>
              <w:rPr>
                <w:ins w:id="4195" w:author="Jujia Li" w:date="2025-08-25T17:34:00Z" w16du:dateUtc="2025-08-25T22:34:00Z"/>
                <w:rFonts w:ascii="Times New Roman" w:eastAsia="Times New Roman" w:hAnsi="Times New Roman" w:cs="Times New Roman"/>
                <w:color w:val="000000"/>
                <w:kern w:val="0"/>
                <w:sz w:val="18"/>
                <w:szCs w:val="18"/>
                <w14:ligatures w14:val="none"/>
              </w:rPr>
            </w:pPr>
            <w:ins w:id="4196" w:author="Jujia Li" w:date="2025-08-25T17:39:00Z" w16du:dateUtc="2025-08-25T22:39:00Z">
              <w:r w:rsidRPr="00155B59">
                <w:rPr>
                  <w:rFonts w:ascii="Times New Roman" w:hAnsi="Times New Roman" w:cs="Times New Roman"/>
                  <w:color w:val="000000"/>
                  <w:sz w:val="18"/>
                  <w:szCs w:val="18"/>
                  <w:rPrChange w:id="4197" w:author="Jujia Li" w:date="2025-08-25T17:39:00Z" w16du:dateUtc="2025-08-25T22:39:00Z">
                    <w:rPr>
                      <w:rFonts w:ascii="Aptos Narrow" w:hAnsi="Aptos Narrow"/>
                      <w:color w:val="000000"/>
                      <w:sz w:val="22"/>
                      <w:szCs w:val="22"/>
                    </w:rPr>
                  </w:rPrChange>
                </w:rPr>
                <w:t>0.09</w:t>
              </w:r>
            </w:ins>
          </w:p>
        </w:tc>
      </w:tr>
    </w:tbl>
    <w:p w14:paraId="7086E438" w14:textId="03EE0E58" w:rsidR="00933402" w:rsidRDefault="00933402" w:rsidP="00933402">
      <w:pPr>
        <w:spacing w:after="120" w:line="360" w:lineRule="auto"/>
        <w:contextualSpacing/>
        <w:rPr>
          <w:ins w:id="4198" w:author="Jujia Li" w:date="2025-08-25T17:34:00Z" w16du:dateUtc="2025-08-25T22:34:00Z"/>
          <w:rFonts w:ascii="Times New Roman" w:hAnsi="Times New Roman" w:cs="Times New Roman"/>
        </w:rPr>
      </w:pPr>
      <w:ins w:id="4199" w:author="Jujia Li" w:date="2025-08-25T17:34:00Z" w16du:dateUtc="2025-08-25T22:34:00Z">
        <w:r w:rsidRPr="005E344C">
          <w:rPr>
            <w:rFonts w:ascii="Times New Roman" w:hAnsi="Times New Roman" w:cs="Times New Roman"/>
            <w:i/>
            <w:iCs/>
          </w:rPr>
          <w:t>Note.</w:t>
        </w:r>
        <w:r w:rsidRPr="007D1368">
          <w:rPr>
            <w:rFonts w:ascii="Times New Roman" w:hAnsi="Times New Roman" w:cs="Times New Roman"/>
          </w:rPr>
          <w:t xml:space="preserve"> </w:t>
        </w:r>
        <w:r>
          <w:rPr>
            <w:rFonts w:ascii="Times New Roman" w:hAnsi="Times New Roman" w:cs="Times New Roman"/>
          </w:rPr>
          <w:t xml:space="preserve">Pop = population; </w:t>
        </w:r>
        <w:r w:rsidRPr="00DD7902">
          <w:rPr>
            <w:rFonts w:ascii="Times New Roman" w:hAnsi="Times New Roman" w:cs="Times New Roman"/>
          </w:rPr>
          <w:t xml:space="preserve">MME = morphine milligram equivalents; </w:t>
        </w:r>
        <w:r>
          <w:rPr>
            <w:rFonts w:ascii="Times New Roman" w:hAnsi="Times New Roman" w:cs="Times New Roman"/>
          </w:rPr>
          <w:t>Rate</w:t>
        </w:r>
        <w:r w:rsidRPr="00DD7902">
          <w:rPr>
            <w:rFonts w:ascii="Times New Roman" w:hAnsi="Times New Roman" w:cs="Times New Roman"/>
          </w:rPr>
          <w:t xml:space="preserve"> = MME per </w:t>
        </w:r>
        <w:r>
          <w:rPr>
            <w:rFonts w:ascii="Times New Roman" w:hAnsi="Times New Roman" w:cs="Times New Roman"/>
          </w:rPr>
          <w:t>1,000 residents</w:t>
        </w:r>
        <w:r w:rsidRPr="00DD7902">
          <w:rPr>
            <w:rFonts w:ascii="Times New Roman" w:hAnsi="Times New Roman" w:cs="Times New Roman"/>
          </w:rPr>
          <w:t xml:space="preserve">); “Total MME” is the sum over the study period, and “Avg </w:t>
        </w:r>
        <w:r>
          <w:rPr>
            <w:rFonts w:ascii="Times New Roman" w:hAnsi="Times New Roman" w:cs="Times New Roman"/>
          </w:rPr>
          <w:t>Rate</w:t>
        </w:r>
        <w:r w:rsidRPr="00DD7902">
          <w:rPr>
            <w:rFonts w:ascii="Times New Roman" w:hAnsi="Times New Roman" w:cs="Times New Roman"/>
          </w:rPr>
          <w:t>” is the average per capita MME across years.</w:t>
        </w:r>
      </w:ins>
    </w:p>
    <w:p w14:paraId="1B2EF7FA" w14:textId="22DB725C" w:rsidR="00933402" w:rsidRPr="00933402" w:rsidRDefault="00933402" w:rsidP="00933402">
      <w:pPr>
        <w:spacing w:after="120" w:line="360" w:lineRule="auto"/>
        <w:contextualSpacing/>
        <w:rPr>
          <w:ins w:id="4200" w:author="Jujia Li" w:date="2025-08-25T17:35:00Z" w16du:dateUtc="2025-08-25T22:35:00Z"/>
          <w:rFonts w:ascii="Times New Roman" w:hAnsi="Times New Roman" w:cs="Times New Roman"/>
          <w:b/>
          <w:bCs/>
          <w:rPrChange w:id="4201" w:author="Jujia Li" w:date="2025-08-25T17:35:00Z" w16du:dateUtc="2025-08-25T22:35:00Z">
            <w:rPr>
              <w:ins w:id="4202" w:author="Jujia Li" w:date="2025-08-25T17:35:00Z" w16du:dateUtc="2025-08-25T22:35:00Z"/>
              <w:rFonts w:ascii="Times New Roman" w:hAnsi="Times New Roman" w:cs="Times New Roman"/>
            </w:rPr>
          </w:rPrChange>
        </w:rPr>
      </w:pPr>
      <w:ins w:id="4203" w:author="Jujia Li" w:date="2025-08-25T17:35:00Z" w16du:dateUtc="2025-08-25T22:35:00Z">
        <w:r w:rsidRPr="00933402">
          <w:rPr>
            <w:rFonts w:ascii="Times New Roman" w:hAnsi="Times New Roman" w:cs="Times New Roman"/>
            <w:b/>
            <w:bCs/>
            <w:rPrChange w:id="4204" w:author="Jujia Li" w:date="2025-08-25T17:35:00Z" w16du:dateUtc="2025-08-25T22:35:00Z">
              <w:rPr>
                <w:rFonts w:ascii="Times New Roman" w:hAnsi="Times New Roman" w:cs="Times New Roman"/>
              </w:rPr>
            </w:rPrChange>
          </w:rPr>
          <w:t>Table 5.</w:t>
        </w:r>
      </w:ins>
    </w:p>
    <w:p w14:paraId="73EBE5F8" w14:textId="5B316C78" w:rsidR="00933402" w:rsidRPr="005E344C" w:rsidRDefault="00933402" w:rsidP="00933402">
      <w:pPr>
        <w:spacing w:after="120" w:line="360" w:lineRule="auto"/>
        <w:contextualSpacing/>
        <w:rPr>
          <w:ins w:id="4205" w:author="Jujia Li" w:date="2025-08-25T17:35:00Z" w16du:dateUtc="2025-08-25T22:35:00Z"/>
          <w:rFonts w:ascii="Times New Roman" w:hAnsi="Times New Roman" w:cs="Times New Roman"/>
        </w:rPr>
      </w:pPr>
      <w:ins w:id="4206" w:author="Jujia Li" w:date="2025-08-25T17:35:00Z" w16du:dateUtc="2025-08-25T22:35:00Z">
        <w:r w:rsidRPr="005E344C">
          <w:rPr>
            <w:rFonts w:ascii="Times New Roman" w:hAnsi="Times New Roman" w:cs="Times New Roman"/>
          </w:rPr>
          <w:t>Summary o</w:t>
        </w:r>
        <w:r w:rsidRPr="00037CD4">
          <w:rPr>
            <w:rFonts w:ascii="Times New Roman" w:hAnsi="Times New Roman" w:cs="Times New Roman"/>
          </w:rPr>
          <w:t xml:space="preserve">f </w:t>
        </w:r>
      </w:ins>
      <w:ins w:id="4207" w:author="Jujia Li" w:date="2025-08-25T17:36:00Z" w16du:dateUtc="2025-08-25T22:36:00Z">
        <w:r w:rsidR="0074382B" w:rsidRPr="0074382B">
          <w:rPr>
            <w:rFonts w:ascii="Times New Roman" w:hAnsi="Times New Roman" w:cs="Times New Roman"/>
            <w:rPrChange w:id="4208" w:author="Jujia Li" w:date="2025-08-25T17:36:00Z" w16du:dateUtc="2025-08-25T22:36:00Z">
              <w:rPr>
                <w:rFonts w:ascii="Times New Roman" w:hAnsi="Times New Roman" w:cs="Times New Roman"/>
                <w:i/>
                <w:iCs/>
              </w:rPr>
            </w:rPrChange>
          </w:rPr>
          <w:t>Oxycodone</w:t>
        </w:r>
      </w:ins>
      <w:ins w:id="4209" w:author="Jujia Li" w:date="2025-08-25T17:35:00Z" w16du:dateUtc="2025-08-25T22:35:00Z">
        <w:r w:rsidRPr="0074382B">
          <w:rPr>
            <w:rFonts w:ascii="Times New Roman" w:hAnsi="Times New Roman" w:cs="Times New Roman"/>
            <w:rPrChange w:id="4210" w:author="Jujia Li" w:date="2025-08-25T17:36:00Z" w16du:dateUtc="2025-08-25T22:36:00Z">
              <w:rPr>
                <w:rFonts w:ascii="Times New Roman" w:hAnsi="Times New Roman" w:cs="Times New Roman"/>
                <w:i/>
                <w:iCs/>
              </w:rPr>
            </w:rPrChange>
          </w:rPr>
          <w:t xml:space="preserve"> Consumption</w:t>
        </w:r>
        <w:r w:rsidRPr="005E344C">
          <w:rPr>
            <w:rFonts w:ascii="Times New Roman" w:hAnsi="Times New Roman" w:cs="Times New Roman"/>
          </w:rPr>
          <w:t xml:space="preserve"> </w:t>
        </w:r>
        <w:r w:rsidRPr="00241A4A">
          <w:rPr>
            <w:rFonts w:ascii="Times New Roman" w:hAnsi="Times New Roman" w:cs="Times New Roman"/>
          </w:rPr>
          <w:t>(Counts and Rates per 1</w:t>
        </w:r>
        <w:r>
          <w:rPr>
            <w:rFonts w:ascii="Times New Roman" w:hAnsi="Times New Roman" w:cs="Times New Roman"/>
          </w:rPr>
          <w:t>,0</w:t>
        </w:r>
        <w:r w:rsidRPr="00241A4A">
          <w:rPr>
            <w:rFonts w:ascii="Times New Roman" w:hAnsi="Times New Roman" w:cs="Times New Roman"/>
          </w:rPr>
          <w:t xml:space="preserve">00 Residents) </w:t>
        </w:r>
        <w:r w:rsidRPr="005E344C">
          <w:rPr>
            <w:rFonts w:ascii="Times New Roman" w:hAnsi="Times New Roman" w:cs="Times New Roman"/>
          </w:rPr>
          <w:t>by County and Year (2016–2019)</w:t>
        </w:r>
      </w:ins>
    </w:p>
    <w:tbl>
      <w:tblPr>
        <w:tblW w:w="0" w:type="auto"/>
        <w:tblBorders>
          <w:top w:val="single" w:sz="4" w:space="0" w:color="auto"/>
          <w:bottom w:val="single" w:sz="4" w:space="0" w:color="auto"/>
        </w:tblBorders>
        <w:tblLayout w:type="fixed"/>
        <w:tblLook w:val="04A0" w:firstRow="1" w:lastRow="0" w:firstColumn="1" w:lastColumn="0" w:noHBand="0" w:noVBand="1"/>
      </w:tblPr>
      <w:tblGrid>
        <w:gridCol w:w="1608"/>
        <w:gridCol w:w="799"/>
        <w:gridCol w:w="799"/>
        <w:gridCol w:w="688"/>
        <w:gridCol w:w="799"/>
        <w:gridCol w:w="799"/>
        <w:gridCol w:w="800"/>
        <w:gridCol w:w="800"/>
        <w:gridCol w:w="800"/>
        <w:gridCol w:w="800"/>
        <w:gridCol w:w="800"/>
        <w:gridCol w:w="800"/>
        <w:gridCol w:w="800"/>
        <w:gridCol w:w="891"/>
        <w:gridCol w:w="977"/>
      </w:tblGrid>
      <w:tr w:rsidR="00933402" w:rsidRPr="00D80767" w14:paraId="09D34827" w14:textId="77777777" w:rsidTr="00241A4A">
        <w:trPr>
          <w:trHeight w:val="300"/>
          <w:ins w:id="4211" w:author="Jujia Li" w:date="2025-08-25T17:35:00Z"/>
        </w:trPr>
        <w:tc>
          <w:tcPr>
            <w:tcW w:w="1608" w:type="dxa"/>
            <w:vMerge w:val="restart"/>
            <w:tcBorders>
              <w:top w:val="single" w:sz="4" w:space="0" w:color="auto"/>
              <w:bottom w:val="single" w:sz="4" w:space="0" w:color="auto"/>
            </w:tcBorders>
            <w:noWrap/>
            <w:vAlign w:val="center"/>
            <w:hideMark/>
          </w:tcPr>
          <w:p w14:paraId="3BE2451E" w14:textId="77777777" w:rsidR="00933402" w:rsidRPr="00B17B5A" w:rsidRDefault="00933402" w:rsidP="00241A4A">
            <w:pPr>
              <w:spacing w:after="0" w:line="240" w:lineRule="auto"/>
              <w:jc w:val="center"/>
              <w:rPr>
                <w:ins w:id="4212" w:author="Jujia Li" w:date="2025-08-25T17:35:00Z" w16du:dateUtc="2025-08-25T22:35:00Z"/>
                <w:rFonts w:ascii="Times New Roman" w:eastAsia="Times New Roman" w:hAnsi="Times New Roman" w:cs="Times New Roman"/>
                <w:kern w:val="0"/>
                <w:sz w:val="20"/>
                <w:szCs w:val="20"/>
                <w14:ligatures w14:val="none"/>
              </w:rPr>
            </w:pPr>
            <w:ins w:id="4213" w:author="Jujia Li" w:date="2025-08-25T17:35:00Z" w16du:dateUtc="2025-08-25T22:35:00Z">
              <w:r w:rsidRPr="00B17B5A">
                <w:rPr>
                  <w:rFonts w:ascii="Times New Roman" w:eastAsia="Times New Roman" w:hAnsi="Times New Roman" w:cs="Times New Roman"/>
                  <w:color w:val="000000"/>
                  <w:kern w:val="0"/>
                  <w:sz w:val="20"/>
                  <w:szCs w:val="20"/>
                  <w14:ligatures w14:val="none"/>
                </w:rPr>
                <w:t>County</w:t>
              </w:r>
            </w:ins>
          </w:p>
        </w:tc>
        <w:tc>
          <w:tcPr>
            <w:tcW w:w="799" w:type="dxa"/>
            <w:tcBorders>
              <w:top w:val="single" w:sz="4" w:space="0" w:color="auto"/>
              <w:bottom w:val="single" w:sz="4" w:space="0" w:color="auto"/>
            </w:tcBorders>
            <w:noWrap/>
            <w:vAlign w:val="center"/>
            <w:hideMark/>
          </w:tcPr>
          <w:p w14:paraId="72826AA2" w14:textId="77777777" w:rsidR="00933402" w:rsidRPr="00B17B5A" w:rsidRDefault="00933402" w:rsidP="00241A4A">
            <w:pPr>
              <w:spacing w:after="0" w:line="240" w:lineRule="auto"/>
              <w:jc w:val="center"/>
              <w:rPr>
                <w:ins w:id="4214" w:author="Jujia Li" w:date="2025-08-25T17:35:00Z" w16du:dateUtc="2025-08-25T22:35: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1041C7C9" w14:textId="77777777" w:rsidR="00933402" w:rsidRPr="00B17B5A" w:rsidRDefault="00933402" w:rsidP="00241A4A">
            <w:pPr>
              <w:spacing w:after="0" w:line="240" w:lineRule="auto"/>
              <w:jc w:val="center"/>
              <w:rPr>
                <w:ins w:id="4215" w:author="Jujia Li" w:date="2025-08-25T17:35:00Z" w16du:dateUtc="2025-08-25T22:35:00Z"/>
                <w:rFonts w:ascii="Times New Roman" w:eastAsia="Times New Roman" w:hAnsi="Times New Roman" w:cs="Times New Roman"/>
                <w:color w:val="000000"/>
                <w:kern w:val="0"/>
                <w:sz w:val="20"/>
                <w:szCs w:val="20"/>
                <w14:ligatures w14:val="none"/>
              </w:rPr>
            </w:pPr>
            <w:ins w:id="4216" w:author="Jujia Li" w:date="2025-08-25T17:35:00Z" w16du:dateUtc="2025-08-25T22:35:00Z">
              <w:r w:rsidRPr="00B17B5A">
                <w:rPr>
                  <w:rFonts w:ascii="Times New Roman" w:eastAsia="Times New Roman" w:hAnsi="Times New Roman" w:cs="Times New Roman"/>
                  <w:color w:val="000000"/>
                  <w:kern w:val="0"/>
                  <w:sz w:val="20"/>
                  <w:szCs w:val="20"/>
                  <w14:ligatures w14:val="none"/>
                </w:rPr>
                <w:t>2016</w:t>
              </w:r>
            </w:ins>
          </w:p>
        </w:tc>
        <w:tc>
          <w:tcPr>
            <w:tcW w:w="688" w:type="dxa"/>
            <w:tcBorders>
              <w:top w:val="single" w:sz="4" w:space="0" w:color="auto"/>
              <w:bottom w:val="single" w:sz="4" w:space="0" w:color="auto"/>
            </w:tcBorders>
            <w:noWrap/>
            <w:vAlign w:val="center"/>
            <w:hideMark/>
          </w:tcPr>
          <w:p w14:paraId="469A121B" w14:textId="77777777" w:rsidR="00933402" w:rsidRPr="00B17B5A" w:rsidRDefault="00933402" w:rsidP="00241A4A">
            <w:pPr>
              <w:spacing w:after="0" w:line="240" w:lineRule="auto"/>
              <w:jc w:val="center"/>
              <w:rPr>
                <w:ins w:id="4217" w:author="Jujia Li" w:date="2025-08-25T17:35:00Z" w16du:dateUtc="2025-08-25T22:35: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1FB57678" w14:textId="77777777" w:rsidR="00933402" w:rsidRPr="00B17B5A" w:rsidRDefault="00933402" w:rsidP="00241A4A">
            <w:pPr>
              <w:spacing w:after="0" w:line="240" w:lineRule="auto"/>
              <w:jc w:val="center"/>
              <w:rPr>
                <w:ins w:id="4218" w:author="Jujia Li" w:date="2025-08-25T17:35:00Z" w16du:dateUtc="2025-08-25T22:35: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0F8E9936" w14:textId="77777777" w:rsidR="00933402" w:rsidRPr="00B17B5A" w:rsidRDefault="00933402" w:rsidP="00241A4A">
            <w:pPr>
              <w:spacing w:after="0" w:line="240" w:lineRule="auto"/>
              <w:jc w:val="center"/>
              <w:rPr>
                <w:ins w:id="4219" w:author="Jujia Li" w:date="2025-08-25T17:35:00Z" w16du:dateUtc="2025-08-25T22:35:00Z"/>
                <w:rFonts w:ascii="Times New Roman" w:eastAsia="Times New Roman" w:hAnsi="Times New Roman" w:cs="Times New Roman"/>
                <w:color w:val="000000"/>
                <w:kern w:val="0"/>
                <w:sz w:val="20"/>
                <w:szCs w:val="20"/>
                <w14:ligatures w14:val="none"/>
              </w:rPr>
            </w:pPr>
            <w:ins w:id="4220" w:author="Jujia Li" w:date="2025-08-25T17:35:00Z" w16du:dateUtc="2025-08-25T22:35:00Z">
              <w:r w:rsidRPr="00B17B5A">
                <w:rPr>
                  <w:rFonts w:ascii="Times New Roman" w:eastAsia="Times New Roman" w:hAnsi="Times New Roman" w:cs="Times New Roman"/>
                  <w:color w:val="000000"/>
                  <w:kern w:val="0"/>
                  <w:sz w:val="20"/>
                  <w:szCs w:val="20"/>
                  <w14:ligatures w14:val="none"/>
                </w:rPr>
                <w:t>2017</w:t>
              </w:r>
            </w:ins>
          </w:p>
        </w:tc>
        <w:tc>
          <w:tcPr>
            <w:tcW w:w="800" w:type="dxa"/>
            <w:tcBorders>
              <w:top w:val="single" w:sz="4" w:space="0" w:color="auto"/>
              <w:bottom w:val="single" w:sz="4" w:space="0" w:color="auto"/>
            </w:tcBorders>
            <w:noWrap/>
            <w:vAlign w:val="center"/>
            <w:hideMark/>
          </w:tcPr>
          <w:p w14:paraId="6C986842" w14:textId="77777777" w:rsidR="00933402" w:rsidRPr="00B17B5A" w:rsidRDefault="00933402" w:rsidP="00241A4A">
            <w:pPr>
              <w:spacing w:after="0" w:line="240" w:lineRule="auto"/>
              <w:jc w:val="center"/>
              <w:rPr>
                <w:ins w:id="4221" w:author="Jujia Li" w:date="2025-08-25T17:35:00Z" w16du:dateUtc="2025-08-25T22:35: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2DE49C4C" w14:textId="77777777" w:rsidR="00933402" w:rsidRPr="00B17B5A" w:rsidRDefault="00933402" w:rsidP="00241A4A">
            <w:pPr>
              <w:spacing w:after="0" w:line="240" w:lineRule="auto"/>
              <w:jc w:val="center"/>
              <w:rPr>
                <w:ins w:id="4222" w:author="Jujia Li" w:date="2025-08-25T17:35:00Z" w16du:dateUtc="2025-08-25T22:35: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364CCDE0" w14:textId="77777777" w:rsidR="00933402" w:rsidRPr="00B17B5A" w:rsidRDefault="00933402" w:rsidP="00241A4A">
            <w:pPr>
              <w:spacing w:after="0" w:line="240" w:lineRule="auto"/>
              <w:jc w:val="center"/>
              <w:rPr>
                <w:ins w:id="4223" w:author="Jujia Li" w:date="2025-08-25T17:35:00Z" w16du:dateUtc="2025-08-25T22:35:00Z"/>
                <w:rFonts w:ascii="Times New Roman" w:eastAsia="Times New Roman" w:hAnsi="Times New Roman" w:cs="Times New Roman"/>
                <w:color w:val="000000"/>
                <w:kern w:val="0"/>
                <w:sz w:val="20"/>
                <w:szCs w:val="20"/>
                <w14:ligatures w14:val="none"/>
              </w:rPr>
            </w:pPr>
            <w:ins w:id="4224" w:author="Jujia Li" w:date="2025-08-25T17:35:00Z" w16du:dateUtc="2025-08-25T22:35:00Z">
              <w:r w:rsidRPr="00B17B5A">
                <w:rPr>
                  <w:rFonts w:ascii="Times New Roman" w:eastAsia="Times New Roman" w:hAnsi="Times New Roman" w:cs="Times New Roman"/>
                  <w:color w:val="000000"/>
                  <w:kern w:val="0"/>
                  <w:sz w:val="20"/>
                  <w:szCs w:val="20"/>
                  <w14:ligatures w14:val="none"/>
                </w:rPr>
                <w:t>2018</w:t>
              </w:r>
            </w:ins>
          </w:p>
        </w:tc>
        <w:tc>
          <w:tcPr>
            <w:tcW w:w="800" w:type="dxa"/>
            <w:tcBorders>
              <w:top w:val="single" w:sz="4" w:space="0" w:color="auto"/>
              <w:bottom w:val="single" w:sz="4" w:space="0" w:color="auto"/>
            </w:tcBorders>
            <w:noWrap/>
            <w:vAlign w:val="center"/>
            <w:hideMark/>
          </w:tcPr>
          <w:p w14:paraId="3B82E20B" w14:textId="77777777" w:rsidR="00933402" w:rsidRPr="00B17B5A" w:rsidRDefault="00933402" w:rsidP="00241A4A">
            <w:pPr>
              <w:spacing w:after="0" w:line="240" w:lineRule="auto"/>
              <w:jc w:val="center"/>
              <w:rPr>
                <w:ins w:id="4225" w:author="Jujia Li" w:date="2025-08-25T17:35:00Z" w16du:dateUtc="2025-08-25T22:35: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27268768" w14:textId="77777777" w:rsidR="00933402" w:rsidRPr="00B17B5A" w:rsidRDefault="00933402" w:rsidP="00241A4A">
            <w:pPr>
              <w:spacing w:after="0" w:line="240" w:lineRule="auto"/>
              <w:jc w:val="center"/>
              <w:rPr>
                <w:ins w:id="4226" w:author="Jujia Li" w:date="2025-08-25T17:35:00Z" w16du:dateUtc="2025-08-25T22:35: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0C25583B" w14:textId="77777777" w:rsidR="00933402" w:rsidRPr="00B17B5A" w:rsidRDefault="00933402" w:rsidP="00241A4A">
            <w:pPr>
              <w:spacing w:after="0" w:line="240" w:lineRule="auto"/>
              <w:jc w:val="center"/>
              <w:rPr>
                <w:ins w:id="4227" w:author="Jujia Li" w:date="2025-08-25T17:35:00Z" w16du:dateUtc="2025-08-25T22:35:00Z"/>
                <w:rFonts w:ascii="Times New Roman" w:eastAsia="Times New Roman" w:hAnsi="Times New Roman" w:cs="Times New Roman"/>
                <w:color w:val="000000"/>
                <w:kern w:val="0"/>
                <w:sz w:val="20"/>
                <w:szCs w:val="20"/>
                <w14:ligatures w14:val="none"/>
              </w:rPr>
            </w:pPr>
            <w:ins w:id="4228" w:author="Jujia Li" w:date="2025-08-25T17:35:00Z" w16du:dateUtc="2025-08-25T22:35:00Z">
              <w:r w:rsidRPr="00B17B5A">
                <w:rPr>
                  <w:rFonts w:ascii="Times New Roman" w:eastAsia="Times New Roman" w:hAnsi="Times New Roman" w:cs="Times New Roman"/>
                  <w:color w:val="000000"/>
                  <w:kern w:val="0"/>
                  <w:sz w:val="20"/>
                  <w:szCs w:val="20"/>
                  <w14:ligatures w14:val="none"/>
                </w:rPr>
                <w:t>2019</w:t>
              </w:r>
            </w:ins>
          </w:p>
        </w:tc>
        <w:tc>
          <w:tcPr>
            <w:tcW w:w="800" w:type="dxa"/>
            <w:tcBorders>
              <w:top w:val="single" w:sz="4" w:space="0" w:color="auto"/>
              <w:bottom w:val="single" w:sz="4" w:space="0" w:color="auto"/>
            </w:tcBorders>
            <w:noWrap/>
            <w:vAlign w:val="center"/>
            <w:hideMark/>
          </w:tcPr>
          <w:p w14:paraId="0FB692CC" w14:textId="77777777" w:rsidR="00933402" w:rsidRPr="00B17B5A" w:rsidRDefault="00933402" w:rsidP="00241A4A">
            <w:pPr>
              <w:spacing w:after="0" w:line="240" w:lineRule="auto"/>
              <w:jc w:val="center"/>
              <w:rPr>
                <w:ins w:id="4229" w:author="Jujia Li" w:date="2025-08-25T17:35:00Z" w16du:dateUtc="2025-08-25T22:35:00Z"/>
                <w:rFonts w:ascii="Times New Roman" w:eastAsia="Times New Roman" w:hAnsi="Times New Roman" w:cs="Times New Roman"/>
                <w:color w:val="000000"/>
                <w:kern w:val="0"/>
                <w:sz w:val="20"/>
                <w:szCs w:val="20"/>
                <w14:ligatures w14:val="none"/>
              </w:rPr>
            </w:pPr>
          </w:p>
        </w:tc>
        <w:tc>
          <w:tcPr>
            <w:tcW w:w="891" w:type="dxa"/>
            <w:vMerge w:val="restart"/>
            <w:tcBorders>
              <w:top w:val="single" w:sz="4" w:space="0" w:color="auto"/>
              <w:bottom w:val="nil"/>
            </w:tcBorders>
            <w:noWrap/>
            <w:vAlign w:val="center"/>
            <w:hideMark/>
          </w:tcPr>
          <w:p w14:paraId="6A2A5AE6" w14:textId="77777777" w:rsidR="00933402" w:rsidRDefault="00933402" w:rsidP="00241A4A">
            <w:pPr>
              <w:spacing w:after="0" w:line="240" w:lineRule="auto"/>
              <w:jc w:val="center"/>
              <w:rPr>
                <w:ins w:id="4230" w:author="Jujia Li" w:date="2025-08-25T17:35:00Z" w16du:dateUtc="2025-08-25T22:35:00Z"/>
                <w:rFonts w:ascii="Times New Roman" w:eastAsia="Times New Roman" w:hAnsi="Times New Roman" w:cs="Times New Roman"/>
                <w:color w:val="000000"/>
                <w:kern w:val="0"/>
                <w:sz w:val="20"/>
                <w:szCs w:val="20"/>
                <w14:ligatures w14:val="none"/>
              </w:rPr>
            </w:pPr>
            <w:ins w:id="4231" w:author="Jujia Li" w:date="2025-08-25T17:35:00Z" w16du:dateUtc="2025-08-25T22:35:00Z">
              <w:r w:rsidRPr="00B17B5A">
                <w:rPr>
                  <w:rFonts w:ascii="Times New Roman" w:eastAsia="Times New Roman" w:hAnsi="Times New Roman" w:cs="Times New Roman"/>
                  <w:color w:val="000000"/>
                  <w:kern w:val="0"/>
                  <w:sz w:val="20"/>
                  <w:szCs w:val="20"/>
                  <w14:ligatures w14:val="none"/>
                </w:rPr>
                <w:t>Total</w:t>
              </w:r>
            </w:ins>
          </w:p>
          <w:p w14:paraId="75EE0BA2" w14:textId="77777777" w:rsidR="00933402" w:rsidRPr="00B17B5A" w:rsidRDefault="00933402" w:rsidP="00241A4A">
            <w:pPr>
              <w:spacing w:after="0" w:line="240" w:lineRule="auto"/>
              <w:jc w:val="center"/>
              <w:rPr>
                <w:ins w:id="4232" w:author="Jujia Li" w:date="2025-08-25T17:35:00Z" w16du:dateUtc="2025-08-25T22:35:00Z"/>
                <w:rFonts w:ascii="Times New Roman" w:eastAsia="Times New Roman" w:hAnsi="Times New Roman" w:cs="Times New Roman"/>
                <w:kern w:val="0"/>
                <w:sz w:val="20"/>
                <w:szCs w:val="20"/>
                <w14:ligatures w14:val="none"/>
              </w:rPr>
            </w:pPr>
            <w:ins w:id="4233" w:author="Jujia Li" w:date="2025-08-25T17:35:00Z" w16du:dateUtc="2025-08-25T22:35:00Z">
              <w:r>
                <w:rPr>
                  <w:rFonts w:ascii="Times New Roman" w:eastAsia="Times New Roman" w:hAnsi="Times New Roman" w:cs="Times New Roman"/>
                  <w:color w:val="000000"/>
                  <w:kern w:val="0"/>
                  <w:sz w:val="20"/>
                  <w:szCs w:val="20"/>
                  <w14:ligatures w14:val="none"/>
                </w:rPr>
                <w:lastRenderedPageBreak/>
                <w:t>MME</w:t>
              </w:r>
            </w:ins>
          </w:p>
        </w:tc>
        <w:tc>
          <w:tcPr>
            <w:tcW w:w="977" w:type="dxa"/>
            <w:vMerge w:val="restart"/>
            <w:tcBorders>
              <w:top w:val="single" w:sz="4" w:space="0" w:color="auto"/>
              <w:bottom w:val="nil"/>
            </w:tcBorders>
            <w:noWrap/>
            <w:vAlign w:val="center"/>
            <w:hideMark/>
          </w:tcPr>
          <w:p w14:paraId="48413D23" w14:textId="77777777" w:rsidR="00933402" w:rsidRPr="00B17B5A" w:rsidRDefault="00933402" w:rsidP="00241A4A">
            <w:pPr>
              <w:spacing w:after="0" w:line="240" w:lineRule="auto"/>
              <w:jc w:val="center"/>
              <w:rPr>
                <w:ins w:id="4234" w:author="Jujia Li" w:date="2025-08-25T17:35:00Z" w16du:dateUtc="2025-08-25T22:35:00Z"/>
                <w:rFonts w:ascii="Times New Roman" w:eastAsia="Times New Roman" w:hAnsi="Times New Roman" w:cs="Times New Roman"/>
                <w:kern w:val="0"/>
                <w:sz w:val="20"/>
                <w:szCs w:val="20"/>
                <w14:ligatures w14:val="none"/>
              </w:rPr>
            </w:pPr>
            <w:ins w:id="4235" w:author="Jujia Li" w:date="2025-08-25T17:35:00Z" w16du:dateUtc="2025-08-25T22:35:00Z">
              <w:r w:rsidRPr="00B17B5A">
                <w:rPr>
                  <w:rFonts w:ascii="Times New Roman" w:eastAsia="Times New Roman" w:hAnsi="Times New Roman" w:cs="Times New Roman"/>
                  <w:color w:val="000000"/>
                  <w:kern w:val="0"/>
                  <w:sz w:val="20"/>
                  <w:szCs w:val="20"/>
                  <w14:ligatures w14:val="none"/>
                </w:rPr>
                <w:lastRenderedPageBreak/>
                <w:t>Avg Rate</w:t>
              </w:r>
            </w:ins>
          </w:p>
        </w:tc>
      </w:tr>
      <w:tr w:rsidR="00933402" w:rsidRPr="00D80767" w14:paraId="49674B01" w14:textId="77777777" w:rsidTr="00241A4A">
        <w:trPr>
          <w:trHeight w:val="300"/>
          <w:ins w:id="4236" w:author="Jujia Li" w:date="2025-08-25T17:35:00Z"/>
        </w:trPr>
        <w:tc>
          <w:tcPr>
            <w:tcW w:w="1608" w:type="dxa"/>
            <w:vMerge/>
            <w:tcBorders>
              <w:top w:val="nil"/>
              <w:bottom w:val="single" w:sz="4" w:space="0" w:color="auto"/>
            </w:tcBorders>
            <w:noWrap/>
            <w:vAlign w:val="bottom"/>
            <w:hideMark/>
          </w:tcPr>
          <w:p w14:paraId="0983AAE1" w14:textId="77777777" w:rsidR="00933402" w:rsidRPr="00B17B5A" w:rsidRDefault="00933402" w:rsidP="00241A4A">
            <w:pPr>
              <w:spacing w:after="0" w:line="240" w:lineRule="auto"/>
              <w:rPr>
                <w:ins w:id="4237" w:author="Jujia Li" w:date="2025-08-25T17:35:00Z" w16du:dateUtc="2025-08-25T22:35: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1B3F41BF" w14:textId="77777777" w:rsidR="00933402" w:rsidRPr="00B17B5A" w:rsidRDefault="00933402" w:rsidP="00241A4A">
            <w:pPr>
              <w:spacing w:after="0" w:line="240" w:lineRule="auto"/>
              <w:jc w:val="center"/>
              <w:rPr>
                <w:ins w:id="4238" w:author="Jujia Li" w:date="2025-08-25T17:35:00Z" w16du:dateUtc="2025-08-25T22:35:00Z"/>
                <w:rFonts w:ascii="Times New Roman" w:eastAsia="Times New Roman" w:hAnsi="Times New Roman" w:cs="Times New Roman"/>
                <w:color w:val="000000"/>
                <w:kern w:val="0"/>
                <w:sz w:val="20"/>
                <w:szCs w:val="20"/>
                <w14:ligatures w14:val="none"/>
              </w:rPr>
            </w:pPr>
            <w:ins w:id="4239" w:author="Jujia Li" w:date="2025-08-25T17:35:00Z" w16du:dateUtc="2025-08-25T22:35: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64CA0537" w14:textId="77777777" w:rsidR="00933402" w:rsidRPr="00B17B5A" w:rsidRDefault="00933402" w:rsidP="00241A4A">
            <w:pPr>
              <w:spacing w:after="0" w:line="240" w:lineRule="auto"/>
              <w:jc w:val="center"/>
              <w:rPr>
                <w:ins w:id="4240" w:author="Jujia Li" w:date="2025-08-25T17:35:00Z" w16du:dateUtc="2025-08-25T22:35:00Z"/>
                <w:rFonts w:ascii="Times New Roman" w:eastAsia="Times New Roman" w:hAnsi="Times New Roman" w:cs="Times New Roman"/>
                <w:color w:val="000000"/>
                <w:kern w:val="0"/>
                <w:sz w:val="20"/>
                <w:szCs w:val="20"/>
                <w14:ligatures w14:val="none"/>
              </w:rPr>
            </w:pPr>
            <w:ins w:id="4241" w:author="Jujia Li" w:date="2025-08-25T17:35:00Z" w16du:dateUtc="2025-08-25T22:35:00Z">
              <w:r>
                <w:rPr>
                  <w:rFonts w:ascii="Times New Roman" w:eastAsia="Times New Roman" w:hAnsi="Times New Roman" w:cs="Times New Roman"/>
                  <w:color w:val="000000"/>
                  <w:kern w:val="0"/>
                  <w:sz w:val="20"/>
                  <w:szCs w:val="20"/>
                  <w14:ligatures w14:val="none"/>
                </w:rPr>
                <w:t>MME</w:t>
              </w:r>
            </w:ins>
          </w:p>
        </w:tc>
        <w:tc>
          <w:tcPr>
            <w:tcW w:w="688" w:type="dxa"/>
            <w:tcBorders>
              <w:top w:val="single" w:sz="4" w:space="0" w:color="auto"/>
              <w:bottom w:val="single" w:sz="4" w:space="0" w:color="auto"/>
            </w:tcBorders>
            <w:noWrap/>
            <w:vAlign w:val="center"/>
            <w:hideMark/>
          </w:tcPr>
          <w:p w14:paraId="3536FE1A" w14:textId="77777777" w:rsidR="00933402" w:rsidRPr="00B17B5A" w:rsidRDefault="00933402" w:rsidP="00241A4A">
            <w:pPr>
              <w:spacing w:after="0" w:line="240" w:lineRule="auto"/>
              <w:jc w:val="center"/>
              <w:rPr>
                <w:ins w:id="4242" w:author="Jujia Li" w:date="2025-08-25T17:35:00Z" w16du:dateUtc="2025-08-25T22:35:00Z"/>
                <w:rFonts w:ascii="Times New Roman" w:eastAsia="Times New Roman" w:hAnsi="Times New Roman" w:cs="Times New Roman"/>
                <w:color w:val="000000"/>
                <w:kern w:val="0"/>
                <w:sz w:val="20"/>
                <w:szCs w:val="20"/>
                <w14:ligatures w14:val="none"/>
              </w:rPr>
            </w:pPr>
            <w:ins w:id="4243" w:author="Jujia Li" w:date="2025-08-25T17:35:00Z" w16du:dateUtc="2025-08-25T22:35:00Z">
              <w:r w:rsidRPr="00B17B5A">
                <w:rPr>
                  <w:rFonts w:ascii="Times New Roman" w:eastAsia="Times New Roman" w:hAnsi="Times New Roman" w:cs="Times New Roman"/>
                  <w:color w:val="000000"/>
                  <w:kern w:val="0"/>
                  <w:sz w:val="20"/>
                  <w:szCs w:val="20"/>
                  <w14:ligatures w14:val="none"/>
                </w:rPr>
                <w:t>Rate</w:t>
              </w:r>
            </w:ins>
          </w:p>
        </w:tc>
        <w:tc>
          <w:tcPr>
            <w:tcW w:w="799" w:type="dxa"/>
            <w:tcBorders>
              <w:top w:val="single" w:sz="4" w:space="0" w:color="auto"/>
              <w:bottom w:val="single" w:sz="4" w:space="0" w:color="auto"/>
            </w:tcBorders>
            <w:noWrap/>
            <w:vAlign w:val="center"/>
            <w:hideMark/>
          </w:tcPr>
          <w:p w14:paraId="19BEED3C" w14:textId="77777777" w:rsidR="00933402" w:rsidRPr="00B17B5A" w:rsidRDefault="00933402" w:rsidP="00241A4A">
            <w:pPr>
              <w:spacing w:after="0" w:line="240" w:lineRule="auto"/>
              <w:jc w:val="center"/>
              <w:rPr>
                <w:ins w:id="4244" w:author="Jujia Li" w:date="2025-08-25T17:35:00Z" w16du:dateUtc="2025-08-25T22:35:00Z"/>
                <w:rFonts w:ascii="Times New Roman" w:eastAsia="Times New Roman" w:hAnsi="Times New Roman" w:cs="Times New Roman"/>
                <w:color w:val="000000"/>
                <w:kern w:val="0"/>
                <w:sz w:val="20"/>
                <w:szCs w:val="20"/>
                <w14:ligatures w14:val="none"/>
              </w:rPr>
            </w:pPr>
            <w:ins w:id="4245" w:author="Jujia Li" w:date="2025-08-25T17:35:00Z" w16du:dateUtc="2025-08-25T22:35: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4C9FDCB4" w14:textId="77777777" w:rsidR="00933402" w:rsidRPr="00B17B5A" w:rsidRDefault="00933402" w:rsidP="00241A4A">
            <w:pPr>
              <w:spacing w:after="0" w:line="240" w:lineRule="auto"/>
              <w:jc w:val="center"/>
              <w:rPr>
                <w:ins w:id="4246" w:author="Jujia Li" w:date="2025-08-25T17:35:00Z" w16du:dateUtc="2025-08-25T22:35:00Z"/>
                <w:rFonts w:ascii="Times New Roman" w:eastAsia="Times New Roman" w:hAnsi="Times New Roman" w:cs="Times New Roman"/>
                <w:color w:val="000000"/>
                <w:kern w:val="0"/>
                <w:sz w:val="20"/>
                <w:szCs w:val="20"/>
                <w14:ligatures w14:val="none"/>
              </w:rPr>
            </w:pPr>
            <w:ins w:id="4247" w:author="Jujia Li" w:date="2025-08-25T17:35:00Z" w16du:dateUtc="2025-08-25T22:35: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2BE2D14A" w14:textId="77777777" w:rsidR="00933402" w:rsidRPr="00B17B5A" w:rsidRDefault="00933402" w:rsidP="00241A4A">
            <w:pPr>
              <w:spacing w:after="0" w:line="240" w:lineRule="auto"/>
              <w:jc w:val="center"/>
              <w:rPr>
                <w:ins w:id="4248" w:author="Jujia Li" w:date="2025-08-25T17:35:00Z" w16du:dateUtc="2025-08-25T22:35:00Z"/>
                <w:rFonts w:ascii="Times New Roman" w:eastAsia="Times New Roman" w:hAnsi="Times New Roman" w:cs="Times New Roman"/>
                <w:color w:val="000000"/>
                <w:kern w:val="0"/>
                <w:sz w:val="20"/>
                <w:szCs w:val="20"/>
                <w14:ligatures w14:val="none"/>
              </w:rPr>
            </w:pPr>
            <w:ins w:id="4249" w:author="Jujia Li" w:date="2025-08-25T17:35:00Z" w16du:dateUtc="2025-08-25T22:35: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3783CCF0" w14:textId="77777777" w:rsidR="00933402" w:rsidRPr="00B17B5A" w:rsidRDefault="00933402" w:rsidP="00241A4A">
            <w:pPr>
              <w:spacing w:after="0" w:line="240" w:lineRule="auto"/>
              <w:jc w:val="center"/>
              <w:rPr>
                <w:ins w:id="4250" w:author="Jujia Li" w:date="2025-08-25T17:35:00Z" w16du:dateUtc="2025-08-25T22:35:00Z"/>
                <w:rFonts w:ascii="Times New Roman" w:eastAsia="Times New Roman" w:hAnsi="Times New Roman" w:cs="Times New Roman"/>
                <w:color w:val="000000"/>
                <w:kern w:val="0"/>
                <w:sz w:val="20"/>
                <w:szCs w:val="20"/>
                <w14:ligatures w14:val="none"/>
              </w:rPr>
            </w:pPr>
            <w:ins w:id="4251" w:author="Jujia Li" w:date="2025-08-25T17:35:00Z" w16du:dateUtc="2025-08-25T22:35: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5659F0D9" w14:textId="77777777" w:rsidR="00933402" w:rsidRPr="00B17B5A" w:rsidRDefault="00933402" w:rsidP="00241A4A">
            <w:pPr>
              <w:spacing w:after="0" w:line="240" w:lineRule="auto"/>
              <w:jc w:val="center"/>
              <w:rPr>
                <w:ins w:id="4252" w:author="Jujia Li" w:date="2025-08-25T17:35:00Z" w16du:dateUtc="2025-08-25T22:35:00Z"/>
                <w:rFonts w:ascii="Times New Roman" w:eastAsia="Times New Roman" w:hAnsi="Times New Roman" w:cs="Times New Roman"/>
                <w:color w:val="000000"/>
                <w:kern w:val="0"/>
                <w:sz w:val="20"/>
                <w:szCs w:val="20"/>
                <w14:ligatures w14:val="none"/>
              </w:rPr>
            </w:pPr>
            <w:ins w:id="4253" w:author="Jujia Li" w:date="2025-08-25T17:35:00Z" w16du:dateUtc="2025-08-25T22:35: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5379909E" w14:textId="77777777" w:rsidR="00933402" w:rsidRPr="00B17B5A" w:rsidRDefault="00933402" w:rsidP="00241A4A">
            <w:pPr>
              <w:spacing w:after="0" w:line="240" w:lineRule="auto"/>
              <w:jc w:val="center"/>
              <w:rPr>
                <w:ins w:id="4254" w:author="Jujia Li" w:date="2025-08-25T17:35:00Z" w16du:dateUtc="2025-08-25T22:35:00Z"/>
                <w:rFonts w:ascii="Times New Roman" w:eastAsia="Times New Roman" w:hAnsi="Times New Roman" w:cs="Times New Roman"/>
                <w:color w:val="000000"/>
                <w:kern w:val="0"/>
                <w:sz w:val="20"/>
                <w:szCs w:val="20"/>
                <w14:ligatures w14:val="none"/>
              </w:rPr>
            </w:pPr>
            <w:ins w:id="4255" w:author="Jujia Li" w:date="2025-08-25T17:35:00Z" w16du:dateUtc="2025-08-25T22:35: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79ADEACA" w14:textId="77777777" w:rsidR="00933402" w:rsidRPr="00B17B5A" w:rsidRDefault="00933402" w:rsidP="00241A4A">
            <w:pPr>
              <w:spacing w:after="0" w:line="240" w:lineRule="auto"/>
              <w:jc w:val="center"/>
              <w:rPr>
                <w:ins w:id="4256" w:author="Jujia Li" w:date="2025-08-25T17:35:00Z" w16du:dateUtc="2025-08-25T22:35:00Z"/>
                <w:rFonts w:ascii="Times New Roman" w:eastAsia="Times New Roman" w:hAnsi="Times New Roman" w:cs="Times New Roman"/>
                <w:color w:val="000000"/>
                <w:kern w:val="0"/>
                <w:sz w:val="20"/>
                <w:szCs w:val="20"/>
                <w14:ligatures w14:val="none"/>
              </w:rPr>
            </w:pPr>
            <w:ins w:id="4257" w:author="Jujia Li" w:date="2025-08-25T17:35:00Z" w16du:dateUtc="2025-08-25T22:35: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20154F15" w14:textId="77777777" w:rsidR="00933402" w:rsidRPr="00B17B5A" w:rsidRDefault="00933402" w:rsidP="00241A4A">
            <w:pPr>
              <w:spacing w:after="0" w:line="240" w:lineRule="auto"/>
              <w:jc w:val="center"/>
              <w:rPr>
                <w:ins w:id="4258" w:author="Jujia Li" w:date="2025-08-25T17:35:00Z" w16du:dateUtc="2025-08-25T22:35:00Z"/>
                <w:rFonts w:ascii="Times New Roman" w:eastAsia="Times New Roman" w:hAnsi="Times New Roman" w:cs="Times New Roman"/>
                <w:color w:val="000000"/>
                <w:kern w:val="0"/>
                <w:sz w:val="20"/>
                <w:szCs w:val="20"/>
                <w14:ligatures w14:val="none"/>
              </w:rPr>
            </w:pPr>
            <w:ins w:id="4259" w:author="Jujia Li" w:date="2025-08-25T17:35:00Z" w16du:dateUtc="2025-08-25T22:35: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6C878A4E" w14:textId="77777777" w:rsidR="00933402" w:rsidRPr="00B17B5A" w:rsidRDefault="00933402" w:rsidP="00241A4A">
            <w:pPr>
              <w:spacing w:after="0" w:line="240" w:lineRule="auto"/>
              <w:jc w:val="center"/>
              <w:rPr>
                <w:ins w:id="4260" w:author="Jujia Li" w:date="2025-08-25T17:35:00Z" w16du:dateUtc="2025-08-25T22:35:00Z"/>
                <w:rFonts w:ascii="Times New Roman" w:eastAsia="Times New Roman" w:hAnsi="Times New Roman" w:cs="Times New Roman"/>
                <w:color w:val="000000"/>
                <w:kern w:val="0"/>
                <w:sz w:val="20"/>
                <w:szCs w:val="20"/>
                <w14:ligatures w14:val="none"/>
              </w:rPr>
            </w:pPr>
            <w:ins w:id="4261" w:author="Jujia Li" w:date="2025-08-25T17:35:00Z" w16du:dateUtc="2025-08-25T22:35:00Z">
              <w:r w:rsidRPr="00B17B5A">
                <w:rPr>
                  <w:rFonts w:ascii="Times New Roman" w:eastAsia="Times New Roman" w:hAnsi="Times New Roman" w:cs="Times New Roman"/>
                  <w:color w:val="000000"/>
                  <w:kern w:val="0"/>
                  <w:sz w:val="20"/>
                  <w:szCs w:val="20"/>
                  <w14:ligatures w14:val="none"/>
                </w:rPr>
                <w:t>Rate</w:t>
              </w:r>
            </w:ins>
          </w:p>
        </w:tc>
        <w:tc>
          <w:tcPr>
            <w:tcW w:w="891" w:type="dxa"/>
            <w:vMerge/>
            <w:tcBorders>
              <w:top w:val="nil"/>
              <w:bottom w:val="single" w:sz="4" w:space="0" w:color="auto"/>
            </w:tcBorders>
            <w:noWrap/>
            <w:vAlign w:val="center"/>
            <w:hideMark/>
          </w:tcPr>
          <w:p w14:paraId="26D1BC96" w14:textId="77777777" w:rsidR="00933402" w:rsidRPr="00B17B5A" w:rsidRDefault="00933402" w:rsidP="00241A4A">
            <w:pPr>
              <w:spacing w:after="0" w:line="240" w:lineRule="auto"/>
              <w:jc w:val="center"/>
              <w:rPr>
                <w:ins w:id="4262" w:author="Jujia Li" w:date="2025-08-25T17:35:00Z" w16du:dateUtc="2025-08-25T22:35:00Z"/>
                <w:rFonts w:ascii="Times New Roman" w:eastAsia="Times New Roman" w:hAnsi="Times New Roman" w:cs="Times New Roman"/>
                <w:color w:val="000000"/>
                <w:kern w:val="0"/>
                <w:sz w:val="18"/>
                <w:szCs w:val="18"/>
                <w14:ligatures w14:val="none"/>
              </w:rPr>
            </w:pPr>
          </w:p>
        </w:tc>
        <w:tc>
          <w:tcPr>
            <w:tcW w:w="977" w:type="dxa"/>
            <w:vMerge/>
            <w:tcBorders>
              <w:top w:val="nil"/>
              <w:bottom w:val="single" w:sz="4" w:space="0" w:color="auto"/>
            </w:tcBorders>
            <w:noWrap/>
            <w:vAlign w:val="bottom"/>
            <w:hideMark/>
          </w:tcPr>
          <w:p w14:paraId="573C8FD9" w14:textId="77777777" w:rsidR="00933402" w:rsidRPr="00B17B5A" w:rsidRDefault="00933402" w:rsidP="00241A4A">
            <w:pPr>
              <w:spacing w:after="0" w:line="240" w:lineRule="auto"/>
              <w:rPr>
                <w:ins w:id="4263" w:author="Jujia Li" w:date="2025-08-25T17:35:00Z" w16du:dateUtc="2025-08-25T22:35:00Z"/>
                <w:rFonts w:ascii="Times New Roman" w:eastAsia="Times New Roman" w:hAnsi="Times New Roman" w:cs="Times New Roman"/>
                <w:color w:val="000000"/>
                <w:kern w:val="0"/>
                <w:sz w:val="18"/>
                <w:szCs w:val="18"/>
                <w14:ligatures w14:val="none"/>
              </w:rPr>
            </w:pPr>
          </w:p>
        </w:tc>
      </w:tr>
      <w:tr w:rsidR="00342C52" w:rsidRPr="00D80767" w14:paraId="23CC97B1" w14:textId="77777777" w:rsidTr="00241A4A">
        <w:trPr>
          <w:trHeight w:val="300"/>
          <w:ins w:id="4264" w:author="Jujia Li" w:date="2025-08-25T17:35:00Z"/>
        </w:trPr>
        <w:tc>
          <w:tcPr>
            <w:tcW w:w="1608" w:type="dxa"/>
            <w:tcBorders>
              <w:top w:val="single" w:sz="4" w:space="0" w:color="auto"/>
            </w:tcBorders>
            <w:noWrap/>
            <w:vAlign w:val="bottom"/>
            <w:hideMark/>
          </w:tcPr>
          <w:p w14:paraId="1AB530AB" w14:textId="77777777" w:rsidR="00342C52" w:rsidRPr="00B17B5A" w:rsidRDefault="00342C52" w:rsidP="00342C52">
            <w:pPr>
              <w:spacing w:after="0" w:line="240" w:lineRule="auto"/>
              <w:rPr>
                <w:ins w:id="4265" w:author="Jujia Li" w:date="2025-08-25T17:35:00Z" w16du:dateUtc="2025-08-25T22:35:00Z"/>
                <w:rFonts w:ascii="Times New Roman" w:eastAsia="Times New Roman" w:hAnsi="Times New Roman" w:cs="Times New Roman"/>
                <w:color w:val="000000"/>
                <w:kern w:val="0"/>
                <w:sz w:val="20"/>
                <w:szCs w:val="20"/>
                <w14:ligatures w14:val="none"/>
              </w:rPr>
            </w:pPr>
            <w:ins w:id="4266" w:author="Jujia Li" w:date="2025-08-25T17:35:00Z" w16du:dateUtc="2025-08-25T22:35:00Z">
              <w:r w:rsidRPr="00B17B5A">
                <w:rPr>
                  <w:rFonts w:ascii="Times New Roman" w:eastAsia="Times New Roman" w:hAnsi="Times New Roman" w:cs="Times New Roman"/>
                  <w:color w:val="000000"/>
                  <w:kern w:val="0"/>
                  <w:sz w:val="20"/>
                  <w:szCs w:val="20"/>
                  <w14:ligatures w14:val="none"/>
                </w:rPr>
                <w:t>BLOUNT</w:t>
              </w:r>
            </w:ins>
          </w:p>
        </w:tc>
        <w:tc>
          <w:tcPr>
            <w:tcW w:w="799" w:type="dxa"/>
            <w:tcBorders>
              <w:top w:val="single" w:sz="4" w:space="0" w:color="auto"/>
            </w:tcBorders>
            <w:noWrap/>
            <w:vAlign w:val="bottom"/>
            <w:hideMark/>
          </w:tcPr>
          <w:p w14:paraId="3418D8A7" w14:textId="123F72FE" w:rsidR="00342C52" w:rsidRPr="00342C52" w:rsidRDefault="00342C52" w:rsidP="00342C52">
            <w:pPr>
              <w:spacing w:after="0" w:line="240" w:lineRule="auto"/>
              <w:jc w:val="right"/>
              <w:rPr>
                <w:ins w:id="4267" w:author="Jujia Li" w:date="2025-08-25T17:35:00Z" w16du:dateUtc="2025-08-25T22:35:00Z"/>
                <w:rFonts w:ascii="Times New Roman" w:eastAsia="Times New Roman" w:hAnsi="Times New Roman" w:cs="Times New Roman"/>
                <w:color w:val="000000"/>
                <w:kern w:val="0"/>
                <w:sz w:val="18"/>
                <w:szCs w:val="18"/>
                <w14:ligatures w14:val="none"/>
              </w:rPr>
            </w:pPr>
            <w:ins w:id="4268" w:author="Jujia Li" w:date="2025-08-25T17:40:00Z" w16du:dateUtc="2025-08-25T22:40:00Z">
              <w:r w:rsidRPr="00342C52">
                <w:rPr>
                  <w:rFonts w:ascii="Times New Roman" w:hAnsi="Times New Roman" w:cs="Times New Roman"/>
                  <w:color w:val="000000"/>
                  <w:sz w:val="18"/>
                  <w:szCs w:val="18"/>
                  <w:rPrChange w:id="4269" w:author="Jujia Li" w:date="2025-08-25T17:41:00Z" w16du:dateUtc="2025-08-25T22:41:00Z">
                    <w:rPr>
                      <w:rFonts w:ascii="Aptos Narrow" w:hAnsi="Aptos Narrow"/>
                      <w:color w:val="000000"/>
                      <w:sz w:val="22"/>
                      <w:szCs w:val="22"/>
                    </w:rPr>
                  </w:rPrChange>
                </w:rPr>
                <w:t>57494</w:t>
              </w:r>
            </w:ins>
          </w:p>
        </w:tc>
        <w:tc>
          <w:tcPr>
            <w:tcW w:w="799" w:type="dxa"/>
            <w:tcBorders>
              <w:top w:val="single" w:sz="4" w:space="0" w:color="auto"/>
            </w:tcBorders>
            <w:noWrap/>
            <w:vAlign w:val="bottom"/>
            <w:hideMark/>
          </w:tcPr>
          <w:p w14:paraId="383C51EA" w14:textId="3E56129F" w:rsidR="00342C52" w:rsidRPr="00342C52" w:rsidRDefault="00342C52" w:rsidP="00342C52">
            <w:pPr>
              <w:spacing w:after="0" w:line="240" w:lineRule="auto"/>
              <w:jc w:val="right"/>
              <w:rPr>
                <w:ins w:id="4270" w:author="Jujia Li" w:date="2025-08-25T17:35:00Z" w16du:dateUtc="2025-08-25T22:35:00Z"/>
                <w:rFonts w:ascii="Times New Roman" w:eastAsia="Times New Roman" w:hAnsi="Times New Roman" w:cs="Times New Roman"/>
                <w:color w:val="000000"/>
                <w:kern w:val="0"/>
                <w:sz w:val="18"/>
                <w:szCs w:val="18"/>
                <w14:ligatures w14:val="none"/>
              </w:rPr>
            </w:pPr>
            <w:ins w:id="4271" w:author="Jujia Li" w:date="2025-08-25T17:40:00Z" w16du:dateUtc="2025-08-25T22:40:00Z">
              <w:r w:rsidRPr="00342C52">
                <w:rPr>
                  <w:rFonts w:ascii="Times New Roman" w:hAnsi="Times New Roman" w:cs="Times New Roman"/>
                  <w:color w:val="000000"/>
                  <w:sz w:val="18"/>
                  <w:szCs w:val="18"/>
                  <w:rPrChange w:id="4272" w:author="Jujia Li" w:date="2025-08-25T17:41:00Z" w16du:dateUtc="2025-08-25T22:41:00Z">
                    <w:rPr>
                      <w:rFonts w:ascii="Aptos Narrow" w:hAnsi="Aptos Narrow"/>
                      <w:color w:val="000000"/>
                      <w:sz w:val="22"/>
                      <w:szCs w:val="22"/>
                    </w:rPr>
                  </w:rPrChange>
                </w:rPr>
                <w:t>8968</w:t>
              </w:r>
            </w:ins>
          </w:p>
        </w:tc>
        <w:tc>
          <w:tcPr>
            <w:tcW w:w="688" w:type="dxa"/>
            <w:tcBorders>
              <w:top w:val="single" w:sz="4" w:space="0" w:color="auto"/>
            </w:tcBorders>
            <w:noWrap/>
            <w:vAlign w:val="bottom"/>
            <w:hideMark/>
          </w:tcPr>
          <w:p w14:paraId="7D1F5047" w14:textId="52F1CCE7" w:rsidR="00342C52" w:rsidRPr="00342C52" w:rsidRDefault="00342C52" w:rsidP="00342C52">
            <w:pPr>
              <w:spacing w:after="0" w:line="240" w:lineRule="auto"/>
              <w:jc w:val="right"/>
              <w:rPr>
                <w:ins w:id="4273" w:author="Jujia Li" w:date="2025-08-25T17:35:00Z" w16du:dateUtc="2025-08-25T22:35:00Z"/>
                <w:rFonts w:ascii="Times New Roman" w:eastAsia="Times New Roman" w:hAnsi="Times New Roman" w:cs="Times New Roman"/>
                <w:color w:val="000000"/>
                <w:kern w:val="0"/>
                <w:sz w:val="18"/>
                <w:szCs w:val="18"/>
                <w14:ligatures w14:val="none"/>
              </w:rPr>
            </w:pPr>
            <w:ins w:id="4274" w:author="Jujia Li" w:date="2025-08-25T17:40:00Z" w16du:dateUtc="2025-08-25T22:40:00Z">
              <w:r w:rsidRPr="00342C52">
                <w:rPr>
                  <w:rFonts w:ascii="Times New Roman" w:hAnsi="Times New Roman" w:cs="Times New Roman"/>
                  <w:color w:val="000000"/>
                  <w:sz w:val="18"/>
                  <w:szCs w:val="18"/>
                  <w:rPrChange w:id="4275" w:author="Jujia Li" w:date="2025-08-25T17:41:00Z" w16du:dateUtc="2025-08-25T22:41:00Z">
                    <w:rPr>
                      <w:rFonts w:ascii="Aptos Narrow" w:hAnsi="Aptos Narrow"/>
                      <w:color w:val="000000"/>
                      <w:sz w:val="22"/>
                      <w:szCs w:val="22"/>
                    </w:rPr>
                  </w:rPrChange>
                </w:rPr>
                <w:t>0.16</w:t>
              </w:r>
            </w:ins>
          </w:p>
        </w:tc>
        <w:tc>
          <w:tcPr>
            <w:tcW w:w="799" w:type="dxa"/>
            <w:tcBorders>
              <w:top w:val="single" w:sz="4" w:space="0" w:color="auto"/>
            </w:tcBorders>
            <w:noWrap/>
            <w:vAlign w:val="bottom"/>
            <w:hideMark/>
          </w:tcPr>
          <w:p w14:paraId="35579E91" w14:textId="5FA3DE58" w:rsidR="00342C52" w:rsidRPr="00342C52" w:rsidRDefault="00342C52" w:rsidP="00342C52">
            <w:pPr>
              <w:spacing w:after="0" w:line="240" w:lineRule="auto"/>
              <w:jc w:val="right"/>
              <w:rPr>
                <w:ins w:id="4276" w:author="Jujia Li" w:date="2025-08-25T17:35:00Z" w16du:dateUtc="2025-08-25T22:35:00Z"/>
                <w:rFonts w:ascii="Times New Roman" w:eastAsia="Times New Roman" w:hAnsi="Times New Roman" w:cs="Times New Roman"/>
                <w:color w:val="000000"/>
                <w:kern w:val="0"/>
                <w:sz w:val="18"/>
                <w:szCs w:val="18"/>
                <w14:ligatures w14:val="none"/>
              </w:rPr>
            </w:pPr>
            <w:ins w:id="4277" w:author="Jujia Li" w:date="2025-08-25T17:40:00Z" w16du:dateUtc="2025-08-25T22:40:00Z">
              <w:r w:rsidRPr="00342C52">
                <w:rPr>
                  <w:rFonts w:ascii="Times New Roman" w:hAnsi="Times New Roman" w:cs="Times New Roman"/>
                  <w:color w:val="000000"/>
                  <w:sz w:val="18"/>
                  <w:szCs w:val="18"/>
                  <w:rPrChange w:id="4278" w:author="Jujia Li" w:date="2025-08-25T17:41:00Z" w16du:dateUtc="2025-08-25T22:41:00Z">
                    <w:rPr>
                      <w:rFonts w:ascii="Aptos Narrow" w:hAnsi="Aptos Narrow"/>
                      <w:color w:val="000000"/>
                      <w:sz w:val="22"/>
                      <w:szCs w:val="22"/>
                    </w:rPr>
                  </w:rPrChange>
                </w:rPr>
                <w:t>57787</w:t>
              </w:r>
            </w:ins>
          </w:p>
        </w:tc>
        <w:tc>
          <w:tcPr>
            <w:tcW w:w="799" w:type="dxa"/>
            <w:tcBorders>
              <w:top w:val="single" w:sz="4" w:space="0" w:color="auto"/>
            </w:tcBorders>
            <w:noWrap/>
            <w:vAlign w:val="bottom"/>
            <w:hideMark/>
          </w:tcPr>
          <w:p w14:paraId="7D6AF45E" w14:textId="078EB278" w:rsidR="00342C52" w:rsidRPr="00342C52" w:rsidRDefault="00342C52" w:rsidP="00342C52">
            <w:pPr>
              <w:spacing w:after="0" w:line="240" w:lineRule="auto"/>
              <w:jc w:val="right"/>
              <w:rPr>
                <w:ins w:id="4279" w:author="Jujia Li" w:date="2025-08-25T17:35:00Z" w16du:dateUtc="2025-08-25T22:35:00Z"/>
                <w:rFonts w:ascii="Times New Roman" w:eastAsia="Times New Roman" w:hAnsi="Times New Roman" w:cs="Times New Roman"/>
                <w:color w:val="000000"/>
                <w:kern w:val="0"/>
                <w:sz w:val="18"/>
                <w:szCs w:val="18"/>
                <w14:ligatures w14:val="none"/>
              </w:rPr>
            </w:pPr>
            <w:ins w:id="4280" w:author="Jujia Li" w:date="2025-08-25T17:40:00Z" w16du:dateUtc="2025-08-25T22:40:00Z">
              <w:r w:rsidRPr="00342C52">
                <w:rPr>
                  <w:rFonts w:ascii="Times New Roman" w:hAnsi="Times New Roman" w:cs="Times New Roman"/>
                  <w:color w:val="000000"/>
                  <w:sz w:val="18"/>
                  <w:szCs w:val="18"/>
                  <w:rPrChange w:id="4281" w:author="Jujia Li" w:date="2025-08-25T17:41:00Z" w16du:dateUtc="2025-08-25T22:41:00Z">
                    <w:rPr>
                      <w:rFonts w:ascii="Aptos Narrow" w:hAnsi="Aptos Narrow"/>
                      <w:color w:val="000000"/>
                      <w:sz w:val="22"/>
                      <w:szCs w:val="22"/>
                    </w:rPr>
                  </w:rPrChange>
                </w:rPr>
                <w:t>8132</w:t>
              </w:r>
            </w:ins>
          </w:p>
        </w:tc>
        <w:tc>
          <w:tcPr>
            <w:tcW w:w="800" w:type="dxa"/>
            <w:tcBorders>
              <w:top w:val="single" w:sz="4" w:space="0" w:color="auto"/>
            </w:tcBorders>
            <w:noWrap/>
            <w:vAlign w:val="bottom"/>
            <w:hideMark/>
          </w:tcPr>
          <w:p w14:paraId="0B2DB63C" w14:textId="17051759" w:rsidR="00342C52" w:rsidRPr="00342C52" w:rsidRDefault="00342C52" w:rsidP="00342C52">
            <w:pPr>
              <w:spacing w:after="0" w:line="240" w:lineRule="auto"/>
              <w:jc w:val="right"/>
              <w:rPr>
                <w:ins w:id="4282" w:author="Jujia Li" w:date="2025-08-25T17:35:00Z" w16du:dateUtc="2025-08-25T22:35:00Z"/>
                <w:rFonts w:ascii="Times New Roman" w:eastAsia="Times New Roman" w:hAnsi="Times New Roman" w:cs="Times New Roman"/>
                <w:color w:val="000000"/>
                <w:kern w:val="0"/>
                <w:sz w:val="18"/>
                <w:szCs w:val="18"/>
                <w14:ligatures w14:val="none"/>
              </w:rPr>
            </w:pPr>
            <w:ins w:id="4283" w:author="Jujia Li" w:date="2025-08-25T17:40:00Z" w16du:dateUtc="2025-08-25T22:40:00Z">
              <w:r w:rsidRPr="00342C52">
                <w:rPr>
                  <w:rFonts w:ascii="Times New Roman" w:hAnsi="Times New Roman" w:cs="Times New Roman"/>
                  <w:color w:val="000000"/>
                  <w:sz w:val="18"/>
                  <w:szCs w:val="18"/>
                  <w:rPrChange w:id="4284" w:author="Jujia Li" w:date="2025-08-25T17:41:00Z" w16du:dateUtc="2025-08-25T22:41:00Z">
                    <w:rPr>
                      <w:rFonts w:ascii="Aptos Narrow" w:hAnsi="Aptos Narrow"/>
                      <w:color w:val="000000"/>
                      <w:sz w:val="22"/>
                      <w:szCs w:val="22"/>
                    </w:rPr>
                  </w:rPrChange>
                </w:rPr>
                <w:t>0.14</w:t>
              </w:r>
            </w:ins>
          </w:p>
        </w:tc>
        <w:tc>
          <w:tcPr>
            <w:tcW w:w="800" w:type="dxa"/>
            <w:tcBorders>
              <w:top w:val="single" w:sz="4" w:space="0" w:color="auto"/>
            </w:tcBorders>
            <w:noWrap/>
            <w:vAlign w:val="bottom"/>
            <w:hideMark/>
          </w:tcPr>
          <w:p w14:paraId="73B4C77A" w14:textId="4F0B09B5" w:rsidR="00342C52" w:rsidRPr="00342C52" w:rsidRDefault="00342C52" w:rsidP="00342C52">
            <w:pPr>
              <w:spacing w:after="0" w:line="240" w:lineRule="auto"/>
              <w:jc w:val="right"/>
              <w:rPr>
                <w:ins w:id="4285" w:author="Jujia Li" w:date="2025-08-25T17:35:00Z" w16du:dateUtc="2025-08-25T22:35:00Z"/>
                <w:rFonts w:ascii="Times New Roman" w:eastAsia="Times New Roman" w:hAnsi="Times New Roman" w:cs="Times New Roman"/>
                <w:color w:val="000000"/>
                <w:kern w:val="0"/>
                <w:sz w:val="18"/>
                <w:szCs w:val="18"/>
                <w14:ligatures w14:val="none"/>
              </w:rPr>
            </w:pPr>
            <w:ins w:id="4286" w:author="Jujia Li" w:date="2025-08-25T17:40:00Z" w16du:dateUtc="2025-08-25T22:40:00Z">
              <w:r w:rsidRPr="00342C52">
                <w:rPr>
                  <w:rFonts w:ascii="Times New Roman" w:hAnsi="Times New Roman" w:cs="Times New Roman"/>
                  <w:color w:val="000000"/>
                  <w:sz w:val="18"/>
                  <w:szCs w:val="18"/>
                  <w:rPrChange w:id="4287" w:author="Jujia Li" w:date="2025-08-25T17:41:00Z" w16du:dateUtc="2025-08-25T22:41:00Z">
                    <w:rPr>
                      <w:rFonts w:ascii="Aptos Narrow" w:hAnsi="Aptos Narrow"/>
                      <w:color w:val="000000"/>
                      <w:sz w:val="22"/>
                      <w:szCs w:val="22"/>
                    </w:rPr>
                  </w:rPrChange>
                </w:rPr>
                <w:t>57771</w:t>
              </w:r>
            </w:ins>
          </w:p>
        </w:tc>
        <w:tc>
          <w:tcPr>
            <w:tcW w:w="800" w:type="dxa"/>
            <w:tcBorders>
              <w:top w:val="single" w:sz="4" w:space="0" w:color="auto"/>
            </w:tcBorders>
            <w:noWrap/>
            <w:vAlign w:val="bottom"/>
            <w:hideMark/>
          </w:tcPr>
          <w:p w14:paraId="79558F8C" w14:textId="540DBD78" w:rsidR="00342C52" w:rsidRPr="00342C52" w:rsidRDefault="00342C52" w:rsidP="00342C52">
            <w:pPr>
              <w:spacing w:after="0" w:line="240" w:lineRule="auto"/>
              <w:jc w:val="right"/>
              <w:rPr>
                <w:ins w:id="4288" w:author="Jujia Li" w:date="2025-08-25T17:35:00Z" w16du:dateUtc="2025-08-25T22:35:00Z"/>
                <w:rFonts w:ascii="Times New Roman" w:eastAsia="Times New Roman" w:hAnsi="Times New Roman" w:cs="Times New Roman"/>
                <w:color w:val="000000"/>
                <w:kern w:val="0"/>
                <w:sz w:val="18"/>
                <w:szCs w:val="18"/>
                <w14:ligatures w14:val="none"/>
              </w:rPr>
            </w:pPr>
            <w:ins w:id="4289" w:author="Jujia Li" w:date="2025-08-25T17:40:00Z" w16du:dateUtc="2025-08-25T22:40:00Z">
              <w:r w:rsidRPr="00342C52">
                <w:rPr>
                  <w:rFonts w:ascii="Times New Roman" w:hAnsi="Times New Roman" w:cs="Times New Roman"/>
                  <w:color w:val="000000"/>
                  <w:sz w:val="18"/>
                  <w:szCs w:val="18"/>
                  <w:rPrChange w:id="4290" w:author="Jujia Li" w:date="2025-08-25T17:41:00Z" w16du:dateUtc="2025-08-25T22:41:00Z">
                    <w:rPr>
                      <w:rFonts w:ascii="Aptos Narrow" w:hAnsi="Aptos Narrow"/>
                      <w:color w:val="000000"/>
                      <w:sz w:val="22"/>
                      <w:szCs w:val="22"/>
                    </w:rPr>
                  </w:rPrChange>
                </w:rPr>
                <w:t>8003</w:t>
              </w:r>
            </w:ins>
          </w:p>
        </w:tc>
        <w:tc>
          <w:tcPr>
            <w:tcW w:w="800" w:type="dxa"/>
            <w:tcBorders>
              <w:top w:val="single" w:sz="4" w:space="0" w:color="auto"/>
            </w:tcBorders>
            <w:noWrap/>
            <w:vAlign w:val="bottom"/>
            <w:hideMark/>
          </w:tcPr>
          <w:p w14:paraId="6270F45B" w14:textId="2E2786AC" w:rsidR="00342C52" w:rsidRPr="00342C52" w:rsidRDefault="00342C52" w:rsidP="00342C52">
            <w:pPr>
              <w:spacing w:after="0" w:line="240" w:lineRule="auto"/>
              <w:jc w:val="right"/>
              <w:rPr>
                <w:ins w:id="4291" w:author="Jujia Li" w:date="2025-08-25T17:35:00Z" w16du:dateUtc="2025-08-25T22:35:00Z"/>
                <w:rFonts w:ascii="Times New Roman" w:eastAsia="Times New Roman" w:hAnsi="Times New Roman" w:cs="Times New Roman"/>
                <w:color w:val="000000"/>
                <w:kern w:val="0"/>
                <w:sz w:val="18"/>
                <w:szCs w:val="18"/>
                <w14:ligatures w14:val="none"/>
              </w:rPr>
            </w:pPr>
            <w:ins w:id="4292" w:author="Jujia Li" w:date="2025-08-25T17:40:00Z" w16du:dateUtc="2025-08-25T22:40:00Z">
              <w:r w:rsidRPr="00342C52">
                <w:rPr>
                  <w:rFonts w:ascii="Times New Roman" w:hAnsi="Times New Roman" w:cs="Times New Roman"/>
                  <w:color w:val="000000"/>
                  <w:sz w:val="18"/>
                  <w:szCs w:val="18"/>
                  <w:rPrChange w:id="4293" w:author="Jujia Li" w:date="2025-08-25T17:41:00Z" w16du:dateUtc="2025-08-25T22:41:00Z">
                    <w:rPr>
                      <w:rFonts w:ascii="Aptos Narrow" w:hAnsi="Aptos Narrow"/>
                      <w:color w:val="000000"/>
                      <w:sz w:val="22"/>
                      <w:szCs w:val="22"/>
                    </w:rPr>
                  </w:rPrChange>
                </w:rPr>
                <w:t>0.14</w:t>
              </w:r>
            </w:ins>
          </w:p>
        </w:tc>
        <w:tc>
          <w:tcPr>
            <w:tcW w:w="800" w:type="dxa"/>
            <w:tcBorders>
              <w:top w:val="single" w:sz="4" w:space="0" w:color="auto"/>
            </w:tcBorders>
            <w:noWrap/>
            <w:vAlign w:val="bottom"/>
            <w:hideMark/>
          </w:tcPr>
          <w:p w14:paraId="225B22B3" w14:textId="160EB7E6" w:rsidR="00342C52" w:rsidRPr="00342C52" w:rsidRDefault="00342C52" w:rsidP="00342C52">
            <w:pPr>
              <w:spacing w:after="0" w:line="240" w:lineRule="auto"/>
              <w:jc w:val="right"/>
              <w:rPr>
                <w:ins w:id="4294" w:author="Jujia Li" w:date="2025-08-25T17:35:00Z" w16du:dateUtc="2025-08-25T22:35:00Z"/>
                <w:rFonts w:ascii="Times New Roman" w:eastAsia="Times New Roman" w:hAnsi="Times New Roman" w:cs="Times New Roman"/>
                <w:color w:val="000000"/>
                <w:kern w:val="0"/>
                <w:sz w:val="18"/>
                <w:szCs w:val="18"/>
                <w14:ligatures w14:val="none"/>
              </w:rPr>
            </w:pPr>
            <w:ins w:id="4295" w:author="Jujia Li" w:date="2025-08-25T17:40:00Z" w16du:dateUtc="2025-08-25T22:40:00Z">
              <w:r w:rsidRPr="00342C52">
                <w:rPr>
                  <w:rFonts w:ascii="Times New Roman" w:hAnsi="Times New Roman" w:cs="Times New Roman"/>
                  <w:color w:val="000000"/>
                  <w:sz w:val="18"/>
                  <w:szCs w:val="18"/>
                  <w:rPrChange w:id="4296" w:author="Jujia Li" w:date="2025-08-25T17:41:00Z" w16du:dateUtc="2025-08-25T22:41:00Z">
                    <w:rPr>
                      <w:rFonts w:ascii="Aptos Narrow" w:hAnsi="Aptos Narrow"/>
                      <w:color w:val="000000"/>
                      <w:sz w:val="22"/>
                      <w:szCs w:val="22"/>
                    </w:rPr>
                  </w:rPrChange>
                </w:rPr>
                <w:t>57826</w:t>
              </w:r>
            </w:ins>
          </w:p>
        </w:tc>
        <w:tc>
          <w:tcPr>
            <w:tcW w:w="800" w:type="dxa"/>
            <w:tcBorders>
              <w:top w:val="single" w:sz="4" w:space="0" w:color="auto"/>
            </w:tcBorders>
            <w:noWrap/>
            <w:vAlign w:val="bottom"/>
            <w:hideMark/>
          </w:tcPr>
          <w:p w14:paraId="1D4EE620" w14:textId="36D8E8F0" w:rsidR="00342C52" w:rsidRPr="00342C52" w:rsidRDefault="00342C52" w:rsidP="00342C52">
            <w:pPr>
              <w:spacing w:after="0" w:line="240" w:lineRule="auto"/>
              <w:jc w:val="right"/>
              <w:rPr>
                <w:ins w:id="4297" w:author="Jujia Li" w:date="2025-08-25T17:35:00Z" w16du:dateUtc="2025-08-25T22:35:00Z"/>
                <w:rFonts w:ascii="Times New Roman" w:eastAsia="Times New Roman" w:hAnsi="Times New Roman" w:cs="Times New Roman"/>
                <w:color w:val="000000"/>
                <w:kern w:val="0"/>
                <w:sz w:val="18"/>
                <w:szCs w:val="18"/>
                <w14:ligatures w14:val="none"/>
              </w:rPr>
            </w:pPr>
            <w:ins w:id="4298" w:author="Jujia Li" w:date="2025-08-25T17:40:00Z" w16du:dateUtc="2025-08-25T22:40:00Z">
              <w:r w:rsidRPr="00342C52">
                <w:rPr>
                  <w:rFonts w:ascii="Times New Roman" w:hAnsi="Times New Roman" w:cs="Times New Roman"/>
                  <w:color w:val="000000"/>
                  <w:sz w:val="18"/>
                  <w:szCs w:val="18"/>
                  <w:rPrChange w:id="4299" w:author="Jujia Li" w:date="2025-08-25T17:41:00Z" w16du:dateUtc="2025-08-25T22:41:00Z">
                    <w:rPr>
                      <w:rFonts w:ascii="Aptos Narrow" w:hAnsi="Aptos Narrow"/>
                      <w:color w:val="000000"/>
                      <w:sz w:val="22"/>
                      <w:szCs w:val="22"/>
                    </w:rPr>
                  </w:rPrChange>
                </w:rPr>
                <w:t>7230</w:t>
              </w:r>
            </w:ins>
          </w:p>
        </w:tc>
        <w:tc>
          <w:tcPr>
            <w:tcW w:w="800" w:type="dxa"/>
            <w:tcBorders>
              <w:top w:val="single" w:sz="4" w:space="0" w:color="auto"/>
            </w:tcBorders>
            <w:noWrap/>
            <w:vAlign w:val="bottom"/>
            <w:hideMark/>
          </w:tcPr>
          <w:p w14:paraId="76DF1CD5" w14:textId="02F09B0D" w:rsidR="00342C52" w:rsidRPr="00342C52" w:rsidRDefault="00342C52" w:rsidP="00342C52">
            <w:pPr>
              <w:spacing w:after="0" w:line="240" w:lineRule="auto"/>
              <w:jc w:val="right"/>
              <w:rPr>
                <w:ins w:id="4300" w:author="Jujia Li" w:date="2025-08-25T17:35:00Z" w16du:dateUtc="2025-08-25T22:35:00Z"/>
                <w:rFonts w:ascii="Times New Roman" w:eastAsia="Times New Roman" w:hAnsi="Times New Roman" w:cs="Times New Roman"/>
                <w:color w:val="000000"/>
                <w:kern w:val="0"/>
                <w:sz w:val="18"/>
                <w:szCs w:val="18"/>
                <w14:ligatures w14:val="none"/>
              </w:rPr>
            </w:pPr>
            <w:ins w:id="4301" w:author="Jujia Li" w:date="2025-08-25T17:40:00Z" w16du:dateUtc="2025-08-25T22:40:00Z">
              <w:r w:rsidRPr="00342C52">
                <w:rPr>
                  <w:rFonts w:ascii="Times New Roman" w:hAnsi="Times New Roman" w:cs="Times New Roman"/>
                  <w:color w:val="000000"/>
                  <w:sz w:val="18"/>
                  <w:szCs w:val="18"/>
                  <w:rPrChange w:id="4302" w:author="Jujia Li" w:date="2025-08-25T17:41:00Z" w16du:dateUtc="2025-08-25T22:41:00Z">
                    <w:rPr>
                      <w:rFonts w:ascii="Aptos Narrow" w:hAnsi="Aptos Narrow"/>
                      <w:color w:val="000000"/>
                      <w:sz w:val="22"/>
                      <w:szCs w:val="22"/>
                    </w:rPr>
                  </w:rPrChange>
                </w:rPr>
                <w:t>0.13</w:t>
              </w:r>
            </w:ins>
          </w:p>
        </w:tc>
        <w:tc>
          <w:tcPr>
            <w:tcW w:w="891" w:type="dxa"/>
            <w:tcBorders>
              <w:top w:val="single" w:sz="4" w:space="0" w:color="auto"/>
            </w:tcBorders>
            <w:noWrap/>
            <w:vAlign w:val="bottom"/>
            <w:hideMark/>
          </w:tcPr>
          <w:p w14:paraId="686214F5" w14:textId="32D0B24A" w:rsidR="00342C52" w:rsidRPr="00342C52" w:rsidRDefault="00342C52" w:rsidP="00342C52">
            <w:pPr>
              <w:spacing w:after="0" w:line="240" w:lineRule="auto"/>
              <w:jc w:val="right"/>
              <w:rPr>
                <w:ins w:id="4303" w:author="Jujia Li" w:date="2025-08-25T17:35:00Z" w16du:dateUtc="2025-08-25T22:35:00Z"/>
                <w:rFonts w:ascii="Times New Roman" w:eastAsia="Times New Roman" w:hAnsi="Times New Roman" w:cs="Times New Roman"/>
                <w:color w:val="000000"/>
                <w:kern w:val="0"/>
                <w:sz w:val="18"/>
                <w:szCs w:val="18"/>
                <w14:ligatures w14:val="none"/>
              </w:rPr>
            </w:pPr>
            <w:ins w:id="4304" w:author="Jujia Li" w:date="2025-08-25T17:40:00Z" w16du:dateUtc="2025-08-25T22:40:00Z">
              <w:r w:rsidRPr="00342C52">
                <w:rPr>
                  <w:rFonts w:ascii="Times New Roman" w:hAnsi="Times New Roman" w:cs="Times New Roman"/>
                  <w:color w:val="000000"/>
                  <w:sz w:val="18"/>
                  <w:szCs w:val="18"/>
                  <w:rPrChange w:id="4305" w:author="Jujia Li" w:date="2025-08-25T17:41:00Z" w16du:dateUtc="2025-08-25T22:41:00Z">
                    <w:rPr>
                      <w:rFonts w:ascii="Aptos Narrow" w:hAnsi="Aptos Narrow"/>
                      <w:color w:val="000000"/>
                      <w:sz w:val="22"/>
                      <w:szCs w:val="22"/>
                    </w:rPr>
                  </w:rPrChange>
                </w:rPr>
                <w:t>32333</w:t>
              </w:r>
            </w:ins>
          </w:p>
        </w:tc>
        <w:tc>
          <w:tcPr>
            <w:tcW w:w="977" w:type="dxa"/>
            <w:tcBorders>
              <w:top w:val="single" w:sz="4" w:space="0" w:color="auto"/>
            </w:tcBorders>
            <w:noWrap/>
            <w:vAlign w:val="bottom"/>
            <w:hideMark/>
          </w:tcPr>
          <w:p w14:paraId="15CAE554" w14:textId="44E93D99" w:rsidR="00342C52" w:rsidRPr="00342C52" w:rsidRDefault="00342C52" w:rsidP="00342C52">
            <w:pPr>
              <w:spacing w:after="0" w:line="240" w:lineRule="auto"/>
              <w:jc w:val="right"/>
              <w:rPr>
                <w:ins w:id="4306" w:author="Jujia Li" w:date="2025-08-25T17:35:00Z" w16du:dateUtc="2025-08-25T22:35:00Z"/>
                <w:rFonts w:ascii="Times New Roman" w:eastAsia="Times New Roman" w:hAnsi="Times New Roman" w:cs="Times New Roman"/>
                <w:color w:val="000000"/>
                <w:kern w:val="0"/>
                <w:sz w:val="18"/>
                <w:szCs w:val="18"/>
                <w14:ligatures w14:val="none"/>
              </w:rPr>
            </w:pPr>
            <w:ins w:id="4307" w:author="Jujia Li" w:date="2025-08-25T17:40:00Z" w16du:dateUtc="2025-08-25T22:40:00Z">
              <w:r w:rsidRPr="00342C52">
                <w:rPr>
                  <w:rFonts w:ascii="Times New Roman" w:hAnsi="Times New Roman" w:cs="Times New Roman"/>
                  <w:color w:val="000000"/>
                  <w:sz w:val="18"/>
                  <w:szCs w:val="18"/>
                  <w:rPrChange w:id="4308" w:author="Jujia Li" w:date="2025-08-25T17:41:00Z" w16du:dateUtc="2025-08-25T22:41:00Z">
                    <w:rPr>
                      <w:rFonts w:ascii="Aptos Narrow" w:hAnsi="Aptos Narrow"/>
                      <w:color w:val="000000"/>
                      <w:sz w:val="22"/>
                      <w:szCs w:val="22"/>
                    </w:rPr>
                  </w:rPrChange>
                </w:rPr>
                <w:t>0.14</w:t>
              </w:r>
            </w:ins>
          </w:p>
        </w:tc>
      </w:tr>
      <w:tr w:rsidR="00342C52" w:rsidRPr="00D80767" w14:paraId="75D86809" w14:textId="77777777" w:rsidTr="00241A4A">
        <w:trPr>
          <w:trHeight w:val="300"/>
          <w:ins w:id="4309" w:author="Jujia Li" w:date="2025-08-25T17:35:00Z"/>
        </w:trPr>
        <w:tc>
          <w:tcPr>
            <w:tcW w:w="1608" w:type="dxa"/>
            <w:noWrap/>
            <w:vAlign w:val="bottom"/>
            <w:hideMark/>
          </w:tcPr>
          <w:p w14:paraId="7AE42269" w14:textId="77777777" w:rsidR="00342C52" w:rsidRPr="00B17B5A" w:rsidRDefault="00342C52" w:rsidP="00342C52">
            <w:pPr>
              <w:spacing w:after="0" w:line="240" w:lineRule="auto"/>
              <w:rPr>
                <w:ins w:id="4310" w:author="Jujia Li" w:date="2025-08-25T17:35:00Z" w16du:dateUtc="2025-08-25T22:35:00Z"/>
                <w:rFonts w:ascii="Times New Roman" w:eastAsia="Times New Roman" w:hAnsi="Times New Roman" w:cs="Times New Roman"/>
                <w:color w:val="000000"/>
                <w:kern w:val="0"/>
                <w:sz w:val="20"/>
                <w:szCs w:val="20"/>
                <w14:ligatures w14:val="none"/>
              </w:rPr>
            </w:pPr>
            <w:ins w:id="4311" w:author="Jujia Li" w:date="2025-08-25T17:35:00Z" w16du:dateUtc="2025-08-25T22:35:00Z">
              <w:r w:rsidRPr="00B17B5A">
                <w:rPr>
                  <w:rFonts w:ascii="Times New Roman" w:eastAsia="Times New Roman" w:hAnsi="Times New Roman" w:cs="Times New Roman"/>
                  <w:color w:val="000000"/>
                  <w:kern w:val="0"/>
                  <w:sz w:val="20"/>
                  <w:szCs w:val="20"/>
                  <w14:ligatures w14:val="none"/>
                </w:rPr>
                <w:t>CHEROKEE</w:t>
              </w:r>
            </w:ins>
          </w:p>
        </w:tc>
        <w:tc>
          <w:tcPr>
            <w:tcW w:w="799" w:type="dxa"/>
            <w:noWrap/>
            <w:vAlign w:val="bottom"/>
            <w:hideMark/>
          </w:tcPr>
          <w:p w14:paraId="1D09106E" w14:textId="17C485EB" w:rsidR="00342C52" w:rsidRPr="00342C52" w:rsidRDefault="00342C52" w:rsidP="00342C52">
            <w:pPr>
              <w:spacing w:after="0" w:line="240" w:lineRule="auto"/>
              <w:jc w:val="right"/>
              <w:rPr>
                <w:ins w:id="4312" w:author="Jujia Li" w:date="2025-08-25T17:35:00Z" w16du:dateUtc="2025-08-25T22:35:00Z"/>
                <w:rFonts w:ascii="Times New Roman" w:eastAsia="Times New Roman" w:hAnsi="Times New Roman" w:cs="Times New Roman"/>
                <w:color w:val="000000"/>
                <w:kern w:val="0"/>
                <w:sz w:val="18"/>
                <w:szCs w:val="18"/>
                <w14:ligatures w14:val="none"/>
              </w:rPr>
            </w:pPr>
            <w:ins w:id="4313" w:author="Jujia Li" w:date="2025-08-25T17:40:00Z" w16du:dateUtc="2025-08-25T22:40:00Z">
              <w:r w:rsidRPr="00342C52">
                <w:rPr>
                  <w:rFonts w:ascii="Times New Roman" w:hAnsi="Times New Roman" w:cs="Times New Roman"/>
                  <w:color w:val="000000"/>
                  <w:sz w:val="18"/>
                  <w:szCs w:val="18"/>
                  <w:rPrChange w:id="4314" w:author="Jujia Li" w:date="2025-08-25T17:41:00Z" w16du:dateUtc="2025-08-25T22:41:00Z">
                    <w:rPr>
                      <w:rFonts w:ascii="Aptos Narrow" w:hAnsi="Aptos Narrow"/>
                      <w:color w:val="000000"/>
                      <w:sz w:val="22"/>
                      <w:szCs w:val="22"/>
                    </w:rPr>
                  </w:rPrChange>
                </w:rPr>
                <w:t>25768</w:t>
              </w:r>
            </w:ins>
          </w:p>
        </w:tc>
        <w:tc>
          <w:tcPr>
            <w:tcW w:w="799" w:type="dxa"/>
            <w:noWrap/>
            <w:vAlign w:val="bottom"/>
            <w:hideMark/>
          </w:tcPr>
          <w:p w14:paraId="7FC81038" w14:textId="11FCEEF3" w:rsidR="00342C52" w:rsidRPr="00342C52" w:rsidRDefault="00342C52" w:rsidP="00342C52">
            <w:pPr>
              <w:spacing w:after="0" w:line="240" w:lineRule="auto"/>
              <w:jc w:val="right"/>
              <w:rPr>
                <w:ins w:id="4315" w:author="Jujia Li" w:date="2025-08-25T17:35:00Z" w16du:dateUtc="2025-08-25T22:35:00Z"/>
                <w:rFonts w:ascii="Times New Roman" w:eastAsia="Times New Roman" w:hAnsi="Times New Roman" w:cs="Times New Roman"/>
                <w:color w:val="000000"/>
                <w:kern w:val="0"/>
                <w:sz w:val="18"/>
                <w:szCs w:val="18"/>
                <w14:ligatures w14:val="none"/>
              </w:rPr>
            </w:pPr>
            <w:ins w:id="4316" w:author="Jujia Li" w:date="2025-08-25T17:40:00Z" w16du:dateUtc="2025-08-25T22:40:00Z">
              <w:r w:rsidRPr="00342C52">
                <w:rPr>
                  <w:rFonts w:ascii="Times New Roman" w:hAnsi="Times New Roman" w:cs="Times New Roman"/>
                  <w:color w:val="000000"/>
                  <w:sz w:val="18"/>
                  <w:szCs w:val="18"/>
                  <w:rPrChange w:id="4317" w:author="Jujia Li" w:date="2025-08-25T17:41:00Z" w16du:dateUtc="2025-08-25T22:41:00Z">
                    <w:rPr>
                      <w:rFonts w:ascii="Aptos Narrow" w:hAnsi="Aptos Narrow"/>
                      <w:color w:val="000000"/>
                      <w:sz w:val="22"/>
                      <w:szCs w:val="22"/>
                    </w:rPr>
                  </w:rPrChange>
                </w:rPr>
                <w:t>14523</w:t>
              </w:r>
            </w:ins>
          </w:p>
        </w:tc>
        <w:tc>
          <w:tcPr>
            <w:tcW w:w="688" w:type="dxa"/>
            <w:noWrap/>
            <w:vAlign w:val="bottom"/>
            <w:hideMark/>
          </w:tcPr>
          <w:p w14:paraId="39232064" w14:textId="32A2100A" w:rsidR="00342C52" w:rsidRPr="00342C52" w:rsidRDefault="00342C52" w:rsidP="00342C52">
            <w:pPr>
              <w:spacing w:after="0" w:line="240" w:lineRule="auto"/>
              <w:jc w:val="right"/>
              <w:rPr>
                <w:ins w:id="4318" w:author="Jujia Li" w:date="2025-08-25T17:35:00Z" w16du:dateUtc="2025-08-25T22:35:00Z"/>
                <w:rFonts w:ascii="Times New Roman" w:eastAsia="Times New Roman" w:hAnsi="Times New Roman" w:cs="Times New Roman"/>
                <w:color w:val="000000"/>
                <w:kern w:val="0"/>
                <w:sz w:val="18"/>
                <w:szCs w:val="18"/>
                <w14:ligatures w14:val="none"/>
              </w:rPr>
            </w:pPr>
            <w:ins w:id="4319" w:author="Jujia Li" w:date="2025-08-25T17:40:00Z" w16du:dateUtc="2025-08-25T22:40:00Z">
              <w:r w:rsidRPr="00342C52">
                <w:rPr>
                  <w:rFonts w:ascii="Times New Roman" w:hAnsi="Times New Roman" w:cs="Times New Roman"/>
                  <w:color w:val="000000"/>
                  <w:sz w:val="18"/>
                  <w:szCs w:val="18"/>
                  <w:rPrChange w:id="4320" w:author="Jujia Li" w:date="2025-08-25T17:41:00Z" w16du:dateUtc="2025-08-25T22:41:00Z">
                    <w:rPr>
                      <w:rFonts w:ascii="Aptos Narrow" w:hAnsi="Aptos Narrow"/>
                      <w:color w:val="000000"/>
                      <w:sz w:val="22"/>
                      <w:szCs w:val="22"/>
                    </w:rPr>
                  </w:rPrChange>
                </w:rPr>
                <w:t>0.56</w:t>
              </w:r>
            </w:ins>
          </w:p>
        </w:tc>
        <w:tc>
          <w:tcPr>
            <w:tcW w:w="799" w:type="dxa"/>
            <w:noWrap/>
            <w:vAlign w:val="bottom"/>
            <w:hideMark/>
          </w:tcPr>
          <w:p w14:paraId="139E7379" w14:textId="63C5A4BA" w:rsidR="00342C52" w:rsidRPr="00342C52" w:rsidRDefault="00342C52" w:rsidP="00342C52">
            <w:pPr>
              <w:spacing w:after="0" w:line="240" w:lineRule="auto"/>
              <w:jc w:val="right"/>
              <w:rPr>
                <w:ins w:id="4321" w:author="Jujia Li" w:date="2025-08-25T17:35:00Z" w16du:dateUtc="2025-08-25T22:35:00Z"/>
                <w:rFonts w:ascii="Times New Roman" w:eastAsia="Times New Roman" w:hAnsi="Times New Roman" w:cs="Times New Roman"/>
                <w:color w:val="000000"/>
                <w:kern w:val="0"/>
                <w:sz w:val="18"/>
                <w:szCs w:val="18"/>
                <w14:ligatures w14:val="none"/>
              </w:rPr>
            </w:pPr>
            <w:ins w:id="4322" w:author="Jujia Li" w:date="2025-08-25T17:40:00Z" w16du:dateUtc="2025-08-25T22:40:00Z">
              <w:r w:rsidRPr="00342C52">
                <w:rPr>
                  <w:rFonts w:ascii="Times New Roman" w:hAnsi="Times New Roman" w:cs="Times New Roman"/>
                  <w:color w:val="000000"/>
                  <w:sz w:val="18"/>
                  <w:szCs w:val="18"/>
                  <w:rPrChange w:id="4323" w:author="Jujia Li" w:date="2025-08-25T17:41:00Z" w16du:dateUtc="2025-08-25T22:41:00Z">
                    <w:rPr>
                      <w:rFonts w:ascii="Aptos Narrow" w:hAnsi="Aptos Narrow"/>
                      <w:color w:val="000000"/>
                      <w:sz w:val="22"/>
                      <w:szCs w:val="22"/>
                    </w:rPr>
                  </w:rPrChange>
                </w:rPr>
                <w:t>25805</w:t>
              </w:r>
            </w:ins>
          </w:p>
        </w:tc>
        <w:tc>
          <w:tcPr>
            <w:tcW w:w="799" w:type="dxa"/>
            <w:noWrap/>
            <w:vAlign w:val="bottom"/>
            <w:hideMark/>
          </w:tcPr>
          <w:p w14:paraId="40C0A5F3" w14:textId="242EBDD2" w:rsidR="00342C52" w:rsidRPr="00342C52" w:rsidRDefault="00342C52" w:rsidP="00342C52">
            <w:pPr>
              <w:spacing w:after="0" w:line="240" w:lineRule="auto"/>
              <w:jc w:val="right"/>
              <w:rPr>
                <w:ins w:id="4324" w:author="Jujia Li" w:date="2025-08-25T17:35:00Z" w16du:dateUtc="2025-08-25T22:35:00Z"/>
                <w:rFonts w:ascii="Times New Roman" w:eastAsia="Times New Roman" w:hAnsi="Times New Roman" w:cs="Times New Roman"/>
                <w:color w:val="000000"/>
                <w:kern w:val="0"/>
                <w:sz w:val="18"/>
                <w:szCs w:val="18"/>
                <w14:ligatures w14:val="none"/>
              </w:rPr>
            </w:pPr>
            <w:ins w:id="4325" w:author="Jujia Li" w:date="2025-08-25T17:40:00Z" w16du:dateUtc="2025-08-25T22:40:00Z">
              <w:r w:rsidRPr="00342C52">
                <w:rPr>
                  <w:rFonts w:ascii="Times New Roman" w:hAnsi="Times New Roman" w:cs="Times New Roman"/>
                  <w:color w:val="000000"/>
                  <w:sz w:val="18"/>
                  <w:szCs w:val="18"/>
                  <w:rPrChange w:id="4326" w:author="Jujia Li" w:date="2025-08-25T17:41:00Z" w16du:dateUtc="2025-08-25T22:41:00Z">
                    <w:rPr>
                      <w:rFonts w:ascii="Aptos Narrow" w:hAnsi="Aptos Narrow"/>
                      <w:color w:val="000000"/>
                      <w:sz w:val="22"/>
                      <w:szCs w:val="22"/>
                    </w:rPr>
                  </w:rPrChange>
                </w:rPr>
                <w:t>11994</w:t>
              </w:r>
            </w:ins>
          </w:p>
        </w:tc>
        <w:tc>
          <w:tcPr>
            <w:tcW w:w="800" w:type="dxa"/>
            <w:noWrap/>
            <w:vAlign w:val="bottom"/>
            <w:hideMark/>
          </w:tcPr>
          <w:p w14:paraId="39AB2F93" w14:textId="7B3416ED" w:rsidR="00342C52" w:rsidRPr="00342C52" w:rsidRDefault="00342C52" w:rsidP="00342C52">
            <w:pPr>
              <w:spacing w:after="0" w:line="240" w:lineRule="auto"/>
              <w:jc w:val="right"/>
              <w:rPr>
                <w:ins w:id="4327" w:author="Jujia Li" w:date="2025-08-25T17:35:00Z" w16du:dateUtc="2025-08-25T22:35:00Z"/>
                <w:rFonts w:ascii="Times New Roman" w:eastAsia="Times New Roman" w:hAnsi="Times New Roman" w:cs="Times New Roman"/>
                <w:color w:val="000000"/>
                <w:kern w:val="0"/>
                <w:sz w:val="18"/>
                <w:szCs w:val="18"/>
                <w14:ligatures w14:val="none"/>
              </w:rPr>
            </w:pPr>
            <w:ins w:id="4328" w:author="Jujia Li" w:date="2025-08-25T17:40:00Z" w16du:dateUtc="2025-08-25T22:40:00Z">
              <w:r w:rsidRPr="00342C52">
                <w:rPr>
                  <w:rFonts w:ascii="Times New Roman" w:hAnsi="Times New Roman" w:cs="Times New Roman"/>
                  <w:color w:val="000000"/>
                  <w:sz w:val="18"/>
                  <w:szCs w:val="18"/>
                  <w:rPrChange w:id="4329" w:author="Jujia Li" w:date="2025-08-25T17:41:00Z" w16du:dateUtc="2025-08-25T22:41:00Z">
                    <w:rPr>
                      <w:rFonts w:ascii="Aptos Narrow" w:hAnsi="Aptos Narrow"/>
                      <w:color w:val="000000"/>
                      <w:sz w:val="22"/>
                      <w:szCs w:val="22"/>
                    </w:rPr>
                  </w:rPrChange>
                </w:rPr>
                <w:t>0.46</w:t>
              </w:r>
            </w:ins>
          </w:p>
        </w:tc>
        <w:tc>
          <w:tcPr>
            <w:tcW w:w="800" w:type="dxa"/>
            <w:noWrap/>
            <w:vAlign w:val="bottom"/>
            <w:hideMark/>
          </w:tcPr>
          <w:p w14:paraId="774CDB23" w14:textId="46C4948E" w:rsidR="00342C52" w:rsidRPr="00342C52" w:rsidRDefault="00342C52" w:rsidP="00342C52">
            <w:pPr>
              <w:spacing w:after="0" w:line="240" w:lineRule="auto"/>
              <w:jc w:val="right"/>
              <w:rPr>
                <w:ins w:id="4330" w:author="Jujia Li" w:date="2025-08-25T17:35:00Z" w16du:dateUtc="2025-08-25T22:35:00Z"/>
                <w:rFonts w:ascii="Times New Roman" w:eastAsia="Times New Roman" w:hAnsi="Times New Roman" w:cs="Times New Roman"/>
                <w:color w:val="000000"/>
                <w:kern w:val="0"/>
                <w:sz w:val="18"/>
                <w:szCs w:val="18"/>
                <w14:ligatures w14:val="none"/>
              </w:rPr>
            </w:pPr>
            <w:ins w:id="4331" w:author="Jujia Li" w:date="2025-08-25T17:40:00Z" w16du:dateUtc="2025-08-25T22:40:00Z">
              <w:r w:rsidRPr="00342C52">
                <w:rPr>
                  <w:rFonts w:ascii="Times New Roman" w:hAnsi="Times New Roman" w:cs="Times New Roman"/>
                  <w:color w:val="000000"/>
                  <w:sz w:val="18"/>
                  <w:szCs w:val="18"/>
                  <w:rPrChange w:id="4332" w:author="Jujia Li" w:date="2025-08-25T17:41:00Z" w16du:dateUtc="2025-08-25T22:41:00Z">
                    <w:rPr>
                      <w:rFonts w:ascii="Aptos Narrow" w:hAnsi="Aptos Narrow"/>
                      <w:color w:val="000000"/>
                      <w:sz w:val="22"/>
                      <w:szCs w:val="22"/>
                    </w:rPr>
                  </w:rPrChange>
                </w:rPr>
                <w:t>26014</w:t>
              </w:r>
            </w:ins>
          </w:p>
        </w:tc>
        <w:tc>
          <w:tcPr>
            <w:tcW w:w="800" w:type="dxa"/>
            <w:noWrap/>
            <w:vAlign w:val="bottom"/>
            <w:hideMark/>
          </w:tcPr>
          <w:p w14:paraId="5A7FCB85" w14:textId="23140EA5" w:rsidR="00342C52" w:rsidRPr="00342C52" w:rsidRDefault="00342C52" w:rsidP="00342C52">
            <w:pPr>
              <w:spacing w:after="0" w:line="240" w:lineRule="auto"/>
              <w:jc w:val="right"/>
              <w:rPr>
                <w:ins w:id="4333" w:author="Jujia Li" w:date="2025-08-25T17:35:00Z" w16du:dateUtc="2025-08-25T22:35:00Z"/>
                <w:rFonts w:ascii="Times New Roman" w:eastAsia="Times New Roman" w:hAnsi="Times New Roman" w:cs="Times New Roman"/>
                <w:color w:val="000000"/>
                <w:kern w:val="0"/>
                <w:sz w:val="18"/>
                <w:szCs w:val="18"/>
                <w14:ligatures w14:val="none"/>
              </w:rPr>
            </w:pPr>
            <w:ins w:id="4334" w:author="Jujia Li" w:date="2025-08-25T17:40:00Z" w16du:dateUtc="2025-08-25T22:40:00Z">
              <w:r w:rsidRPr="00342C52">
                <w:rPr>
                  <w:rFonts w:ascii="Times New Roman" w:hAnsi="Times New Roman" w:cs="Times New Roman"/>
                  <w:color w:val="000000"/>
                  <w:sz w:val="18"/>
                  <w:szCs w:val="18"/>
                  <w:rPrChange w:id="4335" w:author="Jujia Li" w:date="2025-08-25T17:41:00Z" w16du:dateUtc="2025-08-25T22:41:00Z">
                    <w:rPr>
                      <w:rFonts w:ascii="Aptos Narrow" w:hAnsi="Aptos Narrow"/>
                      <w:color w:val="000000"/>
                      <w:sz w:val="22"/>
                      <w:szCs w:val="22"/>
                    </w:rPr>
                  </w:rPrChange>
                </w:rPr>
                <w:t>11096</w:t>
              </w:r>
            </w:ins>
          </w:p>
        </w:tc>
        <w:tc>
          <w:tcPr>
            <w:tcW w:w="800" w:type="dxa"/>
            <w:noWrap/>
            <w:vAlign w:val="bottom"/>
            <w:hideMark/>
          </w:tcPr>
          <w:p w14:paraId="73AF8641" w14:textId="54458B85" w:rsidR="00342C52" w:rsidRPr="00342C52" w:rsidRDefault="00342C52" w:rsidP="00342C52">
            <w:pPr>
              <w:spacing w:after="0" w:line="240" w:lineRule="auto"/>
              <w:jc w:val="right"/>
              <w:rPr>
                <w:ins w:id="4336" w:author="Jujia Li" w:date="2025-08-25T17:35:00Z" w16du:dateUtc="2025-08-25T22:35:00Z"/>
                <w:rFonts w:ascii="Times New Roman" w:eastAsia="Times New Roman" w:hAnsi="Times New Roman" w:cs="Times New Roman"/>
                <w:color w:val="000000"/>
                <w:kern w:val="0"/>
                <w:sz w:val="18"/>
                <w:szCs w:val="18"/>
                <w14:ligatures w14:val="none"/>
              </w:rPr>
            </w:pPr>
            <w:ins w:id="4337" w:author="Jujia Li" w:date="2025-08-25T17:40:00Z" w16du:dateUtc="2025-08-25T22:40:00Z">
              <w:r w:rsidRPr="00342C52">
                <w:rPr>
                  <w:rFonts w:ascii="Times New Roman" w:hAnsi="Times New Roman" w:cs="Times New Roman"/>
                  <w:color w:val="000000"/>
                  <w:sz w:val="18"/>
                  <w:szCs w:val="18"/>
                  <w:rPrChange w:id="4338" w:author="Jujia Li" w:date="2025-08-25T17:41:00Z" w16du:dateUtc="2025-08-25T22:41:00Z">
                    <w:rPr>
                      <w:rFonts w:ascii="Aptos Narrow" w:hAnsi="Aptos Narrow"/>
                      <w:color w:val="000000"/>
                      <w:sz w:val="22"/>
                      <w:szCs w:val="22"/>
                    </w:rPr>
                  </w:rPrChange>
                </w:rPr>
                <w:t>0.43</w:t>
              </w:r>
            </w:ins>
          </w:p>
        </w:tc>
        <w:tc>
          <w:tcPr>
            <w:tcW w:w="800" w:type="dxa"/>
            <w:noWrap/>
            <w:vAlign w:val="bottom"/>
            <w:hideMark/>
          </w:tcPr>
          <w:p w14:paraId="2FBE5CC2" w14:textId="0D3A804F" w:rsidR="00342C52" w:rsidRPr="00342C52" w:rsidRDefault="00342C52" w:rsidP="00342C52">
            <w:pPr>
              <w:spacing w:after="0" w:line="240" w:lineRule="auto"/>
              <w:jc w:val="right"/>
              <w:rPr>
                <w:ins w:id="4339" w:author="Jujia Li" w:date="2025-08-25T17:35:00Z" w16du:dateUtc="2025-08-25T22:35:00Z"/>
                <w:rFonts w:ascii="Times New Roman" w:eastAsia="Times New Roman" w:hAnsi="Times New Roman" w:cs="Times New Roman"/>
                <w:color w:val="000000"/>
                <w:kern w:val="0"/>
                <w:sz w:val="18"/>
                <w:szCs w:val="18"/>
                <w14:ligatures w14:val="none"/>
              </w:rPr>
            </w:pPr>
            <w:ins w:id="4340" w:author="Jujia Li" w:date="2025-08-25T17:40:00Z" w16du:dateUtc="2025-08-25T22:40:00Z">
              <w:r w:rsidRPr="00342C52">
                <w:rPr>
                  <w:rFonts w:ascii="Times New Roman" w:hAnsi="Times New Roman" w:cs="Times New Roman"/>
                  <w:color w:val="000000"/>
                  <w:sz w:val="18"/>
                  <w:szCs w:val="18"/>
                  <w:rPrChange w:id="4341" w:author="Jujia Li" w:date="2025-08-25T17:41:00Z" w16du:dateUtc="2025-08-25T22:41:00Z">
                    <w:rPr>
                      <w:rFonts w:ascii="Aptos Narrow" w:hAnsi="Aptos Narrow"/>
                      <w:color w:val="000000"/>
                      <w:sz w:val="22"/>
                      <w:szCs w:val="22"/>
                    </w:rPr>
                  </w:rPrChange>
                </w:rPr>
                <w:t>26196</w:t>
              </w:r>
            </w:ins>
          </w:p>
        </w:tc>
        <w:tc>
          <w:tcPr>
            <w:tcW w:w="800" w:type="dxa"/>
            <w:noWrap/>
            <w:vAlign w:val="bottom"/>
            <w:hideMark/>
          </w:tcPr>
          <w:p w14:paraId="34F93CBE" w14:textId="28DD098F" w:rsidR="00342C52" w:rsidRPr="00342C52" w:rsidRDefault="00342C52" w:rsidP="00342C52">
            <w:pPr>
              <w:spacing w:after="0" w:line="240" w:lineRule="auto"/>
              <w:jc w:val="right"/>
              <w:rPr>
                <w:ins w:id="4342" w:author="Jujia Li" w:date="2025-08-25T17:35:00Z" w16du:dateUtc="2025-08-25T22:35:00Z"/>
                <w:rFonts w:ascii="Times New Roman" w:eastAsia="Times New Roman" w:hAnsi="Times New Roman" w:cs="Times New Roman"/>
                <w:color w:val="000000"/>
                <w:kern w:val="0"/>
                <w:sz w:val="18"/>
                <w:szCs w:val="18"/>
                <w14:ligatures w14:val="none"/>
              </w:rPr>
            </w:pPr>
            <w:ins w:id="4343" w:author="Jujia Li" w:date="2025-08-25T17:40:00Z" w16du:dateUtc="2025-08-25T22:40:00Z">
              <w:r w:rsidRPr="00342C52">
                <w:rPr>
                  <w:rFonts w:ascii="Times New Roman" w:hAnsi="Times New Roman" w:cs="Times New Roman"/>
                  <w:color w:val="000000"/>
                  <w:sz w:val="18"/>
                  <w:szCs w:val="18"/>
                  <w:rPrChange w:id="4344" w:author="Jujia Li" w:date="2025-08-25T17:41:00Z" w16du:dateUtc="2025-08-25T22:41:00Z">
                    <w:rPr>
                      <w:rFonts w:ascii="Aptos Narrow" w:hAnsi="Aptos Narrow"/>
                      <w:color w:val="000000"/>
                      <w:sz w:val="22"/>
                      <w:szCs w:val="22"/>
                    </w:rPr>
                  </w:rPrChange>
                </w:rPr>
                <w:t>10029</w:t>
              </w:r>
            </w:ins>
          </w:p>
        </w:tc>
        <w:tc>
          <w:tcPr>
            <w:tcW w:w="800" w:type="dxa"/>
            <w:noWrap/>
            <w:vAlign w:val="bottom"/>
            <w:hideMark/>
          </w:tcPr>
          <w:p w14:paraId="589C1CB0" w14:textId="06B39194" w:rsidR="00342C52" w:rsidRPr="00342C52" w:rsidRDefault="00342C52" w:rsidP="00342C52">
            <w:pPr>
              <w:spacing w:after="0" w:line="240" w:lineRule="auto"/>
              <w:jc w:val="right"/>
              <w:rPr>
                <w:ins w:id="4345" w:author="Jujia Li" w:date="2025-08-25T17:35:00Z" w16du:dateUtc="2025-08-25T22:35:00Z"/>
                <w:rFonts w:ascii="Times New Roman" w:eastAsia="Times New Roman" w:hAnsi="Times New Roman" w:cs="Times New Roman"/>
                <w:color w:val="000000"/>
                <w:kern w:val="0"/>
                <w:sz w:val="18"/>
                <w:szCs w:val="18"/>
                <w14:ligatures w14:val="none"/>
              </w:rPr>
            </w:pPr>
            <w:ins w:id="4346" w:author="Jujia Li" w:date="2025-08-25T17:40:00Z" w16du:dateUtc="2025-08-25T22:40:00Z">
              <w:r w:rsidRPr="00342C52">
                <w:rPr>
                  <w:rFonts w:ascii="Times New Roman" w:hAnsi="Times New Roman" w:cs="Times New Roman"/>
                  <w:color w:val="000000"/>
                  <w:sz w:val="18"/>
                  <w:szCs w:val="18"/>
                  <w:rPrChange w:id="4347" w:author="Jujia Li" w:date="2025-08-25T17:41:00Z" w16du:dateUtc="2025-08-25T22:41:00Z">
                    <w:rPr>
                      <w:rFonts w:ascii="Aptos Narrow" w:hAnsi="Aptos Narrow"/>
                      <w:color w:val="000000"/>
                      <w:sz w:val="22"/>
                      <w:szCs w:val="22"/>
                    </w:rPr>
                  </w:rPrChange>
                </w:rPr>
                <w:t>0.38</w:t>
              </w:r>
            </w:ins>
          </w:p>
        </w:tc>
        <w:tc>
          <w:tcPr>
            <w:tcW w:w="891" w:type="dxa"/>
            <w:noWrap/>
            <w:vAlign w:val="bottom"/>
            <w:hideMark/>
          </w:tcPr>
          <w:p w14:paraId="780579B4" w14:textId="2A25DBB2" w:rsidR="00342C52" w:rsidRPr="00342C52" w:rsidRDefault="00342C52" w:rsidP="00342C52">
            <w:pPr>
              <w:spacing w:after="0" w:line="240" w:lineRule="auto"/>
              <w:jc w:val="right"/>
              <w:rPr>
                <w:ins w:id="4348" w:author="Jujia Li" w:date="2025-08-25T17:35:00Z" w16du:dateUtc="2025-08-25T22:35:00Z"/>
                <w:rFonts w:ascii="Times New Roman" w:eastAsia="Times New Roman" w:hAnsi="Times New Roman" w:cs="Times New Roman"/>
                <w:color w:val="000000"/>
                <w:kern w:val="0"/>
                <w:sz w:val="18"/>
                <w:szCs w:val="18"/>
                <w14:ligatures w14:val="none"/>
              </w:rPr>
            </w:pPr>
            <w:ins w:id="4349" w:author="Jujia Li" w:date="2025-08-25T17:40:00Z" w16du:dateUtc="2025-08-25T22:40:00Z">
              <w:r w:rsidRPr="00342C52">
                <w:rPr>
                  <w:rFonts w:ascii="Times New Roman" w:hAnsi="Times New Roman" w:cs="Times New Roman"/>
                  <w:color w:val="000000"/>
                  <w:sz w:val="18"/>
                  <w:szCs w:val="18"/>
                  <w:rPrChange w:id="4350" w:author="Jujia Li" w:date="2025-08-25T17:41:00Z" w16du:dateUtc="2025-08-25T22:41:00Z">
                    <w:rPr>
                      <w:rFonts w:ascii="Aptos Narrow" w:hAnsi="Aptos Narrow"/>
                      <w:color w:val="000000"/>
                      <w:sz w:val="22"/>
                      <w:szCs w:val="22"/>
                    </w:rPr>
                  </w:rPrChange>
                </w:rPr>
                <w:t>47642</w:t>
              </w:r>
            </w:ins>
          </w:p>
        </w:tc>
        <w:tc>
          <w:tcPr>
            <w:tcW w:w="977" w:type="dxa"/>
            <w:noWrap/>
            <w:vAlign w:val="bottom"/>
            <w:hideMark/>
          </w:tcPr>
          <w:p w14:paraId="051AF291" w14:textId="41BCF618" w:rsidR="00342C52" w:rsidRPr="00342C52" w:rsidRDefault="00342C52" w:rsidP="00342C52">
            <w:pPr>
              <w:spacing w:after="0" w:line="240" w:lineRule="auto"/>
              <w:jc w:val="right"/>
              <w:rPr>
                <w:ins w:id="4351" w:author="Jujia Li" w:date="2025-08-25T17:35:00Z" w16du:dateUtc="2025-08-25T22:35:00Z"/>
                <w:rFonts w:ascii="Times New Roman" w:eastAsia="Times New Roman" w:hAnsi="Times New Roman" w:cs="Times New Roman"/>
                <w:color w:val="000000"/>
                <w:kern w:val="0"/>
                <w:sz w:val="18"/>
                <w:szCs w:val="18"/>
                <w14:ligatures w14:val="none"/>
              </w:rPr>
            </w:pPr>
            <w:ins w:id="4352" w:author="Jujia Li" w:date="2025-08-25T17:40:00Z" w16du:dateUtc="2025-08-25T22:40:00Z">
              <w:r w:rsidRPr="00342C52">
                <w:rPr>
                  <w:rFonts w:ascii="Times New Roman" w:hAnsi="Times New Roman" w:cs="Times New Roman"/>
                  <w:color w:val="000000"/>
                  <w:sz w:val="18"/>
                  <w:szCs w:val="18"/>
                  <w:rPrChange w:id="4353" w:author="Jujia Li" w:date="2025-08-25T17:41:00Z" w16du:dateUtc="2025-08-25T22:41:00Z">
                    <w:rPr>
                      <w:rFonts w:ascii="Aptos Narrow" w:hAnsi="Aptos Narrow"/>
                      <w:color w:val="000000"/>
                      <w:sz w:val="22"/>
                      <w:szCs w:val="22"/>
                    </w:rPr>
                  </w:rPrChange>
                </w:rPr>
                <w:t>0.46</w:t>
              </w:r>
            </w:ins>
          </w:p>
        </w:tc>
      </w:tr>
      <w:tr w:rsidR="00342C52" w:rsidRPr="00D80767" w14:paraId="31B42FE5" w14:textId="77777777" w:rsidTr="00241A4A">
        <w:trPr>
          <w:trHeight w:val="300"/>
          <w:ins w:id="4354" w:author="Jujia Li" w:date="2025-08-25T17:35:00Z"/>
        </w:trPr>
        <w:tc>
          <w:tcPr>
            <w:tcW w:w="1608" w:type="dxa"/>
            <w:noWrap/>
            <w:vAlign w:val="bottom"/>
            <w:hideMark/>
          </w:tcPr>
          <w:p w14:paraId="0A1C066D" w14:textId="77777777" w:rsidR="00342C52" w:rsidRPr="00B17B5A" w:rsidRDefault="00342C52" w:rsidP="00342C52">
            <w:pPr>
              <w:spacing w:after="0" w:line="240" w:lineRule="auto"/>
              <w:rPr>
                <w:ins w:id="4355" w:author="Jujia Li" w:date="2025-08-25T17:35:00Z" w16du:dateUtc="2025-08-25T22:35:00Z"/>
                <w:rFonts w:ascii="Times New Roman" w:eastAsia="Times New Roman" w:hAnsi="Times New Roman" w:cs="Times New Roman"/>
                <w:color w:val="000000"/>
                <w:kern w:val="0"/>
                <w:sz w:val="20"/>
                <w:szCs w:val="20"/>
                <w14:ligatures w14:val="none"/>
              </w:rPr>
            </w:pPr>
            <w:ins w:id="4356" w:author="Jujia Li" w:date="2025-08-25T17:35:00Z" w16du:dateUtc="2025-08-25T22:35:00Z">
              <w:r w:rsidRPr="00B17B5A">
                <w:rPr>
                  <w:rFonts w:ascii="Times New Roman" w:eastAsia="Times New Roman" w:hAnsi="Times New Roman" w:cs="Times New Roman"/>
                  <w:color w:val="000000"/>
                  <w:kern w:val="0"/>
                  <w:sz w:val="20"/>
                  <w:szCs w:val="20"/>
                  <w14:ligatures w14:val="none"/>
                </w:rPr>
                <w:t>COLBERT</w:t>
              </w:r>
            </w:ins>
          </w:p>
        </w:tc>
        <w:tc>
          <w:tcPr>
            <w:tcW w:w="799" w:type="dxa"/>
            <w:noWrap/>
            <w:vAlign w:val="bottom"/>
            <w:hideMark/>
          </w:tcPr>
          <w:p w14:paraId="702F3F76" w14:textId="080EA621" w:rsidR="00342C52" w:rsidRPr="00342C52" w:rsidRDefault="00342C52" w:rsidP="00342C52">
            <w:pPr>
              <w:spacing w:after="0" w:line="240" w:lineRule="auto"/>
              <w:jc w:val="right"/>
              <w:rPr>
                <w:ins w:id="4357" w:author="Jujia Li" w:date="2025-08-25T17:35:00Z" w16du:dateUtc="2025-08-25T22:35:00Z"/>
                <w:rFonts w:ascii="Times New Roman" w:eastAsia="Times New Roman" w:hAnsi="Times New Roman" w:cs="Times New Roman"/>
                <w:color w:val="000000"/>
                <w:kern w:val="0"/>
                <w:sz w:val="18"/>
                <w:szCs w:val="18"/>
                <w14:ligatures w14:val="none"/>
              </w:rPr>
            </w:pPr>
            <w:ins w:id="4358" w:author="Jujia Li" w:date="2025-08-25T17:40:00Z" w16du:dateUtc="2025-08-25T22:40:00Z">
              <w:r w:rsidRPr="00342C52">
                <w:rPr>
                  <w:rFonts w:ascii="Times New Roman" w:hAnsi="Times New Roman" w:cs="Times New Roman"/>
                  <w:color w:val="000000"/>
                  <w:sz w:val="18"/>
                  <w:szCs w:val="18"/>
                  <w:rPrChange w:id="4359" w:author="Jujia Li" w:date="2025-08-25T17:41:00Z" w16du:dateUtc="2025-08-25T22:41:00Z">
                    <w:rPr>
                      <w:rFonts w:ascii="Aptos Narrow" w:hAnsi="Aptos Narrow"/>
                      <w:color w:val="000000"/>
                      <w:sz w:val="22"/>
                      <w:szCs w:val="22"/>
                    </w:rPr>
                  </w:rPrChange>
                </w:rPr>
                <w:t>54497</w:t>
              </w:r>
            </w:ins>
          </w:p>
        </w:tc>
        <w:tc>
          <w:tcPr>
            <w:tcW w:w="799" w:type="dxa"/>
            <w:noWrap/>
            <w:vAlign w:val="bottom"/>
            <w:hideMark/>
          </w:tcPr>
          <w:p w14:paraId="5FA29717" w14:textId="0B3C831E" w:rsidR="00342C52" w:rsidRPr="00342C52" w:rsidRDefault="00342C52" w:rsidP="00342C52">
            <w:pPr>
              <w:spacing w:after="0" w:line="240" w:lineRule="auto"/>
              <w:jc w:val="right"/>
              <w:rPr>
                <w:ins w:id="4360" w:author="Jujia Li" w:date="2025-08-25T17:35:00Z" w16du:dateUtc="2025-08-25T22:35:00Z"/>
                <w:rFonts w:ascii="Times New Roman" w:eastAsia="Times New Roman" w:hAnsi="Times New Roman" w:cs="Times New Roman"/>
                <w:color w:val="000000"/>
                <w:kern w:val="0"/>
                <w:sz w:val="18"/>
                <w:szCs w:val="18"/>
                <w14:ligatures w14:val="none"/>
              </w:rPr>
            </w:pPr>
            <w:ins w:id="4361" w:author="Jujia Li" w:date="2025-08-25T17:40:00Z" w16du:dateUtc="2025-08-25T22:40:00Z">
              <w:r w:rsidRPr="00342C52">
                <w:rPr>
                  <w:rFonts w:ascii="Times New Roman" w:hAnsi="Times New Roman" w:cs="Times New Roman"/>
                  <w:color w:val="000000"/>
                  <w:sz w:val="18"/>
                  <w:szCs w:val="18"/>
                  <w:rPrChange w:id="4362" w:author="Jujia Li" w:date="2025-08-25T17:41:00Z" w16du:dateUtc="2025-08-25T22:41:00Z">
                    <w:rPr>
                      <w:rFonts w:ascii="Aptos Narrow" w:hAnsi="Aptos Narrow"/>
                      <w:color w:val="000000"/>
                      <w:sz w:val="22"/>
                      <w:szCs w:val="22"/>
                    </w:rPr>
                  </w:rPrChange>
                </w:rPr>
                <w:t>31913</w:t>
              </w:r>
            </w:ins>
          </w:p>
        </w:tc>
        <w:tc>
          <w:tcPr>
            <w:tcW w:w="688" w:type="dxa"/>
            <w:noWrap/>
            <w:vAlign w:val="bottom"/>
            <w:hideMark/>
          </w:tcPr>
          <w:p w14:paraId="7B8B25B1" w14:textId="37BB93AC" w:rsidR="00342C52" w:rsidRPr="00342C52" w:rsidRDefault="00342C52" w:rsidP="00342C52">
            <w:pPr>
              <w:spacing w:after="0" w:line="240" w:lineRule="auto"/>
              <w:jc w:val="right"/>
              <w:rPr>
                <w:ins w:id="4363" w:author="Jujia Li" w:date="2025-08-25T17:35:00Z" w16du:dateUtc="2025-08-25T22:35:00Z"/>
                <w:rFonts w:ascii="Times New Roman" w:eastAsia="Times New Roman" w:hAnsi="Times New Roman" w:cs="Times New Roman"/>
                <w:color w:val="000000"/>
                <w:kern w:val="0"/>
                <w:sz w:val="18"/>
                <w:szCs w:val="18"/>
                <w14:ligatures w14:val="none"/>
              </w:rPr>
            </w:pPr>
            <w:ins w:id="4364" w:author="Jujia Li" w:date="2025-08-25T17:40:00Z" w16du:dateUtc="2025-08-25T22:40:00Z">
              <w:r w:rsidRPr="00342C52">
                <w:rPr>
                  <w:rFonts w:ascii="Times New Roman" w:hAnsi="Times New Roman" w:cs="Times New Roman"/>
                  <w:color w:val="000000"/>
                  <w:sz w:val="18"/>
                  <w:szCs w:val="18"/>
                  <w:rPrChange w:id="4365" w:author="Jujia Li" w:date="2025-08-25T17:41:00Z" w16du:dateUtc="2025-08-25T22:41:00Z">
                    <w:rPr>
                      <w:rFonts w:ascii="Aptos Narrow" w:hAnsi="Aptos Narrow"/>
                      <w:color w:val="000000"/>
                      <w:sz w:val="22"/>
                      <w:szCs w:val="22"/>
                    </w:rPr>
                  </w:rPrChange>
                </w:rPr>
                <w:t>0.59</w:t>
              </w:r>
            </w:ins>
          </w:p>
        </w:tc>
        <w:tc>
          <w:tcPr>
            <w:tcW w:w="799" w:type="dxa"/>
            <w:noWrap/>
            <w:vAlign w:val="bottom"/>
            <w:hideMark/>
          </w:tcPr>
          <w:p w14:paraId="2431FD6D" w14:textId="1CE2E185" w:rsidR="00342C52" w:rsidRPr="00342C52" w:rsidRDefault="00342C52" w:rsidP="00342C52">
            <w:pPr>
              <w:spacing w:after="0" w:line="240" w:lineRule="auto"/>
              <w:jc w:val="right"/>
              <w:rPr>
                <w:ins w:id="4366" w:author="Jujia Li" w:date="2025-08-25T17:35:00Z" w16du:dateUtc="2025-08-25T22:35:00Z"/>
                <w:rFonts w:ascii="Times New Roman" w:eastAsia="Times New Roman" w:hAnsi="Times New Roman" w:cs="Times New Roman"/>
                <w:color w:val="000000"/>
                <w:kern w:val="0"/>
                <w:sz w:val="18"/>
                <w:szCs w:val="18"/>
                <w14:ligatures w14:val="none"/>
              </w:rPr>
            </w:pPr>
            <w:ins w:id="4367" w:author="Jujia Li" w:date="2025-08-25T17:40:00Z" w16du:dateUtc="2025-08-25T22:40:00Z">
              <w:r w:rsidRPr="00342C52">
                <w:rPr>
                  <w:rFonts w:ascii="Times New Roman" w:hAnsi="Times New Roman" w:cs="Times New Roman"/>
                  <w:color w:val="000000"/>
                  <w:sz w:val="18"/>
                  <w:szCs w:val="18"/>
                  <w:rPrChange w:id="4368" w:author="Jujia Li" w:date="2025-08-25T17:41:00Z" w16du:dateUtc="2025-08-25T22:41:00Z">
                    <w:rPr>
                      <w:rFonts w:ascii="Aptos Narrow" w:hAnsi="Aptos Narrow"/>
                      <w:color w:val="000000"/>
                      <w:sz w:val="22"/>
                      <w:szCs w:val="22"/>
                    </w:rPr>
                  </w:rPrChange>
                </w:rPr>
                <w:t>54695</w:t>
              </w:r>
            </w:ins>
          </w:p>
        </w:tc>
        <w:tc>
          <w:tcPr>
            <w:tcW w:w="799" w:type="dxa"/>
            <w:noWrap/>
            <w:vAlign w:val="bottom"/>
            <w:hideMark/>
          </w:tcPr>
          <w:p w14:paraId="2CD3F778" w14:textId="5C2E17C7" w:rsidR="00342C52" w:rsidRPr="00342C52" w:rsidRDefault="00342C52" w:rsidP="00342C52">
            <w:pPr>
              <w:spacing w:after="0" w:line="240" w:lineRule="auto"/>
              <w:jc w:val="right"/>
              <w:rPr>
                <w:ins w:id="4369" w:author="Jujia Li" w:date="2025-08-25T17:35:00Z" w16du:dateUtc="2025-08-25T22:35:00Z"/>
                <w:rFonts w:ascii="Times New Roman" w:eastAsia="Times New Roman" w:hAnsi="Times New Roman" w:cs="Times New Roman"/>
                <w:color w:val="000000"/>
                <w:kern w:val="0"/>
                <w:sz w:val="18"/>
                <w:szCs w:val="18"/>
                <w14:ligatures w14:val="none"/>
              </w:rPr>
            </w:pPr>
            <w:ins w:id="4370" w:author="Jujia Li" w:date="2025-08-25T17:40:00Z" w16du:dateUtc="2025-08-25T22:40:00Z">
              <w:r w:rsidRPr="00342C52">
                <w:rPr>
                  <w:rFonts w:ascii="Times New Roman" w:hAnsi="Times New Roman" w:cs="Times New Roman"/>
                  <w:color w:val="000000"/>
                  <w:sz w:val="18"/>
                  <w:szCs w:val="18"/>
                  <w:rPrChange w:id="4371" w:author="Jujia Li" w:date="2025-08-25T17:41:00Z" w16du:dateUtc="2025-08-25T22:41:00Z">
                    <w:rPr>
                      <w:rFonts w:ascii="Aptos Narrow" w:hAnsi="Aptos Narrow"/>
                      <w:color w:val="000000"/>
                      <w:sz w:val="22"/>
                      <w:szCs w:val="22"/>
                    </w:rPr>
                  </w:rPrChange>
                </w:rPr>
                <w:t>25494</w:t>
              </w:r>
            </w:ins>
          </w:p>
        </w:tc>
        <w:tc>
          <w:tcPr>
            <w:tcW w:w="800" w:type="dxa"/>
            <w:noWrap/>
            <w:vAlign w:val="bottom"/>
            <w:hideMark/>
          </w:tcPr>
          <w:p w14:paraId="5AC98B43" w14:textId="611CDFD0" w:rsidR="00342C52" w:rsidRPr="00342C52" w:rsidRDefault="00342C52" w:rsidP="00342C52">
            <w:pPr>
              <w:spacing w:after="0" w:line="240" w:lineRule="auto"/>
              <w:jc w:val="right"/>
              <w:rPr>
                <w:ins w:id="4372" w:author="Jujia Li" w:date="2025-08-25T17:35:00Z" w16du:dateUtc="2025-08-25T22:35:00Z"/>
                <w:rFonts w:ascii="Times New Roman" w:eastAsia="Times New Roman" w:hAnsi="Times New Roman" w:cs="Times New Roman"/>
                <w:color w:val="000000"/>
                <w:kern w:val="0"/>
                <w:sz w:val="18"/>
                <w:szCs w:val="18"/>
                <w14:ligatures w14:val="none"/>
              </w:rPr>
            </w:pPr>
            <w:ins w:id="4373" w:author="Jujia Li" w:date="2025-08-25T17:40:00Z" w16du:dateUtc="2025-08-25T22:40:00Z">
              <w:r w:rsidRPr="00342C52">
                <w:rPr>
                  <w:rFonts w:ascii="Times New Roman" w:hAnsi="Times New Roman" w:cs="Times New Roman"/>
                  <w:color w:val="000000"/>
                  <w:sz w:val="18"/>
                  <w:szCs w:val="18"/>
                  <w:rPrChange w:id="4374" w:author="Jujia Li" w:date="2025-08-25T17:41:00Z" w16du:dateUtc="2025-08-25T22:41:00Z">
                    <w:rPr>
                      <w:rFonts w:ascii="Aptos Narrow" w:hAnsi="Aptos Narrow"/>
                      <w:color w:val="000000"/>
                      <w:sz w:val="22"/>
                      <w:szCs w:val="22"/>
                    </w:rPr>
                  </w:rPrChange>
                </w:rPr>
                <w:t>0.47</w:t>
              </w:r>
            </w:ins>
          </w:p>
        </w:tc>
        <w:tc>
          <w:tcPr>
            <w:tcW w:w="800" w:type="dxa"/>
            <w:noWrap/>
            <w:vAlign w:val="bottom"/>
            <w:hideMark/>
          </w:tcPr>
          <w:p w14:paraId="00F06CEC" w14:textId="764E1042" w:rsidR="00342C52" w:rsidRPr="00342C52" w:rsidRDefault="00342C52" w:rsidP="00342C52">
            <w:pPr>
              <w:spacing w:after="0" w:line="240" w:lineRule="auto"/>
              <w:jc w:val="right"/>
              <w:rPr>
                <w:ins w:id="4375" w:author="Jujia Li" w:date="2025-08-25T17:35:00Z" w16du:dateUtc="2025-08-25T22:35:00Z"/>
                <w:rFonts w:ascii="Times New Roman" w:eastAsia="Times New Roman" w:hAnsi="Times New Roman" w:cs="Times New Roman"/>
                <w:color w:val="000000"/>
                <w:kern w:val="0"/>
                <w:sz w:val="18"/>
                <w:szCs w:val="18"/>
                <w14:ligatures w14:val="none"/>
              </w:rPr>
            </w:pPr>
            <w:ins w:id="4376" w:author="Jujia Li" w:date="2025-08-25T17:40:00Z" w16du:dateUtc="2025-08-25T22:40:00Z">
              <w:r w:rsidRPr="00342C52">
                <w:rPr>
                  <w:rFonts w:ascii="Times New Roman" w:hAnsi="Times New Roman" w:cs="Times New Roman"/>
                  <w:color w:val="000000"/>
                  <w:sz w:val="18"/>
                  <w:szCs w:val="18"/>
                  <w:rPrChange w:id="4377" w:author="Jujia Li" w:date="2025-08-25T17:41:00Z" w16du:dateUtc="2025-08-25T22:41:00Z">
                    <w:rPr>
                      <w:rFonts w:ascii="Aptos Narrow" w:hAnsi="Aptos Narrow"/>
                      <w:color w:val="000000"/>
                      <w:sz w:val="22"/>
                      <w:szCs w:val="22"/>
                    </w:rPr>
                  </w:rPrChange>
                </w:rPr>
                <w:t>55004</w:t>
              </w:r>
            </w:ins>
          </w:p>
        </w:tc>
        <w:tc>
          <w:tcPr>
            <w:tcW w:w="800" w:type="dxa"/>
            <w:noWrap/>
            <w:vAlign w:val="bottom"/>
            <w:hideMark/>
          </w:tcPr>
          <w:p w14:paraId="228F5C93" w14:textId="49AE049E" w:rsidR="00342C52" w:rsidRPr="00342C52" w:rsidRDefault="00342C52" w:rsidP="00342C52">
            <w:pPr>
              <w:spacing w:after="0" w:line="240" w:lineRule="auto"/>
              <w:jc w:val="right"/>
              <w:rPr>
                <w:ins w:id="4378" w:author="Jujia Li" w:date="2025-08-25T17:35:00Z" w16du:dateUtc="2025-08-25T22:35:00Z"/>
                <w:rFonts w:ascii="Times New Roman" w:eastAsia="Times New Roman" w:hAnsi="Times New Roman" w:cs="Times New Roman"/>
                <w:color w:val="000000"/>
                <w:kern w:val="0"/>
                <w:sz w:val="18"/>
                <w:szCs w:val="18"/>
                <w14:ligatures w14:val="none"/>
              </w:rPr>
            </w:pPr>
            <w:ins w:id="4379" w:author="Jujia Li" w:date="2025-08-25T17:40:00Z" w16du:dateUtc="2025-08-25T22:40:00Z">
              <w:r w:rsidRPr="00342C52">
                <w:rPr>
                  <w:rFonts w:ascii="Times New Roman" w:hAnsi="Times New Roman" w:cs="Times New Roman"/>
                  <w:color w:val="000000"/>
                  <w:sz w:val="18"/>
                  <w:szCs w:val="18"/>
                  <w:rPrChange w:id="4380" w:author="Jujia Li" w:date="2025-08-25T17:41:00Z" w16du:dateUtc="2025-08-25T22:41:00Z">
                    <w:rPr>
                      <w:rFonts w:ascii="Aptos Narrow" w:hAnsi="Aptos Narrow"/>
                      <w:color w:val="000000"/>
                      <w:sz w:val="22"/>
                      <w:szCs w:val="22"/>
                    </w:rPr>
                  </w:rPrChange>
                </w:rPr>
                <w:t>19393</w:t>
              </w:r>
            </w:ins>
          </w:p>
        </w:tc>
        <w:tc>
          <w:tcPr>
            <w:tcW w:w="800" w:type="dxa"/>
            <w:noWrap/>
            <w:vAlign w:val="bottom"/>
            <w:hideMark/>
          </w:tcPr>
          <w:p w14:paraId="70DF27C7" w14:textId="3310F84A" w:rsidR="00342C52" w:rsidRPr="00342C52" w:rsidRDefault="00342C52" w:rsidP="00342C52">
            <w:pPr>
              <w:spacing w:after="0" w:line="240" w:lineRule="auto"/>
              <w:jc w:val="right"/>
              <w:rPr>
                <w:ins w:id="4381" w:author="Jujia Li" w:date="2025-08-25T17:35:00Z" w16du:dateUtc="2025-08-25T22:35:00Z"/>
                <w:rFonts w:ascii="Times New Roman" w:eastAsia="Times New Roman" w:hAnsi="Times New Roman" w:cs="Times New Roman"/>
                <w:color w:val="000000"/>
                <w:kern w:val="0"/>
                <w:sz w:val="18"/>
                <w:szCs w:val="18"/>
                <w14:ligatures w14:val="none"/>
              </w:rPr>
            </w:pPr>
            <w:ins w:id="4382" w:author="Jujia Li" w:date="2025-08-25T17:40:00Z" w16du:dateUtc="2025-08-25T22:40:00Z">
              <w:r w:rsidRPr="00342C52">
                <w:rPr>
                  <w:rFonts w:ascii="Times New Roman" w:hAnsi="Times New Roman" w:cs="Times New Roman"/>
                  <w:color w:val="000000"/>
                  <w:sz w:val="18"/>
                  <w:szCs w:val="18"/>
                  <w:rPrChange w:id="4383" w:author="Jujia Li" w:date="2025-08-25T17:41:00Z" w16du:dateUtc="2025-08-25T22:41:00Z">
                    <w:rPr>
                      <w:rFonts w:ascii="Aptos Narrow" w:hAnsi="Aptos Narrow"/>
                      <w:color w:val="000000"/>
                      <w:sz w:val="22"/>
                      <w:szCs w:val="22"/>
                    </w:rPr>
                  </w:rPrChange>
                </w:rPr>
                <w:t>0.35</w:t>
              </w:r>
            </w:ins>
          </w:p>
        </w:tc>
        <w:tc>
          <w:tcPr>
            <w:tcW w:w="800" w:type="dxa"/>
            <w:noWrap/>
            <w:vAlign w:val="bottom"/>
            <w:hideMark/>
          </w:tcPr>
          <w:p w14:paraId="3C05E15C" w14:textId="256A2F76" w:rsidR="00342C52" w:rsidRPr="00342C52" w:rsidRDefault="00342C52" w:rsidP="00342C52">
            <w:pPr>
              <w:spacing w:after="0" w:line="240" w:lineRule="auto"/>
              <w:jc w:val="right"/>
              <w:rPr>
                <w:ins w:id="4384" w:author="Jujia Li" w:date="2025-08-25T17:35:00Z" w16du:dateUtc="2025-08-25T22:35:00Z"/>
                <w:rFonts w:ascii="Times New Roman" w:eastAsia="Times New Roman" w:hAnsi="Times New Roman" w:cs="Times New Roman"/>
                <w:color w:val="000000"/>
                <w:kern w:val="0"/>
                <w:sz w:val="18"/>
                <w:szCs w:val="18"/>
                <w14:ligatures w14:val="none"/>
              </w:rPr>
            </w:pPr>
            <w:ins w:id="4385" w:author="Jujia Li" w:date="2025-08-25T17:40:00Z" w16du:dateUtc="2025-08-25T22:40:00Z">
              <w:r w:rsidRPr="00342C52">
                <w:rPr>
                  <w:rFonts w:ascii="Times New Roman" w:hAnsi="Times New Roman" w:cs="Times New Roman"/>
                  <w:color w:val="000000"/>
                  <w:sz w:val="18"/>
                  <w:szCs w:val="18"/>
                  <w:rPrChange w:id="4386" w:author="Jujia Li" w:date="2025-08-25T17:41:00Z" w16du:dateUtc="2025-08-25T22:41:00Z">
                    <w:rPr>
                      <w:rFonts w:ascii="Aptos Narrow" w:hAnsi="Aptos Narrow"/>
                      <w:color w:val="000000"/>
                      <w:sz w:val="22"/>
                      <w:szCs w:val="22"/>
                    </w:rPr>
                  </w:rPrChange>
                </w:rPr>
                <w:t>55241</w:t>
              </w:r>
            </w:ins>
          </w:p>
        </w:tc>
        <w:tc>
          <w:tcPr>
            <w:tcW w:w="800" w:type="dxa"/>
            <w:noWrap/>
            <w:vAlign w:val="bottom"/>
            <w:hideMark/>
          </w:tcPr>
          <w:p w14:paraId="48A36368" w14:textId="51F1B267" w:rsidR="00342C52" w:rsidRPr="00342C52" w:rsidRDefault="00342C52" w:rsidP="00342C52">
            <w:pPr>
              <w:spacing w:after="0" w:line="240" w:lineRule="auto"/>
              <w:jc w:val="right"/>
              <w:rPr>
                <w:ins w:id="4387" w:author="Jujia Li" w:date="2025-08-25T17:35:00Z" w16du:dateUtc="2025-08-25T22:35:00Z"/>
                <w:rFonts w:ascii="Times New Roman" w:eastAsia="Times New Roman" w:hAnsi="Times New Roman" w:cs="Times New Roman"/>
                <w:color w:val="000000"/>
                <w:kern w:val="0"/>
                <w:sz w:val="18"/>
                <w:szCs w:val="18"/>
                <w14:ligatures w14:val="none"/>
              </w:rPr>
            </w:pPr>
            <w:ins w:id="4388" w:author="Jujia Li" w:date="2025-08-25T17:40:00Z" w16du:dateUtc="2025-08-25T22:40:00Z">
              <w:r w:rsidRPr="00342C52">
                <w:rPr>
                  <w:rFonts w:ascii="Times New Roman" w:hAnsi="Times New Roman" w:cs="Times New Roman"/>
                  <w:color w:val="000000"/>
                  <w:sz w:val="18"/>
                  <w:szCs w:val="18"/>
                  <w:rPrChange w:id="4389" w:author="Jujia Li" w:date="2025-08-25T17:41:00Z" w16du:dateUtc="2025-08-25T22:41:00Z">
                    <w:rPr>
                      <w:rFonts w:ascii="Aptos Narrow" w:hAnsi="Aptos Narrow"/>
                      <w:color w:val="000000"/>
                      <w:sz w:val="22"/>
                      <w:szCs w:val="22"/>
                    </w:rPr>
                  </w:rPrChange>
                </w:rPr>
                <w:t>16659</w:t>
              </w:r>
            </w:ins>
          </w:p>
        </w:tc>
        <w:tc>
          <w:tcPr>
            <w:tcW w:w="800" w:type="dxa"/>
            <w:noWrap/>
            <w:vAlign w:val="bottom"/>
            <w:hideMark/>
          </w:tcPr>
          <w:p w14:paraId="3F297695" w14:textId="3BEF01D2" w:rsidR="00342C52" w:rsidRPr="00342C52" w:rsidRDefault="00342C52" w:rsidP="00342C52">
            <w:pPr>
              <w:spacing w:after="0" w:line="240" w:lineRule="auto"/>
              <w:jc w:val="right"/>
              <w:rPr>
                <w:ins w:id="4390" w:author="Jujia Li" w:date="2025-08-25T17:35:00Z" w16du:dateUtc="2025-08-25T22:35:00Z"/>
                <w:rFonts w:ascii="Times New Roman" w:eastAsia="Times New Roman" w:hAnsi="Times New Roman" w:cs="Times New Roman"/>
                <w:color w:val="000000"/>
                <w:kern w:val="0"/>
                <w:sz w:val="18"/>
                <w:szCs w:val="18"/>
                <w14:ligatures w14:val="none"/>
              </w:rPr>
            </w:pPr>
            <w:ins w:id="4391" w:author="Jujia Li" w:date="2025-08-25T17:40:00Z" w16du:dateUtc="2025-08-25T22:40:00Z">
              <w:r w:rsidRPr="00342C52">
                <w:rPr>
                  <w:rFonts w:ascii="Times New Roman" w:hAnsi="Times New Roman" w:cs="Times New Roman"/>
                  <w:color w:val="000000"/>
                  <w:sz w:val="18"/>
                  <w:szCs w:val="18"/>
                  <w:rPrChange w:id="4392" w:author="Jujia Li" w:date="2025-08-25T17:41:00Z" w16du:dateUtc="2025-08-25T22:41:00Z">
                    <w:rPr>
                      <w:rFonts w:ascii="Aptos Narrow" w:hAnsi="Aptos Narrow"/>
                      <w:color w:val="000000"/>
                      <w:sz w:val="22"/>
                      <w:szCs w:val="22"/>
                    </w:rPr>
                  </w:rPrChange>
                </w:rPr>
                <w:t>0.30</w:t>
              </w:r>
            </w:ins>
          </w:p>
        </w:tc>
        <w:tc>
          <w:tcPr>
            <w:tcW w:w="891" w:type="dxa"/>
            <w:noWrap/>
            <w:vAlign w:val="bottom"/>
            <w:hideMark/>
          </w:tcPr>
          <w:p w14:paraId="34B6F7E3" w14:textId="516003C7" w:rsidR="00342C52" w:rsidRPr="00342C52" w:rsidRDefault="00342C52" w:rsidP="00342C52">
            <w:pPr>
              <w:spacing w:after="0" w:line="240" w:lineRule="auto"/>
              <w:jc w:val="right"/>
              <w:rPr>
                <w:ins w:id="4393" w:author="Jujia Li" w:date="2025-08-25T17:35:00Z" w16du:dateUtc="2025-08-25T22:35:00Z"/>
                <w:rFonts w:ascii="Times New Roman" w:eastAsia="Times New Roman" w:hAnsi="Times New Roman" w:cs="Times New Roman"/>
                <w:color w:val="000000"/>
                <w:kern w:val="0"/>
                <w:sz w:val="18"/>
                <w:szCs w:val="18"/>
                <w14:ligatures w14:val="none"/>
              </w:rPr>
            </w:pPr>
            <w:ins w:id="4394" w:author="Jujia Li" w:date="2025-08-25T17:40:00Z" w16du:dateUtc="2025-08-25T22:40:00Z">
              <w:r w:rsidRPr="00342C52">
                <w:rPr>
                  <w:rFonts w:ascii="Times New Roman" w:hAnsi="Times New Roman" w:cs="Times New Roman"/>
                  <w:color w:val="000000"/>
                  <w:sz w:val="18"/>
                  <w:szCs w:val="18"/>
                  <w:rPrChange w:id="4395" w:author="Jujia Li" w:date="2025-08-25T17:41:00Z" w16du:dateUtc="2025-08-25T22:41:00Z">
                    <w:rPr>
                      <w:rFonts w:ascii="Aptos Narrow" w:hAnsi="Aptos Narrow"/>
                      <w:color w:val="000000"/>
                      <w:sz w:val="22"/>
                      <w:szCs w:val="22"/>
                    </w:rPr>
                  </w:rPrChange>
                </w:rPr>
                <w:t>93459</w:t>
              </w:r>
            </w:ins>
          </w:p>
        </w:tc>
        <w:tc>
          <w:tcPr>
            <w:tcW w:w="977" w:type="dxa"/>
            <w:noWrap/>
            <w:vAlign w:val="bottom"/>
            <w:hideMark/>
          </w:tcPr>
          <w:p w14:paraId="6A509D6C" w14:textId="54742CD9" w:rsidR="00342C52" w:rsidRPr="00342C52" w:rsidRDefault="00342C52" w:rsidP="00342C52">
            <w:pPr>
              <w:spacing w:after="0" w:line="240" w:lineRule="auto"/>
              <w:jc w:val="right"/>
              <w:rPr>
                <w:ins w:id="4396" w:author="Jujia Li" w:date="2025-08-25T17:35:00Z" w16du:dateUtc="2025-08-25T22:35:00Z"/>
                <w:rFonts w:ascii="Times New Roman" w:eastAsia="Times New Roman" w:hAnsi="Times New Roman" w:cs="Times New Roman"/>
                <w:color w:val="000000"/>
                <w:kern w:val="0"/>
                <w:sz w:val="18"/>
                <w:szCs w:val="18"/>
                <w14:ligatures w14:val="none"/>
              </w:rPr>
            </w:pPr>
            <w:ins w:id="4397" w:author="Jujia Li" w:date="2025-08-25T17:40:00Z" w16du:dateUtc="2025-08-25T22:40:00Z">
              <w:r w:rsidRPr="00342C52">
                <w:rPr>
                  <w:rFonts w:ascii="Times New Roman" w:hAnsi="Times New Roman" w:cs="Times New Roman"/>
                  <w:color w:val="000000"/>
                  <w:sz w:val="18"/>
                  <w:szCs w:val="18"/>
                  <w:rPrChange w:id="4398" w:author="Jujia Li" w:date="2025-08-25T17:41:00Z" w16du:dateUtc="2025-08-25T22:41:00Z">
                    <w:rPr>
                      <w:rFonts w:ascii="Aptos Narrow" w:hAnsi="Aptos Narrow"/>
                      <w:color w:val="000000"/>
                      <w:sz w:val="22"/>
                      <w:szCs w:val="22"/>
                    </w:rPr>
                  </w:rPrChange>
                </w:rPr>
                <w:t>0.43</w:t>
              </w:r>
            </w:ins>
          </w:p>
        </w:tc>
      </w:tr>
      <w:tr w:rsidR="00342C52" w:rsidRPr="00D80767" w14:paraId="7001D0D9" w14:textId="77777777" w:rsidTr="00241A4A">
        <w:trPr>
          <w:trHeight w:val="300"/>
          <w:ins w:id="4399" w:author="Jujia Li" w:date="2025-08-25T17:35:00Z"/>
        </w:trPr>
        <w:tc>
          <w:tcPr>
            <w:tcW w:w="1608" w:type="dxa"/>
            <w:noWrap/>
            <w:vAlign w:val="bottom"/>
            <w:hideMark/>
          </w:tcPr>
          <w:p w14:paraId="689E411A" w14:textId="77777777" w:rsidR="00342C52" w:rsidRPr="00B17B5A" w:rsidRDefault="00342C52" w:rsidP="00342C52">
            <w:pPr>
              <w:spacing w:after="0" w:line="240" w:lineRule="auto"/>
              <w:rPr>
                <w:ins w:id="4400" w:author="Jujia Li" w:date="2025-08-25T17:35:00Z" w16du:dateUtc="2025-08-25T22:35:00Z"/>
                <w:rFonts w:ascii="Times New Roman" w:eastAsia="Times New Roman" w:hAnsi="Times New Roman" w:cs="Times New Roman"/>
                <w:color w:val="000000"/>
                <w:kern w:val="0"/>
                <w:sz w:val="20"/>
                <w:szCs w:val="20"/>
                <w14:ligatures w14:val="none"/>
              </w:rPr>
            </w:pPr>
            <w:ins w:id="4401" w:author="Jujia Li" w:date="2025-08-25T17:35:00Z" w16du:dateUtc="2025-08-25T22:35:00Z">
              <w:r w:rsidRPr="00B17B5A">
                <w:rPr>
                  <w:rFonts w:ascii="Times New Roman" w:eastAsia="Times New Roman" w:hAnsi="Times New Roman" w:cs="Times New Roman"/>
                  <w:color w:val="000000"/>
                  <w:kern w:val="0"/>
                  <w:sz w:val="20"/>
                  <w:szCs w:val="20"/>
                  <w14:ligatures w14:val="none"/>
                </w:rPr>
                <w:t>CULLMAN</w:t>
              </w:r>
            </w:ins>
          </w:p>
        </w:tc>
        <w:tc>
          <w:tcPr>
            <w:tcW w:w="799" w:type="dxa"/>
            <w:noWrap/>
            <w:vAlign w:val="bottom"/>
            <w:hideMark/>
          </w:tcPr>
          <w:p w14:paraId="1A346547" w14:textId="1FA13AA4" w:rsidR="00342C52" w:rsidRPr="00342C52" w:rsidRDefault="00342C52" w:rsidP="00342C52">
            <w:pPr>
              <w:spacing w:after="0" w:line="240" w:lineRule="auto"/>
              <w:jc w:val="right"/>
              <w:rPr>
                <w:ins w:id="4402" w:author="Jujia Li" w:date="2025-08-25T17:35:00Z" w16du:dateUtc="2025-08-25T22:35:00Z"/>
                <w:rFonts w:ascii="Times New Roman" w:eastAsia="Times New Roman" w:hAnsi="Times New Roman" w:cs="Times New Roman"/>
                <w:color w:val="000000"/>
                <w:kern w:val="0"/>
                <w:sz w:val="18"/>
                <w:szCs w:val="18"/>
                <w14:ligatures w14:val="none"/>
              </w:rPr>
            </w:pPr>
            <w:ins w:id="4403" w:author="Jujia Li" w:date="2025-08-25T17:40:00Z" w16du:dateUtc="2025-08-25T22:40:00Z">
              <w:r w:rsidRPr="00342C52">
                <w:rPr>
                  <w:rFonts w:ascii="Times New Roman" w:hAnsi="Times New Roman" w:cs="Times New Roman"/>
                  <w:color w:val="000000"/>
                  <w:sz w:val="18"/>
                  <w:szCs w:val="18"/>
                  <w:rPrChange w:id="4404" w:author="Jujia Li" w:date="2025-08-25T17:41:00Z" w16du:dateUtc="2025-08-25T22:41:00Z">
                    <w:rPr>
                      <w:rFonts w:ascii="Aptos Narrow" w:hAnsi="Aptos Narrow"/>
                      <w:color w:val="000000"/>
                      <w:sz w:val="22"/>
                      <w:szCs w:val="22"/>
                    </w:rPr>
                  </w:rPrChange>
                </w:rPr>
                <w:t>82450</w:t>
              </w:r>
            </w:ins>
          </w:p>
        </w:tc>
        <w:tc>
          <w:tcPr>
            <w:tcW w:w="799" w:type="dxa"/>
            <w:noWrap/>
            <w:vAlign w:val="bottom"/>
            <w:hideMark/>
          </w:tcPr>
          <w:p w14:paraId="671E1EAC" w14:textId="241BF94B" w:rsidR="00342C52" w:rsidRPr="00342C52" w:rsidRDefault="00342C52" w:rsidP="00342C52">
            <w:pPr>
              <w:spacing w:after="0" w:line="240" w:lineRule="auto"/>
              <w:jc w:val="right"/>
              <w:rPr>
                <w:ins w:id="4405" w:author="Jujia Li" w:date="2025-08-25T17:35:00Z" w16du:dateUtc="2025-08-25T22:35:00Z"/>
                <w:rFonts w:ascii="Times New Roman" w:eastAsia="Times New Roman" w:hAnsi="Times New Roman" w:cs="Times New Roman"/>
                <w:color w:val="000000"/>
                <w:kern w:val="0"/>
                <w:sz w:val="18"/>
                <w:szCs w:val="18"/>
                <w14:ligatures w14:val="none"/>
              </w:rPr>
            </w:pPr>
            <w:ins w:id="4406" w:author="Jujia Li" w:date="2025-08-25T17:40:00Z" w16du:dateUtc="2025-08-25T22:40:00Z">
              <w:r w:rsidRPr="00342C52">
                <w:rPr>
                  <w:rFonts w:ascii="Times New Roman" w:hAnsi="Times New Roman" w:cs="Times New Roman"/>
                  <w:color w:val="000000"/>
                  <w:sz w:val="18"/>
                  <w:szCs w:val="18"/>
                  <w:rPrChange w:id="4407" w:author="Jujia Li" w:date="2025-08-25T17:41:00Z" w16du:dateUtc="2025-08-25T22:41:00Z">
                    <w:rPr>
                      <w:rFonts w:ascii="Aptos Narrow" w:hAnsi="Aptos Narrow"/>
                      <w:color w:val="000000"/>
                      <w:sz w:val="22"/>
                      <w:szCs w:val="22"/>
                    </w:rPr>
                  </w:rPrChange>
                </w:rPr>
                <w:t>34239</w:t>
              </w:r>
            </w:ins>
          </w:p>
        </w:tc>
        <w:tc>
          <w:tcPr>
            <w:tcW w:w="688" w:type="dxa"/>
            <w:noWrap/>
            <w:vAlign w:val="bottom"/>
            <w:hideMark/>
          </w:tcPr>
          <w:p w14:paraId="098B8A13" w14:textId="4BD29303" w:rsidR="00342C52" w:rsidRPr="00342C52" w:rsidRDefault="00342C52" w:rsidP="00342C52">
            <w:pPr>
              <w:spacing w:after="0" w:line="240" w:lineRule="auto"/>
              <w:jc w:val="right"/>
              <w:rPr>
                <w:ins w:id="4408" w:author="Jujia Li" w:date="2025-08-25T17:35:00Z" w16du:dateUtc="2025-08-25T22:35:00Z"/>
                <w:rFonts w:ascii="Times New Roman" w:eastAsia="Times New Roman" w:hAnsi="Times New Roman" w:cs="Times New Roman"/>
                <w:color w:val="000000"/>
                <w:kern w:val="0"/>
                <w:sz w:val="18"/>
                <w:szCs w:val="18"/>
                <w14:ligatures w14:val="none"/>
              </w:rPr>
            </w:pPr>
            <w:ins w:id="4409" w:author="Jujia Li" w:date="2025-08-25T17:40:00Z" w16du:dateUtc="2025-08-25T22:40:00Z">
              <w:r w:rsidRPr="00342C52">
                <w:rPr>
                  <w:rFonts w:ascii="Times New Roman" w:hAnsi="Times New Roman" w:cs="Times New Roman"/>
                  <w:color w:val="000000"/>
                  <w:sz w:val="18"/>
                  <w:szCs w:val="18"/>
                  <w:rPrChange w:id="4410" w:author="Jujia Li" w:date="2025-08-25T17:41:00Z" w16du:dateUtc="2025-08-25T22:41:00Z">
                    <w:rPr>
                      <w:rFonts w:ascii="Aptos Narrow" w:hAnsi="Aptos Narrow"/>
                      <w:color w:val="000000"/>
                      <w:sz w:val="22"/>
                      <w:szCs w:val="22"/>
                    </w:rPr>
                  </w:rPrChange>
                </w:rPr>
                <w:t>0.42</w:t>
              </w:r>
            </w:ins>
          </w:p>
        </w:tc>
        <w:tc>
          <w:tcPr>
            <w:tcW w:w="799" w:type="dxa"/>
            <w:noWrap/>
            <w:vAlign w:val="bottom"/>
            <w:hideMark/>
          </w:tcPr>
          <w:p w14:paraId="493CA95C" w14:textId="1468C04A" w:rsidR="00342C52" w:rsidRPr="00342C52" w:rsidRDefault="00342C52" w:rsidP="00342C52">
            <w:pPr>
              <w:spacing w:after="0" w:line="240" w:lineRule="auto"/>
              <w:jc w:val="right"/>
              <w:rPr>
                <w:ins w:id="4411" w:author="Jujia Li" w:date="2025-08-25T17:35:00Z" w16du:dateUtc="2025-08-25T22:35:00Z"/>
                <w:rFonts w:ascii="Times New Roman" w:eastAsia="Times New Roman" w:hAnsi="Times New Roman" w:cs="Times New Roman"/>
                <w:color w:val="000000"/>
                <w:kern w:val="0"/>
                <w:sz w:val="18"/>
                <w:szCs w:val="18"/>
                <w14:ligatures w14:val="none"/>
              </w:rPr>
            </w:pPr>
            <w:ins w:id="4412" w:author="Jujia Li" w:date="2025-08-25T17:40:00Z" w16du:dateUtc="2025-08-25T22:40:00Z">
              <w:r w:rsidRPr="00342C52">
                <w:rPr>
                  <w:rFonts w:ascii="Times New Roman" w:hAnsi="Times New Roman" w:cs="Times New Roman"/>
                  <w:color w:val="000000"/>
                  <w:sz w:val="18"/>
                  <w:szCs w:val="18"/>
                  <w:rPrChange w:id="4413" w:author="Jujia Li" w:date="2025-08-25T17:41:00Z" w16du:dateUtc="2025-08-25T22:41:00Z">
                    <w:rPr>
                      <w:rFonts w:ascii="Aptos Narrow" w:hAnsi="Aptos Narrow"/>
                      <w:color w:val="000000"/>
                      <w:sz w:val="22"/>
                      <w:szCs w:val="22"/>
                    </w:rPr>
                  </w:rPrChange>
                </w:rPr>
                <w:t>82867</w:t>
              </w:r>
            </w:ins>
          </w:p>
        </w:tc>
        <w:tc>
          <w:tcPr>
            <w:tcW w:w="799" w:type="dxa"/>
            <w:noWrap/>
            <w:vAlign w:val="bottom"/>
            <w:hideMark/>
          </w:tcPr>
          <w:p w14:paraId="3739F993" w14:textId="1A5193B6" w:rsidR="00342C52" w:rsidRPr="00342C52" w:rsidRDefault="00342C52" w:rsidP="00342C52">
            <w:pPr>
              <w:spacing w:after="0" w:line="240" w:lineRule="auto"/>
              <w:jc w:val="right"/>
              <w:rPr>
                <w:ins w:id="4414" w:author="Jujia Li" w:date="2025-08-25T17:35:00Z" w16du:dateUtc="2025-08-25T22:35:00Z"/>
                <w:rFonts w:ascii="Times New Roman" w:eastAsia="Times New Roman" w:hAnsi="Times New Roman" w:cs="Times New Roman"/>
                <w:color w:val="000000"/>
                <w:kern w:val="0"/>
                <w:sz w:val="18"/>
                <w:szCs w:val="18"/>
                <w14:ligatures w14:val="none"/>
              </w:rPr>
            </w:pPr>
            <w:ins w:id="4415" w:author="Jujia Li" w:date="2025-08-25T17:40:00Z" w16du:dateUtc="2025-08-25T22:40:00Z">
              <w:r w:rsidRPr="00342C52">
                <w:rPr>
                  <w:rFonts w:ascii="Times New Roman" w:hAnsi="Times New Roman" w:cs="Times New Roman"/>
                  <w:color w:val="000000"/>
                  <w:sz w:val="18"/>
                  <w:szCs w:val="18"/>
                  <w:rPrChange w:id="4416" w:author="Jujia Li" w:date="2025-08-25T17:41:00Z" w16du:dateUtc="2025-08-25T22:41:00Z">
                    <w:rPr>
                      <w:rFonts w:ascii="Aptos Narrow" w:hAnsi="Aptos Narrow"/>
                      <w:color w:val="000000"/>
                      <w:sz w:val="22"/>
                      <w:szCs w:val="22"/>
                    </w:rPr>
                  </w:rPrChange>
                </w:rPr>
                <w:t>30803</w:t>
              </w:r>
            </w:ins>
          </w:p>
        </w:tc>
        <w:tc>
          <w:tcPr>
            <w:tcW w:w="800" w:type="dxa"/>
            <w:noWrap/>
            <w:vAlign w:val="bottom"/>
            <w:hideMark/>
          </w:tcPr>
          <w:p w14:paraId="46285D5C" w14:textId="7BB91047" w:rsidR="00342C52" w:rsidRPr="00342C52" w:rsidRDefault="00342C52" w:rsidP="00342C52">
            <w:pPr>
              <w:spacing w:after="0" w:line="240" w:lineRule="auto"/>
              <w:jc w:val="right"/>
              <w:rPr>
                <w:ins w:id="4417" w:author="Jujia Li" w:date="2025-08-25T17:35:00Z" w16du:dateUtc="2025-08-25T22:35:00Z"/>
                <w:rFonts w:ascii="Times New Roman" w:eastAsia="Times New Roman" w:hAnsi="Times New Roman" w:cs="Times New Roman"/>
                <w:color w:val="000000"/>
                <w:kern w:val="0"/>
                <w:sz w:val="18"/>
                <w:szCs w:val="18"/>
                <w14:ligatures w14:val="none"/>
              </w:rPr>
            </w:pPr>
            <w:ins w:id="4418" w:author="Jujia Li" w:date="2025-08-25T17:40:00Z" w16du:dateUtc="2025-08-25T22:40:00Z">
              <w:r w:rsidRPr="00342C52">
                <w:rPr>
                  <w:rFonts w:ascii="Times New Roman" w:hAnsi="Times New Roman" w:cs="Times New Roman"/>
                  <w:color w:val="000000"/>
                  <w:sz w:val="18"/>
                  <w:szCs w:val="18"/>
                  <w:rPrChange w:id="4419" w:author="Jujia Li" w:date="2025-08-25T17:41:00Z" w16du:dateUtc="2025-08-25T22:41:00Z">
                    <w:rPr>
                      <w:rFonts w:ascii="Aptos Narrow" w:hAnsi="Aptos Narrow"/>
                      <w:color w:val="000000"/>
                      <w:sz w:val="22"/>
                      <w:szCs w:val="22"/>
                    </w:rPr>
                  </w:rPrChange>
                </w:rPr>
                <w:t>0.37</w:t>
              </w:r>
            </w:ins>
          </w:p>
        </w:tc>
        <w:tc>
          <w:tcPr>
            <w:tcW w:w="800" w:type="dxa"/>
            <w:noWrap/>
            <w:vAlign w:val="bottom"/>
            <w:hideMark/>
          </w:tcPr>
          <w:p w14:paraId="15926DEA" w14:textId="2B943E50" w:rsidR="00342C52" w:rsidRPr="00342C52" w:rsidRDefault="00342C52" w:rsidP="00342C52">
            <w:pPr>
              <w:spacing w:after="0" w:line="240" w:lineRule="auto"/>
              <w:jc w:val="right"/>
              <w:rPr>
                <w:ins w:id="4420" w:author="Jujia Li" w:date="2025-08-25T17:35:00Z" w16du:dateUtc="2025-08-25T22:35:00Z"/>
                <w:rFonts w:ascii="Times New Roman" w:eastAsia="Times New Roman" w:hAnsi="Times New Roman" w:cs="Times New Roman"/>
                <w:color w:val="000000"/>
                <w:kern w:val="0"/>
                <w:sz w:val="18"/>
                <w:szCs w:val="18"/>
                <w14:ligatures w14:val="none"/>
              </w:rPr>
            </w:pPr>
            <w:ins w:id="4421" w:author="Jujia Li" w:date="2025-08-25T17:40:00Z" w16du:dateUtc="2025-08-25T22:40:00Z">
              <w:r w:rsidRPr="00342C52">
                <w:rPr>
                  <w:rFonts w:ascii="Times New Roman" w:hAnsi="Times New Roman" w:cs="Times New Roman"/>
                  <w:color w:val="000000"/>
                  <w:sz w:val="18"/>
                  <w:szCs w:val="18"/>
                  <w:rPrChange w:id="4422" w:author="Jujia Li" w:date="2025-08-25T17:41:00Z" w16du:dateUtc="2025-08-25T22:41:00Z">
                    <w:rPr>
                      <w:rFonts w:ascii="Aptos Narrow" w:hAnsi="Aptos Narrow"/>
                      <w:color w:val="000000"/>
                      <w:sz w:val="22"/>
                      <w:szCs w:val="22"/>
                    </w:rPr>
                  </w:rPrChange>
                </w:rPr>
                <w:t>83418</w:t>
              </w:r>
            </w:ins>
          </w:p>
        </w:tc>
        <w:tc>
          <w:tcPr>
            <w:tcW w:w="800" w:type="dxa"/>
            <w:noWrap/>
            <w:vAlign w:val="bottom"/>
            <w:hideMark/>
          </w:tcPr>
          <w:p w14:paraId="2D8F552B" w14:textId="0E157C3D" w:rsidR="00342C52" w:rsidRPr="00342C52" w:rsidRDefault="00342C52" w:rsidP="00342C52">
            <w:pPr>
              <w:spacing w:after="0" w:line="240" w:lineRule="auto"/>
              <w:jc w:val="right"/>
              <w:rPr>
                <w:ins w:id="4423" w:author="Jujia Li" w:date="2025-08-25T17:35:00Z" w16du:dateUtc="2025-08-25T22:35:00Z"/>
                <w:rFonts w:ascii="Times New Roman" w:eastAsia="Times New Roman" w:hAnsi="Times New Roman" w:cs="Times New Roman"/>
                <w:color w:val="000000"/>
                <w:kern w:val="0"/>
                <w:sz w:val="18"/>
                <w:szCs w:val="18"/>
                <w14:ligatures w14:val="none"/>
              </w:rPr>
            </w:pPr>
            <w:ins w:id="4424" w:author="Jujia Li" w:date="2025-08-25T17:40:00Z" w16du:dateUtc="2025-08-25T22:40:00Z">
              <w:r w:rsidRPr="00342C52">
                <w:rPr>
                  <w:rFonts w:ascii="Times New Roman" w:hAnsi="Times New Roman" w:cs="Times New Roman"/>
                  <w:color w:val="000000"/>
                  <w:sz w:val="18"/>
                  <w:szCs w:val="18"/>
                  <w:rPrChange w:id="4425" w:author="Jujia Li" w:date="2025-08-25T17:41:00Z" w16du:dateUtc="2025-08-25T22:41:00Z">
                    <w:rPr>
                      <w:rFonts w:ascii="Aptos Narrow" w:hAnsi="Aptos Narrow"/>
                      <w:color w:val="000000"/>
                      <w:sz w:val="22"/>
                      <w:szCs w:val="22"/>
                    </w:rPr>
                  </w:rPrChange>
                </w:rPr>
                <w:t>24771</w:t>
              </w:r>
            </w:ins>
          </w:p>
        </w:tc>
        <w:tc>
          <w:tcPr>
            <w:tcW w:w="800" w:type="dxa"/>
            <w:noWrap/>
            <w:vAlign w:val="bottom"/>
            <w:hideMark/>
          </w:tcPr>
          <w:p w14:paraId="6EC31E12" w14:textId="2270D2F9" w:rsidR="00342C52" w:rsidRPr="00342C52" w:rsidRDefault="00342C52" w:rsidP="00342C52">
            <w:pPr>
              <w:spacing w:after="0" w:line="240" w:lineRule="auto"/>
              <w:jc w:val="right"/>
              <w:rPr>
                <w:ins w:id="4426" w:author="Jujia Li" w:date="2025-08-25T17:35:00Z" w16du:dateUtc="2025-08-25T22:35:00Z"/>
                <w:rFonts w:ascii="Times New Roman" w:eastAsia="Times New Roman" w:hAnsi="Times New Roman" w:cs="Times New Roman"/>
                <w:color w:val="000000"/>
                <w:kern w:val="0"/>
                <w:sz w:val="18"/>
                <w:szCs w:val="18"/>
                <w14:ligatures w14:val="none"/>
              </w:rPr>
            </w:pPr>
            <w:ins w:id="4427" w:author="Jujia Li" w:date="2025-08-25T17:40:00Z" w16du:dateUtc="2025-08-25T22:40:00Z">
              <w:r w:rsidRPr="00342C52">
                <w:rPr>
                  <w:rFonts w:ascii="Times New Roman" w:hAnsi="Times New Roman" w:cs="Times New Roman"/>
                  <w:color w:val="000000"/>
                  <w:sz w:val="18"/>
                  <w:szCs w:val="18"/>
                  <w:rPrChange w:id="4428" w:author="Jujia Li" w:date="2025-08-25T17:41:00Z" w16du:dateUtc="2025-08-25T22:41:00Z">
                    <w:rPr>
                      <w:rFonts w:ascii="Aptos Narrow" w:hAnsi="Aptos Narrow"/>
                      <w:color w:val="000000"/>
                      <w:sz w:val="22"/>
                      <w:szCs w:val="22"/>
                    </w:rPr>
                  </w:rPrChange>
                </w:rPr>
                <w:t>0.30</w:t>
              </w:r>
            </w:ins>
          </w:p>
        </w:tc>
        <w:tc>
          <w:tcPr>
            <w:tcW w:w="800" w:type="dxa"/>
            <w:noWrap/>
            <w:vAlign w:val="bottom"/>
            <w:hideMark/>
          </w:tcPr>
          <w:p w14:paraId="4E65955E" w14:textId="6C559C87" w:rsidR="00342C52" w:rsidRPr="00342C52" w:rsidRDefault="00342C52" w:rsidP="00342C52">
            <w:pPr>
              <w:spacing w:after="0" w:line="240" w:lineRule="auto"/>
              <w:jc w:val="right"/>
              <w:rPr>
                <w:ins w:id="4429" w:author="Jujia Li" w:date="2025-08-25T17:35:00Z" w16du:dateUtc="2025-08-25T22:35:00Z"/>
                <w:rFonts w:ascii="Times New Roman" w:eastAsia="Times New Roman" w:hAnsi="Times New Roman" w:cs="Times New Roman"/>
                <w:color w:val="000000"/>
                <w:kern w:val="0"/>
                <w:sz w:val="18"/>
                <w:szCs w:val="18"/>
                <w14:ligatures w14:val="none"/>
              </w:rPr>
            </w:pPr>
            <w:ins w:id="4430" w:author="Jujia Li" w:date="2025-08-25T17:40:00Z" w16du:dateUtc="2025-08-25T22:40:00Z">
              <w:r w:rsidRPr="00342C52">
                <w:rPr>
                  <w:rFonts w:ascii="Times New Roman" w:hAnsi="Times New Roman" w:cs="Times New Roman"/>
                  <w:color w:val="000000"/>
                  <w:sz w:val="18"/>
                  <w:szCs w:val="18"/>
                  <w:rPrChange w:id="4431" w:author="Jujia Li" w:date="2025-08-25T17:41:00Z" w16du:dateUtc="2025-08-25T22:41:00Z">
                    <w:rPr>
                      <w:rFonts w:ascii="Aptos Narrow" w:hAnsi="Aptos Narrow"/>
                      <w:color w:val="000000"/>
                      <w:sz w:val="22"/>
                      <w:szCs w:val="22"/>
                    </w:rPr>
                  </w:rPrChange>
                </w:rPr>
                <w:t>83768</w:t>
              </w:r>
            </w:ins>
          </w:p>
        </w:tc>
        <w:tc>
          <w:tcPr>
            <w:tcW w:w="800" w:type="dxa"/>
            <w:noWrap/>
            <w:vAlign w:val="bottom"/>
            <w:hideMark/>
          </w:tcPr>
          <w:p w14:paraId="2A2028AB" w14:textId="0B6DF7B9" w:rsidR="00342C52" w:rsidRPr="00342C52" w:rsidRDefault="00342C52" w:rsidP="00342C52">
            <w:pPr>
              <w:spacing w:after="0" w:line="240" w:lineRule="auto"/>
              <w:jc w:val="right"/>
              <w:rPr>
                <w:ins w:id="4432" w:author="Jujia Li" w:date="2025-08-25T17:35:00Z" w16du:dateUtc="2025-08-25T22:35:00Z"/>
                <w:rFonts w:ascii="Times New Roman" w:eastAsia="Times New Roman" w:hAnsi="Times New Roman" w:cs="Times New Roman"/>
                <w:color w:val="000000"/>
                <w:kern w:val="0"/>
                <w:sz w:val="18"/>
                <w:szCs w:val="18"/>
                <w14:ligatures w14:val="none"/>
              </w:rPr>
            </w:pPr>
            <w:ins w:id="4433" w:author="Jujia Li" w:date="2025-08-25T17:40:00Z" w16du:dateUtc="2025-08-25T22:40:00Z">
              <w:r w:rsidRPr="00342C52">
                <w:rPr>
                  <w:rFonts w:ascii="Times New Roman" w:hAnsi="Times New Roman" w:cs="Times New Roman"/>
                  <w:color w:val="000000"/>
                  <w:sz w:val="18"/>
                  <w:szCs w:val="18"/>
                  <w:rPrChange w:id="4434" w:author="Jujia Li" w:date="2025-08-25T17:41:00Z" w16du:dateUtc="2025-08-25T22:41:00Z">
                    <w:rPr>
                      <w:rFonts w:ascii="Aptos Narrow" w:hAnsi="Aptos Narrow"/>
                      <w:color w:val="000000"/>
                      <w:sz w:val="22"/>
                      <w:szCs w:val="22"/>
                    </w:rPr>
                  </w:rPrChange>
                </w:rPr>
                <w:t>20753</w:t>
              </w:r>
            </w:ins>
          </w:p>
        </w:tc>
        <w:tc>
          <w:tcPr>
            <w:tcW w:w="800" w:type="dxa"/>
            <w:noWrap/>
            <w:vAlign w:val="bottom"/>
            <w:hideMark/>
          </w:tcPr>
          <w:p w14:paraId="2EC4E2B7" w14:textId="6DB7F1E7" w:rsidR="00342C52" w:rsidRPr="00342C52" w:rsidRDefault="00342C52" w:rsidP="00342C52">
            <w:pPr>
              <w:spacing w:after="0" w:line="240" w:lineRule="auto"/>
              <w:jc w:val="right"/>
              <w:rPr>
                <w:ins w:id="4435" w:author="Jujia Li" w:date="2025-08-25T17:35:00Z" w16du:dateUtc="2025-08-25T22:35:00Z"/>
                <w:rFonts w:ascii="Times New Roman" w:eastAsia="Times New Roman" w:hAnsi="Times New Roman" w:cs="Times New Roman"/>
                <w:color w:val="000000"/>
                <w:kern w:val="0"/>
                <w:sz w:val="18"/>
                <w:szCs w:val="18"/>
                <w14:ligatures w14:val="none"/>
              </w:rPr>
            </w:pPr>
            <w:ins w:id="4436" w:author="Jujia Li" w:date="2025-08-25T17:40:00Z" w16du:dateUtc="2025-08-25T22:40:00Z">
              <w:r w:rsidRPr="00342C52">
                <w:rPr>
                  <w:rFonts w:ascii="Times New Roman" w:hAnsi="Times New Roman" w:cs="Times New Roman"/>
                  <w:color w:val="000000"/>
                  <w:sz w:val="18"/>
                  <w:szCs w:val="18"/>
                  <w:rPrChange w:id="4437" w:author="Jujia Li" w:date="2025-08-25T17:41:00Z" w16du:dateUtc="2025-08-25T22:41:00Z">
                    <w:rPr>
                      <w:rFonts w:ascii="Aptos Narrow" w:hAnsi="Aptos Narrow"/>
                      <w:color w:val="000000"/>
                      <w:sz w:val="22"/>
                      <w:szCs w:val="22"/>
                    </w:rPr>
                  </w:rPrChange>
                </w:rPr>
                <w:t>0.25</w:t>
              </w:r>
            </w:ins>
          </w:p>
        </w:tc>
        <w:tc>
          <w:tcPr>
            <w:tcW w:w="891" w:type="dxa"/>
            <w:noWrap/>
            <w:vAlign w:val="bottom"/>
            <w:hideMark/>
          </w:tcPr>
          <w:p w14:paraId="523A61F8" w14:textId="4D08C325" w:rsidR="00342C52" w:rsidRPr="00342C52" w:rsidRDefault="00342C52" w:rsidP="00342C52">
            <w:pPr>
              <w:spacing w:after="0" w:line="240" w:lineRule="auto"/>
              <w:jc w:val="right"/>
              <w:rPr>
                <w:ins w:id="4438" w:author="Jujia Li" w:date="2025-08-25T17:35:00Z" w16du:dateUtc="2025-08-25T22:35:00Z"/>
                <w:rFonts w:ascii="Times New Roman" w:eastAsia="Times New Roman" w:hAnsi="Times New Roman" w:cs="Times New Roman"/>
                <w:color w:val="000000"/>
                <w:kern w:val="0"/>
                <w:sz w:val="18"/>
                <w:szCs w:val="18"/>
                <w14:ligatures w14:val="none"/>
              </w:rPr>
            </w:pPr>
            <w:ins w:id="4439" w:author="Jujia Li" w:date="2025-08-25T17:40:00Z" w16du:dateUtc="2025-08-25T22:40:00Z">
              <w:r w:rsidRPr="00342C52">
                <w:rPr>
                  <w:rFonts w:ascii="Times New Roman" w:hAnsi="Times New Roman" w:cs="Times New Roman"/>
                  <w:color w:val="000000"/>
                  <w:sz w:val="18"/>
                  <w:szCs w:val="18"/>
                  <w:rPrChange w:id="4440" w:author="Jujia Li" w:date="2025-08-25T17:41:00Z" w16du:dateUtc="2025-08-25T22:41:00Z">
                    <w:rPr>
                      <w:rFonts w:ascii="Aptos Narrow" w:hAnsi="Aptos Narrow"/>
                      <w:color w:val="000000"/>
                      <w:sz w:val="22"/>
                      <w:szCs w:val="22"/>
                    </w:rPr>
                  </w:rPrChange>
                </w:rPr>
                <w:t>110566</w:t>
              </w:r>
            </w:ins>
          </w:p>
        </w:tc>
        <w:tc>
          <w:tcPr>
            <w:tcW w:w="977" w:type="dxa"/>
            <w:noWrap/>
            <w:vAlign w:val="bottom"/>
            <w:hideMark/>
          </w:tcPr>
          <w:p w14:paraId="24CD389E" w14:textId="1DC47A83" w:rsidR="00342C52" w:rsidRPr="00342C52" w:rsidRDefault="00342C52" w:rsidP="00342C52">
            <w:pPr>
              <w:spacing w:after="0" w:line="240" w:lineRule="auto"/>
              <w:jc w:val="right"/>
              <w:rPr>
                <w:ins w:id="4441" w:author="Jujia Li" w:date="2025-08-25T17:35:00Z" w16du:dateUtc="2025-08-25T22:35:00Z"/>
                <w:rFonts w:ascii="Times New Roman" w:eastAsia="Times New Roman" w:hAnsi="Times New Roman" w:cs="Times New Roman"/>
                <w:color w:val="000000"/>
                <w:kern w:val="0"/>
                <w:sz w:val="18"/>
                <w:szCs w:val="18"/>
                <w14:ligatures w14:val="none"/>
              </w:rPr>
            </w:pPr>
            <w:ins w:id="4442" w:author="Jujia Li" w:date="2025-08-25T17:40:00Z" w16du:dateUtc="2025-08-25T22:40:00Z">
              <w:r w:rsidRPr="00342C52">
                <w:rPr>
                  <w:rFonts w:ascii="Times New Roman" w:hAnsi="Times New Roman" w:cs="Times New Roman"/>
                  <w:color w:val="000000"/>
                  <w:sz w:val="18"/>
                  <w:szCs w:val="18"/>
                  <w:rPrChange w:id="4443" w:author="Jujia Li" w:date="2025-08-25T17:41:00Z" w16du:dateUtc="2025-08-25T22:41:00Z">
                    <w:rPr>
                      <w:rFonts w:ascii="Aptos Narrow" w:hAnsi="Aptos Narrow"/>
                      <w:color w:val="000000"/>
                      <w:sz w:val="22"/>
                      <w:szCs w:val="22"/>
                    </w:rPr>
                  </w:rPrChange>
                </w:rPr>
                <w:t>0.33</w:t>
              </w:r>
            </w:ins>
          </w:p>
        </w:tc>
      </w:tr>
      <w:tr w:rsidR="00342C52" w:rsidRPr="00D80767" w14:paraId="25A183CD" w14:textId="77777777" w:rsidTr="00241A4A">
        <w:trPr>
          <w:trHeight w:val="300"/>
          <w:ins w:id="4444" w:author="Jujia Li" w:date="2025-08-25T17:35:00Z"/>
        </w:trPr>
        <w:tc>
          <w:tcPr>
            <w:tcW w:w="1608" w:type="dxa"/>
            <w:noWrap/>
            <w:vAlign w:val="bottom"/>
            <w:hideMark/>
          </w:tcPr>
          <w:p w14:paraId="10B611AA" w14:textId="77777777" w:rsidR="00342C52" w:rsidRPr="00B17B5A" w:rsidRDefault="00342C52" w:rsidP="00342C52">
            <w:pPr>
              <w:spacing w:after="0" w:line="240" w:lineRule="auto"/>
              <w:rPr>
                <w:ins w:id="4445" w:author="Jujia Li" w:date="2025-08-25T17:35:00Z" w16du:dateUtc="2025-08-25T22:35:00Z"/>
                <w:rFonts w:ascii="Times New Roman" w:eastAsia="Times New Roman" w:hAnsi="Times New Roman" w:cs="Times New Roman"/>
                <w:color w:val="000000"/>
                <w:kern w:val="0"/>
                <w:sz w:val="20"/>
                <w:szCs w:val="20"/>
                <w14:ligatures w14:val="none"/>
              </w:rPr>
            </w:pPr>
            <w:ins w:id="4446" w:author="Jujia Li" w:date="2025-08-25T17:35:00Z" w16du:dateUtc="2025-08-25T22:35:00Z">
              <w:r w:rsidRPr="00B17B5A">
                <w:rPr>
                  <w:rFonts w:ascii="Times New Roman" w:eastAsia="Times New Roman" w:hAnsi="Times New Roman" w:cs="Times New Roman"/>
                  <w:color w:val="000000"/>
                  <w:kern w:val="0"/>
                  <w:sz w:val="20"/>
                  <w:szCs w:val="20"/>
                  <w14:ligatures w14:val="none"/>
                </w:rPr>
                <w:t>ETOWAH</w:t>
              </w:r>
            </w:ins>
          </w:p>
        </w:tc>
        <w:tc>
          <w:tcPr>
            <w:tcW w:w="799" w:type="dxa"/>
            <w:noWrap/>
            <w:vAlign w:val="bottom"/>
            <w:hideMark/>
          </w:tcPr>
          <w:p w14:paraId="33D071E9" w14:textId="3551EDE4" w:rsidR="00342C52" w:rsidRPr="00342C52" w:rsidRDefault="00342C52" w:rsidP="00342C52">
            <w:pPr>
              <w:spacing w:after="0" w:line="240" w:lineRule="auto"/>
              <w:jc w:val="right"/>
              <w:rPr>
                <w:ins w:id="4447" w:author="Jujia Li" w:date="2025-08-25T17:35:00Z" w16du:dateUtc="2025-08-25T22:35:00Z"/>
                <w:rFonts w:ascii="Times New Roman" w:eastAsia="Times New Roman" w:hAnsi="Times New Roman" w:cs="Times New Roman"/>
                <w:color w:val="000000"/>
                <w:kern w:val="0"/>
                <w:sz w:val="18"/>
                <w:szCs w:val="18"/>
                <w14:ligatures w14:val="none"/>
              </w:rPr>
            </w:pPr>
            <w:ins w:id="4448" w:author="Jujia Li" w:date="2025-08-25T17:40:00Z" w16du:dateUtc="2025-08-25T22:40:00Z">
              <w:r w:rsidRPr="00342C52">
                <w:rPr>
                  <w:rFonts w:ascii="Times New Roman" w:hAnsi="Times New Roman" w:cs="Times New Roman"/>
                  <w:color w:val="000000"/>
                  <w:sz w:val="18"/>
                  <w:szCs w:val="18"/>
                  <w:rPrChange w:id="4449" w:author="Jujia Li" w:date="2025-08-25T17:41:00Z" w16du:dateUtc="2025-08-25T22:41:00Z">
                    <w:rPr>
                      <w:rFonts w:ascii="Aptos Narrow" w:hAnsi="Aptos Narrow"/>
                      <w:color w:val="000000"/>
                      <w:sz w:val="22"/>
                      <w:szCs w:val="22"/>
                    </w:rPr>
                  </w:rPrChange>
                </w:rPr>
                <w:t>102855</w:t>
              </w:r>
            </w:ins>
          </w:p>
        </w:tc>
        <w:tc>
          <w:tcPr>
            <w:tcW w:w="799" w:type="dxa"/>
            <w:noWrap/>
            <w:vAlign w:val="bottom"/>
            <w:hideMark/>
          </w:tcPr>
          <w:p w14:paraId="5EAED89A" w14:textId="23248F07" w:rsidR="00342C52" w:rsidRPr="00342C52" w:rsidRDefault="00342C52" w:rsidP="00342C52">
            <w:pPr>
              <w:spacing w:after="0" w:line="240" w:lineRule="auto"/>
              <w:jc w:val="right"/>
              <w:rPr>
                <w:ins w:id="4450" w:author="Jujia Li" w:date="2025-08-25T17:35:00Z" w16du:dateUtc="2025-08-25T22:35:00Z"/>
                <w:rFonts w:ascii="Times New Roman" w:eastAsia="Times New Roman" w:hAnsi="Times New Roman" w:cs="Times New Roman"/>
                <w:color w:val="000000"/>
                <w:kern w:val="0"/>
                <w:sz w:val="18"/>
                <w:szCs w:val="18"/>
                <w14:ligatures w14:val="none"/>
              </w:rPr>
            </w:pPr>
            <w:ins w:id="4451" w:author="Jujia Li" w:date="2025-08-25T17:40:00Z" w16du:dateUtc="2025-08-25T22:40:00Z">
              <w:r w:rsidRPr="00342C52">
                <w:rPr>
                  <w:rFonts w:ascii="Times New Roman" w:hAnsi="Times New Roman" w:cs="Times New Roman"/>
                  <w:color w:val="000000"/>
                  <w:sz w:val="18"/>
                  <w:szCs w:val="18"/>
                  <w:rPrChange w:id="4452" w:author="Jujia Li" w:date="2025-08-25T17:41:00Z" w16du:dateUtc="2025-08-25T22:41:00Z">
                    <w:rPr>
                      <w:rFonts w:ascii="Aptos Narrow" w:hAnsi="Aptos Narrow"/>
                      <w:color w:val="000000"/>
                      <w:sz w:val="22"/>
                      <w:szCs w:val="22"/>
                    </w:rPr>
                  </w:rPrChange>
                </w:rPr>
                <w:t>63516</w:t>
              </w:r>
            </w:ins>
          </w:p>
        </w:tc>
        <w:tc>
          <w:tcPr>
            <w:tcW w:w="688" w:type="dxa"/>
            <w:noWrap/>
            <w:vAlign w:val="bottom"/>
            <w:hideMark/>
          </w:tcPr>
          <w:p w14:paraId="74B8676E" w14:textId="410CEA64" w:rsidR="00342C52" w:rsidRPr="00342C52" w:rsidRDefault="00342C52" w:rsidP="00342C52">
            <w:pPr>
              <w:spacing w:after="0" w:line="240" w:lineRule="auto"/>
              <w:jc w:val="right"/>
              <w:rPr>
                <w:ins w:id="4453" w:author="Jujia Li" w:date="2025-08-25T17:35:00Z" w16du:dateUtc="2025-08-25T22:35:00Z"/>
                <w:rFonts w:ascii="Times New Roman" w:eastAsia="Times New Roman" w:hAnsi="Times New Roman" w:cs="Times New Roman"/>
                <w:color w:val="000000"/>
                <w:kern w:val="0"/>
                <w:sz w:val="18"/>
                <w:szCs w:val="18"/>
                <w14:ligatures w14:val="none"/>
              </w:rPr>
            </w:pPr>
            <w:ins w:id="4454" w:author="Jujia Li" w:date="2025-08-25T17:40:00Z" w16du:dateUtc="2025-08-25T22:40:00Z">
              <w:r w:rsidRPr="00342C52">
                <w:rPr>
                  <w:rFonts w:ascii="Times New Roman" w:hAnsi="Times New Roman" w:cs="Times New Roman"/>
                  <w:color w:val="000000"/>
                  <w:sz w:val="18"/>
                  <w:szCs w:val="18"/>
                  <w:rPrChange w:id="4455" w:author="Jujia Li" w:date="2025-08-25T17:41:00Z" w16du:dateUtc="2025-08-25T22:41:00Z">
                    <w:rPr>
                      <w:rFonts w:ascii="Aptos Narrow" w:hAnsi="Aptos Narrow"/>
                      <w:color w:val="000000"/>
                      <w:sz w:val="22"/>
                      <w:szCs w:val="22"/>
                    </w:rPr>
                  </w:rPrChange>
                </w:rPr>
                <w:t>0.62</w:t>
              </w:r>
            </w:ins>
          </w:p>
        </w:tc>
        <w:tc>
          <w:tcPr>
            <w:tcW w:w="799" w:type="dxa"/>
            <w:noWrap/>
            <w:vAlign w:val="bottom"/>
            <w:hideMark/>
          </w:tcPr>
          <w:p w14:paraId="6164DED8" w14:textId="4974C8CD" w:rsidR="00342C52" w:rsidRPr="00342C52" w:rsidRDefault="00342C52" w:rsidP="00342C52">
            <w:pPr>
              <w:spacing w:after="0" w:line="240" w:lineRule="auto"/>
              <w:jc w:val="right"/>
              <w:rPr>
                <w:ins w:id="4456" w:author="Jujia Li" w:date="2025-08-25T17:35:00Z" w16du:dateUtc="2025-08-25T22:35:00Z"/>
                <w:rFonts w:ascii="Times New Roman" w:eastAsia="Times New Roman" w:hAnsi="Times New Roman" w:cs="Times New Roman"/>
                <w:color w:val="000000"/>
                <w:kern w:val="0"/>
                <w:sz w:val="18"/>
                <w:szCs w:val="18"/>
                <w14:ligatures w14:val="none"/>
              </w:rPr>
            </w:pPr>
            <w:ins w:id="4457" w:author="Jujia Li" w:date="2025-08-25T17:40:00Z" w16du:dateUtc="2025-08-25T22:40:00Z">
              <w:r w:rsidRPr="00342C52">
                <w:rPr>
                  <w:rFonts w:ascii="Times New Roman" w:hAnsi="Times New Roman" w:cs="Times New Roman"/>
                  <w:color w:val="000000"/>
                  <w:sz w:val="18"/>
                  <w:szCs w:val="18"/>
                  <w:rPrChange w:id="4458" w:author="Jujia Li" w:date="2025-08-25T17:41:00Z" w16du:dateUtc="2025-08-25T22:41:00Z">
                    <w:rPr>
                      <w:rFonts w:ascii="Aptos Narrow" w:hAnsi="Aptos Narrow"/>
                      <w:color w:val="000000"/>
                      <w:sz w:val="22"/>
                      <w:szCs w:val="22"/>
                    </w:rPr>
                  </w:rPrChange>
                </w:rPr>
                <w:t>103007</w:t>
              </w:r>
            </w:ins>
          </w:p>
        </w:tc>
        <w:tc>
          <w:tcPr>
            <w:tcW w:w="799" w:type="dxa"/>
            <w:noWrap/>
            <w:vAlign w:val="bottom"/>
            <w:hideMark/>
          </w:tcPr>
          <w:p w14:paraId="75C5F648" w14:textId="0BCCD970" w:rsidR="00342C52" w:rsidRPr="00342C52" w:rsidRDefault="00342C52" w:rsidP="00342C52">
            <w:pPr>
              <w:spacing w:after="0" w:line="240" w:lineRule="auto"/>
              <w:jc w:val="right"/>
              <w:rPr>
                <w:ins w:id="4459" w:author="Jujia Li" w:date="2025-08-25T17:35:00Z" w16du:dateUtc="2025-08-25T22:35:00Z"/>
                <w:rFonts w:ascii="Times New Roman" w:eastAsia="Times New Roman" w:hAnsi="Times New Roman" w:cs="Times New Roman"/>
                <w:color w:val="000000"/>
                <w:kern w:val="0"/>
                <w:sz w:val="18"/>
                <w:szCs w:val="18"/>
                <w14:ligatures w14:val="none"/>
              </w:rPr>
            </w:pPr>
            <w:ins w:id="4460" w:author="Jujia Li" w:date="2025-08-25T17:40:00Z" w16du:dateUtc="2025-08-25T22:40:00Z">
              <w:r w:rsidRPr="00342C52">
                <w:rPr>
                  <w:rFonts w:ascii="Times New Roman" w:hAnsi="Times New Roman" w:cs="Times New Roman"/>
                  <w:color w:val="000000"/>
                  <w:sz w:val="18"/>
                  <w:szCs w:val="18"/>
                  <w:rPrChange w:id="4461" w:author="Jujia Li" w:date="2025-08-25T17:41:00Z" w16du:dateUtc="2025-08-25T22:41:00Z">
                    <w:rPr>
                      <w:rFonts w:ascii="Aptos Narrow" w:hAnsi="Aptos Narrow"/>
                      <w:color w:val="000000"/>
                      <w:sz w:val="22"/>
                      <w:szCs w:val="22"/>
                    </w:rPr>
                  </w:rPrChange>
                </w:rPr>
                <w:t>49825</w:t>
              </w:r>
            </w:ins>
          </w:p>
        </w:tc>
        <w:tc>
          <w:tcPr>
            <w:tcW w:w="800" w:type="dxa"/>
            <w:noWrap/>
            <w:vAlign w:val="bottom"/>
            <w:hideMark/>
          </w:tcPr>
          <w:p w14:paraId="468624FD" w14:textId="3F25086F" w:rsidR="00342C52" w:rsidRPr="00342C52" w:rsidRDefault="00342C52" w:rsidP="00342C52">
            <w:pPr>
              <w:spacing w:after="0" w:line="240" w:lineRule="auto"/>
              <w:jc w:val="right"/>
              <w:rPr>
                <w:ins w:id="4462" w:author="Jujia Li" w:date="2025-08-25T17:35:00Z" w16du:dateUtc="2025-08-25T22:35:00Z"/>
                <w:rFonts w:ascii="Times New Roman" w:eastAsia="Times New Roman" w:hAnsi="Times New Roman" w:cs="Times New Roman"/>
                <w:color w:val="000000"/>
                <w:kern w:val="0"/>
                <w:sz w:val="18"/>
                <w:szCs w:val="18"/>
                <w14:ligatures w14:val="none"/>
              </w:rPr>
            </w:pPr>
            <w:ins w:id="4463" w:author="Jujia Li" w:date="2025-08-25T17:40:00Z" w16du:dateUtc="2025-08-25T22:40:00Z">
              <w:r w:rsidRPr="00342C52">
                <w:rPr>
                  <w:rFonts w:ascii="Times New Roman" w:hAnsi="Times New Roman" w:cs="Times New Roman"/>
                  <w:color w:val="000000"/>
                  <w:sz w:val="18"/>
                  <w:szCs w:val="18"/>
                  <w:rPrChange w:id="4464" w:author="Jujia Li" w:date="2025-08-25T17:41:00Z" w16du:dateUtc="2025-08-25T22:41:00Z">
                    <w:rPr>
                      <w:rFonts w:ascii="Aptos Narrow" w:hAnsi="Aptos Narrow"/>
                      <w:color w:val="000000"/>
                      <w:sz w:val="22"/>
                      <w:szCs w:val="22"/>
                    </w:rPr>
                  </w:rPrChange>
                </w:rPr>
                <w:t>0.48</w:t>
              </w:r>
            </w:ins>
          </w:p>
        </w:tc>
        <w:tc>
          <w:tcPr>
            <w:tcW w:w="800" w:type="dxa"/>
            <w:noWrap/>
            <w:vAlign w:val="bottom"/>
            <w:hideMark/>
          </w:tcPr>
          <w:p w14:paraId="2345C911" w14:textId="3920C5F0" w:rsidR="00342C52" w:rsidRPr="00342C52" w:rsidRDefault="00342C52" w:rsidP="00342C52">
            <w:pPr>
              <w:spacing w:after="0" w:line="240" w:lineRule="auto"/>
              <w:jc w:val="right"/>
              <w:rPr>
                <w:ins w:id="4465" w:author="Jujia Li" w:date="2025-08-25T17:35:00Z" w16du:dateUtc="2025-08-25T22:35:00Z"/>
                <w:rFonts w:ascii="Times New Roman" w:eastAsia="Times New Roman" w:hAnsi="Times New Roman" w:cs="Times New Roman"/>
                <w:color w:val="000000"/>
                <w:kern w:val="0"/>
                <w:sz w:val="18"/>
                <w:szCs w:val="18"/>
                <w14:ligatures w14:val="none"/>
              </w:rPr>
            </w:pPr>
            <w:ins w:id="4466" w:author="Jujia Li" w:date="2025-08-25T17:40:00Z" w16du:dateUtc="2025-08-25T22:40:00Z">
              <w:r w:rsidRPr="00342C52">
                <w:rPr>
                  <w:rFonts w:ascii="Times New Roman" w:hAnsi="Times New Roman" w:cs="Times New Roman"/>
                  <w:color w:val="000000"/>
                  <w:sz w:val="18"/>
                  <w:szCs w:val="18"/>
                  <w:rPrChange w:id="4467" w:author="Jujia Li" w:date="2025-08-25T17:41:00Z" w16du:dateUtc="2025-08-25T22:41:00Z">
                    <w:rPr>
                      <w:rFonts w:ascii="Aptos Narrow" w:hAnsi="Aptos Narrow"/>
                      <w:color w:val="000000"/>
                      <w:sz w:val="22"/>
                      <w:szCs w:val="22"/>
                    </w:rPr>
                  </w:rPrChange>
                </w:rPr>
                <w:t>102611</w:t>
              </w:r>
            </w:ins>
          </w:p>
        </w:tc>
        <w:tc>
          <w:tcPr>
            <w:tcW w:w="800" w:type="dxa"/>
            <w:noWrap/>
            <w:vAlign w:val="bottom"/>
            <w:hideMark/>
          </w:tcPr>
          <w:p w14:paraId="473F4BC5" w14:textId="4129A1A8" w:rsidR="00342C52" w:rsidRPr="00342C52" w:rsidRDefault="00342C52" w:rsidP="00342C52">
            <w:pPr>
              <w:spacing w:after="0" w:line="240" w:lineRule="auto"/>
              <w:jc w:val="right"/>
              <w:rPr>
                <w:ins w:id="4468" w:author="Jujia Li" w:date="2025-08-25T17:35:00Z" w16du:dateUtc="2025-08-25T22:35:00Z"/>
                <w:rFonts w:ascii="Times New Roman" w:eastAsia="Times New Roman" w:hAnsi="Times New Roman" w:cs="Times New Roman"/>
                <w:color w:val="000000"/>
                <w:kern w:val="0"/>
                <w:sz w:val="18"/>
                <w:szCs w:val="18"/>
                <w14:ligatures w14:val="none"/>
              </w:rPr>
            </w:pPr>
            <w:ins w:id="4469" w:author="Jujia Li" w:date="2025-08-25T17:40:00Z" w16du:dateUtc="2025-08-25T22:40:00Z">
              <w:r w:rsidRPr="00342C52">
                <w:rPr>
                  <w:rFonts w:ascii="Times New Roman" w:hAnsi="Times New Roman" w:cs="Times New Roman"/>
                  <w:color w:val="000000"/>
                  <w:sz w:val="18"/>
                  <w:szCs w:val="18"/>
                  <w:rPrChange w:id="4470" w:author="Jujia Li" w:date="2025-08-25T17:41:00Z" w16du:dateUtc="2025-08-25T22:41:00Z">
                    <w:rPr>
                      <w:rFonts w:ascii="Aptos Narrow" w:hAnsi="Aptos Narrow"/>
                      <w:color w:val="000000"/>
                      <w:sz w:val="22"/>
                      <w:szCs w:val="22"/>
                    </w:rPr>
                  </w:rPrChange>
                </w:rPr>
                <w:t>46211</w:t>
              </w:r>
            </w:ins>
          </w:p>
        </w:tc>
        <w:tc>
          <w:tcPr>
            <w:tcW w:w="800" w:type="dxa"/>
            <w:noWrap/>
            <w:vAlign w:val="bottom"/>
            <w:hideMark/>
          </w:tcPr>
          <w:p w14:paraId="624AA00D" w14:textId="2074BEF0" w:rsidR="00342C52" w:rsidRPr="00342C52" w:rsidRDefault="00342C52" w:rsidP="00342C52">
            <w:pPr>
              <w:spacing w:after="0" w:line="240" w:lineRule="auto"/>
              <w:jc w:val="right"/>
              <w:rPr>
                <w:ins w:id="4471" w:author="Jujia Li" w:date="2025-08-25T17:35:00Z" w16du:dateUtc="2025-08-25T22:35:00Z"/>
                <w:rFonts w:ascii="Times New Roman" w:eastAsia="Times New Roman" w:hAnsi="Times New Roman" w:cs="Times New Roman"/>
                <w:color w:val="000000"/>
                <w:kern w:val="0"/>
                <w:sz w:val="18"/>
                <w:szCs w:val="18"/>
                <w14:ligatures w14:val="none"/>
              </w:rPr>
            </w:pPr>
            <w:ins w:id="4472" w:author="Jujia Li" w:date="2025-08-25T17:40:00Z" w16du:dateUtc="2025-08-25T22:40:00Z">
              <w:r w:rsidRPr="00342C52">
                <w:rPr>
                  <w:rFonts w:ascii="Times New Roman" w:hAnsi="Times New Roman" w:cs="Times New Roman"/>
                  <w:color w:val="000000"/>
                  <w:sz w:val="18"/>
                  <w:szCs w:val="18"/>
                  <w:rPrChange w:id="4473" w:author="Jujia Li" w:date="2025-08-25T17:41:00Z" w16du:dateUtc="2025-08-25T22:41:00Z">
                    <w:rPr>
                      <w:rFonts w:ascii="Aptos Narrow" w:hAnsi="Aptos Narrow"/>
                      <w:color w:val="000000"/>
                      <w:sz w:val="22"/>
                      <w:szCs w:val="22"/>
                    </w:rPr>
                  </w:rPrChange>
                </w:rPr>
                <w:t>0.45</w:t>
              </w:r>
            </w:ins>
          </w:p>
        </w:tc>
        <w:tc>
          <w:tcPr>
            <w:tcW w:w="800" w:type="dxa"/>
            <w:noWrap/>
            <w:vAlign w:val="bottom"/>
            <w:hideMark/>
          </w:tcPr>
          <w:p w14:paraId="63EB0A9B" w14:textId="24EDA530" w:rsidR="00342C52" w:rsidRPr="00342C52" w:rsidRDefault="00342C52" w:rsidP="00342C52">
            <w:pPr>
              <w:spacing w:after="0" w:line="240" w:lineRule="auto"/>
              <w:jc w:val="right"/>
              <w:rPr>
                <w:ins w:id="4474" w:author="Jujia Li" w:date="2025-08-25T17:35:00Z" w16du:dateUtc="2025-08-25T22:35:00Z"/>
                <w:rFonts w:ascii="Times New Roman" w:eastAsia="Times New Roman" w:hAnsi="Times New Roman" w:cs="Times New Roman"/>
                <w:color w:val="000000"/>
                <w:kern w:val="0"/>
                <w:sz w:val="18"/>
                <w:szCs w:val="18"/>
                <w14:ligatures w14:val="none"/>
              </w:rPr>
            </w:pPr>
            <w:ins w:id="4475" w:author="Jujia Li" w:date="2025-08-25T17:40:00Z" w16du:dateUtc="2025-08-25T22:40:00Z">
              <w:r w:rsidRPr="00342C52">
                <w:rPr>
                  <w:rFonts w:ascii="Times New Roman" w:hAnsi="Times New Roman" w:cs="Times New Roman"/>
                  <w:color w:val="000000"/>
                  <w:sz w:val="18"/>
                  <w:szCs w:val="18"/>
                  <w:rPrChange w:id="4476" w:author="Jujia Li" w:date="2025-08-25T17:41:00Z" w16du:dateUtc="2025-08-25T22:41:00Z">
                    <w:rPr>
                      <w:rFonts w:ascii="Aptos Narrow" w:hAnsi="Aptos Narrow"/>
                      <w:color w:val="000000"/>
                      <w:sz w:val="22"/>
                      <w:szCs w:val="22"/>
                    </w:rPr>
                  </w:rPrChange>
                </w:rPr>
                <w:t>102268</w:t>
              </w:r>
            </w:ins>
          </w:p>
        </w:tc>
        <w:tc>
          <w:tcPr>
            <w:tcW w:w="800" w:type="dxa"/>
            <w:noWrap/>
            <w:vAlign w:val="bottom"/>
            <w:hideMark/>
          </w:tcPr>
          <w:p w14:paraId="4B02CE20" w14:textId="749A61CB" w:rsidR="00342C52" w:rsidRPr="00342C52" w:rsidRDefault="00342C52" w:rsidP="00342C52">
            <w:pPr>
              <w:spacing w:after="0" w:line="240" w:lineRule="auto"/>
              <w:jc w:val="right"/>
              <w:rPr>
                <w:ins w:id="4477" w:author="Jujia Li" w:date="2025-08-25T17:35:00Z" w16du:dateUtc="2025-08-25T22:35:00Z"/>
                <w:rFonts w:ascii="Times New Roman" w:eastAsia="Times New Roman" w:hAnsi="Times New Roman" w:cs="Times New Roman"/>
                <w:color w:val="000000"/>
                <w:kern w:val="0"/>
                <w:sz w:val="18"/>
                <w:szCs w:val="18"/>
                <w14:ligatures w14:val="none"/>
              </w:rPr>
            </w:pPr>
            <w:ins w:id="4478" w:author="Jujia Li" w:date="2025-08-25T17:40:00Z" w16du:dateUtc="2025-08-25T22:40:00Z">
              <w:r w:rsidRPr="00342C52">
                <w:rPr>
                  <w:rFonts w:ascii="Times New Roman" w:hAnsi="Times New Roman" w:cs="Times New Roman"/>
                  <w:color w:val="000000"/>
                  <w:sz w:val="18"/>
                  <w:szCs w:val="18"/>
                  <w:rPrChange w:id="4479" w:author="Jujia Li" w:date="2025-08-25T17:41:00Z" w16du:dateUtc="2025-08-25T22:41:00Z">
                    <w:rPr>
                      <w:rFonts w:ascii="Aptos Narrow" w:hAnsi="Aptos Narrow"/>
                      <w:color w:val="000000"/>
                      <w:sz w:val="22"/>
                      <w:szCs w:val="22"/>
                    </w:rPr>
                  </w:rPrChange>
                </w:rPr>
                <w:t>40961</w:t>
              </w:r>
            </w:ins>
          </w:p>
        </w:tc>
        <w:tc>
          <w:tcPr>
            <w:tcW w:w="800" w:type="dxa"/>
            <w:noWrap/>
            <w:vAlign w:val="bottom"/>
            <w:hideMark/>
          </w:tcPr>
          <w:p w14:paraId="45AA7818" w14:textId="50C64E5F" w:rsidR="00342C52" w:rsidRPr="00342C52" w:rsidRDefault="00342C52" w:rsidP="00342C52">
            <w:pPr>
              <w:spacing w:after="0" w:line="240" w:lineRule="auto"/>
              <w:jc w:val="right"/>
              <w:rPr>
                <w:ins w:id="4480" w:author="Jujia Li" w:date="2025-08-25T17:35:00Z" w16du:dateUtc="2025-08-25T22:35:00Z"/>
                <w:rFonts w:ascii="Times New Roman" w:eastAsia="Times New Roman" w:hAnsi="Times New Roman" w:cs="Times New Roman"/>
                <w:color w:val="000000"/>
                <w:kern w:val="0"/>
                <w:sz w:val="18"/>
                <w:szCs w:val="18"/>
                <w14:ligatures w14:val="none"/>
              </w:rPr>
            </w:pPr>
            <w:ins w:id="4481" w:author="Jujia Li" w:date="2025-08-25T17:40:00Z" w16du:dateUtc="2025-08-25T22:40:00Z">
              <w:r w:rsidRPr="00342C52">
                <w:rPr>
                  <w:rFonts w:ascii="Times New Roman" w:hAnsi="Times New Roman" w:cs="Times New Roman"/>
                  <w:color w:val="000000"/>
                  <w:sz w:val="18"/>
                  <w:szCs w:val="18"/>
                  <w:rPrChange w:id="4482" w:author="Jujia Li" w:date="2025-08-25T17:41:00Z" w16du:dateUtc="2025-08-25T22:41:00Z">
                    <w:rPr>
                      <w:rFonts w:ascii="Aptos Narrow" w:hAnsi="Aptos Narrow"/>
                      <w:color w:val="000000"/>
                      <w:sz w:val="22"/>
                      <w:szCs w:val="22"/>
                    </w:rPr>
                  </w:rPrChange>
                </w:rPr>
                <w:t>0.40</w:t>
              </w:r>
            </w:ins>
          </w:p>
        </w:tc>
        <w:tc>
          <w:tcPr>
            <w:tcW w:w="891" w:type="dxa"/>
            <w:noWrap/>
            <w:vAlign w:val="bottom"/>
            <w:hideMark/>
          </w:tcPr>
          <w:p w14:paraId="37CDFBB9" w14:textId="7D22BA03" w:rsidR="00342C52" w:rsidRPr="00342C52" w:rsidRDefault="00342C52" w:rsidP="00342C52">
            <w:pPr>
              <w:spacing w:after="0" w:line="240" w:lineRule="auto"/>
              <w:jc w:val="right"/>
              <w:rPr>
                <w:ins w:id="4483" w:author="Jujia Li" w:date="2025-08-25T17:35:00Z" w16du:dateUtc="2025-08-25T22:35:00Z"/>
                <w:rFonts w:ascii="Times New Roman" w:eastAsia="Times New Roman" w:hAnsi="Times New Roman" w:cs="Times New Roman"/>
                <w:color w:val="000000"/>
                <w:kern w:val="0"/>
                <w:sz w:val="18"/>
                <w:szCs w:val="18"/>
                <w14:ligatures w14:val="none"/>
              </w:rPr>
            </w:pPr>
            <w:ins w:id="4484" w:author="Jujia Li" w:date="2025-08-25T17:40:00Z" w16du:dateUtc="2025-08-25T22:40:00Z">
              <w:r w:rsidRPr="00342C52">
                <w:rPr>
                  <w:rFonts w:ascii="Times New Roman" w:hAnsi="Times New Roman" w:cs="Times New Roman"/>
                  <w:color w:val="000000"/>
                  <w:sz w:val="18"/>
                  <w:szCs w:val="18"/>
                  <w:rPrChange w:id="4485" w:author="Jujia Li" w:date="2025-08-25T17:41:00Z" w16du:dateUtc="2025-08-25T22:41:00Z">
                    <w:rPr>
                      <w:rFonts w:ascii="Aptos Narrow" w:hAnsi="Aptos Narrow"/>
                      <w:color w:val="000000"/>
                      <w:sz w:val="22"/>
                      <w:szCs w:val="22"/>
                    </w:rPr>
                  </w:rPrChange>
                </w:rPr>
                <w:t>200513</w:t>
              </w:r>
            </w:ins>
          </w:p>
        </w:tc>
        <w:tc>
          <w:tcPr>
            <w:tcW w:w="977" w:type="dxa"/>
            <w:noWrap/>
            <w:vAlign w:val="bottom"/>
            <w:hideMark/>
          </w:tcPr>
          <w:p w14:paraId="743EBB3A" w14:textId="178EC0D3" w:rsidR="00342C52" w:rsidRPr="00342C52" w:rsidRDefault="00342C52" w:rsidP="00342C52">
            <w:pPr>
              <w:spacing w:after="0" w:line="240" w:lineRule="auto"/>
              <w:jc w:val="right"/>
              <w:rPr>
                <w:ins w:id="4486" w:author="Jujia Li" w:date="2025-08-25T17:35:00Z" w16du:dateUtc="2025-08-25T22:35:00Z"/>
                <w:rFonts w:ascii="Times New Roman" w:eastAsia="Times New Roman" w:hAnsi="Times New Roman" w:cs="Times New Roman"/>
                <w:color w:val="000000"/>
                <w:kern w:val="0"/>
                <w:sz w:val="18"/>
                <w:szCs w:val="18"/>
                <w14:ligatures w14:val="none"/>
              </w:rPr>
            </w:pPr>
            <w:ins w:id="4487" w:author="Jujia Li" w:date="2025-08-25T17:40:00Z" w16du:dateUtc="2025-08-25T22:40:00Z">
              <w:r w:rsidRPr="00342C52">
                <w:rPr>
                  <w:rFonts w:ascii="Times New Roman" w:hAnsi="Times New Roman" w:cs="Times New Roman"/>
                  <w:color w:val="000000"/>
                  <w:sz w:val="18"/>
                  <w:szCs w:val="18"/>
                  <w:rPrChange w:id="4488" w:author="Jujia Li" w:date="2025-08-25T17:41:00Z" w16du:dateUtc="2025-08-25T22:41:00Z">
                    <w:rPr>
                      <w:rFonts w:ascii="Aptos Narrow" w:hAnsi="Aptos Narrow"/>
                      <w:color w:val="000000"/>
                      <w:sz w:val="22"/>
                      <w:szCs w:val="22"/>
                    </w:rPr>
                  </w:rPrChange>
                </w:rPr>
                <w:t>0.49</w:t>
              </w:r>
            </w:ins>
          </w:p>
        </w:tc>
      </w:tr>
      <w:tr w:rsidR="00342C52" w:rsidRPr="00D80767" w14:paraId="3377E92D" w14:textId="77777777" w:rsidTr="00241A4A">
        <w:trPr>
          <w:trHeight w:val="300"/>
          <w:ins w:id="4489" w:author="Jujia Li" w:date="2025-08-25T17:35:00Z"/>
        </w:trPr>
        <w:tc>
          <w:tcPr>
            <w:tcW w:w="1608" w:type="dxa"/>
            <w:noWrap/>
            <w:vAlign w:val="bottom"/>
            <w:hideMark/>
          </w:tcPr>
          <w:p w14:paraId="404A2052" w14:textId="77777777" w:rsidR="00342C52" w:rsidRPr="00B17B5A" w:rsidRDefault="00342C52" w:rsidP="00342C52">
            <w:pPr>
              <w:spacing w:after="0" w:line="240" w:lineRule="auto"/>
              <w:rPr>
                <w:ins w:id="4490" w:author="Jujia Li" w:date="2025-08-25T17:35:00Z" w16du:dateUtc="2025-08-25T22:35:00Z"/>
                <w:rFonts w:ascii="Times New Roman" w:eastAsia="Times New Roman" w:hAnsi="Times New Roman" w:cs="Times New Roman"/>
                <w:color w:val="000000"/>
                <w:kern w:val="0"/>
                <w:sz w:val="20"/>
                <w:szCs w:val="20"/>
                <w14:ligatures w14:val="none"/>
              </w:rPr>
            </w:pPr>
            <w:ins w:id="4491" w:author="Jujia Li" w:date="2025-08-25T17:35:00Z" w16du:dateUtc="2025-08-25T22:35:00Z">
              <w:r w:rsidRPr="00B17B5A">
                <w:rPr>
                  <w:rFonts w:ascii="Times New Roman" w:eastAsia="Times New Roman" w:hAnsi="Times New Roman" w:cs="Times New Roman"/>
                  <w:color w:val="000000"/>
                  <w:kern w:val="0"/>
                  <w:sz w:val="20"/>
                  <w:szCs w:val="20"/>
                  <w14:ligatures w14:val="none"/>
                </w:rPr>
                <w:t>FAYETTE</w:t>
              </w:r>
            </w:ins>
          </w:p>
        </w:tc>
        <w:tc>
          <w:tcPr>
            <w:tcW w:w="799" w:type="dxa"/>
            <w:noWrap/>
            <w:vAlign w:val="bottom"/>
            <w:hideMark/>
          </w:tcPr>
          <w:p w14:paraId="76C6C340" w14:textId="356DBCA6" w:rsidR="00342C52" w:rsidRPr="00342C52" w:rsidRDefault="00342C52" w:rsidP="00342C52">
            <w:pPr>
              <w:spacing w:after="0" w:line="240" w:lineRule="auto"/>
              <w:jc w:val="right"/>
              <w:rPr>
                <w:ins w:id="4492" w:author="Jujia Li" w:date="2025-08-25T17:35:00Z" w16du:dateUtc="2025-08-25T22:35:00Z"/>
                <w:rFonts w:ascii="Times New Roman" w:eastAsia="Times New Roman" w:hAnsi="Times New Roman" w:cs="Times New Roman"/>
                <w:color w:val="000000"/>
                <w:kern w:val="0"/>
                <w:sz w:val="18"/>
                <w:szCs w:val="18"/>
                <w14:ligatures w14:val="none"/>
              </w:rPr>
            </w:pPr>
            <w:ins w:id="4493" w:author="Jujia Li" w:date="2025-08-25T17:40:00Z" w16du:dateUtc="2025-08-25T22:40:00Z">
              <w:r w:rsidRPr="00342C52">
                <w:rPr>
                  <w:rFonts w:ascii="Times New Roman" w:hAnsi="Times New Roman" w:cs="Times New Roman"/>
                  <w:color w:val="000000"/>
                  <w:sz w:val="18"/>
                  <w:szCs w:val="18"/>
                  <w:rPrChange w:id="4494" w:author="Jujia Li" w:date="2025-08-25T17:41:00Z" w16du:dateUtc="2025-08-25T22:41:00Z">
                    <w:rPr>
                      <w:rFonts w:ascii="Aptos Narrow" w:hAnsi="Aptos Narrow"/>
                      <w:color w:val="000000"/>
                      <w:sz w:val="22"/>
                      <w:szCs w:val="22"/>
                    </w:rPr>
                  </w:rPrChange>
                </w:rPr>
                <w:t>16563</w:t>
              </w:r>
            </w:ins>
          </w:p>
        </w:tc>
        <w:tc>
          <w:tcPr>
            <w:tcW w:w="799" w:type="dxa"/>
            <w:noWrap/>
            <w:vAlign w:val="bottom"/>
            <w:hideMark/>
          </w:tcPr>
          <w:p w14:paraId="423D69CF" w14:textId="482D1B18" w:rsidR="00342C52" w:rsidRPr="00342C52" w:rsidRDefault="00342C52" w:rsidP="00342C52">
            <w:pPr>
              <w:spacing w:after="0" w:line="240" w:lineRule="auto"/>
              <w:jc w:val="right"/>
              <w:rPr>
                <w:ins w:id="4495" w:author="Jujia Li" w:date="2025-08-25T17:35:00Z" w16du:dateUtc="2025-08-25T22:35:00Z"/>
                <w:rFonts w:ascii="Times New Roman" w:eastAsia="Times New Roman" w:hAnsi="Times New Roman" w:cs="Times New Roman"/>
                <w:color w:val="000000"/>
                <w:kern w:val="0"/>
                <w:sz w:val="18"/>
                <w:szCs w:val="18"/>
                <w14:ligatures w14:val="none"/>
              </w:rPr>
            </w:pPr>
            <w:ins w:id="4496" w:author="Jujia Li" w:date="2025-08-25T17:40:00Z" w16du:dateUtc="2025-08-25T22:40:00Z">
              <w:r w:rsidRPr="00342C52">
                <w:rPr>
                  <w:rFonts w:ascii="Times New Roman" w:hAnsi="Times New Roman" w:cs="Times New Roman"/>
                  <w:color w:val="000000"/>
                  <w:sz w:val="18"/>
                  <w:szCs w:val="18"/>
                  <w:rPrChange w:id="4497" w:author="Jujia Li" w:date="2025-08-25T17:41:00Z" w16du:dateUtc="2025-08-25T22:41:00Z">
                    <w:rPr>
                      <w:rFonts w:ascii="Aptos Narrow" w:hAnsi="Aptos Narrow"/>
                      <w:color w:val="000000"/>
                      <w:sz w:val="22"/>
                      <w:szCs w:val="22"/>
                    </w:rPr>
                  </w:rPrChange>
                </w:rPr>
                <w:t>3959</w:t>
              </w:r>
            </w:ins>
          </w:p>
        </w:tc>
        <w:tc>
          <w:tcPr>
            <w:tcW w:w="688" w:type="dxa"/>
            <w:noWrap/>
            <w:vAlign w:val="bottom"/>
            <w:hideMark/>
          </w:tcPr>
          <w:p w14:paraId="4910F1E8" w14:textId="7D780718" w:rsidR="00342C52" w:rsidRPr="00342C52" w:rsidRDefault="00342C52" w:rsidP="00342C52">
            <w:pPr>
              <w:spacing w:after="0" w:line="240" w:lineRule="auto"/>
              <w:jc w:val="right"/>
              <w:rPr>
                <w:ins w:id="4498" w:author="Jujia Li" w:date="2025-08-25T17:35:00Z" w16du:dateUtc="2025-08-25T22:35:00Z"/>
                <w:rFonts w:ascii="Times New Roman" w:eastAsia="Times New Roman" w:hAnsi="Times New Roman" w:cs="Times New Roman"/>
                <w:color w:val="000000"/>
                <w:kern w:val="0"/>
                <w:sz w:val="18"/>
                <w:szCs w:val="18"/>
                <w14:ligatures w14:val="none"/>
              </w:rPr>
            </w:pPr>
            <w:ins w:id="4499" w:author="Jujia Li" w:date="2025-08-25T17:40:00Z" w16du:dateUtc="2025-08-25T22:40:00Z">
              <w:r w:rsidRPr="00342C52">
                <w:rPr>
                  <w:rFonts w:ascii="Times New Roman" w:hAnsi="Times New Roman" w:cs="Times New Roman"/>
                  <w:color w:val="000000"/>
                  <w:sz w:val="18"/>
                  <w:szCs w:val="18"/>
                  <w:rPrChange w:id="4500" w:author="Jujia Li" w:date="2025-08-25T17:41:00Z" w16du:dateUtc="2025-08-25T22:41:00Z">
                    <w:rPr>
                      <w:rFonts w:ascii="Aptos Narrow" w:hAnsi="Aptos Narrow"/>
                      <w:color w:val="000000"/>
                      <w:sz w:val="22"/>
                      <w:szCs w:val="22"/>
                    </w:rPr>
                  </w:rPrChange>
                </w:rPr>
                <w:t>0.24</w:t>
              </w:r>
            </w:ins>
          </w:p>
        </w:tc>
        <w:tc>
          <w:tcPr>
            <w:tcW w:w="799" w:type="dxa"/>
            <w:noWrap/>
            <w:vAlign w:val="bottom"/>
            <w:hideMark/>
          </w:tcPr>
          <w:p w14:paraId="2A1D249A" w14:textId="3E66DAF8" w:rsidR="00342C52" w:rsidRPr="00342C52" w:rsidRDefault="00342C52" w:rsidP="00342C52">
            <w:pPr>
              <w:spacing w:after="0" w:line="240" w:lineRule="auto"/>
              <w:jc w:val="right"/>
              <w:rPr>
                <w:ins w:id="4501" w:author="Jujia Li" w:date="2025-08-25T17:35:00Z" w16du:dateUtc="2025-08-25T22:35:00Z"/>
                <w:rFonts w:ascii="Times New Roman" w:eastAsia="Times New Roman" w:hAnsi="Times New Roman" w:cs="Times New Roman"/>
                <w:color w:val="000000"/>
                <w:kern w:val="0"/>
                <w:sz w:val="18"/>
                <w:szCs w:val="18"/>
                <w14:ligatures w14:val="none"/>
              </w:rPr>
            </w:pPr>
            <w:ins w:id="4502" w:author="Jujia Li" w:date="2025-08-25T17:40:00Z" w16du:dateUtc="2025-08-25T22:40:00Z">
              <w:r w:rsidRPr="00342C52">
                <w:rPr>
                  <w:rFonts w:ascii="Times New Roman" w:hAnsi="Times New Roman" w:cs="Times New Roman"/>
                  <w:color w:val="000000"/>
                  <w:sz w:val="18"/>
                  <w:szCs w:val="18"/>
                  <w:rPrChange w:id="4503" w:author="Jujia Li" w:date="2025-08-25T17:41:00Z" w16du:dateUtc="2025-08-25T22:41:00Z">
                    <w:rPr>
                      <w:rFonts w:ascii="Aptos Narrow" w:hAnsi="Aptos Narrow"/>
                      <w:color w:val="000000"/>
                      <w:sz w:val="22"/>
                      <w:szCs w:val="22"/>
                    </w:rPr>
                  </w:rPrChange>
                </w:rPr>
                <w:t>16466</w:t>
              </w:r>
            </w:ins>
          </w:p>
        </w:tc>
        <w:tc>
          <w:tcPr>
            <w:tcW w:w="799" w:type="dxa"/>
            <w:noWrap/>
            <w:vAlign w:val="bottom"/>
            <w:hideMark/>
          </w:tcPr>
          <w:p w14:paraId="3B12012F" w14:textId="7CE58A6E" w:rsidR="00342C52" w:rsidRPr="00342C52" w:rsidRDefault="00342C52" w:rsidP="00342C52">
            <w:pPr>
              <w:spacing w:after="0" w:line="240" w:lineRule="auto"/>
              <w:jc w:val="right"/>
              <w:rPr>
                <w:ins w:id="4504" w:author="Jujia Li" w:date="2025-08-25T17:35:00Z" w16du:dateUtc="2025-08-25T22:35:00Z"/>
                <w:rFonts w:ascii="Times New Roman" w:eastAsia="Times New Roman" w:hAnsi="Times New Roman" w:cs="Times New Roman"/>
                <w:color w:val="000000"/>
                <w:kern w:val="0"/>
                <w:sz w:val="18"/>
                <w:szCs w:val="18"/>
                <w14:ligatures w14:val="none"/>
              </w:rPr>
            </w:pPr>
            <w:ins w:id="4505" w:author="Jujia Li" w:date="2025-08-25T17:40:00Z" w16du:dateUtc="2025-08-25T22:40:00Z">
              <w:r w:rsidRPr="00342C52">
                <w:rPr>
                  <w:rFonts w:ascii="Times New Roman" w:hAnsi="Times New Roman" w:cs="Times New Roman"/>
                  <w:color w:val="000000"/>
                  <w:sz w:val="18"/>
                  <w:szCs w:val="18"/>
                  <w:rPrChange w:id="4506" w:author="Jujia Li" w:date="2025-08-25T17:41:00Z" w16du:dateUtc="2025-08-25T22:41:00Z">
                    <w:rPr>
                      <w:rFonts w:ascii="Aptos Narrow" w:hAnsi="Aptos Narrow"/>
                      <w:color w:val="000000"/>
                      <w:sz w:val="22"/>
                      <w:szCs w:val="22"/>
                    </w:rPr>
                  </w:rPrChange>
                </w:rPr>
                <w:t>3323</w:t>
              </w:r>
            </w:ins>
          </w:p>
        </w:tc>
        <w:tc>
          <w:tcPr>
            <w:tcW w:w="800" w:type="dxa"/>
            <w:noWrap/>
            <w:vAlign w:val="bottom"/>
            <w:hideMark/>
          </w:tcPr>
          <w:p w14:paraId="3CC44EBA" w14:textId="526941B6" w:rsidR="00342C52" w:rsidRPr="00342C52" w:rsidRDefault="00342C52" w:rsidP="00342C52">
            <w:pPr>
              <w:spacing w:after="0" w:line="240" w:lineRule="auto"/>
              <w:jc w:val="right"/>
              <w:rPr>
                <w:ins w:id="4507" w:author="Jujia Li" w:date="2025-08-25T17:35:00Z" w16du:dateUtc="2025-08-25T22:35:00Z"/>
                <w:rFonts w:ascii="Times New Roman" w:eastAsia="Times New Roman" w:hAnsi="Times New Roman" w:cs="Times New Roman"/>
                <w:color w:val="000000"/>
                <w:kern w:val="0"/>
                <w:sz w:val="18"/>
                <w:szCs w:val="18"/>
                <w14:ligatures w14:val="none"/>
              </w:rPr>
            </w:pPr>
            <w:ins w:id="4508" w:author="Jujia Li" w:date="2025-08-25T17:40:00Z" w16du:dateUtc="2025-08-25T22:40:00Z">
              <w:r w:rsidRPr="00342C52">
                <w:rPr>
                  <w:rFonts w:ascii="Times New Roman" w:hAnsi="Times New Roman" w:cs="Times New Roman"/>
                  <w:color w:val="000000"/>
                  <w:sz w:val="18"/>
                  <w:szCs w:val="18"/>
                  <w:rPrChange w:id="4509" w:author="Jujia Li" w:date="2025-08-25T17:41:00Z" w16du:dateUtc="2025-08-25T22:41:00Z">
                    <w:rPr>
                      <w:rFonts w:ascii="Aptos Narrow" w:hAnsi="Aptos Narrow"/>
                      <w:color w:val="000000"/>
                      <w:sz w:val="22"/>
                      <w:szCs w:val="22"/>
                    </w:rPr>
                  </w:rPrChange>
                </w:rPr>
                <w:t>0.20</w:t>
              </w:r>
            </w:ins>
          </w:p>
        </w:tc>
        <w:tc>
          <w:tcPr>
            <w:tcW w:w="800" w:type="dxa"/>
            <w:noWrap/>
            <w:vAlign w:val="bottom"/>
            <w:hideMark/>
          </w:tcPr>
          <w:p w14:paraId="520D0990" w14:textId="568CAE56" w:rsidR="00342C52" w:rsidRPr="00342C52" w:rsidRDefault="00342C52" w:rsidP="00342C52">
            <w:pPr>
              <w:spacing w:after="0" w:line="240" w:lineRule="auto"/>
              <w:jc w:val="right"/>
              <w:rPr>
                <w:ins w:id="4510" w:author="Jujia Li" w:date="2025-08-25T17:35:00Z" w16du:dateUtc="2025-08-25T22:35:00Z"/>
                <w:rFonts w:ascii="Times New Roman" w:eastAsia="Times New Roman" w:hAnsi="Times New Roman" w:cs="Times New Roman"/>
                <w:color w:val="000000"/>
                <w:kern w:val="0"/>
                <w:sz w:val="18"/>
                <w:szCs w:val="18"/>
                <w14:ligatures w14:val="none"/>
              </w:rPr>
            </w:pPr>
            <w:ins w:id="4511" w:author="Jujia Li" w:date="2025-08-25T17:40:00Z" w16du:dateUtc="2025-08-25T22:40:00Z">
              <w:r w:rsidRPr="00342C52">
                <w:rPr>
                  <w:rFonts w:ascii="Times New Roman" w:hAnsi="Times New Roman" w:cs="Times New Roman"/>
                  <w:color w:val="000000"/>
                  <w:sz w:val="18"/>
                  <w:szCs w:val="18"/>
                  <w:rPrChange w:id="4512" w:author="Jujia Li" w:date="2025-08-25T17:41:00Z" w16du:dateUtc="2025-08-25T22:41:00Z">
                    <w:rPr>
                      <w:rFonts w:ascii="Aptos Narrow" w:hAnsi="Aptos Narrow"/>
                      <w:color w:val="000000"/>
                      <w:sz w:val="22"/>
                      <w:szCs w:val="22"/>
                    </w:rPr>
                  </w:rPrChange>
                </w:rPr>
                <w:t>16445</w:t>
              </w:r>
            </w:ins>
          </w:p>
        </w:tc>
        <w:tc>
          <w:tcPr>
            <w:tcW w:w="800" w:type="dxa"/>
            <w:noWrap/>
            <w:vAlign w:val="bottom"/>
            <w:hideMark/>
          </w:tcPr>
          <w:p w14:paraId="5934CAE7" w14:textId="6C8CAE52" w:rsidR="00342C52" w:rsidRPr="00342C52" w:rsidRDefault="00342C52" w:rsidP="00342C52">
            <w:pPr>
              <w:spacing w:after="0" w:line="240" w:lineRule="auto"/>
              <w:jc w:val="right"/>
              <w:rPr>
                <w:ins w:id="4513" w:author="Jujia Li" w:date="2025-08-25T17:35:00Z" w16du:dateUtc="2025-08-25T22:35:00Z"/>
                <w:rFonts w:ascii="Times New Roman" w:eastAsia="Times New Roman" w:hAnsi="Times New Roman" w:cs="Times New Roman"/>
                <w:color w:val="000000"/>
                <w:kern w:val="0"/>
                <w:sz w:val="18"/>
                <w:szCs w:val="18"/>
                <w14:ligatures w14:val="none"/>
              </w:rPr>
            </w:pPr>
            <w:ins w:id="4514" w:author="Jujia Li" w:date="2025-08-25T17:40:00Z" w16du:dateUtc="2025-08-25T22:40:00Z">
              <w:r w:rsidRPr="00342C52">
                <w:rPr>
                  <w:rFonts w:ascii="Times New Roman" w:hAnsi="Times New Roman" w:cs="Times New Roman"/>
                  <w:color w:val="000000"/>
                  <w:sz w:val="18"/>
                  <w:szCs w:val="18"/>
                  <w:rPrChange w:id="4515" w:author="Jujia Li" w:date="2025-08-25T17:41:00Z" w16du:dateUtc="2025-08-25T22:41:00Z">
                    <w:rPr>
                      <w:rFonts w:ascii="Aptos Narrow" w:hAnsi="Aptos Narrow"/>
                      <w:color w:val="000000"/>
                      <w:sz w:val="22"/>
                      <w:szCs w:val="22"/>
                    </w:rPr>
                  </w:rPrChange>
                </w:rPr>
                <w:t>2738</w:t>
              </w:r>
            </w:ins>
          </w:p>
        </w:tc>
        <w:tc>
          <w:tcPr>
            <w:tcW w:w="800" w:type="dxa"/>
            <w:noWrap/>
            <w:vAlign w:val="bottom"/>
            <w:hideMark/>
          </w:tcPr>
          <w:p w14:paraId="5958E7D8" w14:textId="182C7E2F" w:rsidR="00342C52" w:rsidRPr="00342C52" w:rsidRDefault="00342C52" w:rsidP="00342C52">
            <w:pPr>
              <w:spacing w:after="0" w:line="240" w:lineRule="auto"/>
              <w:jc w:val="right"/>
              <w:rPr>
                <w:ins w:id="4516" w:author="Jujia Li" w:date="2025-08-25T17:35:00Z" w16du:dateUtc="2025-08-25T22:35:00Z"/>
                <w:rFonts w:ascii="Times New Roman" w:eastAsia="Times New Roman" w:hAnsi="Times New Roman" w:cs="Times New Roman"/>
                <w:color w:val="000000"/>
                <w:kern w:val="0"/>
                <w:sz w:val="18"/>
                <w:szCs w:val="18"/>
                <w14:ligatures w14:val="none"/>
              </w:rPr>
            </w:pPr>
            <w:ins w:id="4517" w:author="Jujia Li" w:date="2025-08-25T17:40:00Z" w16du:dateUtc="2025-08-25T22:40:00Z">
              <w:r w:rsidRPr="00342C52">
                <w:rPr>
                  <w:rFonts w:ascii="Times New Roman" w:hAnsi="Times New Roman" w:cs="Times New Roman"/>
                  <w:color w:val="000000"/>
                  <w:sz w:val="18"/>
                  <w:szCs w:val="18"/>
                  <w:rPrChange w:id="4518" w:author="Jujia Li" w:date="2025-08-25T17:41:00Z" w16du:dateUtc="2025-08-25T22:41:00Z">
                    <w:rPr>
                      <w:rFonts w:ascii="Aptos Narrow" w:hAnsi="Aptos Narrow"/>
                      <w:color w:val="000000"/>
                      <w:sz w:val="22"/>
                      <w:szCs w:val="22"/>
                    </w:rPr>
                  </w:rPrChange>
                </w:rPr>
                <w:t>0.17</w:t>
              </w:r>
            </w:ins>
          </w:p>
        </w:tc>
        <w:tc>
          <w:tcPr>
            <w:tcW w:w="800" w:type="dxa"/>
            <w:noWrap/>
            <w:vAlign w:val="bottom"/>
            <w:hideMark/>
          </w:tcPr>
          <w:p w14:paraId="42C320D6" w14:textId="3936FBB3" w:rsidR="00342C52" w:rsidRPr="00342C52" w:rsidRDefault="00342C52" w:rsidP="00342C52">
            <w:pPr>
              <w:spacing w:after="0" w:line="240" w:lineRule="auto"/>
              <w:jc w:val="right"/>
              <w:rPr>
                <w:ins w:id="4519" w:author="Jujia Li" w:date="2025-08-25T17:35:00Z" w16du:dateUtc="2025-08-25T22:35:00Z"/>
                <w:rFonts w:ascii="Times New Roman" w:eastAsia="Times New Roman" w:hAnsi="Times New Roman" w:cs="Times New Roman"/>
                <w:color w:val="000000"/>
                <w:kern w:val="0"/>
                <w:sz w:val="18"/>
                <w:szCs w:val="18"/>
                <w14:ligatures w14:val="none"/>
              </w:rPr>
            </w:pPr>
            <w:ins w:id="4520" w:author="Jujia Li" w:date="2025-08-25T17:40:00Z" w16du:dateUtc="2025-08-25T22:40:00Z">
              <w:r w:rsidRPr="00342C52">
                <w:rPr>
                  <w:rFonts w:ascii="Times New Roman" w:hAnsi="Times New Roman" w:cs="Times New Roman"/>
                  <w:color w:val="000000"/>
                  <w:sz w:val="18"/>
                  <w:szCs w:val="18"/>
                  <w:rPrChange w:id="4521" w:author="Jujia Li" w:date="2025-08-25T17:41:00Z" w16du:dateUtc="2025-08-25T22:41:00Z">
                    <w:rPr>
                      <w:rFonts w:ascii="Aptos Narrow" w:hAnsi="Aptos Narrow"/>
                      <w:color w:val="000000"/>
                      <w:sz w:val="22"/>
                      <w:szCs w:val="22"/>
                    </w:rPr>
                  </w:rPrChange>
                </w:rPr>
                <w:t>16302</w:t>
              </w:r>
            </w:ins>
          </w:p>
        </w:tc>
        <w:tc>
          <w:tcPr>
            <w:tcW w:w="800" w:type="dxa"/>
            <w:noWrap/>
            <w:vAlign w:val="bottom"/>
            <w:hideMark/>
          </w:tcPr>
          <w:p w14:paraId="52CF83A3" w14:textId="253A9E14" w:rsidR="00342C52" w:rsidRPr="00342C52" w:rsidRDefault="00342C52" w:rsidP="00342C52">
            <w:pPr>
              <w:spacing w:after="0" w:line="240" w:lineRule="auto"/>
              <w:jc w:val="right"/>
              <w:rPr>
                <w:ins w:id="4522" w:author="Jujia Li" w:date="2025-08-25T17:35:00Z" w16du:dateUtc="2025-08-25T22:35:00Z"/>
                <w:rFonts w:ascii="Times New Roman" w:eastAsia="Times New Roman" w:hAnsi="Times New Roman" w:cs="Times New Roman"/>
                <w:color w:val="000000"/>
                <w:kern w:val="0"/>
                <w:sz w:val="18"/>
                <w:szCs w:val="18"/>
                <w14:ligatures w14:val="none"/>
              </w:rPr>
            </w:pPr>
            <w:ins w:id="4523" w:author="Jujia Li" w:date="2025-08-25T17:40:00Z" w16du:dateUtc="2025-08-25T22:40:00Z">
              <w:r w:rsidRPr="00342C52">
                <w:rPr>
                  <w:rFonts w:ascii="Times New Roman" w:hAnsi="Times New Roman" w:cs="Times New Roman"/>
                  <w:color w:val="000000"/>
                  <w:sz w:val="18"/>
                  <w:szCs w:val="18"/>
                  <w:rPrChange w:id="4524" w:author="Jujia Li" w:date="2025-08-25T17:41:00Z" w16du:dateUtc="2025-08-25T22:41:00Z">
                    <w:rPr>
                      <w:rFonts w:ascii="Aptos Narrow" w:hAnsi="Aptos Narrow"/>
                      <w:color w:val="000000"/>
                      <w:sz w:val="22"/>
                      <w:szCs w:val="22"/>
                    </w:rPr>
                  </w:rPrChange>
                </w:rPr>
                <w:t>1946</w:t>
              </w:r>
            </w:ins>
          </w:p>
        </w:tc>
        <w:tc>
          <w:tcPr>
            <w:tcW w:w="800" w:type="dxa"/>
            <w:noWrap/>
            <w:vAlign w:val="bottom"/>
            <w:hideMark/>
          </w:tcPr>
          <w:p w14:paraId="7DF9F281" w14:textId="2D8C824B" w:rsidR="00342C52" w:rsidRPr="00342C52" w:rsidRDefault="00342C52" w:rsidP="00342C52">
            <w:pPr>
              <w:spacing w:after="0" w:line="240" w:lineRule="auto"/>
              <w:jc w:val="right"/>
              <w:rPr>
                <w:ins w:id="4525" w:author="Jujia Li" w:date="2025-08-25T17:35:00Z" w16du:dateUtc="2025-08-25T22:35:00Z"/>
                <w:rFonts w:ascii="Times New Roman" w:eastAsia="Times New Roman" w:hAnsi="Times New Roman" w:cs="Times New Roman"/>
                <w:color w:val="000000"/>
                <w:kern w:val="0"/>
                <w:sz w:val="18"/>
                <w:szCs w:val="18"/>
                <w14:ligatures w14:val="none"/>
              </w:rPr>
            </w:pPr>
            <w:ins w:id="4526" w:author="Jujia Li" w:date="2025-08-25T17:40:00Z" w16du:dateUtc="2025-08-25T22:40:00Z">
              <w:r w:rsidRPr="00342C52">
                <w:rPr>
                  <w:rFonts w:ascii="Times New Roman" w:hAnsi="Times New Roman" w:cs="Times New Roman"/>
                  <w:color w:val="000000"/>
                  <w:sz w:val="18"/>
                  <w:szCs w:val="18"/>
                  <w:rPrChange w:id="4527" w:author="Jujia Li" w:date="2025-08-25T17:41:00Z" w16du:dateUtc="2025-08-25T22:41:00Z">
                    <w:rPr>
                      <w:rFonts w:ascii="Aptos Narrow" w:hAnsi="Aptos Narrow"/>
                      <w:color w:val="000000"/>
                      <w:sz w:val="22"/>
                      <w:szCs w:val="22"/>
                    </w:rPr>
                  </w:rPrChange>
                </w:rPr>
                <w:t>0.12</w:t>
              </w:r>
            </w:ins>
          </w:p>
        </w:tc>
        <w:tc>
          <w:tcPr>
            <w:tcW w:w="891" w:type="dxa"/>
            <w:noWrap/>
            <w:vAlign w:val="bottom"/>
            <w:hideMark/>
          </w:tcPr>
          <w:p w14:paraId="78D94D73" w14:textId="009B2C4B" w:rsidR="00342C52" w:rsidRPr="00342C52" w:rsidRDefault="00342C52" w:rsidP="00342C52">
            <w:pPr>
              <w:spacing w:after="0" w:line="240" w:lineRule="auto"/>
              <w:jc w:val="right"/>
              <w:rPr>
                <w:ins w:id="4528" w:author="Jujia Li" w:date="2025-08-25T17:35:00Z" w16du:dateUtc="2025-08-25T22:35:00Z"/>
                <w:rFonts w:ascii="Times New Roman" w:eastAsia="Times New Roman" w:hAnsi="Times New Roman" w:cs="Times New Roman"/>
                <w:color w:val="000000"/>
                <w:kern w:val="0"/>
                <w:sz w:val="18"/>
                <w:szCs w:val="18"/>
                <w14:ligatures w14:val="none"/>
              </w:rPr>
            </w:pPr>
            <w:ins w:id="4529" w:author="Jujia Li" w:date="2025-08-25T17:40:00Z" w16du:dateUtc="2025-08-25T22:40:00Z">
              <w:r w:rsidRPr="00342C52">
                <w:rPr>
                  <w:rFonts w:ascii="Times New Roman" w:hAnsi="Times New Roman" w:cs="Times New Roman"/>
                  <w:color w:val="000000"/>
                  <w:sz w:val="18"/>
                  <w:szCs w:val="18"/>
                  <w:rPrChange w:id="4530" w:author="Jujia Li" w:date="2025-08-25T17:41:00Z" w16du:dateUtc="2025-08-25T22:41:00Z">
                    <w:rPr>
                      <w:rFonts w:ascii="Aptos Narrow" w:hAnsi="Aptos Narrow"/>
                      <w:color w:val="000000"/>
                      <w:sz w:val="22"/>
                      <w:szCs w:val="22"/>
                    </w:rPr>
                  </w:rPrChange>
                </w:rPr>
                <w:t>11966</w:t>
              </w:r>
            </w:ins>
          </w:p>
        </w:tc>
        <w:tc>
          <w:tcPr>
            <w:tcW w:w="977" w:type="dxa"/>
            <w:noWrap/>
            <w:vAlign w:val="bottom"/>
            <w:hideMark/>
          </w:tcPr>
          <w:p w14:paraId="437D2818" w14:textId="5D53A34E" w:rsidR="00342C52" w:rsidRPr="00342C52" w:rsidRDefault="00342C52" w:rsidP="00342C52">
            <w:pPr>
              <w:spacing w:after="0" w:line="240" w:lineRule="auto"/>
              <w:jc w:val="right"/>
              <w:rPr>
                <w:ins w:id="4531" w:author="Jujia Li" w:date="2025-08-25T17:35:00Z" w16du:dateUtc="2025-08-25T22:35:00Z"/>
                <w:rFonts w:ascii="Times New Roman" w:eastAsia="Times New Roman" w:hAnsi="Times New Roman" w:cs="Times New Roman"/>
                <w:color w:val="000000"/>
                <w:kern w:val="0"/>
                <w:sz w:val="18"/>
                <w:szCs w:val="18"/>
                <w14:ligatures w14:val="none"/>
              </w:rPr>
            </w:pPr>
            <w:ins w:id="4532" w:author="Jujia Li" w:date="2025-08-25T17:40:00Z" w16du:dateUtc="2025-08-25T22:40:00Z">
              <w:r w:rsidRPr="00342C52">
                <w:rPr>
                  <w:rFonts w:ascii="Times New Roman" w:hAnsi="Times New Roman" w:cs="Times New Roman"/>
                  <w:color w:val="000000"/>
                  <w:sz w:val="18"/>
                  <w:szCs w:val="18"/>
                  <w:rPrChange w:id="4533" w:author="Jujia Li" w:date="2025-08-25T17:41:00Z" w16du:dateUtc="2025-08-25T22:41:00Z">
                    <w:rPr>
                      <w:rFonts w:ascii="Aptos Narrow" w:hAnsi="Aptos Narrow"/>
                      <w:color w:val="000000"/>
                      <w:sz w:val="22"/>
                      <w:szCs w:val="22"/>
                    </w:rPr>
                  </w:rPrChange>
                </w:rPr>
                <w:t>0.18</w:t>
              </w:r>
            </w:ins>
          </w:p>
        </w:tc>
      </w:tr>
      <w:tr w:rsidR="00342C52" w:rsidRPr="00D80767" w14:paraId="22CD21E8" w14:textId="77777777" w:rsidTr="00241A4A">
        <w:trPr>
          <w:trHeight w:val="300"/>
          <w:ins w:id="4534" w:author="Jujia Li" w:date="2025-08-25T17:35:00Z"/>
        </w:trPr>
        <w:tc>
          <w:tcPr>
            <w:tcW w:w="1608" w:type="dxa"/>
            <w:noWrap/>
            <w:vAlign w:val="bottom"/>
            <w:hideMark/>
          </w:tcPr>
          <w:p w14:paraId="1A392FA1" w14:textId="77777777" w:rsidR="00342C52" w:rsidRPr="00B17B5A" w:rsidRDefault="00342C52" w:rsidP="00342C52">
            <w:pPr>
              <w:spacing w:after="0" w:line="240" w:lineRule="auto"/>
              <w:rPr>
                <w:ins w:id="4535" w:author="Jujia Li" w:date="2025-08-25T17:35:00Z" w16du:dateUtc="2025-08-25T22:35:00Z"/>
                <w:rFonts w:ascii="Times New Roman" w:eastAsia="Times New Roman" w:hAnsi="Times New Roman" w:cs="Times New Roman"/>
                <w:color w:val="000000"/>
                <w:kern w:val="0"/>
                <w:sz w:val="20"/>
                <w:szCs w:val="20"/>
                <w14:ligatures w14:val="none"/>
              </w:rPr>
            </w:pPr>
            <w:ins w:id="4536" w:author="Jujia Li" w:date="2025-08-25T17:35:00Z" w16du:dateUtc="2025-08-25T22:35:00Z">
              <w:r w:rsidRPr="00B17B5A">
                <w:rPr>
                  <w:rFonts w:ascii="Times New Roman" w:eastAsia="Times New Roman" w:hAnsi="Times New Roman" w:cs="Times New Roman"/>
                  <w:color w:val="000000"/>
                  <w:kern w:val="0"/>
                  <w:sz w:val="20"/>
                  <w:szCs w:val="20"/>
                  <w14:ligatures w14:val="none"/>
                </w:rPr>
                <w:t>FRANKLIN</w:t>
              </w:r>
            </w:ins>
          </w:p>
        </w:tc>
        <w:tc>
          <w:tcPr>
            <w:tcW w:w="799" w:type="dxa"/>
            <w:noWrap/>
            <w:vAlign w:val="bottom"/>
            <w:hideMark/>
          </w:tcPr>
          <w:p w14:paraId="1EE4E385" w14:textId="3EE27A53" w:rsidR="00342C52" w:rsidRPr="00342C52" w:rsidRDefault="00342C52" w:rsidP="00342C52">
            <w:pPr>
              <w:spacing w:after="0" w:line="240" w:lineRule="auto"/>
              <w:jc w:val="right"/>
              <w:rPr>
                <w:ins w:id="4537" w:author="Jujia Li" w:date="2025-08-25T17:35:00Z" w16du:dateUtc="2025-08-25T22:35:00Z"/>
                <w:rFonts w:ascii="Times New Roman" w:eastAsia="Times New Roman" w:hAnsi="Times New Roman" w:cs="Times New Roman"/>
                <w:color w:val="000000"/>
                <w:kern w:val="0"/>
                <w:sz w:val="18"/>
                <w:szCs w:val="18"/>
                <w14:ligatures w14:val="none"/>
              </w:rPr>
            </w:pPr>
            <w:ins w:id="4538" w:author="Jujia Li" w:date="2025-08-25T17:40:00Z" w16du:dateUtc="2025-08-25T22:40:00Z">
              <w:r w:rsidRPr="00342C52">
                <w:rPr>
                  <w:rFonts w:ascii="Times New Roman" w:hAnsi="Times New Roman" w:cs="Times New Roman"/>
                  <w:color w:val="000000"/>
                  <w:sz w:val="18"/>
                  <w:szCs w:val="18"/>
                  <w:rPrChange w:id="4539" w:author="Jujia Li" w:date="2025-08-25T17:41:00Z" w16du:dateUtc="2025-08-25T22:41:00Z">
                    <w:rPr>
                      <w:rFonts w:ascii="Aptos Narrow" w:hAnsi="Aptos Narrow"/>
                      <w:color w:val="000000"/>
                      <w:sz w:val="22"/>
                      <w:szCs w:val="22"/>
                    </w:rPr>
                  </w:rPrChange>
                </w:rPr>
                <w:t>31611</w:t>
              </w:r>
            </w:ins>
          </w:p>
        </w:tc>
        <w:tc>
          <w:tcPr>
            <w:tcW w:w="799" w:type="dxa"/>
            <w:noWrap/>
            <w:vAlign w:val="bottom"/>
            <w:hideMark/>
          </w:tcPr>
          <w:p w14:paraId="4DF9295A" w14:textId="4D6FB8B4" w:rsidR="00342C52" w:rsidRPr="00342C52" w:rsidRDefault="00342C52" w:rsidP="00342C52">
            <w:pPr>
              <w:spacing w:after="0" w:line="240" w:lineRule="auto"/>
              <w:jc w:val="right"/>
              <w:rPr>
                <w:ins w:id="4540" w:author="Jujia Li" w:date="2025-08-25T17:35:00Z" w16du:dateUtc="2025-08-25T22:35:00Z"/>
                <w:rFonts w:ascii="Times New Roman" w:eastAsia="Times New Roman" w:hAnsi="Times New Roman" w:cs="Times New Roman"/>
                <w:color w:val="000000"/>
                <w:kern w:val="0"/>
                <w:sz w:val="18"/>
                <w:szCs w:val="18"/>
                <w14:ligatures w14:val="none"/>
              </w:rPr>
            </w:pPr>
            <w:ins w:id="4541" w:author="Jujia Li" w:date="2025-08-25T17:40:00Z" w16du:dateUtc="2025-08-25T22:40:00Z">
              <w:r w:rsidRPr="00342C52">
                <w:rPr>
                  <w:rFonts w:ascii="Times New Roman" w:hAnsi="Times New Roman" w:cs="Times New Roman"/>
                  <w:color w:val="000000"/>
                  <w:sz w:val="18"/>
                  <w:szCs w:val="18"/>
                  <w:rPrChange w:id="4542" w:author="Jujia Li" w:date="2025-08-25T17:41:00Z" w16du:dateUtc="2025-08-25T22:41:00Z">
                    <w:rPr>
                      <w:rFonts w:ascii="Aptos Narrow" w:hAnsi="Aptos Narrow"/>
                      <w:color w:val="000000"/>
                      <w:sz w:val="22"/>
                      <w:szCs w:val="22"/>
                    </w:rPr>
                  </w:rPrChange>
                </w:rPr>
                <w:t>14038</w:t>
              </w:r>
            </w:ins>
          </w:p>
        </w:tc>
        <w:tc>
          <w:tcPr>
            <w:tcW w:w="688" w:type="dxa"/>
            <w:noWrap/>
            <w:vAlign w:val="bottom"/>
            <w:hideMark/>
          </w:tcPr>
          <w:p w14:paraId="6AB438D6" w14:textId="73ECEB64" w:rsidR="00342C52" w:rsidRPr="00342C52" w:rsidRDefault="00342C52" w:rsidP="00342C52">
            <w:pPr>
              <w:spacing w:after="0" w:line="240" w:lineRule="auto"/>
              <w:jc w:val="right"/>
              <w:rPr>
                <w:ins w:id="4543" w:author="Jujia Li" w:date="2025-08-25T17:35:00Z" w16du:dateUtc="2025-08-25T22:35:00Z"/>
                <w:rFonts w:ascii="Times New Roman" w:eastAsia="Times New Roman" w:hAnsi="Times New Roman" w:cs="Times New Roman"/>
                <w:color w:val="000000"/>
                <w:kern w:val="0"/>
                <w:sz w:val="18"/>
                <w:szCs w:val="18"/>
                <w14:ligatures w14:val="none"/>
              </w:rPr>
            </w:pPr>
            <w:ins w:id="4544" w:author="Jujia Li" w:date="2025-08-25T17:40:00Z" w16du:dateUtc="2025-08-25T22:40:00Z">
              <w:r w:rsidRPr="00342C52">
                <w:rPr>
                  <w:rFonts w:ascii="Times New Roman" w:hAnsi="Times New Roman" w:cs="Times New Roman"/>
                  <w:color w:val="000000"/>
                  <w:sz w:val="18"/>
                  <w:szCs w:val="18"/>
                  <w:rPrChange w:id="4545" w:author="Jujia Li" w:date="2025-08-25T17:41:00Z" w16du:dateUtc="2025-08-25T22:41:00Z">
                    <w:rPr>
                      <w:rFonts w:ascii="Aptos Narrow" w:hAnsi="Aptos Narrow"/>
                      <w:color w:val="000000"/>
                      <w:sz w:val="22"/>
                      <w:szCs w:val="22"/>
                    </w:rPr>
                  </w:rPrChange>
                </w:rPr>
                <w:t>0.44</w:t>
              </w:r>
            </w:ins>
          </w:p>
        </w:tc>
        <w:tc>
          <w:tcPr>
            <w:tcW w:w="799" w:type="dxa"/>
            <w:noWrap/>
            <w:vAlign w:val="bottom"/>
            <w:hideMark/>
          </w:tcPr>
          <w:p w14:paraId="1EF54D19" w14:textId="600638D7" w:rsidR="00342C52" w:rsidRPr="00342C52" w:rsidRDefault="00342C52" w:rsidP="00342C52">
            <w:pPr>
              <w:spacing w:after="0" w:line="240" w:lineRule="auto"/>
              <w:jc w:val="right"/>
              <w:rPr>
                <w:ins w:id="4546" w:author="Jujia Li" w:date="2025-08-25T17:35:00Z" w16du:dateUtc="2025-08-25T22:35:00Z"/>
                <w:rFonts w:ascii="Times New Roman" w:eastAsia="Times New Roman" w:hAnsi="Times New Roman" w:cs="Times New Roman"/>
                <w:color w:val="000000"/>
                <w:kern w:val="0"/>
                <w:sz w:val="18"/>
                <w:szCs w:val="18"/>
                <w14:ligatures w14:val="none"/>
              </w:rPr>
            </w:pPr>
            <w:ins w:id="4547" w:author="Jujia Li" w:date="2025-08-25T17:40:00Z" w16du:dateUtc="2025-08-25T22:40:00Z">
              <w:r w:rsidRPr="00342C52">
                <w:rPr>
                  <w:rFonts w:ascii="Times New Roman" w:hAnsi="Times New Roman" w:cs="Times New Roman"/>
                  <w:color w:val="000000"/>
                  <w:sz w:val="18"/>
                  <w:szCs w:val="18"/>
                  <w:rPrChange w:id="4548" w:author="Jujia Li" w:date="2025-08-25T17:41:00Z" w16du:dateUtc="2025-08-25T22:41:00Z">
                    <w:rPr>
                      <w:rFonts w:ascii="Aptos Narrow" w:hAnsi="Aptos Narrow"/>
                      <w:color w:val="000000"/>
                      <w:sz w:val="22"/>
                      <w:szCs w:val="22"/>
                    </w:rPr>
                  </w:rPrChange>
                </w:rPr>
                <w:t>31542</w:t>
              </w:r>
            </w:ins>
          </w:p>
        </w:tc>
        <w:tc>
          <w:tcPr>
            <w:tcW w:w="799" w:type="dxa"/>
            <w:noWrap/>
            <w:vAlign w:val="bottom"/>
            <w:hideMark/>
          </w:tcPr>
          <w:p w14:paraId="439B8C60" w14:textId="71D13DBE" w:rsidR="00342C52" w:rsidRPr="00342C52" w:rsidRDefault="00342C52" w:rsidP="00342C52">
            <w:pPr>
              <w:spacing w:after="0" w:line="240" w:lineRule="auto"/>
              <w:jc w:val="right"/>
              <w:rPr>
                <w:ins w:id="4549" w:author="Jujia Li" w:date="2025-08-25T17:35:00Z" w16du:dateUtc="2025-08-25T22:35:00Z"/>
                <w:rFonts w:ascii="Times New Roman" w:eastAsia="Times New Roman" w:hAnsi="Times New Roman" w:cs="Times New Roman"/>
                <w:color w:val="000000"/>
                <w:kern w:val="0"/>
                <w:sz w:val="18"/>
                <w:szCs w:val="18"/>
                <w14:ligatures w14:val="none"/>
              </w:rPr>
            </w:pPr>
            <w:ins w:id="4550" w:author="Jujia Li" w:date="2025-08-25T17:40:00Z" w16du:dateUtc="2025-08-25T22:40:00Z">
              <w:r w:rsidRPr="00342C52">
                <w:rPr>
                  <w:rFonts w:ascii="Times New Roman" w:hAnsi="Times New Roman" w:cs="Times New Roman"/>
                  <w:color w:val="000000"/>
                  <w:sz w:val="18"/>
                  <w:szCs w:val="18"/>
                  <w:rPrChange w:id="4551" w:author="Jujia Li" w:date="2025-08-25T17:41:00Z" w16du:dateUtc="2025-08-25T22:41:00Z">
                    <w:rPr>
                      <w:rFonts w:ascii="Aptos Narrow" w:hAnsi="Aptos Narrow"/>
                      <w:color w:val="000000"/>
                      <w:sz w:val="22"/>
                      <w:szCs w:val="22"/>
                    </w:rPr>
                  </w:rPrChange>
                </w:rPr>
                <w:t>10700</w:t>
              </w:r>
            </w:ins>
          </w:p>
        </w:tc>
        <w:tc>
          <w:tcPr>
            <w:tcW w:w="800" w:type="dxa"/>
            <w:noWrap/>
            <w:vAlign w:val="bottom"/>
            <w:hideMark/>
          </w:tcPr>
          <w:p w14:paraId="416525FA" w14:textId="7B9F3A8A" w:rsidR="00342C52" w:rsidRPr="00342C52" w:rsidRDefault="00342C52" w:rsidP="00342C52">
            <w:pPr>
              <w:spacing w:after="0" w:line="240" w:lineRule="auto"/>
              <w:jc w:val="right"/>
              <w:rPr>
                <w:ins w:id="4552" w:author="Jujia Li" w:date="2025-08-25T17:35:00Z" w16du:dateUtc="2025-08-25T22:35:00Z"/>
                <w:rFonts w:ascii="Times New Roman" w:eastAsia="Times New Roman" w:hAnsi="Times New Roman" w:cs="Times New Roman"/>
                <w:color w:val="000000"/>
                <w:kern w:val="0"/>
                <w:sz w:val="18"/>
                <w:szCs w:val="18"/>
                <w14:ligatures w14:val="none"/>
              </w:rPr>
            </w:pPr>
            <w:ins w:id="4553" w:author="Jujia Li" w:date="2025-08-25T17:40:00Z" w16du:dateUtc="2025-08-25T22:40:00Z">
              <w:r w:rsidRPr="00342C52">
                <w:rPr>
                  <w:rFonts w:ascii="Times New Roman" w:hAnsi="Times New Roman" w:cs="Times New Roman"/>
                  <w:color w:val="000000"/>
                  <w:sz w:val="18"/>
                  <w:szCs w:val="18"/>
                  <w:rPrChange w:id="4554" w:author="Jujia Li" w:date="2025-08-25T17:41:00Z" w16du:dateUtc="2025-08-25T22:41:00Z">
                    <w:rPr>
                      <w:rFonts w:ascii="Aptos Narrow" w:hAnsi="Aptos Narrow"/>
                      <w:color w:val="000000"/>
                      <w:sz w:val="22"/>
                      <w:szCs w:val="22"/>
                    </w:rPr>
                  </w:rPrChange>
                </w:rPr>
                <w:t>0.34</w:t>
              </w:r>
            </w:ins>
          </w:p>
        </w:tc>
        <w:tc>
          <w:tcPr>
            <w:tcW w:w="800" w:type="dxa"/>
            <w:noWrap/>
            <w:vAlign w:val="bottom"/>
            <w:hideMark/>
          </w:tcPr>
          <w:p w14:paraId="606EBF43" w14:textId="5AEF2142" w:rsidR="00342C52" w:rsidRPr="00342C52" w:rsidRDefault="00342C52" w:rsidP="00342C52">
            <w:pPr>
              <w:spacing w:after="0" w:line="240" w:lineRule="auto"/>
              <w:jc w:val="right"/>
              <w:rPr>
                <w:ins w:id="4555" w:author="Jujia Li" w:date="2025-08-25T17:35:00Z" w16du:dateUtc="2025-08-25T22:35:00Z"/>
                <w:rFonts w:ascii="Times New Roman" w:eastAsia="Times New Roman" w:hAnsi="Times New Roman" w:cs="Times New Roman"/>
                <w:color w:val="000000"/>
                <w:kern w:val="0"/>
                <w:sz w:val="18"/>
                <w:szCs w:val="18"/>
                <w14:ligatures w14:val="none"/>
              </w:rPr>
            </w:pPr>
            <w:ins w:id="4556" w:author="Jujia Li" w:date="2025-08-25T17:40:00Z" w16du:dateUtc="2025-08-25T22:40:00Z">
              <w:r w:rsidRPr="00342C52">
                <w:rPr>
                  <w:rFonts w:ascii="Times New Roman" w:hAnsi="Times New Roman" w:cs="Times New Roman"/>
                  <w:color w:val="000000"/>
                  <w:sz w:val="18"/>
                  <w:szCs w:val="18"/>
                  <w:rPrChange w:id="4557" w:author="Jujia Li" w:date="2025-08-25T17:41:00Z" w16du:dateUtc="2025-08-25T22:41:00Z">
                    <w:rPr>
                      <w:rFonts w:ascii="Aptos Narrow" w:hAnsi="Aptos Narrow"/>
                      <w:color w:val="000000"/>
                      <w:sz w:val="22"/>
                      <w:szCs w:val="22"/>
                    </w:rPr>
                  </w:rPrChange>
                </w:rPr>
                <w:t>31298</w:t>
              </w:r>
            </w:ins>
          </w:p>
        </w:tc>
        <w:tc>
          <w:tcPr>
            <w:tcW w:w="800" w:type="dxa"/>
            <w:noWrap/>
            <w:vAlign w:val="bottom"/>
            <w:hideMark/>
          </w:tcPr>
          <w:p w14:paraId="13AC4635" w14:textId="62B4946F" w:rsidR="00342C52" w:rsidRPr="00342C52" w:rsidRDefault="00342C52" w:rsidP="00342C52">
            <w:pPr>
              <w:spacing w:after="0" w:line="240" w:lineRule="auto"/>
              <w:jc w:val="right"/>
              <w:rPr>
                <w:ins w:id="4558" w:author="Jujia Li" w:date="2025-08-25T17:35:00Z" w16du:dateUtc="2025-08-25T22:35:00Z"/>
                <w:rFonts w:ascii="Times New Roman" w:eastAsia="Times New Roman" w:hAnsi="Times New Roman" w:cs="Times New Roman"/>
                <w:color w:val="000000"/>
                <w:kern w:val="0"/>
                <w:sz w:val="18"/>
                <w:szCs w:val="18"/>
                <w14:ligatures w14:val="none"/>
              </w:rPr>
            </w:pPr>
            <w:ins w:id="4559" w:author="Jujia Li" w:date="2025-08-25T17:40:00Z" w16du:dateUtc="2025-08-25T22:40:00Z">
              <w:r w:rsidRPr="00342C52">
                <w:rPr>
                  <w:rFonts w:ascii="Times New Roman" w:hAnsi="Times New Roman" w:cs="Times New Roman"/>
                  <w:color w:val="000000"/>
                  <w:sz w:val="18"/>
                  <w:szCs w:val="18"/>
                  <w:rPrChange w:id="4560" w:author="Jujia Li" w:date="2025-08-25T17:41:00Z" w16du:dateUtc="2025-08-25T22:41:00Z">
                    <w:rPr>
                      <w:rFonts w:ascii="Aptos Narrow" w:hAnsi="Aptos Narrow"/>
                      <w:color w:val="000000"/>
                      <w:sz w:val="22"/>
                      <w:szCs w:val="22"/>
                    </w:rPr>
                  </w:rPrChange>
                </w:rPr>
                <w:t>8209</w:t>
              </w:r>
            </w:ins>
          </w:p>
        </w:tc>
        <w:tc>
          <w:tcPr>
            <w:tcW w:w="800" w:type="dxa"/>
            <w:noWrap/>
            <w:vAlign w:val="bottom"/>
            <w:hideMark/>
          </w:tcPr>
          <w:p w14:paraId="530E2310" w14:textId="125CFB83" w:rsidR="00342C52" w:rsidRPr="00342C52" w:rsidRDefault="00342C52" w:rsidP="00342C52">
            <w:pPr>
              <w:spacing w:after="0" w:line="240" w:lineRule="auto"/>
              <w:jc w:val="right"/>
              <w:rPr>
                <w:ins w:id="4561" w:author="Jujia Li" w:date="2025-08-25T17:35:00Z" w16du:dateUtc="2025-08-25T22:35:00Z"/>
                <w:rFonts w:ascii="Times New Roman" w:eastAsia="Times New Roman" w:hAnsi="Times New Roman" w:cs="Times New Roman"/>
                <w:color w:val="000000"/>
                <w:kern w:val="0"/>
                <w:sz w:val="18"/>
                <w:szCs w:val="18"/>
                <w14:ligatures w14:val="none"/>
              </w:rPr>
            </w:pPr>
            <w:ins w:id="4562" w:author="Jujia Li" w:date="2025-08-25T17:40:00Z" w16du:dateUtc="2025-08-25T22:40:00Z">
              <w:r w:rsidRPr="00342C52">
                <w:rPr>
                  <w:rFonts w:ascii="Times New Roman" w:hAnsi="Times New Roman" w:cs="Times New Roman"/>
                  <w:color w:val="000000"/>
                  <w:sz w:val="18"/>
                  <w:szCs w:val="18"/>
                  <w:rPrChange w:id="4563" w:author="Jujia Li" w:date="2025-08-25T17:41:00Z" w16du:dateUtc="2025-08-25T22:41:00Z">
                    <w:rPr>
                      <w:rFonts w:ascii="Aptos Narrow" w:hAnsi="Aptos Narrow"/>
                      <w:color w:val="000000"/>
                      <w:sz w:val="22"/>
                      <w:szCs w:val="22"/>
                    </w:rPr>
                  </w:rPrChange>
                </w:rPr>
                <w:t>0.26</w:t>
              </w:r>
            </w:ins>
          </w:p>
        </w:tc>
        <w:tc>
          <w:tcPr>
            <w:tcW w:w="800" w:type="dxa"/>
            <w:noWrap/>
            <w:vAlign w:val="bottom"/>
            <w:hideMark/>
          </w:tcPr>
          <w:p w14:paraId="60640569" w14:textId="169FBEA7" w:rsidR="00342C52" w:rsidRPr="00342C52" w:rsidRDefault="00342C52" w:rsidP="00342C52">
            <w:pPr>
              <w:spacing w:after="0" w:line="240" w:lineRule="auto"/>
              <w:jc w:val="right"/>
              <w:rPr>
                <w:ins w:id="4564" w:author="Jujia Li" w:date="2025-08-25T17:35:00Z" w16du:dateUtc="2025-08-25T22:35:00Z"/>
                <w:rFonts w:ascii="Times New Roman" w:eastAsia="Times New Roman" w:hAnsi="Times New Roman" w:cs="Times New Roman"/>
                <w:color w:val="000000"/>
                <w:kern w:val="0"/>
                <w:sz w:val="18"/>
                <w:szCs w:val="18"/>
                <w14:ligatures w14:val="none"/>
              </w:rPr>
            </w:pPr>
            <w:ins w:id="4565" w:author="Jujia Li" w:date="2025-08-25T17:40:00Z" w16du:dateUtc="2025-08-25T22:40:00Z">
              <w:r w:rsidRPr="00342C52">
                <w:rPr>
                  <w:rFonts w:ascii="Times New Roman" w:hAnsi="Times New Roman" w:cs="Times New Roman"/>
                  <w:color w:val="000000"/>
                  <w:sz w:val="18"/>
                  <w:szCs w:val="18"/>
                  <w:rPrChange w:id="4566" w:author="Jujia Li" w:date="2025-08-25T17:41:00Z" w16du:dateUtc="2025-08-25T22:41:00Z">
                    <w:rPr>
                      <w:rFonts w:ascii="Aptos Narrow" w:hAnsi="Aptos Narrow"/>
                      <w:color w:val="000000"/>
                      <w:sz w:val="22"/>
                      <w:szCs w:val="22"/>
                    </w:rPr>
                  </w:rPrChange>
                </w:rPr>
                <w:t>31362</w:t>
              </w:r>
            </w:ins>
          </w:p>
        </w:tc>
        <w:tc>
          <w:tcPr>
            <w:tcW w:w="800" w:type="dxa"/>
            <w:noWrap/>
            <w:vAlign w:val="bottom"/>
            <w:hideMark/>
          </w:tcPr>
          <w:p w14:paraId="78307CDC" w14:textId="09AA13DD" w:rsidR="00342C52" w:rsidRPr="00342C52" w:rsidRDefault="00342C52" w:rsidP="00342C52">
            <w:pPr>
              <w:spacing w:after="0" w:line="240" w:lineRule="auto"/>
              <w:jc w:val="right"/>
              <w:rPr>
                <w:ins w:id="4567" w:author="Jujia Li" w:date="2025-08-25T17:35:00Z" w16du:dateUtc="2025-08-25T22:35:00Z"/>
                <w:rFonts w:ascii="Times New Roman" w:eastAsia="Times New Roman" w:hAnsi="Times New Roman" w:cs="Times New Roman"/>
                <w:color w:val="000000"/>
                <w:kern w:val="0"/>
                <w:sz w:val="18"/>
                <w:szCs w:val="18"/>
                <w14:ligatures w14:val="none"/>
              </w:rPr>
            </w:pPr>
            <w:ins w:id="4568" w:author="Jujia Li" w:date="2025-08-25T17:40:00Z" w16du:dateUtc="2025-08-25T22:40:00Z">
              <w:r w:rsidRPr="00342C52">
                <w:rPr>
                  <w:rFonts w:ascii="Times New Roman" w:hAnsi="Times New Roman" w:cs="Times New Roman"/>
                  <w:color w:val="000000"/>
                  <w:sz w:val="18"/>
                  <w:szCs w:val="18"/>
                  <w:rPrChange w:id="4569" w:author="Jujia Li" w:date="2025-08-25T17:41:00Z" w16du:dateUtc="2025-08-25T22:41:00Z">
                    <w:rPr>
                      <w:rFonts w:ascii="Aptos Narrow" w:hAnsi="Aptos Narrow"/>
                      <w:color w:val="000000"/>
                      <w:sz w:val="22"/>
                      <w:szCs w:val="22"/>
                    </w:rPr>
                  </w:rPrChange>
                </w:rPr>
                <w:t>7295</w:t>
              </w:r>
            </w:ins>
          </w:p>
        </w:tc>
        <w:tc>
          <w:tcPr>
            <w:tcW w:w="800" w:type="dxa"/>
            <w:noWrap/>
            <w:vAlign w:val="bottom"/>
            <w:hideMark/>
          </w:tcPr>
          <w:p w14:paraId="7732FD74" w14:textId="19C9D502" w:rsidR="00342C52" w:rsidRPr="00342C52" w:rsidRDefault="00342C52" w:rsidP="00342C52">
            <w:pPr>
              <w:spacing w:after="0" w:line="240" w:lineRule="auto"/>
              <w:jc w:val="right"/>
              <w:rPr>
                <w:ins w:id="4570" w:author="Jujia Li" w:date="2025-08-25T17:35:00Z" w16du:dateUtc="2025-08-25T22:35:00Z"/>
                <w:rFonts w:ascii="Times New Roman" w:eastAsia="Times New Roman" w:hAnsi="Times New Roman" w:cs="Times New Roman"/>
                <w:color w:val="000000"/>
                <w:kern w:val="0"/>
                <w:sz w:val="18"/>
                <w:szCs w:val="18"/>
                <w14:ligatures w14:val="none"/>
              </w:rPr>
            </w:pPr>
            <w:ins w:id="4571" w:author="Jujia Li" w:date="2025-08-25T17:40:00Z" w16du:dateUtc="2025-08-25T22:40:00Z">
              <w:r w:rsidRPr="00342C52">
                <w:rPr>
                  <w:rFonts w:ascii="Times New Roman" w:hAnsi="Times New Roman" w:cs="Times New Roman"/>
                  <w:color w:val="000000"/>
                  <w:sz w:val="18"/>
                  <w:szCs w:val="18"/>
                  <w:rPrChange w:id="4572" w:author="Jujia Li" w:date="2025-08-25T17:41:00Z" w16du:dateUtc="2025-08-25T22:41:00Z">
                    <w:rPr>
                      <w:rFonts w:ascii="Aptos Narrow" w:hAnsi="Aptos Narrow"/>
                      <w:color w:val="000000"/>
                      <w:sz w:val="22"/>
                      <w:szCs w:val="22"/>
                    </w:rPr>
                  </w:rPrChange>
                </w:rPr>
                <w:t>0.23</w:t>
              </w:r>
            </w:ins>
          </w:p>
        </w:tc>
        <w:tc>
          <w:tcPr>
            <w:tcW w:w="891" w:type="dxa"/>
            <w:noWrap/>
            <w:vAlign w:val="bottom"/>
            <w:hideMark/>
          </w:tcPr>
          <w:p w14:paraId="7A323CF4" w14:textId="0B89626B" w:rsidR="00342C52" w:rsidRPr="00342C52" w:rsidRDefault="00342C52" w:rsidP="00342C52">
            <w:pPr>
              <w:spacing w:after="0" w:line="240" w:lineRule="auto"/>
              <w:jc w:val="right"/>
              <w:rPr>
                <w:ins w:id="4573" w:author="Jujia Li" w:date="2025-08-25T17:35:00Z" w16du:dateUtc="2025-08-25T22:35:00Z"/>
                <w:rFonts w:ascii="Times New Roman" w:eastAsia="Times New Roman" w:hAnsi="Times New Roman" w:cs="Times New Roman"/>
                <w:color w:val="000000"/>
                <w:kern w:val="0"/>
                <w:sz w:val="18"/>
                <w:szCs w:val="18"/>
                <w14:ligatures w14:val="none"/>
              </w:rPr>
            </w:pPr>
            <w:ins w:id="4574" w:author="Jujia Li" w:date="2025-08-25T17:40:00Z" w16du:dateUtc="2025-08-25T22:40:00Z">
              <w:r w:rsidRPr="00342C52">
                <w:rPr>
                  <w:rFonts w:ascii="Times New Roman" w:hAnsi="Times New Roman" w:cs="Times New Roman"/>
                  <w:color w:val="000000"/>
                  <w:sz w:val="18"/>
                  <w:szCs w:val="18"/>
                  <w:rPrChange w:id="4575" w:author="Jujia Li" w:date="2025-08-25T17:41:00Z" w16du:dateUtc="2025-08-25T22:41:00Z">
                    <w:rPr>
                      <w:rFonts w:ascii="Aptos Narrow" w:hAnsi="Aptos Narrow"/>
                      <w:color w:val="000000"/>
                      <w:sz w:val="22"/>
                      <w:szCs w:val="22"/>
                    </w:rPr>
                  </w:rPrChange>
                </w:rPr>
                <w:t>40242</w:t>
              </w:r>
            </w:ins>
          </w:p>
        </w:tc>
        <w:tc>
          <w:tcPr>
            <w:tcW w:w="977" w:type="dxa"/>
            <w:noWrap/>
            <w:vAlign w:val="bottom"/>
            <w:hideMark/>
          </w:tcPr>
          <w:p w14:paraId="7459598B" w14:textId="514BB5C8" w:rsidR="00342C52" w:rsidRPr="00342C52" w:rsidRDefault="00342C52" w:rsidP="00342C52">
            <w:pPr>
              <w:spacing w:after="0" w:line="240" w:lineRule="auto"/>
              <w:jc w:val="right"/>
              <w:rPr>
                <w:ins w:id="4576" w:author="Jujia Li" w:date="2025-08-25T17:35:00Z" w16du:dateUtc="2025-08-25T22:35:00Z"/>
                <w:rFonts w:ascii="Times New Roman" w:eastAsia="Times New Roman" w:hAnsi="Times New Roman" w:cs="Times New Roman"/>
                <w:color w:val="000000"/>
                <w:kern w:val="0"/>
                <w:sz w:val="18"/>
                <w:szCs w:val="18"/>
                <w14:ligatures w14:val="none"/>
              </w:rPr>
            </w:pPr>
            <w:ins w:id="4577" w:author="Jujia Li" w:date="2025-08-25T17:40:00Z" w16du:dateUtc="2025-08-25T22:40:00Z">
              <w:r w:rsidRPr="00342C52">
                <w:rPr>
                  <w:rFonts w:ascii="Times New Roman" w:hAnsi="Times New Roman" w:cs="Times New Roman"/>
                  <w:color w:val="000000"/>
                  <w:sz w:val="18"/>
                  <w:szCs w:val="18"/>
                  <w:rPrChange w:id="4578" w:author="Jujia Li" w:date="2025-08-25T17:41:00Z" w16du:dateUtc="2025-08-25T22:41:00Z">
                    <w:rPr>
                      <w:rFonts w:ascii="Aptos Narrow" w:hAnsi="Aptos Narrow"/>
                      <w:color w:val="000000"/>
                      <w:sz w:val="22"/>
                      <w:szCs w:val="22"/>
                    </w:rPr>
                  </w:rPrChange>
                </w:rPr>
                <w:t>0.32</w:t>
              </w:r>
            </w:ins>
          </w:p>
        </w:tc>
      </w:tr>
      <w:tr w:rsidR="00342C52" w:rsidRPr="00D80767" w14:paraId="0E157C1D" w14:textId="77777777" w:rsidTr="00241A4A">
        <w:trPr>
          <w:trHeight w:val="300"/>
          <w:ins w:id="4579" w:author="Jujia Li" w:date="2025-08-25T17:35:00Z"/>
        </w:trPr>
        <w:tc>
          <w:tcPr>
            <w:tcW w:w="1608" w:type="dxa"/>
            <w:noWrap/>
            <w:vAlign w:val="bottom"/>
            <w:hideMark/>
          </w:tcPr>
          <w:p w14:paraId="329A973A" w14:textId="77777777" w:rsidR="00342C52" w:rsidRPr="00B17B5A" w:rsidRDefault="00342C52" w:rsidP="00342C52">
            <w:pPr>
              <w:spacing w:after="0" w:line="240" w:lineRule="auto"/>
              <w:rPr>
                <w:ins w:id="4580" w:author="Jujia Li" w:date="2025-08-25T17:35:00Z" w16du:dateUtc="2025-08-25T22:35:00Z"/>
                <w:rFonts w:ascii="Times New Roman" w:eastAsia="Times New Roman" w:hAnsi="Times New Roman" w:cs="Times New Roman"/>
                <w:color w:val="000000"/>
                <w:kern w:val="0"/>
                <w:sz w:val="20"/>
                <w:szCs w:val="20"/>
                <w14:ligatures w14:val="none"/>
              </w:rPr>
            </w:pPr>
            <w:ins w:id="4581" w:author="Jujia Li" w:date="2025-08-25T17:35:00Z" w16du:dateUtc="2025-08-25T22:35:00Z">
              <w:r w:rsidRPr="00B17B5A">
                <w:rPr>
                  <w:rFonts w:ascii="Times New Roman" w:eastAsia="Times New Roman" w:hAnsi="Times New Roman" w:cs="Times New Roman"/>
                  <w:color w:val="000000"/>
                  <w:kern w:val="0"/>
                  <w:sz w:val="20"/>
                  <w:szCs w:val="20"/>
                  <w14:ligatures w14:val="none"/>
                </w:rPr>
                <w:t>JACKSON</w:t>
              </w:r>
            </w:ins>
          </w:p>
        </w:tc>
        <w:tc>
          <w:tcPr>
            <w:tcW w:w="799" w:type="dxa"/>
            <w:noWrap/>
            <w:vAlign w:val="bottom"/>
            <w:hideMark/>
          </w:tcPr>
          <w:p w14:paraId="6FA84CA8" w14:textId="19763A9B" w:rsidR="00342C52" w:rsidRPr="00342C52" w:rsidRDefault="00342C52" w:rsidP="00342C52">
            <w:pPr>
              <w:spacing w:after="0" w:line="240" w:lineRule="auto"/>
              <w:jc w:val="right"/>
              <w:rPr>
                <w:ins w:id="4582" w:author="Jujia Li" w:date="2025-08-25T17:35:00Z" w16du:dateUtc="2025-08-25T22:35:00Z"/>
                <w:rFonts w:ascii="Times New Roman" w:eastAsia="Times New Roman" w:hAnsi="Times New Roman" w:cs="Times New Roman"/>
                <w:color w:val="000000"/>
                <w:kern w:val="0"/>
                <w:sz w:val="18"/>
                <w:szCs w:val="18"/>
                <w14:ligatures w14:val="none"/>
              </w:rPr>
            </w:pPr>
            <w:ins w:id="4583" w:author="Jujia Li" w:date="2025-08-25T17:40:00Z" w16du:dateUtc="2025-08-25T22:40:00Z">
              <w:r w:rsidRPr="00342C52">
                <w:rPr>
                  <w:rFonts w:ascii="Times New Roman" w:hAnsi="Times New Roman" w:cs="Times New Roman"/>
                  <w:color w:val="000000"/>
                  <w:sz w:val="18"/>
                  <w:szCs w:val="18"/>
                  <w:rPrChange w:id="4584" w:author="Jujia Li" w:date="2025-08-25T17:41:00Z" w16du:dateUtc="2025-08-25T22:41:00Z">
                    <w:rPr>
                      <w:rFonts w:ascii="Aptos Narrow" w:hAnsi="Aptos Narrow"/>
                      <w:color w:val="000000"/>
                      <w:sz w:val="22"/>
                      <w:szCs w:val="22"/>
                    </w:rPr>
                  </w:rPrChange>
                </w:rPr>
                <w:t>51988</w:t>
              </w:r>
            </w:ins>
          </w:p>
        </w:tc>
        <w:tc>
          <w:tcPr>
            <w:tcW w:w="799" w:type="dxa"/>
            <w:noWrap/>
            <w:vAlign w:val="bottom"/>
            <w:hideMark/>
          </w:tcPr>
          <w:p w14:paraId="2691B8E7" w14:textId="58145ED0" w:rsidR="00342C52" w:rsidRPr="00342C52" w:rsidRDefault="00342C52" w:rsidP="00342C52">
            <w:pPr>
              <w:spacing w:after="0" w:line="240" w:lineRule="auto"/>
              <w:jc w:val="right"/>
              <w:rPr>
                <w:ins w:id="4585" w:author="Jujia Li" w:date="2025-08-25T17:35:00Z" w16du:dateUtc="2025-08-25T22:35:00Z"/>
                <w:rFonts w:ascii="Times New Roman" w:eastAsia="Times New Roman" w:hAnsi="Times New Roman" w:cs="Times New Roman"/>
                <w:color w:val="000000"/>
                <w:kern w:val="0"/>
                <w:sz w:val="18"/>
                <w:szCs w:val="18"/>
                <w14:ligatures w14:val="none"/>
              </w:rPr>
            </w:pPr>
            <w:ins w:id="4586" w:author="Jujia Li" w:date="2025-08-25T17:40:00Z" w16du:dateUtc="2025-08-25T22:40:00Z">
              <w:r w:rsidRPr="00342C52">
                <w:rPr>
                  <w:rFonts w:ascii="Times New Roman" w:hAnsi="Times New Roman" w:cs="Times New Roman"/>
                  <w:color w:val="000000"/>
                  <w:sz w:val="18"/>
                  <w:szCs w:val="18"/>
                  <w:rPrChange w:id="4587" w:author="Jujia Li" w:date="2025-08-25T17:41:00Z" w16du:dateUtc="2025-08-25T22:41:00Z">
                    <w:rPr>
                      <w:rFonts w:ascii="Aptos Narrow" w:hAnsi="Aptos Narrow"/>
                      <w:color w:val="000000"/>
                      <w:sz w:val="22"/>
                      <w:szCs w:val="22"/>
                    </w:rPr>
                  </w:rPrChange>
                </w:rPr>
                <w:t>21755</w:t>
              </w:r>
            </w:ins>
          </w:p>
        </w:tc>
        <w:tc>
          <w:tcPr>
            <w:tcW w:w="688" w:type="dxa"/>
            <w:noWrap/>
            <w:vAlign w:val="bottom"/>
            <w:hideMark/>
          </w:tcPr>
          <w:p w14:paraId="3F6F30BD" w14:textId="57895116" w:rsidR="00342C52" w:rsidRPr="00342C52" w:rsidRDefault="00342C52" w:rsidP="00342C52">
            <w:pPr>
              <w:spacing w:after="0" w:line="240" w:lineRule="auto"/>
              <w:jc w:val="right"/>
              <w:rPr>
                <w:ins w:id="4588" w:author="Jujia Li" w:date="2025-08-25T17:35:00Z" w16du:dateUtc="2025-08-25T22:35:00Z"/>
                <w:rFonts w:ascii="Times New Roman" w:eastAsia="Times New Roman" w:hAnsi="Times New Roman" w:cs="Times New Roman"/>
                <w:color w:val="000000"/>
                <w:kern w:val="0"/>
                <w:sz w:val="18"/>
                <w:szCs w:val="18"/>
                <w14:ligatures w14:val="none"/>
              </w:rPr>
            </w:pPr>
            <w:ins w:id="4589" w:author="Jujia Li" w:date="2025-08-25T17:40:00Z" w16du:dateUtc="2025-08-25T22:40:00Z">
              <w:r w:rsidRPr="00342C52">
                <w:rPr>
                  <w:rFonts w:ascii="Times New Roman" w:hAnsi="Times New Roman" w:cs="Times New Roman"/>
                  <w:color w:val="000000"/>
                  <w:sz w:val="18"/>
                  <w:szCs w:val="18"/>
                  <w:rPrChange w:id="4590" w:author="Jujia Li" w:date="2025-08-25T17:41:00Z" w16du:dateUtc="2025-08-25T22:41:00Z">
                    <w:rPr>
                      <w:rFonts w:ascii="Aptos Narrow" w:hAnsi="Aptos Narrow"/>
                      <w:color w:val="000000"/>
                      <w:sz w:val="22"/>
                      <w:szCs w:val="22"/>
                    </w:rPr>
                  </w:rPrChange>
                </w:rPr>
                <w:t>0.42</w:t>
              </w:r>
            </w:ins>
          </w:p>
        </w:tc>
        <w:tc>
          <w:tcPr>
            <w:tcW w:w="799" w:type="dxa"/>
            <w:noWrap/>
            <w:vAlign w:val="bottom"/>
            <w:hideMark/>
          </w:tcPr>
          <w:p w14:paraId="27AD8CB1" w14:textId="632DE422" w:rsidR="00342C52" w:rsidRPr="00342C52" w:rsidRDefault="00342C52" w:rsidP="00342C52">
            <w:pPr>
              <w:spacing w:after="0" w:line="240" w:lineRule="auto"/>
              <w:jc w:val="right"/>
              <w:rPr>
                <w:ins w:id="4591" w:author="Jujia Li" w:date="2025-08-25T17:35:00Z" w16du:dateUtc="2025-08-25T22:35:00Z"/>
                <w:rFonts w:ascii="Times New Roman" w:eastAsia="Times New Roman" w:hAnsi="Times New Roman" w:cs="Times New Roman"/>
                <w:color w:val="000000"/>
                <w:kern w:val="0"/>
                <w:sz w:val="18"/>
                <w:szCs w:val="18"/>
                <w14:ligatures w14:val="none"/>
              </w:rPr>
            </w:pPr>
            <w:ins w:id="4592" w:author="Jujia Li" w:date="2025-08-25T17:40:00Z" w16du:dateUtc="2025-08-25T22:40:00Z">
              <w:r w:rsidRPr="00342C52">
                <w:rPr>
                  <w:rFonts w:ascii="Times New Roman" w:hAnsi="Times New Roman" w:cs="Times New Roman"/>
                  <w:color w:val="000000"/>
                  <w:sz w:val="18"/>
                  <w:szCs w:val="18"/>
                  <w:rPrChange w:id="4593" w:author="Jujia Li" w:date="2025-08-25T17:41:00Z" w16du:dateUtc="2025-08-25T22:41:00Z">
                    <w:rPr>
                      <w:rFonts w:ascii="Aptos Narrow" w:hAnsi="Aptos Narrow"/>
                      <w:color w:val="000000"/>
                      <w:sz w:val="22"/>
                      <w:szCs w:val="22"/>
                    </w:rPr>
                  </w:rPrChange>
                </w:rPr>
                <w:t>51828</w:t>
              </w:r>
            </w:ins>
          </w:p>
        </w:tc>
        <w:tc>
          <w:tcPr>
            <w:tcW w:w="799" w:type="dxa"/>
            <w:noWrap/>
            <w:vAlign w:val="bottom"/>
            <w:hideMark/>
          </w:tcPr>
          <w:p w14:paraId="47FB2776" w14:textId="76CA1881" w:rsidR="00342C52" w:rsidRPr="00342C52" w:rsidRDefault="00342C52" w:rsidP="00342C52">
            <w:pPr>
              <w:spacing w:after="0" w:line="240" w:lineRule="auto"/>
              <w:jc w:val="right"/>
              <w:rPr>
                <w:ins w:id="4594" w:author="Jujia Li" w:date="2025-08-25T17:35:00Z" w16du:dateUtc="2025-08-25T22:35:00Z"/>
                <w:rFonts w:ascii="Times New Roman" w:eastAsia="Times New Roman" w:hAnsi="Times New Roman" w:cs="Times New Roman"/>
                <w:color w:val="000000"/>
                <w:kern w:val="0"/>
                <w:sz w:val="18"/>
                <w:szCs w:val="18"/>
                <w14:ligatures w14:val="none"/>
              </w:rPr>
            </w:pPr>
            <w:ins w:id="4595" w:author="Jujia Li" w:date="2025-08-25T17:40:00Z" w16du:dateUtc="2025-08-25T22:40:00Z">
              <w:r w:rsidRPr="00342C52">
                <w:rPr>
                  <w:rFonts w:ascii="Times New Roman" w:hAnsi="Times New Roman" w:cs="Times New Roman"/>
                  <w:color w:val="000000"/>
                  <w:sz w:val="18"/>
                  <w:szCs w:val="18"/>
                  <w:rPrChange w:id="4596" w:author="Jujia Li" w:date="2025-08-25T17:41:00Z" w16du:dateUtc="2025-08-25T22:41:00Z">
                    <w:rPr>
                      <w:rFonts w:ascii="Aptos Narrow" w:hAnsi="Aptos Narrow"/>
                      <w:color w:val="000000"/>
                      <w:sz w:val="22"/>
                      <w:szCs w:val="22"/>
                    </w:rPr>
                  </w:rPrChange>
                </w:rPr>
                <w:t>21736</w:t>
              </w:r>
            </w:ins>
          </w:p>
        </w:tc>
        <w:tc>
          <w:tcPr>
            <w:tcW w:w="800" w:type="dxa"/>
            <w:noWrap/>
            <w:vAlign w:val="bottom"/>
            <w:hideMark/>
          </w:tcPr>
          <w:p w14:paraId="0925A673" w14:textId="21F6A0C1" w:rsidR="00342C52" w:rsidRPr="00342C52" w:rsidRDefault="00342C52" w:rsidP="00342C52">
            <w:pPr>
              <w:spacing w:after="0" w:line="240" w:lineRule="auto"/>
              <w:jc w:val="right"/>
              <w:rPr>
                <w:ins w:id="4597" w:author="Jujia Li" w:date="2025-08-25T17:35:00Z" w16du:dateUtc="2025-08-25T22:35:00Z"/>
                <w:rFonts w:ascii="Times New Roman" w:eastAsia="Times New Roman" w:hAnsi="Times New Roman" w:cs="Times New Roman"/>
                <w:color w:val="000000"/>
                <w:kern w:val="0"/>
                <w:sz w:val="18"/>
                <w:szCs w:val="18"/>
                <w14:ligatures w14:val="none"/>
              </w:rPr>
            </w:pPr>
            <w:ins w:id="4598" w:author="Jujia Li" w:date="2025-08-25T17:40:00Z" w16du:dateUtc="2025-08-25T22:40:00Z">
              <w:r w:rsidRPr="00342C52">
                <w:rPr>
                  <w:rFonts w:ascii="Times New Roman" w:hAnsi="Times New Roman" w:cs="Times New Roman"/>
                  <w:color w:val="000000"/>
                  <w:sz w:val="18"/>
                  <w:szCs w:val="18"/>
                  <w:rPrChange w:id="4599" w:author="Jujia Li" w:date="2025-08-25T17:41:00Z" w16du:dateUtc="2025-08-25T22:41:00Z">
                    <w:rPr>
                      <w:rFonts w:ascii="Aptos Narrow" w:hAnsi="Aptos Narrow"/>
                      <w:color w:val="000000"/>
                      <w:sz w:val="22"/>
                      <w:szCs w:val="22"/>
                    </w:rPr>
                  </w:rPrChange>
                </w:rPr>
                <w:t>0.42</w:t>
              </w:r>
            </w:ins>
          </w:p>
        </w:tc>
        <w:tc>
          <w:tcPr>
            <w:tcW w:w="800" w:type="dxa"/>
            <w:noWrap/>
            <w:vAlign w:val="bottom"/>
            <w:hideMark/>
          </w:tcPr>
          <w:p w14:paraId="046F2F52" w14:textId="478B5F6A" w:rsidR="00342C52" w:rsidRPr="004E77FC" w:rsidRDefault="00342C52" w:rsidP="00342C52">
            <w:pPr>
              <w:spacing w:after="0" w:line="240" w:lineRule="auto"/>
              <w:jc w:val="right"/>
              <w:rPr>
                <w:ins w:id="4600" w:author="Jujia Li" w:date="2025-08-25T17:35:00Z" w16du:dateUtc="2025-08-25T22:35:00Z"/>
                <w:rFonts w:ascii="Times New Roman" w:eastAsia="Times New Roman" w:hAnsi="Times New Roman" w:cs="Times New Roman"/>
                <w:color w:val="000000"/>
                <w:kern w:val="0"/>
                <w:sz w:val="18"/>
                <w:szCs w:val="18"/>
                <w14:ligatures w14:val="none"/>
              </w:rPr>
            </w:pPr>
            <w:ins w:id="4601" w:author="Jujia Li" w:date="2025-08-25T17:40:00Z" w16du:dateUtc="2025-08-25T22:40:00Z">
              <w:r w:rsidRPr="00342C52">
                <w:rPr>
                  <w:rFonts w:ascii="Times New Roman" w:hAnsi="Times New Roman" w:cs="Times New Roman"/>
                  <w:color w:val="000000"/>
                  <w:sz w:val="18"/>
                  <w:szCs w:val="18"/>
                  <w:rPrChange w:id="4602" w:author="Jujia Li" w:date="2025-08-25T17:41:00Z" w16du:dateUtc="2025-08-25T22:41:00Z">
                    <w:rPr>
                      <w:rFonts w:ascii="Aptos Narrow" w:hAnsi="Aptos Narrow"/>
                      <w:color w:val="000000"/>
                      <w:sz w:val="22"/>
                      <w:szCs w:val="22"/>
                    </w:rPr>
                  </w:rPrChange>
                </w:rPr>
                <w:t>51621</w:t>
              </w:r>
            </w:ins>
          </w:p>
        </w:tc>
        <w:tc>
          <w:tcPr>
            <w:tcW w:w="800" w:type="dxa"/>
            <w:noWrap/>
            <w:vAlign w:val="bottom"/>
            <w:hideMark/>
          </w:tcPr>
          <w:p w14:paraId="38771057" w14:textId="28D28439" w:rsidR="00342C52" w:rsidRPr="004E77FC" w:rsidRDefault="00342C52" w:rsidP="00342C52">
            <w:pPr>
              <w:spacing w:after="0" w:line="240" w:lineRule="auto"/>
              <w:jc w:val="right"/>
              <w:rPr>
                <w:ins w:id="4603" w:author="Jujia Li" w:date="2025-08-25T17:35:00Z" w16du:dateUtc="2025-08-25T22:35:00Z"/>
                <w:rFonts w:ascii="Times New Roman" w:eastAsia="Times New Roman" w:hAnsi="Times New Roman" w:cs="Times New Roman"/>
                <w:color w:val="000000"/>
                <w:kern w:val="0"/>
                <w:sz w:val="18"/>
                <w:szCs w:val="18"/>
                <w14:ligatures w14:val="none"/>
              </w:rPr>
            </w:pPr>
            <w:ins w:id="4604" w:author="Jujia Li" w:date="2025-08-25T17:40:00Z" w16du:dateUtc="2025-08-25T22:40:00Z">
              <w:r w:rsidRPr="00342C52">
                <w:rPr>
                  <w:rFonts w:ascii="Times New Roman" w:hAnsi="Times New Roman" w:cs="Times New Roman"/>
                  <w:color w:val="000000"/>
                  <w:sz w:val="18"/>
                  <w:szCs w:val="18"/>
                  <w:rPrChange w:id="4605" w:author="Jujia Li" w:date="2025-08-25T17:41:00Z" w16du:dateUtc="2025-08-25T22:41:00Z">
                    <w:rPr>
                      <w:rFonts w:ascii="Aptos Narrow" w:hAnsi="Aptos Narrow"/>
                      <w:color w:val="000000"/>
                      <w:sz w:val="22"/>
                      <w:szCs w:val="22"/>
                    </w:rPr>
                  </w:rPrChange>
                </w:rPr>
                <w:t>19681</w:t>
              </w:r>
            </w:ins>
          </w:p>
        </w:tc>
        <w:tc>
          <w:tcPr>
            <w:tcW w:w="800" w:type="dxa"/>
            <w:noWrap/>
            <w:vAlign w:val="bottom"/>
            <w:hideMark/>
          </w:tcPr>
          <w:p w14:paraId="4ABAB23F" w14:textId="131DE8CD" w:rsidR="00342C52" w:rsidRPr="004E77FC" w:rsidRDefault="00342C52" w:rsidP="00342C52">
            <w:pPr>
              <w:spacing w:after="0" w:line="240" w:lineRule="auto"/>
              <w:jc w:val="right"/>
              <w:rPr>
                <w:ins w:id="4606" w:author="Jujia Li" w:date="2025-08-25T17:35:00Z" w16du:dateUtc="2025-08-25T22:35:00Z"/>
                <w:rFonts w:ascii="Times New Roman" w:eastAsia="Times New Roman" w:hAnsi="Times New Roman" w:cs="Times New Roman"/>
                <w:color w:val="000000"/>
                <w:kern w:val="0"/>
                <w:sz w:val="18"/>
                <w:szCs w:val="18"/>
                <w14:ligatures w14:val="none"/>
              </w:rPr>
            </w:pPr>
            <w:ins w:id="4607" w:author="Jujia Li" w:date="2025-08-25T17:40:00Z" w16du:dateUtc="2025-08-25T22:40:00Z">
              <w:r w:rsidRPr="00342C52">
                <w:rPr>
                  <w:rFonts w:ascii="Times New Roman" w:hAnsi="Times New Roman" w:cs="Times New Roman"/>
                  <w:color w:val="000000"/>
                  <w:sz w:val="18"/>
                  <w:szCs w:val="18"/>
                  <w:rPrChange w:id="4608" w:author="Jujia Li" w:date="2025-08-25T17:41:00Z" w16du:dateUtc="2025-08-25T22:41:00Z">
                    <w:rPr>
                      <w:rFonts w:ascii="Aptos Narrow" w:hAnsi="Aptos Narrow"/>
                      <w:color w:val="000000"/>
                      <w:sz w:val="22"/>
                      <w:szCs w:val="22"/>
                    </w:rPr>
                  </w:rPrChange>
                </w:rPr>
                <w:t>0.38</w:t>
              </w:r>
            </w:ins>
          </w:p>
        </w:tc>
        <w:tc>
          <w:tcPr>
            <w:tcW w:w="800" w:type="dxa"/>
            <w:noWrap/>
            <w:vAlign w:val="bottom"/>
            <w:hideMark/>
          </w:tcPr>
          <w:p w14:paraId="7754F027" w14:textId="1DACFFA5" w:rsidR="00342C52" w:rsidRPr="004E77FC" w:rsidRDefault="00342C52" w:rsidP="00342C52">
            <w:pPr>
              <w:spacing w:after="0" w:line="240" w:lineRule="auto"/>
              <w:jc w:val="right"/>
              <w:rPr>
                <w:ins w:id="4609" w:author="Jujia Li" w:date="2025-08-25T17:35:00Z" w16du:dateUtc="2025-08-25T22:35:00Z"/>
                <w:rFonts w:ascii="Times New Roman" w:eastAsia="Times New Roman" w:hAnsi="Times New Roman" w:cs="Times New Roman"/>
                <w:color w:val="000000"/>
                <w:kern w:val="0"/>
                <w:sz w:val="18"/>
                <w:szCs w:val="18"/>
                <w14:ligatures w14:val="none"/>
              </w:rPr>
            </w:pPr>
            <w:ins w:id="4610" w:author="Jujia Li" w:date="2025-08-25T17:40:00Z" w16du:dateUtc="2025-08-25T22:40:00Z">
              <w:r w:rsidRPr="00342C52">
                <w:rPr>
                  <w:rFonts w:ascii="Times New Roman" w:hAnsi="Times New Roman" w:cs="Times New Roman"/>
                  <w:color w:val="000000"/>
                  <w:sz w:val="18"/>
                  <w:szCs w:val="18"/>
                  <w:rPrChange w:id="4611" w:author="Jujia Li" w:date="2025-08-25T17:41:00Z" w16du:dateUtc="2025-08-25T22:41:00Z">
                    <w:rPr>
                      <w:rFonts w:ascii="Aptos Narrow" w:hAnsi="Aptos Narrow"/>
                      <w:color w:val="000000"/>
                      <w:sz w:val="22"/>
                      <w:szCs w:val="22"/>
                    </w:rPr>
                  </w:rPrChange>
                </w:rPr>
                <w:t>51626</w:t>
              </w:r>
            </w:ins>
          </w:p>
        </w:tc>
        <w:tc>
          <w:tcPr>
            <w:tcW w:w="800" w:type="dxa"/>
            <w:noWrap/>
            <w:vAlign w:val="bottom"/>
            <w:hideMark/>
          </w:tcPr>
          <w:p w14:paraId="108DFD22" w14:textId="4FCBFE92" w:rsidR="00342C52" w:rsidRPr="004E77FC" w:rsidRDefault="00342C52" w:rsidP="00342C52">
            <w:pPr>
              <w:spacing w:after="0" w:line="240" w:lineRule="auto"/>
              <w:jc w:val="right"/>
              <w:rPr>
                <w:ins w:id="4612" w:author="Jujia Li" w:date="2025-08-25T17:35:00Z" w16du:dateUtc="2025-08-25T22:35:00Z"/>
                <w:rFonts w:ascii="Times New Roman" w:eastAsia="Times New Roman" w:hAnsi="Times New Roman" w:cs="Times New Roman"/>
                <w:color w:val="000000"/>
                <w:kern w:val="0"/>
                <w:sz w:val="18"/>
                <w:szCs w:val="18"/>
                <w14:ligatures w14:val="none"/>
              </w:rPr>
            </w:pPr>
            <w:ins w:id="4613" w:author="Jujia Li" w:date="2025-08-25T17:40:00Z" w16du:dateUtc="2025-08-25T22:40:00Z">
              <w:r w:rsidRPr="00342C52">
                <w:rPr>
                  <w:rFonts w:ascii="Times New Roman" w:hAnsi="Times New Roman" w:cs="Times New Roman"/>
                  <w:color w:val="000000"/>
                  <w:sz w:val="18"/>
                  <w:szCs w:val="18"/>
                  <w:rPrChange w:id="4614" w:author="Jujia Li" w:date="2025-08-25T17:41:00Z" w16du:dateUtc="2025-08-25T22:41:00Z">
                    <w:rPr>
                      <w:rFonts w:ascii="Aptos Narrow" w:hAnsi="Aptos Narrow"/>
                      <w:color w:val="000000"/>
                      <w:sz w:val="22"/>
                      <w:szCs w:val="22"/>
                    </w:rPr>
                  </w:rPrChange>
                </w:rPr>
                <w:t>16860</w:t>
              </w:r>
            </w:ins>
          </w:p>
        </w:tc>
        <w:tc>
          <w:tcPr>
            <w:tcW w:w="800" w:type="dxa"/>
            <w:noWrap/>
            <w:vAlign w:val="bottom"/>
            <w:hideMark/>
          </w:tcPr>
          <w:p w14:paraId="3234C9A9" w14:textId="64C4AAA1" w:rsidR="00342C52" w:rsidRPr="004E77FC" w:rsidRDefault="00342C52" w:rsidP="00342C52">
            <w:pPr>
              <w:spacing w:after="0" w:line="240" w:lineRule="auto"/>
              <w:jc w:val="right"/>
              <w:rPr>
                <w:ins w:id="4615" w:author="Jujia Li" w:date="2025-08-25T17:35:00Z" w16du:dateUtc="2025-08-25T22:35:00Z"/>
                <w:rFonts w:ascii="Times New Roman" w:eastAsia="Times New Roman" w:hAnsi="Times New Roman" w:cs="Times New Roman"/>
                <w:color w:val="000000"/>
                <w:kern w:val="0"/>
                <w:sz w:val="18"/>
                <w:szCs w:val="18"/>
                <w14:ligatures w14:val="none"/>
              </w:rPr>
            </w:pPr>
            <w:ins w:id="4616" w:author="Jujia Li" w:date="2025-08-25T17:40:00Z" w16du:dateUtc="2025-08-25T22:40:00Z">
              <w:r w:rsidRPr="00342C52">
                <w:rPr>
                  <w:rFonts w:ascii="Times New Roman" w:hAnsi="Times New Roman" w:cs="Times New Roman"/>
                  <w:color w:val="000000"/>
                  <w:sz w:val="18"/>
                  <w:szCs w:val="18"/>
                  <w:rPrChange w:id="4617" w:author="Jujia Li" w:date="2025-08-25T17:41:00Z" w16du:dateUtc="2025-08-25T22:41:00Z">
                    <w:rPr>
                      <w:rFonts w:ascii="Aptos Narrow" w:hAnsi="Aptos Narrow"/>
                      <w:color w:val="000000"/>
                      <w:sz w:val="22"/>
                      <w:szCs w:val="22"/>
                    </w:rPr>
                  </w:rPrChange>
                </w:rPr>
                <w:t>0.33</w:t>
              </w:r>
            </w:ins>
          </w:p>
        </w:tc>
        <w:tc>
          <w:tcPr>
            <w:tcW w:w="891" w:type="dxa"/>
            <w:noWrap/>
            <w:vAlign w:val="bottom"/>
            <w:hideMark/>
          </w:tcPr>
          <w:p w14:paraId="2E2916BC" w14:textId="1CFC9841" w:rsidR="00342C52" w:rsidRPr="004E77FC" w:rsidRDefault="00342C52" w:rsidP="00342C52">
            <w:pPr>
              <w:spacing w:after="0" w:line="240" w:lineRule="auto"/>
              <w:jc w:val="right"/>
              <w:rPr>
                <w:ins w:id="4618" w:author="Jujia Li" w:date="2025-08-25T17:35:00Z" w16du:dateUtc="2025-08-25T22:35:00Z"/>
                <w:rFonts w:ascii="Times New Roman" w:eastAsia="Times New Roman" w:hAnsi="Times New Roman" w:cs="Times New Roman"/>
                <w:color w:val="000000"/>
                <w:kern w:val="0"/>
                <w:sz w:val="18"/>
                <w:szCs w:val="18"/>
                <w14:ligatures w14:val="none"/>
              </w:rPr>
            </w:pPr>
            <w:ins w:id="4619" w:author="Jujia Li" w:date="2025-08-25T17:40:00Z" w16du:dateUtc="2025-08-25T22:40:00Z">
              <w:r w:rsidRPr="00342C52">
                <w:rPr>
                  <w:rFonts w:ascii="Times New Roman" w:hAnsi="Times New Roman" w:cs="Times New Roman"/>
                  <w:color w:val="000000"/>
                  <w:sz w:val="18"/>
                  <w:szCs w:val="18"/>
                  <w:rPrChange w:id="4620" w:author="Jujia Li" w:date="2025-08-25T17:41:00Z" w16du:dateUtc="2025-08-25T22:41:00Z">
                    <w:rPr>
                      <w:rFonts w:ascii="Aptos Narrow" w:hAnsi="Aptos Narrow"/>
                      <w:color w:val="000000"/>
                      <w:sz w:val="22"/>
                      <w:szCs w:val="22"/>
                    </w:rPr>
                  </w:rPrChange>
                </w:rPr>
                <w:t>80032</w:t>
              </w:r>
            </w:ins>
          </w:p>
        </w:tc>
        <w:tc>
          <w:tcPr>
            <w:tcW w:w="977" w:type="dxa"/>
            <w:noWrap/>
            <w:vAlign w:val="bottom"/>
            <w:hideMark/>
          </w:tcPr>
          <w:p w14:paraId="795A08EE" w14:textId="720C3509" w:rsidR="00342C52" w:rsidRPr="004E77FC" w:rsidRDefault="00342C52" w:rsidP="00342C52">
            <w:pPr>
              <w:spacing w:after="0" w:line="240" w:lineRule="auto"/>
              <w:jc w:val="right"/>
              <w:rPr>
                <w:ins w:id="4621" w:author="Jujia Li" w:date="2025-08-25T17:35:00Z" w16du:dateUtc="2025-08-25T22:35:00Z"/>
                <w:rFonts w:ascii="Times New Roman" w:eastAsia="Times New Roman" w:hAnsi="Times New Roman" w:cs="Times New Roman"/>
                <w:color w:val="000000"/>
                <w:kern w:val="0"/>
                <w:sz w:val="18"/>
                <w:szCs w:val="18"/>
                <w14:ligatures w14:val="none"/>
              </w:rPr>
            </w:pPr>
            <w:ins w:id="4622" w:author="Jujia Li" w:date="2025-08-25T17:40:00Z" w16du:dateUtc="2025-08-25T22:40:00Z">
              <w:r w:rsidRPr="00342C52">
                <w:rPr>
                  <w:rFonts w:ascii="Times New Roman" w:hAnsi="Times New Roman" w:cs="Times New Roman"/>
                  <w:color w:val="000000"/>
                  <w:sz w:val="18"/>
                  <w:szCs w:val="18"/>
                  <w:rPrChange w:id="4623" w:author="Jujia Li" w:date="2025-08-25T17:41:00Z" w16du:dateUtc="2025-08-25T22:41:00Z">
                    <w:rPr>
                      <w:rFonts w:ascii="Aptos Narrow" w:hAnsi="Aptos Narrow"/>
                      <w:color w:val="000000"/>
                      <w:sz w:val="22"/>
                      <w:szCs w:val="22"/>
                    </w:rPr>
                  </w:rPrChange>
                </w:rPr>
                <w:t>0.39</w:t>
              </w:r>
            </w:ins>
          </w:p>
        </w:tc>
      </w:tr>
      <w:tr w:rsidR="00342C52" w:rsidRPr="00D80767" w14:paraId="042E7CB2" w14:textId="77777777" w:rsidTr="00241A4A">
        <w:trPr>
          <w:trHeight w:val="300"/>
          <w:ins w:id="4624" w:author="Jujia Li" w:date="2025-08-25T17:35:00Z"/>
        </w:trPr>
        <w:tc>
          <w:tcPr>
            <w:tcW w:w="1608" w:type="dxa"/>
            <w:noWrap/>
            <w:vAlign w:val="bottom"/>
            <w:hideMark/>
          </w:tcPr>
          <w:p w14:paraId="69471C81" w14:textId="77777777" w:rsidR="00342C52" w:rsidRPr="00B17B5A" w:rsidRDefault="00342C52" w:rsidP="00342C52">
            <w:pPr>
              <w:spacing w:after="0" w:line="240" w:lineRule="auto"/>
              <w:rPr>
                <w:ins w:id="4625" w:author="Jujia Li" w:date="2025-08-25T17:35:00Z" w16du:dateUtc="2025-08-25T22:35:00Z"/>
                <w:rFonts w:ascii="Times New Roman" w:eastAsia="Times New Roman" w:hAnsi="Times New Roman" w:cs="Times New Roman"/>
                <w:color w:val="000000"/>
                <w:kern w:val="0"/>
                <w:sz w:val="20"/>
                <w:szCs w:val="20"/>
                <w14:ligatures w14:val="none"/>
              </w:rPr>
            </w:pPr>
            <w:ins w:id="4626" w:author="Jujia Li" w:date="2025-08-25T17:35:00Z" w16du:dateUtc="2025-08-25T22:35:00Z">
              <w:r w:rsidRPr="00B17B5A">
                <w:rPr>
                  <w:rFonts w:ascii="Times New Roman" w:eastAsia="Times New Roman" w:hAnsi="Times New Roman" w:cs="Times New Roman"/>
                  <w:color w:val="000000"/>
                  <w:kern w:val="0"/>
                  <w:sz w:val="20"/>
                  <w:szCs w:val="20"/>
                  <w14:ligatures w14:val="none"/>
                </w:rPr>
                <w:t>JEFFERSON</w:t>
              </w:r>
            </w:ins>
          </w:p>
        </w:tc>
        <w:tc>
          <w:tcPr>
            <w:tcW w:w="799" w:type="dxa"/>
            <w:noWrap/>
            <w:vAlign w:val="bottom"/>
            <w:hideMark/>
          </w:tcPr>
          <w:p w14:paraId="681D7500" w14:textId="292272A3" w:rsidR="00342C52" w:rsidRPr="004E77FC" w:rsidRDefault="00342C52" w:rsidP="00342C52">
            <w:pPr>
              <w:spacing w:after="0" w:line="240" w:lineRule="auto"/>
              <w:jc w:val="right"/>
              <w:rPr>
                <w:ins w:id="4627" w:author="Jujia Li" w:date="2025-08-25T17:35:00Z" w16du:dateUtc="2025-08-25T22:35:00Z"/>
                <w:rFonts w:ascii="Times New Roman" w:eastAsia="Times New Roman" w:hAnsi="Times New Roman" w:cs="Times New Roman"/>
                <w:color w:val="000000"/>
                <w:kern w:val="0"/>
                <w:sz w:val="18"/>
                <w:szCs w:val="18"/>
                <w14:ligatures w14:val="none"/>
              </w:rPr>
            </w:pPr>
            <w:ins w:id="4628" w:author="Jujia Li" w:date="2025-08-25T17:40:00Z" w16du:dateUtc="2025-08-25T22:40:00Z">
              <w:r w:rsidRPr="00342C52">
                <w:rPr>
                  <w:rFonts w:ascii="Times New Roman" w:hAnsi="Times New Roman" w:cs="Times New Roman"/>
                  <w:color w:val="000000"/>
                  <w:sz w:val="18"/>
                  <w:szCs w:val="18"/>
                  <w:rPrChange w:id="4629" w:author="Jujia Li" w:date="2025-08-25T17:41:00Z" w16du:dateUtc="2025-08-25T22:41:00Z">
                    <w:rPr>
                      <w:rFonts w:ascii="Aptos Narrow" w:hAnsi="Aptos Narrow"/>
                      <w:color w:val="000000"/>
                      <w:sz w:val="22"/>
                      <w:szCs w:val="22"/>
                    </w:rPr>
                  </w:rPrChange>
                </w:rPr>
                <w:t>660343</w:t>
              </w:r>
            </w:ins>
          </w:p>
        </w:tc>
        <w:tc>
          <w:tcPr>
            <w:tcW w:w="799" w:type="dxa"/>
            <w:noWrap/>
            <w:vAlign w:val="bottom"/>
            <w:hideMark/>
          </w:tcPr>
          <w:p w14:paraId="4D1E6FAB" w14:textId="47D7DD94" w:rsidR="00342C52" w:rsidRPr="004E77FC" w:rsidRDefault="00342C52" w:rsidP="00342C52">
            <w:pPr>
              <w:spacing w:after="0" w:line="240" w:lineRule="auto"/>
              <w:jc w:val="right"/>
              <w:rPr>
                <w:ins w:id="4630" w:author="Jujia Li" w:date="2025-08-25T17:35:00Z" w16du:dateUtc="2025-08-25T22:35:00Z"/>
                <w:rFonts w:ascii="Times New Roman" w:eastAsia="Times New Roman" w:hAnsi="Times New Roman" w:cs="Times New Roman"/>
                <w:color w:val="000000"/>
                <w:kern w:val="0"/>
                <w:sz w:val="18"/>
                <w:szCs w:val="18"/>
                <w14:ligatures w14:val="none"/>
              </w:rPr>
            </w:pPr>
            <w:ins w:id="4631" w:author="Jujia Li" w:date="2025-08-25T17:40:00Z" w16du:dateUtc="2025-08-25T22:40:00Z">
              <w:r w:rsidRPr="00342C52">
                <w:rPr>
                  <w:rFonts w:ascii="Times New Roman" w:hAnsi="Times New Roman" w:cs="Times New Roman"/>
                  <w:color w:val="000000"/>
                  <w:sz w:val="18"/>
                  <w:szCs w:val="18"/>
                  <w:rPrChange w:id="4632" w:author="Jujia Li" w:date="2025-08-25T17:41:00Z" w16du:dateUtc="2025-08-25T22:41:00Z">
                    <w:rPr>
                      <w:rFonts w:ascii="Aptos Narrow" w:hAnsi="Aptos Narrow"/>
                      <w:color w:val="000000"/>
                      <w:sz w:val="22"/>
                      <w:szCs w:val="22"/>
                    </w:rPr>
                  </w:rPrChange>
                </w:rPr>
                <w:t>210082</w:t>
              </w:r>
            </w:ins>
          </w:p>
        </w:tc>
        <w:tc>
          <w:tcPr>
            <w:tcW w:w="688" w:type="dxa"/>
            <w:noWrap/>
            <w:vAlign w:val="bottom"/>
            <w:hideMark/>
          </w:tcPr>
          <w:p w14:paraId="23AED7D4" w14:textId="528787C0" w:rsidR="00342C52" w:rsidRPr="004E77FC" w:rsidRDefault="00342C52" w:rsidP="00342C52">
            <w:pPr>
              <w:spacing w:after="0" w:line="240" w:lineRule="auto"/>
              <w:jc w:val="right"/>
              <w:rPr>
                <w:ins w:id="4633" w:author="Jujia Li" w:date="2025-08-25T17:35:00Z" w16du:dateUtc="2025-08-25T22:35:00Z"/>
                <w:rFonts w:ascii="Times New Roman" w:eastAsia="Times New Roman" w:hAnsi="Times New Roman" w:cs="Times New Roman"/>
                <w:color w:val="000000"/>
                <w:kern w:val="0"/>
                <w:sz w:val="18"/>
                <w:szCs w:val="18"/>
                <w14:ligatures w14:val="none"/>
              </w:rPr>
            </w:pPr>
            <w:ins w:id="4634" w:author="Jujia Li" w:date="2025-08-25T17:40:00Z" w16du:dateUtc="2025-08-25T22:40:00Z">
              <w:r w:rsidRPr="00342C52">
                <w:rPr>
                  <w:rFonts w:ascii="Times New Roman" w:hAnsi="Times New Roman" w:cs="Times New Roman"/>
                  <w:color w:val="000000"/>
                  <w:sz w:val="18"/>
                  <w:szCs w:val="18"/>
                  <w:rPrChange w:id="4635" w:author="Jujia Li" w:date="2025-08-25T17:41:00Z" w16du:dateUtc="2025-08-25T22:41:00Z">
                    <w:rPr>
                      <w:rFonts w:ascii="Aptos Narrow" w:hAnsi="Aptos Narrow"/>
                      <w:color w:val="000000"/>
                      <w:sz w:val="22"/>
                      <w:szCs w:val="22"/>
                    </w:rPr>
                  </w:rPrChange>
                </w:rPr>
                <w:t>0.32</w:t>
              </w:r>
            </w:ins>
          </w:p>
        </w:tc>
        <w:tc>
          <w:tcPr>
            <w:tcW w:w="799" w:type="dxa"/>
            <w:noWrap/>
            <w:vAlign w:val="bottom"/>
            <w:hideMark/>
          </w:tcPr>
          <w:p w14:paraId="059A984A" w14:textId="3994642D" w:rsidR="00342C52" w:rsidRPr="004E77FC" w:rsidRDefault="00342C52" w:rsidP="00342C52">
            <w:pPr>
              <w:spacing w:after="0" w:line="240" w:lineRule="auto"/>
              <w:jc w:val="right"/>
              <w:rPr>
                <w:ins w:id="4636" w:author="Jujia Li" w:date="2025-08-25T17:35:00Z" w16du:dateUtc="2025-08-25T22:35:00Z"/>
                <w:rFonts w:ascii="Times New Roman" w:eastAsia="Times New Roman" w:hAnsi="Times New Roman" w:cs="Times New Roman"/>
                <w:color w:val="000000"/>
                <w:kern w:val="0"/>
                <w:sz w:val="18"/>
                <w:szCs w:val="18"/>
                <w14:ligatures w14:val="none"/>
              </w:rPr>
            </w:pPr>
            <w:ins w:id="4637" w:author="Jujia Li" w:date="2025-08-25T17:40:00Z" w16du:dateUtc="2025-08-25T22:40:00Z">
              <w:r w:rsidRPr="00342C52">
                <w:rPr>
                  <w:rFonts w:ascii="Times New Roman" w:hAnsi="Times New Roman" w:cs="Times New Roman"/>
                  <w:color w:val="000000"/>
                  <w:sz w:val="18"/>
                  <w:szCs w:val="18"/>
                  <w:rPrChange w:id="4638" w:author="Jujia Li" w:date="2025-08-25T17:41:00Z" w16du:dateUtc="2025-08-25T22:41:00Z">
                    <w:rPr>
                      <w:rFonts w:ascii="Aptos Narrow" w:hAnsi="Aptos Narrow"/>
                      <w:color w:val="000000"/>
                      <w:sz w:val="22"/>
                      <w:szCs w:val="22"/>
                    </w:rPr>
                  </w:rPrChange>
                </w:rPr>
                <w:t>659599</w:t>
              </w:r>
            </w:ins>
          </w:p>
        </w:tc>
        <w:tc>
          <w:tcPr>
            <w:tcW w:w="799" w:type="dxa"/>
            <w:noWrap/>
            <w:vAlign w:val="bottom"/>
            <w:hideMark/>
          </w:tcPr>
          <w:p w14:paraId="16D1122C" w14:textId="3904A004" w:rsidR="00342C52" w:rsidRPr="004E77FC" w:rsidRDefault="00342C52" w:rsidP="00342C52">
            <w:pPr>
              <w:spacing w:after="0" w:line="240" w:lineRule="auto"/>
              <w:jc w:val="right"/>
              <w:rPr>
                <w:ins w:id="4639" w:author="Jujia Li" w:date="2025-08-25T17:35:00Z" w16du:dateUtc="2025-08-25T22:35:00Z"/>
                <w:rFonts w:ascii="Times New Roman" w:eastAsia="Times New Roman" w:hAnsi="Times New Roman" w:cs="Times New Roman"/>
                <w:color w:val="000000"/>
                <w:kern w:val="0"/>
                <w:sz w:val="18"/>
                <w:szCs w:val="18"/>
                <w14:ligatures w14:val="none"/>
              </w:rPr>
            </w:pPr>
            <w:ins w:id="4640" w:author="Jujia Li" w:date="2025-08-25T17:40:00Z" w16du:dateUtc="2025-08-25T22:40:00Z">
              <w:r w:rsidRPr="00342C52">
                <w:rPr>
                  <w:rFonts w:ascii="Times New Roman" w:hAnsi="Times New Roman" w:cs="Times New Roman"/>
                  <w:color w:val="000000"/>
                  <w:sz w:val="18"/>
                  <w:szCs w:val="18"/>
                  <w:rPrChange w:id="4641" w:author="Jujia Li" w:date="2025-08-25T17:41:00Z" w16du:dateUtc="2025-08-25T22:41:00Z">
                    <w:rPr>
                      <w:rFonts w:ascii="Aptos Narrow" w:hAnsi="Aptos Narrow"/>
                      <w:color w:val="000000"/>
                      <w:sz w:val="22"/>
                      <w:szCs w:val="22"/>
                    </w:rPr>
                  </w:rPrChange>
                </w:rPr>
                <w:t>182931</w:t>
              </w:r>
            </w:ins>
          </w:p>
        </w:tc>
        <w:tc>
          <w:tcPr>
            <w:tcW w:w="800" w:type="dxa"/>
            <w:noWrap/>
            <w:vAlign w:val="bottom"/>
            <w:hideMark/>
          </w:tcPr>
          <w:p w14:paraId="6DB2D9CE" w14:textId="7B50271D" w:rsidR="00342C52" w:rsidRPr="004E77FC" w:rsidRDefault="00342C52" w:rsidP="00342C52">
            <w:pPr>
              <w:spacing w:after="0" w:line="240" w:lineRule="auto"/>
              <w:jc w:val="right"/>
              <w:rPr>
                <w:ins w:id="4642" w:author="Jujia Li" w:date="2025-08-25T17:35:00Z" w16du:dateUtc="2025-08-25T22:35:00Z"/>
                <w:rFonts w:ascii="Times New Roman" w:eastAsia="Times New Roman" w:hAnsi="Times New Roman" w:cs="Times New Roman"/>
                <w:color w:val="000000"/>
                <w:kern w:val="0"/>
                <w:sz w:val="18"/>
                <w:szCs w:val="18"/>
                <w14:ligatures w14:val="none"/>
              </w:rPr>
            </w:pPr>
            <w:ins w:id="4643" w:author="Jujia Li" w:date="2025-08-25T17:40:00Z" w16du:dateUtc="2025-08-25T22:40:00Z">
              <w:r w:rsidRPr="00342C52">
                <w:rPr>
                  <w:rFonts w:ascii="Times New Roman" w:hAnsi="Times New Roman" w:cs="Times New Roman"/>
                  <w:color w:val="000000"/>
                  <w:sz w:val="18"/>
                  <w:szCs w:val="18"/>
                  <w:rPrChange w:id="4644" w:author="Jujia Li" w:date="2025-08-25T17:41:00Z" w16du:dateUtc="2025-08-25T22:41:00Z">
                    <w:rPr>
                      <w:rFonts w:ascii="Aptos Narrow" w:hAnsi="Aptos Narrow"/>
                      <w:color w:val="000000"/>
                      <w:sz w:val="22"/>
                      <w:szCs w:val="22"/>
                    </w:rPr>
                  </w:rPrChange>
                </w:rPr>
                <w:t>0.28</w:t>
              </w:r>
            </w:ins>
          </w:p>
        </w:tc>
        <w:tc>
          <w:tcPr>
            <w:tcW w:w="800" w:type="dxa"/>
            <w:noWrap/>
            <w:vAlign w:val="bottom"/>
            <w:hideMark/>
          </w:tcPr>
          <w:p w14:paraId="015A9A0B" w14:textId="1CD514A3" w:rsidR="00342C52" w:rsidRPr="004E77FC" w:rsidRDefault="00342C52" w:rsidP="00342C52">
            <w:pPr>
              <w:spacing w:after="0" w:line="240" w:lineRule="auto"/>
              <w:jc w:val="right"/>
              <w:rPr>
                <w:ins w:id="4645" w:author="Jujia Li" w:date="2025-08-25T17:35:00Z" w16du:dateUtc="2025-08-25T22:35:00Z"/>
                <w:rFonts w:ascii="Times New Roman" w:eastAsia="Times New Roman" w:hAnsi="Times New Roman" w:cs="Times New Roman"/>
                <w:color w:val="000000"/>
                <w:kern w:val="0"/>
                <w:sz w:val="18"/>
                <w:szCs w:val="18"/>
                <w14:ligatures w14:val="none"/>
              </w:rPr>
            </w:pPr>
            <w:ins w:id="4646" w:author="Jujia Li" w:date="2025-08-25T17:40:00Z" w16du:dateUtc="2025-08-25T22:40:00Z">
              <w:r w:rsidRPr="00342C52">
                <w:rPr>
                  <w:rFonts w:ascii="Times New Roman" w:hAnsi="Times New Roman" w:cs="Times New Roman"/>
                  <w:color w:val="000000"/>
                  <w:sz w:val="18"/>
                  <w:szCs w:val="18"/>
                  <w:rPrChange w:id="4647" w:author="Jujia Li" w:date="2025-08-25T17:41:00Z" w16du:dateUtc="2025-08-25T22:41:00Z">
                    <w:rPr>
                      <w:rFonts w:ascii="Aptos Narrow" w:hAnsi="Aptos Narrow"/>
                      <w:color w:val="000000"/>
                      <w:sz w:val="22"/>
                      <w:szCs w:val="22"/>
                    </w:rPr>
                  </w:rPrChange>
                </w:rPr>
                <w:t>659429</w:t>
              </w:r>
            </w:ins>
          </w:p>
        </w:tc>
        <w:tc>
          <w:tcPr>
            <w:tcW w:w="800" w:type="dxa"/>
            <w:noWrap/>
            <w:vAlign w:val="bottom"/>
            <w:hideMark/>
          </w:tcPr>
          <w:p w14:paraId="0BD4422F" w14:textId="5E23560B" w:rsidR="00342C52" w:rsidRPr="004E77FC" w:rsidRDefault="00342C52" w:rsidP="00342C52">
            <w:pPr>
              <w:spacing w:after="0" w:line="240" w:lineRule="auto"/>
              <w:jc w:val="right"/>
              <w:rPr>
                <w:ins w:id="4648" w:author="Jujia Li" w:date="2025-08-25T17:35:00Z" w16du:dateUtc="2025-08-25T22:35:00Z"/>
                <w:rFonts w:ascii="Times New Roman" w:eastAsia="Times New Roman" w:hAnsi="Times New Roman" w:cs="Times New Roman"/>
                <w:color w:val="000000"/>
                <w:kern w:val="0"/>
                <w:sz w:val="18"/>
                <w:szCs w:val="18"/>
                <w14:ligatures w14:val="none"/>
              </w:rPr>
            </w:pPr>
            <w:ins w:id="4649" w:author="Jujia Li" w:date="2025-08-25T17:40:00Z" w16du:dateUtc="2025-08-25T22:40:00Z">
              <w:r w:rsidRPr="00342C52">
                <w:rPr>
                  <w:rFonts w:ascii="Times New Roman" w:hAnsi="Times New Roman" w:cs="Times New Roman"/>
                  <w:color w:val="000000"/>
                  <w:sz w:val="18"/>
                  <w:szCs w:val="18"/>
                  <w:rPrChange w:id="4650" w:author="Jujia Li" w:date="2025-08-25T17:41:00Z" w16du:dateUtc="2025-08-25T22:41:00Z">
                    <w:rPr>
                      <w:rFonts w:ascii="Aptos Narrow" w:hAnsi="Aptos Narrow"/>
                      <w:color w:val="000000"/>
                      <w:sz w:val="22"/>
                      <w:szCs w:val="22"/>
                    </w:rPr>
                  </w:rPrChange>
                </w:rPr>
                <w:t>158460</w:t>
              </w:r>
            </w:ins>
          </w:p>
        </w:tc>
        <w:tc>
          <w:tcPr>
            <w:tcW w:w="800" w:type="dxa"/>
            <w:noWrap/>
            <w:vAlign w:val="bottom"/>
            <w:hideMark/>
          </w:tcPr>
          <w:p w14:paraId="68FBC2AA" w14:textId="41A41F9C" w:rsidR="00342C52" w:rsidRPr="004E77FC" w:rsidRDefault="00342C52" w:rsidP="00342C52">
            <w:pPr>
              <w:spacing w:after="0" w:line="240" w:lineRule="auto"/>
              <w:jc w:val="right"/>
              <w:rPr>
                <w:ins w:id="4651" w:author="Jujia Li" w:date="2025-08-25T17:35:00Z" w16du:dateUtc="2025-08-25T22:35:00Z"/>
                <w:rFonts w:ascii="Times New Roman" w:eastAsia="Times New Roman" w:hAnsi="Times New Roman" w:cs="Times New Roman"/>
                <w:color w:val="000000"/>
                <w:kern w:val="0"/>
                <w:sz w:val="18"/>
                <w:szCs w:val="18"/>
                <w14:ligatures w14:val="none"/>
              </w:rPr>
            </w:pPr>
            <w:ins w:id="4652" w:author="Jujia Li" w:date="2025-08-25T17:40:00Z" w16du:dateUtc="2025-08-25T22:40:00Z">
              <w:r w:rsidRPr="00342C52">
                <w:rPr>
                  <w:rFonts w:ascii="Times New Roman" w:hAnsi="Times New Roman" w:cs="Times New Roman"/>
                  <w:color w:val="000000"/>
                  <w:sz w:val="18"/>
                  <w:szCs w:val="18"/>
                  <w:rPrChange w:id="4653" w:author="Jujia Li" w:date="2025-08-25T17:41:00Z" w16du:dateUtc="2025-08-25T22:41:00Z">
                    <w:rPr>
                      <w:rFonts w:ascii="Aptos Narrow" w:hAnsi="Aptos Narrow"/>
                      <w:color w:val="000000"/>
                      <w:sz w:val="22"/>
                      <w:szCs w:val="22"/>
                    </w:rPr>
                  </w:rPrChange>
                </w:rPr>
                <w:t>0.24</w:t>
              </w:r>
            </w:ins>
          </w:p>
        </w:tc>
        <w:tc>
          <w:tcPr>
            <w:tcW w:w="800" w:type="dxa"/>
            <w:noWrap/>
            <w:vAlign w:val="bottom"/>
            <w:hideMark/>
          </w:tcPr>
          <w:p w14:paraId="1D67E4F0" w14:textId="2FAD24DB" w:rsidR="00342C52" w:rsidRPr="004E77FC" w:rsidRDefault="00342C52" w:rsidP="00342C52">
            <w:pPr>
              <w:spacing w:after="0" w:line="240" w:lineRule="auto"/>
              <w:jc w:val="right"/>
              <w:rPr>
                <w:ins w:id="4654" w:author="Jujia Li" w:date="2025-08-25T17:35:00Z" w16du:dateUtc="2025-08-25T22:35:00Z"/>
                <w:rFonts w:ascii="Times New Roman" w:eastAsia="Times New Roman" w:hAnsi="Times New Roman" w:cs="Times New Roman"/>
                <w:color w:val="000000"/>
                <w:kern w:val="0"/>
                <w:sz w:val="18"/>
                <w:szCs w:val="18"/>
                <w14:ligatures w14:val="none"/>
              </w:rPr>
            </w:pPr>
            <w:ins w:id="4655" w:author="Jujia Li" w:date="2025-08-25T17:40:00Z" w16du:dateUtc="2025-08-25T22:40:00Z">
              <w:r w:rsidRPr="00342C52">
                <w:rPr>
                  <w:rFonts w:ascii="Times New Roman" w:hAnsi="Times New Roman" w:cs="Times New Roman"/>
                  <w:color w:val="000000"/>
                  <w:sz w:val="18"/>
                  <w:szCs w:val="18"/>
                  <w:rPrChange w:id="4656" w:author="Jujia Li" w:date="2025-08-25T17:41:00Z" w16du:dateUtc="2025-08-25T22:41:00Z">
                    <w:rPr>
                      <w:rFonts w:ascii="Aptos Narrow" w:hAnsi="Aptos Narrow"/>
                      <w:color w:val="000000"/>
                      <w:sz w:val="22"/>
                      <w:szCs w:val="22"/>
                    </w:rPr>
                  </w:rPrChange>
                </w:rPr>
                <w:t>658573</w:t>
              </w:r>
            </w:ins>
          </w:p>
        </w:tc>
        <w:tc>
          <w:tcPr>
            <w:tcW w:w="800" w:type="dxa"/>
            <w:noWrap/>
            <w:vAlign w:val="bottom"/>
            <w:hideMark/>
          </w:tcPr>
          <w:p w14:paraId="35C6A002" w14:textId="5DFCBBDC" w:rsidR="00342C52" w:rsidRPr="004E77FC" w:rsidRDefault="00342C52" w:rsidP="00342C52">
            <w:pPr>
              <w:spacing w:after="0" w:line="240" w:lineRule="auto"/>
              <w:jc w:val="right"/>
              <w:rPr>
                <w:ins w:id="4657" w:author="Jujia Li" w:date="2025-08-25T17:35:00Z" w16du:dateUtc="2025-08-25T22:35:00Z"/>
                <w:rFonts w:ascii="Times New Roman" w:eastAsia="Times New Roman" w:hAnsi="Times New Roman" w:cs="Times New Roman"/>
                <w:color w:val="000000"/>
                <w:kern w:val="0"/>
                <w:sz w:val="18"/>
                <w:szCs w:val="18"/>
                <w14:ligatures w14:val="none"/>
              </w:rPr>
            </w:pPr>
            <w:ins w:id="4658" w:author="Jujia Li" w:date="2025-08-25T17:40:00Z" w16du:dateUtc="2025-08-25T22:40:00Z">
              <w:r w:rsidRPr="00342C52">
                <w:rPr>
                  <w:rFonts w:ascii="Times New Roman" w:hAnsi="Times New Roman" w:cs="Times New Roman"/>
                  <w:color w:val="000000"/>
                  <w:sz w:val="18"/>
                  <w:szCs w:val="18"/>
                  <w:rPrChange w:id="4659" w:author="Jujia Li" w:date="2025-08-25T17:41:00Z" w16du:dateUtc="2025-08-25T22:41:00Z">
                    <w:rPr>
                      <w:rFonts w:ascii="Aptos Narrow" w:hAnsi="Aptos Narrow"/>
                      <w:color w:val="000000"/>
                      <w:sz w:val="22"/>
                      <w:szCs w:val="22"/>
                    </w:rPr>
                  </w:rPrChange>
                </w:rPr>
                <w:t>137035</w:t>
              </w:r>
            </w:ins>
          </w:p>
        </w:tc>
        <w:tc>
          <w:tcPr>
            <w:tcW w:w="800" w:type="dxa"/>
            <w:noWrap/>
            <w:vAlign w:val="bottom"/>
            <w:hideMark/>
          </w:tcPr>
          <w:p w14:paraId="1FF537E2" w14:textId="2E6CA959" w:rsidR="00342C52" w:rsidRPr="004E77FC" w:rsidRDefault="00342C52" w:rsidP="00342C52">
            <w:pPr>
              <w:spacing w:after="0" w:line="240" w:lineRule="auto"/>
              <w:jc w:val="right"/>
              <w:rPr>
                <w:ins w:id="4660" w:author="Jujia Li" w:date="2025-08-25T17:35:00Z" w16du:dateUtc="2025-08-25T22:35:00Z"/>
                <w:rFonts w:ascii="Times New Roman" w:eastAsia="Times New Roman" w:hAnsi="Times New Roman" w:cs="Times New Roman"/>
                <w:color w:val="000000"/>
                <w:kern w:val="0"/>
                <w:sz w:val="18"/>
                <w:szCs w:val="18"/>
                <w14:ligatures w14:val="none"/>
              </w:rPr>
            </w:pPr>
            <w:ins w:id="4661" w:author="Jujia Li" w:date="2025-08-25T17:40:00Z" w16du:dateUtc="2025-08-25T22:40:00Z">
              <w:r w:rsidRPr="00342C52">
                <w:rPr>
                  <w:rFonts w:ascii="Times New Roman" w:hAnsi="Times New Roman" w:cs="Times New Roman"/>
                  <w:color w:val="000000"/>
                  <w:sz w:val="18"/>
                  <w:szCs w:val="18"/>
                  <w:rPrChange w:id="4662" w:author="Jujia Li" w:date="2025-08-25T17:41:00Z" w16du:dateUtc="2025-08-25T22:41:00Z">
                    <w:rPr>
                      <w:rFonts w:ascii="Aptos Narrow" w:hAnsi="Aptos Narrow"/>
                      <w:color w:val="000000"/>
                      <w:sz w:val="22"/>
                      <w:szCs w:val="22"/>
                    </w:rPr>
                  </w:rPrChange>
                </w:rPr>
                <w:t>0.21</w:t>
              </w:r>
            </w:ins>
          </w:p>
        </w:tc>
        <w:tc>
          <w:tcPr>
            <w:tcW w:w="891" w:type="dxa"/>
            <w:noWrap/>
            <w:vAlign w:val="bottom"/>
            <w:hideMark/>
          </w:tcPr>
          <w:p w14:paraId="1D6D93B3" w14:textId="19EC293C" w:rsidR="00342C52" w:rsidRPr="004E77FC" w:rsidRDefault="00342C52" w:rsidP="00342C52">
            <w:pPr>
              <w:spacing w:after="0" w:line="240" w:lineRule="auto"/>
              <w:jc w:val="right"/>
              <w:rPr>
                <w:ins w:id="4663" w:author="Jujia Li" w:date="2025-08-25T17:35:00Z" w16du:dateUtc="2025-08-25T22:35:00Z"/>
                <w:rFonts w:ascii="Times New Roman" w:eastAsia="Times New Roman" w:hAnsi="Times New Roman" w:cs="Times New Roman"/>
                <w:color w:val="000000"/>
                <w:kern w:val="0"/>
                <w:sz w:val="18"/>
                <w:szCs w:val="18"/>
                <w14:ligatures w14:val="none"/>
              </w:rPr>
            </w:pPr>
            <w:ins w:id="4664" w:author="Jujia Li" w:date="2025-08-25T17:40:00Z" w16du:dateUtc="2025-08-25T22:40:00Z">
              <w:r w:rsidRPr="00342C52">
                <w:rPr>
                  <w:rFonts w:ascii="Times New Roman" w:hAnsi="Times New Roman" w:cs="Times New Roman"/>
                  <w:color w:val="000000"/>
                  <w:sz w:val="18"/>
                  <w:szCs w:val="18"/>
                  <w:rPrChange w:id="4665" w:author="Jujia Li" w:date="2025-08-25T17:41:00Z" w16du:dateUtc="2025-08-25T22:41:00Z">
                    <w:rPr>
                      <w:rFonts w:ascii="Aptos Narrow" w:hAnsi="Aptos Narrow"/>
                      <w:color w:val="000000"/>
                      <w:sz w:val="22"/>
                      <w:szCs w:val="22"/>
                    </w:rPr>
                  </w:rPrChange>
                </w:rPr>
                <w:t>688508</w:t>
              </w:r>
            </w:ins>
          </w:p>
        </w:tc>
        <w:tc>
          <w:tcPr>
            <w:tcW w:w="977" w:type="dxa"/>
            <w:noWrap/>
            <w:vAlign w:val="bottom"/>
            <w:hideMark/>
          </w:tcPr>
          <w:p w14:paraId="0FC7EF28" w14:textId="7A92F7B0" w:rsidR="00342C52" w:rsidRPr="004E77FC" w:rsidRDefault="00342C52" w:rsidP="00342C52">
            <w:pPr>
              <w:spacing w:after="0" w:line="240" w:lineRule="auto"/>
              <w:jc w:val="right"/>
              <w:rPr>
                <w:ins w:id="4666" w:author="Jujia Li" w:date="2025-08-25T17:35:00Z" w16du:dateUtc="2025-08-25T22:35:00Z"/>
                <w:rFonts w:ascii="Times New Roman" w:eastAsia="Times New Roman" w:hAnsi="Times New Roman" w:cs="Times New Roman"/>
                <w:color w:val="000000"/>
                <w:kern w:val="0"/>
                <w:sz w:val="18"/>
                <w:szCs w:val="18"/>
                <w14:ligatures w14:val="none"/>
              </w:rPr>
            </w:pPr>
            <w:ins w:id="4667" w:author="Jujia Li" w:date="2025-08-25T17:40:00Z" w16du:dateUtc="2025-08-25T22:40:00Z">
              <w:r w:rsidRPr="00342C52">
                <w:rPr>
                  <w:rFonts w:ascii="Times New Roman" w:hAnsi="Times New Roman" w:cs="Times New Roman"/>
                  <w:color w:val="000000"/>
                  <w:sz w:val="18"/>
                  <w:szCs w:val="18"/>
                  <w:rPrChange w:id="4668" w:author="Jujia Li" w:date="2025-08-25T17:41:00Z" w16du:dateUtc="2025-08-25T22:41:00Z">
                    <w:rPr>
                      <w:rFonts w:ascii="Aptos Narrow" w:hAnsi="Aptos Narrow"/>
                      <w:color w:val="000000"/>
                      <w:sz w:val="22"/>
                      <w:szCs w:val="22"/>
                    </w:rPr>
                  </w:rPrChange>
                </w:rPr>
                <w:t>0.26</w:t>
              </w:r>
            </w:ins>
          </w:p>
        </w:tc>
      </w:tr>
      <w:tr w:rsidR="00342C52" w:rsidRPr="00D80767" w14:paraId="36EA1103" w14:textId="77777777" w:rsidTr="00241A4A">
        <w:trPr>
          <w:trHeight w:val="300"/>
          <w:ins w:id="4669" w:author="Jujia Li" w:date="2025-08-25T17:35:00Z"/>
        </w:trPr>
        <w:tc>
          <w:tcPr>
            <w:tcW w:w="1608" w:type="dxa"/>
            <w:noWrap/>
            <w:vAlign w:val="bottom"/>
            <w:hideMark/>
          </w:tcPr>
          <w:p w14:paraId="06725DC2" w14:textId="77777777" w:rsidR="00342C52" w:rsidRPr="00B17B5A" w:rsidRDefault="00342C52" w:rsidP="00342C52">
            <w:pPr>
              <w:spacing w:after="0" w:line="240" w:lineRule="auto"/>
              <w:rPr>
                <w:ins w:id="4670" w:author="Jujia Li" w:date="2025-08-25T17:35:00Z" w16du:dateUtc="2025-08-25T22:35:00Z"/>
                <w:rFonts w:ascii="Times New Roman" w:eastAsia="Times New Roman" w:hAnsi="Times New Roman" w:cs="Times New Roman"/>
                <w:color w:val="000000"/>
                <w:kern w:val="0"/>
                <w:sz w:val="20"/>
                <w:szCs w:val="20"/>
                <w14:ligatures w14:val="none"/>
              </w:rPr>
            </w:pPr>
            <w:ins w:id="4671" w:author="Jujia Li" w:date="2025-08-25T17:35:00Z" w16du:dateUtc="2025-08-25T22:35:00Z">
              <w:r w:rsidRPr="00B17B5A">
                <w:rPr>
                  <w:rFonts w:ascii="Times New Roman" w:eastAsia="Times New Roman" w:hAnsi="Times New Roman" w:cs="Times New Roman"/>
                  <w:color w:val="000000"/>
                  <w:kern w:val="0"/>
                  <w:sz w:val="20"/>
                  <w:szCs w:val="20"/>
                  <w14:ligatures w14:val="none"/>
                </w:rPr>
                <w:t>LAMAR</w:t>
              </w:r>
            </w:ins>
          </w:p>
        </w:tc>
        <w:tc>
          <w:tcPr>
            <w:tcW w:w="799" w:type="dxa"/>
            <w:noWrap/>
            <w:vAlign w:val="bottom"/>
            <w:hideMark/>
          </w:tcPr>
          <w:p w14:paraId="6C838B94" w14:textId="55343EDC" w:rsidR="00342C52" w:rsidRPr="004E77FC" w:rsidRDefault="00342C52" w:rsidP="00342C52">
            <w:pPr>
              <w:spacing w:after="0" w:line="240" w:lineRule="auto"/>
              <w:jc w:val="right"/>
              <w:rPr>
                <w:ins w:id="4672" w:author="Jujia Li" w:date="2025-08-25T17:35:00Z" w16du:dateUtc="2025-08-25T22:35:00Z"/>
                <w:rFonts w:ascii="Times New Roman" w:eastAsia="Times New Roman" w:hAnsi="Times New Roman" w:cs="Times New Roman"/>
                <w:color w:val="000000"/>
                <w:kern w:val="0"/>
                <w:sz w:val="18"/>
                <w:szCs w:val="18"/>
                <w14:ligatures w14:val="none"/>
              </w:rPr>
            </w:pPr>
            <w:ins w:id="4673" w:author="Jujia Li" w:date="2025-08-25T17:40:00Z" w16du:dateUtc="2025-08-25T22:40:00Z">
              <w:r w:rsidRPr="00342C52">
                <w:rPr>
                  <w:rFonts w:ascii="Times New Roman" w:hAnsi="Times New Roman" w:cs="Times New Roman"/>
                  <w:color w:val="000000"/>
                  <w:sz w:val="18"/>
                  <w:szCs w:val="18"/>
                  <w:rPrChange w:id="4674" w:author="Jujia Li" w:date="2025-08-25T17:41:00Z" w16du:dateUtc="2025-08-25T22:41:00Z">
                    <w:rPr>
                      <w:rFonts w:ascii="Aptos Narrow" w:hAnsi="Aptos Narrow"/>
                      <w:color w:val="000000"/>
                      <w:sz w:val="22"/>
                      <w:szCs w:val="22"/>
                    </w:rPr>
                  </w:rPrChange>
                </w:rPr>
                <w:t>13928</w:t>
              </w:r>
            </w:ins>
          </w:p>
        </w:tc>
        <w:tc>
          <w:tcPr>
            <w:tcW w:w="799" w:type="dxa"/>
            <w:noWrap/>
            <w:vAlign w:val="bottom"/>
            <w:hideMark/>
          </w:tcPr>
          <w:p w14:paraId="0D8E9E23" w14:textId="021E1FD3" w:rsidR="00342C52" w:rsidRPr="004E77FC" w:rsidRDefault="00342C52" w:rsidP="00342C52">
            <w:pPr>
              <w:spacing w:after="0" w:line="240" w:lineRule="auto"/>
              <w:jc w:val="right"/>
              <w:rPr>
                <w:ins w:id="4675" w:author="Jujia Li" w:date="2025-08-25T17:35:00Z" w16du:dateUtc="2025-08-25T22:35:00Z"/>
                <w:rFonts w:ascii="Times New Roman" w:eastAsia="Times New Roman" w:hAnsi="Times New Roman" w:cs="Times New Roman"/>
                <w:color w:val="000000"/>
                <w:kern w:val="0"/>
                <w:sz w:val="18"/>
                <w:szCs w:val="18"/>
                <w14:ligatures w14:val="none"/>
              </w:rPr>
            </w:pPr>
            <w:ins w:id="4676" w:author="Jujia Li" w:date="2025-08-25T17:40:00Z" w16du:dateUtc="2025-08-25T22:40:00Z">
              <w:r w:rsidRPr="00342C52">
                <w:rPr>
                  <w:rFonts w:ascii="Times New Roman" w:hAnsi="Times New Roman" w:cs="Times New Roman"/>
                  <w:color w:val="000000"/>
                  <w:sz w:val="18"/>
                  <w:szCs w:val="18"/>
                  <w:rPrChange w:id="4677" w:author="Jujia Li" w:date="2025-08-25T17:41:00Z" w16du:dateUtc="2025-08-25T22:41:00Z">
                    <w:rPr>
                      <w:rFonts w:ascii="Aptos Narrow" w:hAnsi="Aptos Narrow"/>
                      <w:color w:val="000000"/>
                      <w:sz w:val="22"/>
                      <w:szCs w:val="22"/>
                    </w:rPr>
                  </w:rPrChange>
                </w:rPr>
                <w:t>3240</w:t>
              </w:r>
            </w:ins>
          </w:p>
        </w:tc>
        <w:tc>
          <w:tcPr>
            <w:tcW w:w="688" w:type="dxa"/>
            <w:noWrap/>
            <w:vAlign w:val="bottom"/>
            <w:hideMark/>
          </w:tcPr>
          <w:p w14:paraId="33555173" w14:textId="17621356" w:rsidR="00342C52" w:rsidRPr="004E77FC" w:rsidRDefault="00342C52" w:rsidP="00342C52">
            <w:pPr>
              <w:spacing w:after="0" w:line="240" w:lineRule="auto"/>
              <w:jc w:val="right"/>
              <w:rPr>
                <w:ins w:id="4678" w:author="Jujia Li" w:date="2025-08-25T17:35:00Z" w16du:dateUtc="2025-08-25T22:35:00Z"/>
                <w:rFonts w:ascii="Times New Roman" w:eastAsia="Times New Roman" w:hAnsi="Times New Roman" w:cs="Times New Roman"/>
                <w:color w:val="000000"/>
                <w:kern w:val="0"/>
                <w:sz w:val="18"/>
                <w:szCs w:val="18"/>
                <w14:ligatures w14:val="none"/>
              </w:rPr>
            </w:pPr>
            <w:ins w:id="4679" w:author="Jujia Li" w:date="2025-08-25T17:40:00Z" w16du:dateUtc="2025-08-25T22:40:00Z">
              <w:r w:rsidRPr="00342C52">
                <w:rPr>
                  <w:rFonts w:ascii="Times New Roman" w:hAnsi="Times New Roman" w:cs="Times New Roman"/>
                  <w:color w:val="000000"/>
                  <w:sz w:val="18"/>
                  <w:szCs w:val="18"/>
                  <w:rPrChange w:id="4680" w:author="Jujia Li" w:date="2025-08-25T17:41:00Z" w16du:dateUtc="2025-08-25T22:41:00Z">
                    <w:rPr>
                      <w:rFonts w:ascii="Aptos Narrow" w:hAnsi="Aptos Narrow"/>
                      <w:color w:val="000000"/>
                      <w:sz w:val="22"/>
                      <w:szCs w:val="22"/>
                    </w:rPr>
                  </w:rPrChange>
                </w:rPr>
                <w:t>0.23</w:t>
              </w:r>
            </w:ins>
          </w:p>
        </w:tc>
        <w:tc>
          <w:tcPr>
            <w:tcW w:w="799" w:type="dxa"/>
            <w:noWrap/>
            <w:vAlign w:val="bottom"/>
            <w:hideMark/>
          </w:tcPr>
          <w:p w14:paraId="6B226D1C" w14:textId="31DC60B7" w:rsidR="00342C52" w:rsidRPr="004E77FC" w:rsidRDefault="00342C52" w:rsidP="00342C52">
            <w:pPr>
              <w:spacing w:after="0" w:line="240" w:lineRule="auto"/>
              <w:jc w:val="right"/>
              <w:rPr>
                <w:ins w:id="4681" w:author="Jujia Li" w:date="2025-08-25T17:35:00Z" w16du:dateUtc="2025-08-25T22:35:00Z"/>
                <w:rFonts w:ascii="Times New Roman" w:eastAsia="Times New Roman" w:hAnsi="Times New Roman" w:cs="Times New Roman"/>
                <w:color w:val="000000"/>
                <w:kern w:val="0"/>
                <w:sz w:val="18"/>
                <w:szCs w:val="18"/>
                <w14:ligatures w14:val="none"/>
              </w:rPr>
            </w:pPr>
            <w:ins w:id="4682" w:author="Jujia Li" w:date="2025-08-25T17:40:00Z" w16du:dateUtc="2025-08-25T22:40:00Z">
              <w:r w:rsidRPr="00342C52">
                <w:rPr>
                  <w:rFonts w:ascii="Times New Roman" w:hAnsi="Times New Roman" w:cs="Times New Roman"/>
                  <w:color w:val="000000"/>
                  <w:sz w:val="18"/>
                  <w:szCs w:val="18"/>
                  <w:rPrChange w:id="4683" w:author="Jujia Li" w:date="2025-08-25T17:41:00Z" w16du:dateUtc="2025-08-25T22:41:00Z">
                    <w:rPr>
                      <w:rFonts w:ascii="Aptos Narrow" w:hAnsi="Aptos Narrow"/>
                      <w:color w:val="000000"/>
                      <w:sz w:val="22"/>
                      <w:szCs w:val="22"/>
                    </w:rPr>
                  </w:rPrChange>
                </w:rPr>
                <w:t>13882</w:t>
              </w:r>
            </w:ins>
          </w:p>
        </w:tc>
        <w:tc>
          <w:tcPr>
            <w:tcW w:w="799" w:type="dxa"/>
            <w:noWrap/>
            <w:vAlign w:val="bottom"/>
            <w:hideMark/>
          </w:tcPr>
          <w:p w14:paraId="22C0BE30" w14:textId="684E7444" w:rsidR="00342C52" w:rsidRPr="004E77FC" w:rsidRDefault="00342C52" w:rsidP="00342C52">
            <w:pPr>
              <w:spacing w:after="0" w:line="240" w:lineRule="auto"/>
              <w:jc w:val="right"/>
              <w:rPr>
                <w:ins w:id="4684" w:author="Jujia Li" w:date="2025-08-25T17:35:00Z" w16du:dateUtc="2025-08-25T22:35:00Z"/>
                <w:rFonts w:ascii="Times New Roman" w:eastAsia="Times New Roman" w:hAnsi="Times New Roman" w:cs="Times New Roman"/>
                <w:color w:val="000000"/>
                <w:kern w:val="0"/>
                <w:sz w:val="18"/>
                <w:szCs w:val="18"/>
                <w14:ligatures w14:val="none"/>
              </w:rPr>
            </w:pPr>
            <w:ins w:id="4685" w:author="Jujia Li" w:date="2025-08-25T17:40:00Z" w16du:dateUtc="2025-08-25T22:40:00Z">
              <w:r w:rsidRPr="00342C52">
                <w:rPr>
                  <w:rFonts w:ascii="Times New Roman" w:hAnsi="Times New Roman" w:cs="Times New Roman"/>
                  <w:color w:val="000000"/>
                  <w:sz w:val="18"/>
                  <w:szCs w:val="18"/>
                  <w:rPrChange w:id="4686" w:author="Jujia Li" w:date="2025-08-25T17:41:00Z" w16du:dateUtc="2025-08-25T22:41:00Z">
                    <w:rPr>
                      <w:rFonts w:ascii="Aptos Narrow" w:hAnsi="Aptos Narrow"/>
                      <w:color w:val="000000"/>
                      <w:sz w:val="22"/>
                      <w:szCs w:val="22"/>
                    </w:rPr>
                  </w:rPrChange>
                </w:rPr>
                <w:t>3324</w:t>
              </w:r>
            </w:ins>
          </w:p>
        </w:tc>
        <w:tc>
          <w:tcPr>
            <w:tcW w:w="800" w:type="dxa"/>
            <w:noWrap/>
            <w:vAlign w:val="bottom"/>
            <w:hideMark/>
          </w:tcPr>
          <w:p w14:paraId="574D0A62" w14:textId="3E5E37F5" w:rsidR="00342C52" w:rsidRPr="004E77FC" w:rsidRDefault="00342C52" w:rsidP="00342C52">
            <w:pPr>
              <w:spacing w:after="0" w:line="240" w:lineRule="auto"/>
              <w:jc w:val="right"/>
              <w:rPr>
                <w:ins w:id="4687" w:author="Jujia Li" w:date="2025-08-25T17:35:00Z" w16du:dateUtc="2025-08-25T22:35:00Z"/>
                <w:rFonts w:ascii="Times New Roman" w:eastAsia="Times New Roman" w:hAnsi="Times New Roman" w:cs="Times New Roman"/>
                <w:color w:val="000000"/>
                <w:kern w:val="0"/>
                <w:sz w:val="18"/>
                <w:szCs w:val="18"/>
                <w14:ligatures w14:val="none"/>
              </w:rPr>
            </w:pPr>
            <w:ins w:id="4688" w:author="Jujia Li" w:date="2025-08-25T17:40:00Z" w16du:dateUtc="2025-08-25T22:40:00Z">
              <w:r w:rsidRPr="00342C52">
                <w:rPr>
                  <w:rFonts w:ascii="Times New Roman" w:hAnsi="Times New Roman" w:cs="Times New Roman"/>
                  <w:color w:val="000000"/>
                  <w:sz w:val="18"/>
                  <w:szCs w:val="18"/>
                  <w:rPrChange w:id="4689" w:author="Jujia Li" w:date="2025-08-25T17:41:00Z" w16du:dateUtc="2025-08-25T22:41:00Z">
                    <w:rPr>
                      <w:rFonts w:ascii="Aptos Narrow" w:hAnsi="Aptos Narrow"/>
                      <w:color w:val="000000"/>
                      <w:sz w:val="22"/>
                      <w:szCs w:val="22"/>
                    </w:rPr>
                  </w:rPrChange>
                </w:rPr>
                <w:t>0.24</w:t>
              </w:r>
            </w:ins>
          </w:p>
        </w:tc>
        <w:tc>
          <w:tcPr>
            <w:tcW w:w="800" w:type="dxa"/>
            <w:noWrap/>
            <w:vAlign w:val="bottom"/>
            <w:hideMark/>
          </w:tcPr>
          <w:p w14:paraId="41942E5D" w14:textId="669E7516" w:rsidR="00342C52" w:rsidRPr="004E77FC" w:rsidRDefault="00342C52" w:rsidP="00342C52">
            <w:pPr>
              <w:spacing w:after="0" w:line="240" w:lineRule="auto"/>
              <w:jc w:val="right"/>
              <w:rPr>
                <w:ins w:id="4690" w:author="Jujia Li" w:date="2025-08-25T17:35:00Z" w16du:dateUtc="2025-08-25T22:35:00Z"/>
                <w:rFonts w:ascii="Times New Roman" w:eastAsia="Times New Roman" w:hAnsi="Times New Roman" w:cs="Times New Roman"/>
                <w:color w:val="000000"/>
                <w:kern w:val="0"/>
                <w:sz w:val="18"/>
                <w:szCs w:val="18"/>
                <w14:ligatures w14:val="none"/>
              </w:rPr>
            </w:pPr>
            <w:ins w:id="4691" w:author="Jujia Li" w:date="2025-08-25T17:40:00Z" w16du:dateUtc="2025-08-25T22:40:00Z">
              <w:r w:rsidRPr="00342C52">
                <w:rPr>
                  <w:rFonts w:ascii="Times New Roman" w:hAnsi="Times New Roman" w:cs="Times New Roman"/>
                  <w:color w:val="000000"/>
                  <w:sz w:val="18"/>
                  <w:szCs w:val="18"/>
                  <w:rPrChange w:id="4692" w:author="Jujia Li" w:date="2025-08-25T17:41:00Z" w16du:dateUtc="2025-08-25T22:41:00Z">
                    <w:rPr>
                      <w:rFonts w:ascii="Aptos Narrow" w:hAnsi="Aptos Narrow"/>
                      <w:color w:val="000000"/>
                      <w:sz w:val="22"/>
                      <w:szCs w:val="22"/>
                    </w:rPr>
                  </w:rPrChange>
                </w:rPr>
                <w:t>13882</w:t>
              </w:r>
            </w:ins>
          </w:p>
        </w:tc>
        <w:tc>
          <w:tcPr>
            <w:tcW w:w="800" w:type="dxa"/>
            <w:noWrap/>
            <w:vAlign w:val="bottom"/>
            <w:hideMark/>
          </w:tcPr>
          <w:p w14:paraId="6CC37AAD" w14:textId="34AB4D7E" w:rsidR="00342C52" w:rsidRPr="004E77FC" w:rsidRDefault="00342C52" w:rsidP="00342C52">
            <w:pPr>
              <w:spacing w:after="0" w:line="240" w:lineRule="auto"/>
              <w:jc w:val="right"/>
              <w:rPr>
                <w:ins w:id="4693" w:author="Jujia Li" w:date="2025-08-25T17:35:00Z" w16du:dateUtc="2025-08-25T22:35:00Z"/>
                <w:rFonts w:ascii="Times New Roman" w:eastAsia="Times New Roman" w:hAnsi="Times New Roman" w:cs="Times New Roman"/>
                <w:color w:val="000000"/>
                <w:kern w:val="0"/>
                <w:sz w:val="18"/>
                <w:szCs w:val="18"/>
                <w14:ligatures w14:val="none"/>
              </w:rPr>
            </w:pPr>
            <w:ins w:id="4694" w:author="Jujia Li" w:date="2025-08-25T17:40:00Z" w16du:dateUtc="2025-08-25T22:40:00Z">
              <w:r w:rsidRPr="00342C52">
                <w:rPr>
                  <w:rFonts w:ascii="Times New Roman" w:hAnsi="Times New Roman" w:cs="Times New Roman"/>
                  <w:color w:val="000000"/>
                  <w:sz w:val="18"/>
                  <w:szCs w:val="18"/>
                  <w:rPrChange w:id="4695" w:author="Jujia Li" w:date="2025-08-25T17:41:00Z" w16du:dateUtc="2025-08-25T22:41:00Z">
                    <w:rPr>
                      <w:rFonts w:ascii="Aptos Narrow" w:hAnsi="Aptos Narrow"/>
                      <w:color w:val="000000"/>
                      <w:sz w:val="22"/>
                      <w:szCs w:val="22"/>
                    </w:rPr>
                  </w:rPrChange>
                </w:rPr>
                <w:t>2836</w:t>
              </w:r>
            </w:ins>
          </w:p>
        </w:tc>
        <w:tc>
          <w:tcPr>
            <w:tcW w:w="800" w:type="dxa"/>
            <w:noWrap/>
            <w:vAlign w:val="bottom"/>
            <w:hideMark/>
          </w:tcPr>
          <w:p w14:paraId="22463756" w14:textId="6FF10646" w:rsidR="00342C52" w:rsidRPr="004E77FC" w:rsidRDefault="00342C52" w:rsidP="00342C52">
            <w:pPr>
              <w:spacing w:after="0" w:line="240" w:lineRule="auto"/>
              <w:jc w:val="right"/>
              <w:rPr>
                <w:ins w:id="4696" w:author="Jujia Li" w:date="2025-08-25T17:35:00Z" w16du:dateUtc="2025-08-25T22:35:00Z"/>
                <w:rFonts w:ascii="Times New Roman" w:eastAsia="Times New Roman" w:hAnsi="Times New Roman" w:cs="Times New Roman"/>
                <w:color w:val="000000"/>
                <w:kern w:val="0"/>
                <w:sz w:val="18"/>
                <w:szCs w:val="18"/>
                <w14:ligatures w14:val="none"/>
              </w:rPr>
            </w:pPr>
            <w:ins w:id="4697" w:author="Jujia Li" w:date="2025-08-25T17:40:00Z" w16du:dateUtc="2025-08-25T22:40:00Z">
              <w:r w:rsidRPr="00342C52">
                <w:rPr>
                  <w:rFonts w:ascii="Times New Roman" w:hAnsi="Times New Roman" w:cs="Times New Roman"/>
                  <w:color w:val="000000"/>
                  <w:sz w:val="18"/>
                  <w:szCs w:val="18"/>
                  <w:rPrChange w:id="4698" w:author="Jujia Li" w:date="2025-08-25T17:41:00Z" w16du:dateUtc="2025-08-25T22:41:00Z">
                    <w:rPr>
                      <w:rFonts w:ascii="Aptos Narrow" w:hAnsi="Aptos Narrow"/>
                      <w:color w:val="000000"/>
                      <w:sz w:val="22"/>
                      <w:szCs w:val="22"/>
                    </w:rPr>
                  </w:rPrChange>
                </w:rPr>
                <w:t>0.20</w:t>
              </w:r>
            </w:ins>
          </w:p>
        </w:tc>
        <w:tc>
          <w:tcPr>
            <w:tcW w:w="800" w:type="dxa"/>
            <w:noWrap/>
            <w:vAlign w:val="bottom"/>
            <w:hideMark/>
          </w:tcPr>
          <w:p w14:paraId="7AC594B6" w14:textId="3E8B3BBD" w:rsidR="00342C52" w:rsidRPr="004E77FC" w:rsidRDefault="00342C52" w:rsidP="00342C52">
            <w:pPr>
              <w:spacing w:after="0" w:line="240" w:lineRule="auto"/>
              <w:jc w:val="right"/>
              <w:rPr>
                <w:ins w:id="4699" w:author="Jujia Li" w:date="2025-08-25T17:35:00Z" w16du:dateUtc="2025-08-25T22:35:00Z"/>
                <w:rFonts w:ascii="Times New Roman" w:eastAsia="Times New Roman" w:hAnsi="Times New Roman" w:cs="Times New Roman"/>
                <w:color w:val="000000"/>
                <w:kern w:val="0"/>
                <w:sz w:val="18"/>
                <w:szCs w:val="18"/>
                <w14:ligatures w14:val="none"/>
              </w:rPr>
            </w:pPr>
            <w:ins w:id="4700" w:author="Jujia Li" w:date="2025-08-25T17:40:00Z" w16du:dateUtc="2025-08-25T22:40:00Z">
              <w:r w:rsidRPr="00342C52">
                <w:rPr>
                  <w:rFonts w:ascii="Times New Roman" w:hAnsi="Times New Roman" w:cs="Times New Roman"/>
                  <w:color w:val="000000"/>
                  <w:sz w:val="18"/>
                  <w:szCs w:val="18"/>
                  <w:rPrChange w:id="4701" w:author="Jujia Li" w:date="2025-08-25T17:41:00Z" w16du:dateUtc="2025-08-25T22:41:00Z">
                    <w:rPr>
                      <w:rFonts w:ascii="Aptos Narrow" w:hAnsi="Aptos Narrow"/>
                      <w:color w:val="000000"/>
                      <w:sz w:val="22"/>
                      <w:szCs w:val="22"/>
                    </w:rPr>
                  </w:rPrChange>
                </w:rPr>
                <w:t>13805</w:t>
              </w:r>
            </w:ins>
          </w:p>
        </w:tc>
        <w:tc>
          <w:tcPr>
            <w:tcW w:w="800" w:type="dxa"/>
            <w:noWrap/>
            <w:vAlign w:val="bottom"/>
            <w:hideMark/>
          </w:tcPr>
          <w:p w14:paraId="08E70C59" w14:textId="7E3B892A" w:rsidR="00342C52" w:rsidRPr="004E77FC" w:rsidRDefault="00342C52" w:rsidP="00342C52">
            <w:pPr>
              <w:spacing w:after="0" w:line="240" w:lineRule="auto"/>
              <w:jc w:val="right"/>
              <w:rPr>
                <w:ins w:id="4702" w:author="Jujia Li" w:date="2025-08-25T17:35:00Z" w16du:dateUtc="2025-08-25T22:35:00Z"/>
                <w:rFonts w:ascii="Times New Roman" w:eastAsia="Times New Roman" w:hAnsi="Times New Roman" w:cs="Times New Roman"/>
                <w:color w:val="000000"/>
                <w:kern w:val="0"/>
                <w:sz w:val="18"/>
                <w:szCs w:val="18"/>
                <w14:ligatures w14:val="none"/>
              </w:rPr>
            </w:pPr>
            <w:ins w:id="4703" w:author="Jujia Li" w:date="2025-08-25T17:40:00Z" w16du:dateUtc="2025-08-25T22:40:00Z">
              <w:r w:rsidRPr="00342C52">
                <w:rPr>
                  <w:rFonts w:ascii="Times New Roman" w:hAnsi="Times New Roman" w:cs="Times New Roman"/>
                  <w:color w:val="000000"/>
                  <w:sz w:val="18"/>
                  <w:szCs w:val="18"/>
                  <w:rPrChange w:id="4704" w:author="Jujia Li" w:date="2025-08-25T17:41:00Z" w16du:dateUtc="2025-08-25T22:41:00Z">
                    <w:rPr>
                      <w:rFonts w:ascii="Aptos Narrow" w:hAnsi="Aptos Narrow"/>
                      <w:color w:val="000000"/>
                      <w:sz w:val="22"/>
                      <w:szCs w:val="22"/>
                    </w:rPr>
                  </w:rPrChange>
                </w:rPr>
                <w:t>2689</w:t>
              </w:r>
            </w:ins>
          </w:p>
        </w:tc>
        <w:tc>
          <w:tcPr>
            <w:tcW w:w="800" w:type="dxa"/>
            <w:noWrap/>
            <w:vAlign w:val="bottom"/>
            <w:hideMark/>
          </w:tcPr>
          <w:p w14:paraId="22D15A1F" w14:textId="13BF2C4B" w:rsidR="00342C52" w:rsidRPr="004E77FC" w:rsidRDefault="00342C52" w:rsidP="00342C52">
            <w:pPr>
              <w:spacing w:after="0" w:line="240" w:lineRule="auto"/>
              <w:jc w:val="right"/>
              <w:rPr>
                <w:ins w:id="4705" w:author="Jujia Li" w:date="2025-08-25T17:35:00Z" w16du:dateUtc="2025-08-25T22:35:00Z"/>
                <w:rFonts w:ascii="Times New Roman" w:eastAsia="Times New Roman" w:hAnsi="Times New Roman" w:cs="Times New Roman"/>
                <w:color w:val="000000"/>
                <w:kern w:val="0"/>
                <w:sz w:val="18"/>
                <w:szCs w:val="18"/>
                <w14:ligatures w14:val="none"/>
              </w:rPr>
            </w:pPr>
            <w:ins w:id="4706" w:author="Jujia Li" w:date="2025-08-25T17:40:00Z" w16du:dateUtc="2025-08-25T22:40:00Z">
              <w:r w:rsidRPr="00342C52">
                <w:rPr>
                  <w:rFonts w:ascii="Times New Roman" w:hAnsi="Times New Roman" w:cs="Times New Roman"/>
                  <w:color w:val="000000"/>
                  <w:sz w:val="18"/>
                  <w:szCs w:val="18"/>
                  <w:rPrChange w:id="4707" w:author="Jujia Li" w:date="2025-08-25T17:41:00Z" w16du:dateUtc="2025-08-25T22:41:00Z">
                    <w:rPr>
                      <w:rFonts w:ascii="Aptos Narrow" w:hAnsi="Aptos Narrow"/>
                      <w:color w:val="000000"/>
                      <w:sz w:val="22"/>
                      <w:szCs w:val="22"/>
                    </w:rPr>
                  </w:rPrChange>
                </w:rPr>
                <w:t>0.19</w:t>
              </w:r>
            </w:ins>
          </w:p>
        </w:tc>
        <w:tc>
          <w:tcPr>
            <w:tcW w:w="891" w:type="dxa"/>
            <w:noWrap/>
            <w:vAlign w:val="bottom"/>
            <w:hideMark/>
          </w:tcPr>
          <w:p w14:paraId="547B1C0C" w14:textId="79F91C66" w:rsidR="00342C52" w:rsidRPr="004E77FC" w:rsidRDefault="00342C52" w:rsidP="00342C52">
            <w:pPr>
              <w:spacing w:after="0" w:line="240" w:lineRule="auto"/>
              <w:jc w:val="right"/>
              <w:rPr>
                <w:ins w:id="4708" w:author="Jujia Li" w:date="2025-08-25T17:35:00Z" w16du:dateUtc="2025-08-25T22:35:00Z"/>
                <w:rFonts w:ascii="Times New Roman" w:eastAsia="Times New Roman" w:hAnsi="Times New Roman" w:cs="Times New Roman"/>
                <w:color w:val="000000"/>
                <w:kern w:val="0"/>
                <w:sz w:val="18"/>
                <w:szCs w:val="18"/>
                <w14:ligatures w14:val="none"/>
              </w:rPr>
            </w:pPr>
            <w:ins w:id="4709" w:author="Jujia Li" w:date="2025-08-25T17:40:00Z" w16du:dateUtc="2025-08-25T22:40:00Z">
              <w:r w:rsidRPr="00342C52">
                <w:rPr>
                  <w:rFonts w:ascii="Times New Roman" w:hAnsi="Times New Roman" w:cs="Times New Roman"/>
                  <w:color w:val="000000"/>
                  <w:sz w:val="18"/>
                  <w:szCs w:val="18"/>
                  <w:rPrChange w:id="4710" w:author="Jujia Li" w:date="2025-08-25T17:41:00Z" w16du:dateUtc="2025-08-25T22:41:00Z">
                    <w:rPr>
                      <w:rFonts w:ascii="Aptos Narrow" w:hAnsi="Aptos Narrow"/>
                      <w:color w:val="000000"/>
                      <w:sz w:val="22"/>
                      <w:szCs w:val="22"/>
                    </w:rPr>
                  </w:rPrChange>
                </w:rPr>
                <w:t>12089</w:t>
              </w:r>
            </w:ins>
          </w:p>
        </w:tc>
        <w:tc>
          <w:tcPr>
            <w:tcW w:w="977" w:type="dxa"/>
            <w:noWrap/>
            <w:vAlign w:val="bottom"/>
            <w:hideMark/>
          </w:tcPr>
          <w:p w14:paraId="11EFC876" w14:textId="3B1CC3CA" w:rsidR="00342C52" w:rsidRPr="004E77FC" w:rsidRDefault="00342C52" w:rsidP="00342C52">
            <w:pPr>
              <w:spacing w:after="0" w:line="240" w:lineRule="auto"/>
              <w:jc w:val="right"/>
              <w:rPr>
                <w:ins w:id="4711" w:author="Jujia Li" w:date="2025-08-25T17:35:00Z" w16du:dateUtc="2025-08-25T22:35:00Z"/>
                <w:rFonts w:ascii="Times New Roman" w:eastAsia="Times New Roman" w:hAnsi="Times New Roman" w:cs="Times New Roman"/>
                <w:color w:val="000000"/>
                <w:kern w:val="0"/>
                <w:sz w:val="18"/>
                <w:szCs w:val="18"/>
                <w14:ligatures w14:val="none"/>
              </w:rPr>
            </w:pPr>
            <w:ins w:id="4712" w:author="Jujia Li" w:date="2025-08-25T17:40:00Z" w16du:dateUtc="2025-08-25T22:40:00Z">
              <w:r w:rsidRPr="00342C52">
                <w:rPr>
                  <w:rFonts w:ascii="Times New Roman" w:hAnsi="Times New Roman" w:cs="Times New Roman"/>
                  <w:color w:val="000000"/>
                  <w:sz w:val="18"/>
                  <w:szCs w:val="18"/>
                  <w:rPrChange w:id="4713" w:author="Jujia Li" w:date="2025-08-25T17:41:00Z" w16du:dateUtc="2025-08-25T22:41:00Z">
                    <w:rPr>
                      <w:rFonts w:ascii="Aptos Narrow" w:hAnsi="Aptos Narrow"/>
                      <w:color w:val="000000"/>
                      <w:sz w:val="22"/>
                      <w:szCs w:val="22"/>
                    </w:rPr>
                  </w:rPrChange>
                </w:rPr>
                <w:t>0.22</w:t>
              </w:r>
            </w:ins>
          </w:p>
        </w:tc>
      </w:tr>
      <w:tr w:rsidR="00342C52" w:rsidRPr="00D80767" w14:paraId="43BB6FC1" w14:textId="77777777" w:rsidTr="00241A4A">
        <w:trPr>
          <w:trHeight w:val="300"/>
          <w:ins w:id="4714" w:author="Jujia Li" w:date="2025-08-25T17:35:00Z"/>
        </w:trPr>
        <w:tc>
          <w:tcPr>
            <w:tcW w:w="1608" w:type="dxa"/>
            <w:noWrap/>
            <w:vAlign w:val="bottom"/>
            <w:hideMark/>
          </w:tcPr>
          <w:p w14:paraId="4C9B7821" w14:textId="77777777" w:rsidR="00342C52" w:rsidRPr="00B17B5A" w:rsidRDefault="00342C52" w:rsidP="00342C52">
            <w:pPr>
              <w:spacing w:after="0" w:line="240" w:lineRule="auto"/>
              <w:rPr>
                <w:ins w:id="4715" w:author="Jujia Li" w:date="2025-08-25T17:35:00Z" w16du:dateUtc="2025-08-25T22:35:00Z"/>
                <w:rFonts w:ascii="Times New Roman" w:eastAsia="Times New Roman" w:hAnsi="Times New Roman" w:cs="Times New Roman"/>
                <w:color w:val="000000"/>
                <w:kern w:val="0"/>
                <w:sz w:val="20"/>
                <w:szCs w:val="20"/>
                <w14:ligatures w14:val="none"/>
              </w:rPr>
            </w:pPr>
            <w:ins w:id="4716" w:author="Jujia Li" w:date="2025-08-25T17:35:00Z" w16du:dateUtc="2025-08-25T22:35:00Z">
              <w:r w:rsidRPr="00B17B5A">
                <w:rPr>
                  <w:rFonts w:ascii="Times New Roman" w:eastAsia="Times New Roman" w:hAnsi="Times New Roman" w:cs="Times New Roman"/>
                  <w:color w:val="000000"/>
                  <w:kern w:val="0"/>
                  <w:sz w:val="20"/>
                  <w:szCs w:val="20"/>
                  <w14:ligatures w14:val="none"/>
                </w:rPr>
                <w:t>LAUDERDALE</w:t>
              </w:r>
            </w:ins>
          </w:p>
        </w:tc>
        <w:tc>
          <w:tcPr>
            <w:tcW w:w="799" w:type="dxa"/>
            <w:noWrap/>
            <w:vAlign w:val="bottom"/>
            <w:hideMark/>
          </w:tcPr>
          <w:p w14:paraId="035C743E" w14:textId="005EF77B" w:rsidR="00342C52" w:rsidRPr="004E77FC" w:rsidRDefault="00342C52" w:rsidP="00342C52">
            <w:pPr>
              <w:spacing w:after="0" w:line="240" w:lineRule="auto"/>
              <w:jc w:val="right"/>
              <w:rPr>
                <w:ins w:id="4717" w:author="Jujia Li" w:date="2025-08-25T17:35:00Z" w16du:dateUtc="2025-08-25T22:35:00Z"/>
                <w:rFonts w:ascii="Times New Roman" w:eastAsia="Times New Roman" w:hAnsi="Times New Roman" w:cs="Times New Roman"/>
                <w:color w:val="000000"/>
                <w:kern w:val="0"/>
                <w:sz w:val="18"/>
                <w:szCs w:val="18"/>
                <w14:ligatures w14:val="none"/>
              </w:rPr>
            </w:pPr>
            <w:ins w:id="4718" w:author="Jujia Li" w:date="2025-08-25T17:40:00Z" w16du:dateUtc="2025-08-25T22:40:00Z">
              <w:r w:rsidRPr="00342C52">
                <w:rPr>
                  <w:rFonts w:ascii="Times New Roman" w:hAnsi="Times New Roman" w:cs="Times New Roman"/>
                  <w:color w:val="000000"/>
                  <w:sz w:val="18"/>
                  <w:szCs w:val="18"/>
                  <w:rPrChange w:id="4719" w:author="Jujia Li" w:date="2025-08-25T17:41:00Z" w16du:dateUtc="2025-08-25T22:41:00Z">
                    <w:rPr>
                      <w:rFonts w:ascii="Aptos Narrow" w:hAnsi="Aptos Narrow"/>
                      <w:color w:val="000000"/>
                      <w:sz w:val="22"/>
                      <w:szCs w:val="22"/>
                    </w:rPr>
                  </w:rPrChange>
                </w:rPr>
                <w:t>92425</w:t>
              </w:r>
            </w:ins>
          </w:p>
        </w:tc>
        <w:tc>
          <w:tcPr>
            <w:tcW w:w="799" w:type="dxa"/>
            <w:noWrap/>
            <w:vAlign w:val="bottom"/>
            <w:hideMark/>
          </w:tcPr>
          <w:p w14:paraId="0CE4115E" w14:textId="45421518" w:rsidR="00342C52" w:rsidRPr="004E77FC" w:rsidRDefault="00342C52" w:rsidP="00342C52">
            <w:pPr>
              <w:spacing w:after="0" w:line="240" w:lineRule="auto"/>
              <w:jc w:val="right"/>
              <w:rPr>
                <w:ins w:id="4720" w:author="Jujia Li" w:date="2025-08-25T17:35:00Z" w16du:dateUtc="2025-08-25T22:35:00Z"/>
                <w:rFonts w:ascii="Times New Roman" w:eastAsia="Times New Roman" w:hAnsi="Times New Roman" w:cs="Times New Roman"/>
                <w:color w:val="000000"/>
                <w:kern w:val="0"/>
                <w:sz w:val="18"/>
                <w:szCs w:val="18"/>
                <w14:ligatures w14:val="none"/>
              </w:rPr>
            </w:pPr>
            <w:ins w:id="4721" w:author="Jujia Li" w:date="2025-08-25T17:40:00Z" w16du:dateUtc="2025-08-25T22:40:00Z">
              <w:r w:rsidRPr="00342C52">
                <w:rPr>
                  <w:rFonts w:ascii="Times New Roman" w:hAnsi="Times New Roman" w:cs="Times New Roman"/>
                  <w:color w:val="000000"/>
                  <w:sz w:val="18"/>
                  <w:szCs w:val="18"/>
                  <w:rPrChange w:id="4722" w:author="Jujia Li" w:date="2025-08-25T17:41:00Z" w16du:dateUtc="2025-08-25T22:41:00Z">
                    <w:rPr>
                      <w:rFonts w:ascii="Aptos Narrow" w:hAnsi="Aptos Narrow"/>
                      <w:color w:val="000000"/>
                      <w:sz w:val="22"/>
                      <w:szCs w:val="22"/>
                    </w:rPr>
                  </w:rPrChange>
                </w:rPr>
                <w:t>24176</w:t>
              </w:r>
            </w:ins>
          </w:p>
        </w:tc>
        <w:tc>
          <w:tcPr>
            <w:tcW w:w="688" w:type="dxa"/>
            <w:noWrap/>
            <w:vAlign w:val="bottom"/>
            <w:hideMark/>
          </w:tcPr>
          <w:p w14:paraId="247B0862" w14:textId="3479DCFF" w:rsidR="00342C52" w:rsidRPr="004E77FC" w:rsidRDefault="00342C52" w:rsidP="00342C52">
            <w:pPr>
              <w:spacing w:after="0" w:line="240" w:lineRule="auto"/>
              <w:jc w:val="right"/>
              <w:rPr>
                <w:ins w:id="4723" w:author="Jujia Li" w:date="2025-08-25T17:35:00Z" w16du:dateUtc="2025-08-25T22:35:00Z"/>
                <w:rFonts w:ascii="Times New Roman" w:eastAsia="Times New Roman" w:hAnsi="Times New Roman" w:cs="Times New Roman"/>
                <w:color w:val="000000"/>
                <w:kern w:val="0"/>
                <w:sz w:val="18"/>
                <w:szCs w:val="18"/>
                <w14:ligatures w14:val="none"/>
              </w:rPr>
            </w:pPr>
            <w:ins w:id="4724" w:author="Jujia Li" w:date="2025-08-25T17:40:00Z" w16du:dateUtc="2025-08-25T22:40:00Z">
              <w:r w:rsidRPr="00342C52">
                <w:rPr>
                  <w:rFonts w:ascii="Times New Roman" w:hAnsi="Times New Roman" w:cs="Times New Roman"/>
                  <w:color w:val="000000"/>
                  <w:sz w:val="18"/>
                  <w:szCs w:val="18"/>
                  <w:rPrChange w:id="4725" w:author="Jujia Li" w:date="2025-08-25T17:41:00Z" w16du:dateUtc="2025-08-25T22:41:00Z">
                    <w:rPr>
                      <w:rFonts w:ascii="Aptos Narrow" w:hAnsi="Aptos Narrow"/>
                      <w:color w:val="000000"/>
                      <w:sz w:val="22"/>
                      <w:szCs w:val="22"/>
                    </w:rPr>
                  </w:rPrChange>
                </w:rPr>
                <w:t>0.26</w:t>
              </w:r>
            </w:ins>
          </w:p>
        </w:tc>
        <w:tc>
          <w:tcPr>
            <w:tcW w:w="799" w:type="dxa"/>
            <w:noWrap/>
            <w:vAlign w:val="bottom"/>
            <w:hideMark/>
          </w:tcPr>
          <w:p w14:paraId="1EFD6B26" w14:textId="5DB02250" w:rsidR="00342C52" w:rsidRPr="004E77FC" w:rsidRDefault="00342C52" w:rsidP="00342C52">
            <w:pPr>
              <w:spacing w:after="0" w:line="240" w:lineRule="auto"/>
              <w:jc w:val="right"/>
              <w:rPr>
                <w:ins w:id="4726" w:author="Jujia Li" w:date="2025-08-25T17:35:00Z" w16du:dateUtc="2025-08-25T22:35:00Z"/>
                <w:rFonts w:ascii="Times New Roman" w:eastAsia="Times New Roman" w:hAnsi="Times New Roman" w:cs="Times New Roman"/>
                <w:color w:val="000000"/>
                <w:kern w:val="0"/>
                <w:sz w:val="18"/>
                <w:szCs w:val="18"/>
                <w14:ligatures w14:val="none"/>
              </w:rPr>
            </w:pPr>
            <w:ins w:id="4727" w:author="Jujia Li" w:date="2025-08-25T17:40:00Z" w16du:dateUtc="2025-08-25T22:40:00Z">
              <w:r w:rsidRPr="00342C52">
                <w:rPr>
                  <w:rFonts w:ascii="Times New Roman" w:hAnsi="Times New Roman" w:cs="Times New Roman"/>
                  <w:color w:val="000000"/>
                  <w:sz w:val="18"/>
                  <w:szCs w:val="18"/>
                  <w:rPrChange w:id="4728" w:author="Jujia Li" w:date="2025-08-25T17:41:00Z" w16du:dateUtc="2025-08-25T22:41:00Z">
                    <w:rPr>
                      <w:rFonts w:ascii="Aptos Narrow" w:hAnsi="Aptos Narrow"/>
                      <w:color w:val="000000"/>
                      <w:sz w:val="22"/>
                      <w:szCs w:val="22"/>
                    </w:rPr>
                  </w:rPrChange>
                </w:rPr>
                <w:t>92564</w:t>
              </w:r>
            </w:ins>
          </w:p>
        </w:tc>
        <w:tc>
          <w:tcPr>
            <w:tcW w:w="799" w:type="dxa"/>
            <w:noWrap/>
            <w:vAlign w:val="bottom"/>
            <w:hideMark/>
          </w:tcPr>
          <w:p w14:paraId="7B045895" w14:textId="1C51DD94" w:rsidR="00342C52" w:rsidRPr="004E77FC" w:rsidRDefault="00342C52" w:rsidP="00342C52">
            <w:pPr>
              <w:spacing w:after="0" w:line="240" w:lineRule="auto"/>
              <w:jc w:val="right"/>
              <w:rPr>
                <w:ins w:id="4729" w:author="Jujia Li" w:date="2025-08-25T17:35:00Z" w16du:dateUtc="2025-08-25T22:35:00Z"/>
                <w:rFonts w:ascii="Times New Roman" w:eastAsia="Times New Roman" w:hAnsi="Times New Roman" w:cs="Times New Roman"/>
                <w:color w:val="000000"/>
                <w:kern w:val="0"/>
                <w:sz w:val="18"/>
                <w:szCs w:val="18"/>
                <w14:ligatures w14:val="none"/>
              </w:rPr>
            </w:pPr>
            <w:ins w:id="4730" w:author="Jujia Li" w:date="2025-08-25T17:40:00Z" w16du:dateUtc="2025-08-25T22:40:00Z">
              <w:r w:rsidRPr="00342C52">
                <w:rPr>
                  <w:rFonts w:ascii="Times New Roman" w:hAnsi="Times New Roman" w:cs="Times New Roman"/>
                  <w:color w:val="000000"/>
                  <w:sz w:val="18"/>
                  <w:szCs w:val="18"/>
                  <w:rPrChange w:id="4731" w:author="Jujia Li" w:date="2025-08-25T17:41:00Z" w16du:dateUtc="2025-08-25T22:41:00Z">
                    <w:rPr>
                      <w:rFonts w:ascii="Aptos Narrow" w:hAnsi="Aptos Narrow"/>
                      <w:color w:val="000000"/>
                      <w:sz w:val="22"/>
                      <w:szCs w:val="22"/>
                    </w:rPr>
                  </w:rPrChange>
                </w:rPr>
                <w:t>19682</w:t>
              </w:r>
            </w:ins>
          </w:p>
        </w:tc>
        <w:tc>
          <w:tcPr>
            <w:tcW w:w="800" w:type="dxa"/>
            <w:noWrap/>
            <w:vAlign w:val="bottom"/>
            <w:hideMark/>
          </w:tcPr>
          <w:p w14:paraId="70C74CC7" w14:textId="37D30D71" w:rsidR="00342C52" w:rsidRPr="004E77FC" w:rsidRDefault="00342C52" w:rsidP="00342C52">
            <w:pPr>
              <w:spacing w:after="0" w:line="240" w:lineRule="auto"/>
              <w:jc w:val="right"/>
              <w:rPr>
                <w:ins w:id="4732" w:author="Jujia Li" w:date="2025-08-25T17:35:00Z" w16du:dateUtc="2025-08-25T22:35:00Z"/>
                <w:rFonts w:ascii="Times New Roman" w:eastAsia="Times New Roman" w:hAnsi="Times New Roman" w:cs="Times New Roman"/>
                <w:color w:val="000000"/>
                <w:kern w:val="0"/>
                <w:sz w:val="18"/>
                <w:szCs w:val="18"/>
                <w14:ligatures w14:val="none"/>
              </w:rPr>
            </w:pPr>
            <w:ins w:id="4733" w:author="Jujia Li" w:date="2025-08-25T17:40:00Z" w16du:dateUtc="2025-08-25T22:40:00Z">
              <w:r w:rsidRPr="00342C52">
                <w:rPr>
                  <w:rFonts w:ascii="Times New Roman" w:hAnsi="Times New Roman" w:cs="Times New Roman"/>
                  <w:color w:val="000000"/>
                  <w:sz w:val="18"/>
                  <w:szCs w:val="18"/>
                  <w:rPrChange w:id="4734" w:author="Jujia Li" w:date="2025-08-25T17:41:00Z" w16du:dateUtc="2025-08-25T22:41:00Z">
                    <w:rPr>
                      <w:rFonts w:ascii="Aptos Narrow" w:hAnsi="Aptos Narrow"/>
                      <w:color w:val="000000"/>
                      <w:sz w:val="22"/>
                      <w:szCs w:val="22"/>
                    </w:rPr>
                  </w:rPrChange>
                </w:rPr>
                <w:t>0.21</w:t>
              </w:r>
            </w:ins>
          </w:p>
        </w:tc>
        <w:tc>
          <w:tcPr>
            <w:tcW w:w="800" w:type="dxa"/>
            <w:noWrap/>
            <w:vAlign w:val="bottom"/>
            <w:hideMark/>
          </w:tcPr>
          <w:p w14:paraId="28D969DA" w14:textId="36109B41" w:rsidR="00342C52" w:rsidRPr="004E77FC" w:rsidRDefault="00342C52" w:rsidP="00342C52">
            <w:pPr>
              <w:spacing w:after="0" w:line="240" w:lineRule="auto"/>
              <w:jc w:val="right"/>
              <w:rPr>
                <w:ins w:id="4735" w:author="Jujia Li" w:date="2025-08-25T17:35:00Z" w16du:dateUtc="2025-08-25T22:35:00Z"/>
                <w:rFonts w:ascii="Times New Roman" w:eastAsia="Times New Roman" w:hAnsi="Times New Roman" w:cs="Times New Roman"/>
                <w:color w:val="000000"/>
                <w:kern w:val="0"/>
                <w:sz w:val="18"/>
                <w:szCs w:val="18"/>
                <w14:ligatures w14:val="none"/>
              </w:rPr>
            </w:pPr>
            <w:ins w:id="4736" w:author="Jujia Li" w:date="2025-08-25T17:40:00Z" w16du:dateUtc="2025-08-25T22:40:00Z">
              <w:r w:rsidRPr="00342C52">
                <w:rPr>
                  <w:rFonts w:ascii="Times New Roman" w:hAnsi="Times New Roman" w:cs="Times New Roman"/>
                  <w:color w:val="000000"/>
                  <w:sz w:val="18"/>
                  <w:szCs w:val="18"/>
                  <w:rPrChange w:id="4737" w:author="Jujia Li" w:date="2025-08-25T17:41:00Z" w16du:dateUtc="2025-08-25T22:41:00Z">
                    <w:rPr>
                      <w:rFonts w:ascii="Aptos Narrow" w:hAnsi="Aptos Narrow"/>
                      <w:color w:val="000000"/>
                      <w:sz w:val="22"/>
                      <w:szCs w:val="22"/>
                    </w:rPr>
                  </w:rPrChange>
                </w:rPr>
                <w:t>92604</w:t>
              </w:r>
            </w:ins>
          </w:p>
        </w:tc>
        <w:tc>
          <w:tcPr>
            <w:tcW w:w="800" w:type="dxa"/>
            <w:noWrap/>
            <w:vAlign w:val="bottom"/>
            <w:hideMark/>
          </w:tcPr>
          <w:p w14:paraId="37BE97E7" w14:textId="275B2022" w:rsidR="00342C52" w:rsidRPr="004E77FC" w:rsidRDefault="00342C52" w:rsidP="00342C52">
            <w:pPr>
              <w:spacing w:after="0" w:line="240" w:lineRule="auto"/>
              <w:jc w:val="right"/>
              <w:rPr>
                <w:ins w:id="4738" w:author="Jujia Li" w:date="2025-08-25T17:35:00Z" w16du:dateUtc="2025-08-25T22:35:00Z"/>
                <w:rFonts w:ascii="Times New Roman" w:eastAsia="Times New Roman" w:hAnsi="Times New Roman" w:cs="Times New Roman"/>
                <w:color w:val="000000"/>
                <w:kern w:val="0"/>
                <w:sz w:val="18"/>
                <w:szCs w:val="18"/>
                <w14:ligatures w14:val="none"/>
              </w:rPr>
            </w:pPr>
            <w:ins w:id="4739" w:author="Jujia Li" w:date="2025-08-25T17:40:00Z" w16du:dateUtc="2025-08-25T22:40:00Z">
              <w:r w:rsidRPr="00342C52">
                <w:rPr>
                  <w:rFonts w:ascii="Times New Roman" w:hAnsi="Times New Roman" w:cs="Times New Roman"/>
                  <w:color w:val="000000"/>
                  <w:sz w:val="18"/>
                  <w:szCs w:val="18"/>
                  <w:rPrChange w:id="4740" w:author="Jujia Li" w:date="2025-08-25T17:41:00Z" w16du:dateUtc="2025-08-25T22:41:00Z">
                    <w:rPr>
                      <w:rFonts w:ascii="Aptos Narrow" w:hAnsi="Aptos Narrow"/>
                      <w:color w:val="000000"/>
                      <w:sz w:val="22"/>
                      <w:szCs w:val="22"/>
                    </w:rPr>
                  </w:rPrChange>
                </w:rPr>
                <w:t>17315</w:t>
              </w:r>
            </w:ins>
          </w:p>
        </w:tc>
        <w:tc>
          <w:tcPr>
            <w:tcW w:w="800" w:type="dxa"/>
            <w:noWrap/>
            <w:vAlign w:val="bottom"/>
            <w:hideMark/>
          </w:tcPr>
          <w:p w14:paraId="25D64C3D" w14:textId="25586E81" w:rsidR="00342C52" w:rsidRPr="004E77FC" w:rsidRDefault="00342C52" w:rsidP="00342C52">
            <w:pPr>
              <w:spacing w:after="0" w:line="240" w:lineRule="auto"/>
              <w:jc w:val="right"/>
              <w:rPr>
                <w:ins w:id="4741" w:author="Jujia Li" w:date="2025-08-25T17:35:00Z" w16du:dateUtc="2025-08-25T22:35:00Z"/>
                <w:rFonts w:ascii="Times New Roman" w:eastAsia="Times New Roman" w:hAnsi="Times New Roman" w:cs="Times New Roman"/>
                <w:color w:val="000000"/>
                <w:kern w:val="0"/>
                <w:sz w:val="18"/>
                <w:szCs w:val="18"/>
                <w14:ligatures w14:val="none"/>
              </w:rPr>
            </w:pPr>
            <w:ins w:id="4742" w:author="Jujia Li" w:date="2025-08-25T17:40:00Z" w16du:dateUtc="2025-08-25T22:40:00Z">
              <w:r w:rsidRPr="00342C52">
                <w:rPr>
                  <w:rFonts w:ascii="Times New Roman" w:hAnsi="Times New Roman" w:cs="Times New Roman"/>
                  <w:color w:val="000000"/>
                  <w:sz w:val="18"/>
                  <w:szCs w:val="18"/>
                  <w:rPrChange w:id="4743" w:author="Jujia Li" w:date="2025-08-25T17:41:00Z" w16du:dateUtc="2025-08-25T22:41:00Z">
                    <w:rPr>
                      <w:rFonts w:ascii="Aptos Narrow" w:hAnsi="Aptos Narrow"/>
                      <w:color w:val="000000"/>
                      <w:sz w:val="22"/>
                      <w:szCs w:val="22"/>
                    </w:rPr>
                  </w:rPrChange>
                </w:rPr>
                <w:t>0.19</w:t>
              </w:r>
            </w:ins>
          </w:p>
        </w:tc>
        <w:tc>
          <w:tcPr>
            <w:tcW w:w="800" w:type="dxa"/>
            <w:noWrap/>
            <w:vAlign w:val="bottom"/>
            <w:hideMark/>
          </w:tcPr>
          <w:p w14:paraId="29379967" w14:textId="671AC40C" w:rsidR="00342C52" w:rsidRPr="004E77FC" w:rsidRDefault="00342C52" w:rsidP="00342C52">
            <w:pPr>
              <w:spacing w:after="0" w:line="240" w:lineRule="auto"/>
              <w:jc w:val="right"/>
              <w:rPr>
                <w:ins w:id="4744" w:author="Jujia Li" w:date="2025-08-25T17:35:00Z" w16du:dateUtc="2025-08-25T22:35:00Z"/>
                <w:rFonts w:ascii="Times New Roman" w:eastAsia="Times New Roman" w:hAnsi="Times New Roman" w:cs="Times New Roman"/>
                <w:color w:val="000000"/>
                <w:kern w:val="0"/>
                <w:sz w:val="18"/>
                <w:szCs w:val="18"/>
                <w14:ligatures w14:val="none"/>
              </w:rPr>
            </w:pPr>
            <w:ins w:id="4745" w:author="Jujia Li" w:date="2025-08-25T17:40:00Z" w16du:dateUtc="2025-08-25T22:40:00Z">
              <w:r w:rsidRPr="00342C52">
                <w:rPr>
                  <w:rFonts w:ascii="Times New Roman" w:hAnsi="Times New Roman" w:cs="Times New Roman"/>
                  <w:color w:val="000000"/>
                  <w:sz w:val="18"/>
                  <w:szCs w:val="18"/>
                  <w:rPrChange w:id="4746" w:author="Jujia Li" w:date="2025-08-25T17:41:00Z" w16du:dateUtc="2025-08-25T22:41:00Z">
                    <w:rPr>
                      <w:rFonts w:ascii="Aptos Narrow" w:hAnsi="Aptos Narrow"/>
                      <w:color w:val="000000"/>
                      <w:sz w:val="22"/>
                      <w:szCs w:val="22"/>
                    </w:rPr>
                  </w:rPrChange>
                </w:rPr>
                <w:t>92729</w:t>
              </w:r>
            </w:ins>
          </w:p>
        </w:tc>
        <w:tc>
          <w:tcPr>
            <w:tcW w:w="800" w:type="dxa"/>
            <w:noWrap/>
            <w:vAlign w:val="bottom"/>
            <w:hideMark/>
          </w:tcPr>
          <w:p w14:paraId="5504C4B5" w14:textId="12D8F921" w:rsidR="00342C52" w:rsidRPr="004E77FC" w:rsidRDefault="00342C52" w:rsidP="00342C52">
            <w:pPr>
              <w:spacing w:after="0" w:line="240" w:lineRule="auto"/>
              <w:jc w:val="right"/>
              <w:rPr>
                <w:ins w:id="4747" w:author="Jujia Li" w:date="2025-08-25T17:35:00Z" w16du:dateUtc="2025-08-25T22:35:00Z"/>
                <w:rFonts w:ascii="Times New Roman" w:eastAsia="Times New Roman" w:hAnsi="Times New Roman" w:cs="Times New Roman"/>
                <w:color w:val="000000"/>
                <w:kern w:val="0"/>
                <w:sz w:val="18"/>
                <w:szCs w:val="18"/>
                <w14:ligatures w14:val="none"/>
              </w:rPr>
            </w:pPr>
            <w:ins w:id="4748" w:author="Jujia Li" w:date="2025-08-25T17:40:00Z" w16du:dateUtc="2025-08-25T22:40:00Z">
              <w:r w:rsidRPr="00342C52">
                <w:rPr>
                  <w:rFonts w:ascii="Times New Roman" w:hAnsi="Times New Roman" w:cs="Times New Roman"/>
                  <w:color w:val="000000"/>
                  <w:sz w:val="18"/>
                  <w:szCs w:val="18"/>
                  <w:rPrChange w:id="4749" w:author="Jujia Li" w:date="2025-08-25T17:41:00Z" w16du:dateUtc="2025-08-25T22:41:00Z">
                    <w:rPr>
                      <w:rFonts w:ascii="Aptos Narrow" w:hAnsi="Aptos Narrow"/>
                      <w:color w:val="000000"/>
                      <w:sz w:val="22"/>
                      <w:szCs w:val="22"/>
                    </w:rPr>
                  </w:rPrChange>
                </w:rPr>
                <w:t>14574</w:t>
              </w:r>
            </w:ins>
          </w:p>
        </w:tc>
        <w:tc>
          <w:tcPr>
            <w:tcW w:w="800" w:type="dxa"/>
            <w:noWrap/>
            <w:vAlign w:val="bottom"/>
            <w:hideMark/>
          </w:tcPr>
          <w:p w14:paraId="32FB27C0" w14:textId="518F6067" w:rsidR="00342C52" w:rsidRPr="004E77FC" w:rsidRDefault="00342C52" w:rsidP="00342C52">
            <w:pPr>
              <w:spacing w:after="0" w:line="240" w:lineRule="auto"/>
              <w:jc w:val="right"/>
              <w:rPr>
                <w:ins w:id="4750" w:author="Jujia Li" w:date="2025-08-25T17:35:00Z" w16du:dateUtc="2025-08-25T22:35:00Z"/>
                <w:rFonts w:ascii="Times New Roman" w:eastAsia="Times New Roman" w:hAnsi="Times New Roman" w:cs="Times New Roman"/>
                <w:color w:val="000000"/>
                <w:kern w:val="0"/>
                <w:sz w:val="18"/>
                <w:szCs w:val="18"/>
                <w14:ligatures w14:val="none"/>
              </w:rPr>
            </w:pPr>
            <w:ins w:id="4751" w:author="Jujia Li" w:date="2025-08-25T17:40:00Z" w16du:dateUtc="2025-08-25T22:40:00Z">
              <w:r w:rsidRPr="00342C52">
                <w:rPr>
                  <w:rFonts w:ascii="Times New Roman" w:hAnsi="Times New Roman" w:cs="Times New Roman"/>
                  <w:color w:val="000000"/>
                  <w:sz w:val="18"/>
                  <w:szCs w:val="18"/>
                  <w:rPrChange w:id="4752" w:author="Jujia Li" w:date="2025-08-25T17:41:00Z" w16du:dateUtc="2025-08-25T22:41:00Z">
                    <w:rPr>
                      <w:rFonts w:ascii="Aptos Narrow" w:hAnsi="Aptos Narrow"/>
                      <w:color w:val="000000"/>
                      <w:sz w:val="22"/>
                      <w:szCs w:val="22"/>
                    </w:rPr>
                  </w:rPrChange>
                </w:rPr>
                <w:t>0.16</w:t>
              </w:r>
            </w:ins>
          </w:p>
        </w:tc>
        <w:tc>
          <w:tcPr>
            <w:tcW w:w="891" w:type="dxa"/>
            <w:noWrap/>
            <w:vAlign w:val="bottom"/>
            <w:hideMark/>
          </w:tcPr>
          <w:p w14:paraId="6830BBFA" w14:textId="2BE78C2A" w:rsidR="00342C52" w:rsidRPr="004E77FC" w:rsidRDefault="00342C52" w:rsidP="00342C52">
            <w:pPr>
              <w:spacing w:after="0" w:line="240" w:lineRule="auto"/>
              <w:jc w:val="right"/>
              <w:rPr>
                <w:ins w:id="4753" w:author="Jujia Li" w:date="2025-08-25T17:35:00Z" w16du:dateUtc="2025-08-25T22:35:00Z"/>
                <w:rFonts w:ascii="Times New Roman" w:eastAsia="Times New Roman" w:hAnsi="Times New Roman" w:cs="Times New Roman"/>
                <w:color w:val="000000"/>
                <w:kern w:val="0"/>
                <w:sz w:val="18"/>
                <w:szCs w:val="18"/>
                <w14:ligatures w14:val="none"/>
              </w:rPr>
            </w:pPr>
            <w:ins w:id="4754" w:author="Jujia Li" w:date="2025-08-25T17:40:00Z" w16du:dateUtc="2025-08-25T22:40:00Z">
              <w:r w:rsidRPr="00342C52">
                <w:rPr>
                  <w:rFonts w:ascii="Times New Roman" w:hAnsi="Times New Roman" w:cs="Times New Roman"/>
                  <w:color w:val="000000"/>
                  <w:sz w:val="18"/>
                  <w:szCs w:val="18"/>
                  <w:rPrChange w:id="4755" w:author="Jujia Li" w:date="2025-08-25T17:41:00Z" w16du:dateUtc="2025-08-25T22:41:00Z">
                    <w:rPr>
                      <w:rFonts w:ascii="Aptos Narrow" w:hAnsi="Aptos Narrow"/>
                      <w:color w:val="000000"/>
                      <w:sz w:val="22"/>
                      <w:szCs w:val="22"/>
                    </w:rPr>
                  </w:rPrChange>
                </w:rPr>
                <w:t>75747</w:t>
              </w:r>
            </w:ins>
          </w:p>
        </w:tc>
        <w:tc>
          <w:tcPr>
            <w:tcW w:w="977" w:type="dxa"/>
            <w:noWrap/>
            <w:vAlign w:val="bottom"/>
            <w:hideMark/>
          </w:tcPr>
          <w:p w14:paraId="30A84DBF" w14:textId="276CB09A" w:rsidR="00342C52" w:rsidRPr="004E77FC" w:rsidRDefault="00342C52" w:rsidP="00342C52">
            <w:pPr>
              <w:spacing w:after="0" w:line="240" w:lineRule="auto"/>
              <w:jc w:val="right"/>
              <w:rPr>
                <w:ins w:id="4756" w:author="Jujia Li" w:date="2025-08-25T17:35:00Z" w16du:dateUtc="2025-08-25T22:35:00Z"/>
                <w:rFonts w:ascii="Times New Roman" w:eastAsia="Times New Roman" w:hAnsi="Times New Roman" w:cs="Times New Roman"/>
                <w:color w:val="000000"/>
                <w:kern w:val="0"/>
                <w:sz w:val="18"/>
                <w:szCs w:val="18"/>
                <w14:ligatures w14:val="none"/>
              </w:rPr>
            </w:pPr>
            <w:ins w:id="4757" w:author="Jujia Li" w:date="2025-08-25T17:40:00Z" w16du:dateUtc="2025-08-25T22:40:00Z">
              <w:r w:rsidRPr="00342C52">
                <w:rPr>
                  <w:rFonts w:ascii="Times New Roman" w:hAnsi="Times New Roman" w:cs="Times New Roman"/>
                  <w:color w:val="000000"/>
                  <w:sz w:val="18"/>
                  <w:szCs w:val="18"/>
                  <w:rPrChange w:id="4758" w:author="Jujia Li" w:date="2025-08-25T17:41:00Z" w16du:dateUtc="2025-08-25T22:41:00Z">
                    <w:rPr>
                      <w:rFonts w:ascii="Aptos Narrow" w:hAnsi="Aptos Narrow"/>
                      <w:color w:val="000000"/>
                      <w:sz w:val="22"/>
                      <w:szCs w:val="22"/>
                    </w:rPr>
                  </w:rPrChange>
                </w:rPr>
                <w:t>0.21</w:t>
              </w:r>
            </w:ins>
          </w:p>
        </w:tc>
      </w:tr>
      <w:tr w:rsidR="00342C52" w:rsidRPr="00D80767" w14:paraId="077DCB89" w14:textId="77777777" w:rsidTr="00241A4A">
        <w:trPr>
          <w:trHeight w:val="300"/>
          <w:ins w:id="4759" w:author="Jujia Li" w:date="2025-08-25T17:35:00Z"/>
        </w:trPr>
        <w:tc>
          <w:tcPr>
            <w:tcW w:w="1608" w:type="dxa"/>
            <w:noWrap/>
            <w:vAlign w:val="bottom"/>
            <w:hideMark/>
          </w:tcPr>
          <w:p w14:paraId="08BB1103" w14:textId="77777777" w:rsidR="00342C52" w:rsidRPr="00B17B5A" w:rsidRDefault="00342C52" w:rsidP="00342C52">
            <w:pPr>
              <w:spacing w:after="0" w:line="240" w:lineRule="auto"/>
              <w:rPr>
                <w:ins w:id="4760" w:author="Jujia Li" w:date="2025-08-25T17:35:00Z" w16du:dateUtc="2025-08-25T22:35:00Z"/>
                <w:rFonts w:ascii="Times New Roman" w:eastAsia="Times New Roman" w:hAnsi="Times New Roman" w:cs="Times New Roman"/>
                <w:color w:val="000000"/>
                <w:kern w:val="0"/>
                <w:sz w:val="20"/>
                <w:szCs w:val="20"/>
                <w14:ligatures w14:val="none"/>
              </w:rPr>
            </w:pPr>
            <w:ins w:id="4761" w:author="Jujia Li" w:date="2025-08-25T17:35:00Z" w16du:dateUtc="2025-08-25T22:35:00Z">
              <w:r w:rsidRPr="00B17B5A">
                <w:rPr>
                  <w:rFonts w:ascii="Times New Roman" w:eastAsia="Times New Roman" w:hAnsi="Times New Roman" w:cs="Times New Roman"/>
                  <w:color w:val="000000"/>
                  <w:kern w:val="0"/>
                  <w:sz w:val="20"/>
                  <w:szCs w:val="20"/>
                  <w14:ligatures w14:val="none"/>
                </w:rPr>
                <w:t>LAWRENCE</w:t>
              </w:r>
            </w:ins>
          </w:p>
        </w:tc>
        <w:tc>
          <w:tcPr>
            <w:tcW w:w="799" w:type="dxa"/>
            <w:noWrap/>
            <w:vAlign w:val="bottom"/>
            <w:hideMark/>
          </w:tcPr>
          <w:p w14:paraId="0B886806" w14:textId="4AF1E4A1" w:rsidR="00342C52" w:rsidRPr="004E77FC" w:rsidRDefault="00342C52" w:rsidP="00342C52">
            <w:pPr>
              <w:spacing w:after="0" w:line="240" w:lineRule="auto"/>
              <w:jc w:val="right"/>
              <w:rPr>
                <w:ins w:id="4762" w:author="Jujia Li" w:date="2025-08-25T17:35:00Z" w16du:dateUtc="2025-08-25T22:35:00Z"/>
                <w:rFonts w:ascii="Times New Roman" w:eastAsia="Times New Roman" w:hAnsi="Times New Roman" w:cs="Times New Roman"/>
                <w:color w:val="000000"/>
                <w:kern w:val="0"/>
                <w:sz w:val="18"/>
                <w:szCs w:val="18"/>
                <w14:ligatures w14:val="none"/>
              </w:rPr>
            </w:pPr>
            <w:ins w:id="4763" w:author="Jujia Li" w:date="2025-08-25T17:40:00Z" w16du:dateUtc="2025-08-25T22:40:00Z">
              <w:r w:rsidRPr="00342C52">
                <w:rPr>
                  <w:rFonts w:ascii="Times New Roman" w:hAnsi="Times New Roman" w:cs="Times New Roman"/>
                  <w:color w:val="000000"/>
                  <w:sz w:val="18"/>
                  <w:szCs w:val="18"/>
                  <w:rPrChange w:id="4764" w:author="Jujia Li" w:date="2025-08-25T17:41:00Z" w16du:dateUtc="2025-08-25T22:41:00Z">
                    <w:rPr>
                      <w:rFonts w:ascii="Aptos Narrow" w:hAnsi="Aptos Narrow"/>
                      <w:color w:val="000000"/>
                      <w:sz w:val="22"/>
                      <w:szCs w:val="22"/>
                    </w:rPr>
                  </w:rPrChange>
                </w:rPr>
                <w:t>33227</w:t>
              </w:r>
            </w:ins>
          </w:p>
        </w:tc>
        <w:tc>
          <w:tcPr>
            <w:tcW w:w="799" w:type="dxa"/>
            <w:noWrap/>
            <w:vAlign w:val="bottom"/>
            <w:hideMark/>
          </w:tcPr>
          <w:p w14:paraId="0B0B700C" w14:textId="7BE49534" w:rsidR="00342C52" w:rsidRPr="004E77FC" w:rsidRDefault="00342C52" w:rsidP="00342C52">
            <w:pPr>
              <w:spacing w:after="0" w:line="240" w:lineRule="auto"/>
              <w:jc w:val="right"/>
              <w:rPr>
                <w:ins w:id="4765" w:author="Jujia Li" w:date="2025-08-25T17:35:00Z" w16du:dateUtc="2025-08-25T22:35:00Z"/>
                <w:rFonts w:ascii="Times New Roman" w:eastAsia="Times New Roman" w:hAnsi="Times New Roman" w:cs="Times New Roman"/>
                <w:color w:val="000000"/>
                <w:kern w:val="0"/>
                <w:sz w:val="18"/>
                <w:szCs w:val="18"/>
                <w14:ligatures w14:val="none"/>
              </w:rPr>
            </w:pPr>
            <w:ins w:id="4766" w:author="Jujia Li" w:date="2025-08-25T17:40:00Z" w16du:dateUtc="2025-08-25T22:40:00Z">
              <w:r w:rsidRPr="00342C52">
                <w:rPr>
                  <w:rFonts w:ascii="Times New Roman" w:hAnsi="Times New Roman" w:cs="Times New Roman"/>
                  <w:color w:val="000000"/>
                  <w:sz w:val="18"/>
                  <w:szCs w:val="18"/>
                  <w:rPrChange w:id="4767" w:author="Jujia Li" w:date="2025-08-25T17:41:00Z" w16du:dateUtc="2025-08-25T22:41:00Z">
                    <w:rPr>
                      <w:rFonts w:ascii="Aptos Narrow" w:hAnsi="Aptos Narrow"/>
                      <w:color w:val="000000"/>
                      <w:sz w:val="22"/>
                      <w:szCs w:val="22"/>
                    </w:rPr>
                  </w:rPrChange>
                </w:rPr>
                <w:t>9380</w:t>
              </w:r>
            </w:ins>
          </w:p>
        </w:tc>
        <w:tc>
          <w:tcPr>
            <w:tcW w:w="688" w:type="dxa"/>
            <w:noWrap/>
            <w:vAlign w:val="bottom"/>
            <w:hideMark/>
          </w:tcPr>
          <w:p w14:paraId="50D622DF" w14:textId="3BDB1F39" w:rsidR="00342C52" w:rsidRPr="004E77FC" w:rsidRDefault="00342C52" w:rsidP="00342C52">
            <w:pPr>
              <w:spacing w:after="0" w:line="240" w:lineRule="auto"/>
              <w:jc w:val="right"/>
              <w:rPr>
                <w:ins w:id="4768" w:author="Jujia Li" w:date="2025-08-25T17:35:00Z" w16du:dateUtc="2025-08-25T22:35:00Z"/>
                <w:rFonts w:ascii="Times New Roman" w:eastAsia="Times New Roman" w:hAnsi="Times New Roman" w:cs="Times New Roman"/>
                <w:color w:val="000000"/>
                <w:kern w:val="0"/>
                <w:sz w:val="18"/>
                <w:szCs w:val="18"/>
                <w14:ligatures w14:val="none"/>
              </w:rPr>
            </w:pPr>
            <w:ins w:id="4769" w:author="Jujia Li" w:date="2025-08-25T17:40:00Z" w16du:dateUtc="2025-08-25T22:40:00Z">
              <w:r w:rsidRPr="00342C52">
                <w:rPr>
                  <w:rFonts w:ascii="Times New Roman" w:hAnsi="Times New Roman" w:cs="Times New Roman"/>
                  <w:color w:val="000000"/>
                  <w:sz w:val="18"/>
                  <w:szCs w:val="18"/>
                  <w:rPrChange w:id="4770" w:author="Jujia Li" w:date="2025-08-25T17:41:00Z" w16du:dateUtc="2025-08-25T22:41:00Z">
                    <w:rPr>
                      <w:rFonts w:ascii="Aptos Narrow" w:hAnsi="Aptos Narrow"/>
                      <w:color w:val="000000"/>
                      <w:sz w:val="22"/>
                      <w:szCs w:val="22"/>
                    </w:rPr>
                  </w:rPrChange>
                </w:rPr>
                <w:t>0.28</w:t>
              </w:r>
            </w:ins>
          </w:p>
        </w:tc>
        <w:tc>
          <w:tcPr>
            <w:tcW w:w="799" w:type="dxa"/>
            <w:noWrap/>
            <w:vAlign w:val="bottom"/>
            <w:hideMark/>
          </w:tcPr>
          <w:p w14:paraId="4204ACCA" w14:textId="05908D52" w:rsidR="00342C52" w:rsidRPr="004E77FC" w:rsidRDefault="00342C52" w:rsidP="00342C52">
            <w:pPr>
              <w:spacing w:after="0" w:line="240" w:lineRule="auto"/>
              <w:jc w:val="right"/>
              <w:rPr>
                <w:ins w:id="4771" w:author="Jujia Li" w:date="2025-08-25T17:35:00Z" w16du:dateUtc="2025-08-25T22:35:00Z"/>
                <w:rFonts w:ascii="Times New Roman" w:eastAsia="Times New Roman" w:hAnsi="Times New Roman" w:cs="Times New Roman"/>
                <w:color w:val="000000"/>
                <w:kern w:val="0"/>
                <w:sz w:val="18"/>
                <w:szCs w:val="18"/>
                <w14:ligatures w14:val="none"/>
              </w:rPr>
            </w:pPr>
            <w:ins w:id="4772" w:author="Jujia Li" w:date="2025-08-25T17:40:00Z" w16du:dateUtc="2025-08-25T22:40:00Z">
              <w:r w:rsidRPr="00342C52">
                <w:rPr>
                  <w:rFonts w:ascii="Times New Roman" w:hAnsi="Times New Roman" w:cs="Times New Roman"/>
                  <w:color w:val="000000"/>
                  <w:sz w:val="18"/>
                  <w:szCs w:val="18"/>
                  <w:rPrChange w:id="4773" w:author="Jujia Li" w:date="2025-08-25T17:41:00Z" w16du:dateUtc="2025-08-25T22:41:00Z">
                    <w:rPr>
                      <w:rFonts w:ascii="Aptos Narrow" w:hAnsi="Aptos Narrow"/>
                      <w:color w:val="000000"/>
                      <w:sz w:val="22"/>
                      <w:szCs w:val="22"/>
                    </w:rPr>
                  </w:rPrChange>
                </w:rPr>
                <w:t>33063</w:t>
              </w:r>
            </w:ins>
          </w:p>
        </w:tc>
        <w:tc>
          <w:tcPr>
            <w:tcW w:w="799" w:type="dxa"/>
            <w:noWrap/>
            <w:vAlign w:val="bottom"/>
            <w:hideMark/>
          </w:tcPr>
          <w:p w14:paraId="48658AD0" w14:textId="6F73A15A" w:rsidR="00342C52" w:rsidRPr="004E77FC" w:rsidRDefault="00342C52" w:rsidP="00342C52">
            <w:pPr>
              <w:spacing w:after="0" w:line="240" w:lineRule="auto"/>
              <w:jc w:val="right"/>
              <w:rPr>
                <w:ins w:id="4774" w:author="Jujia Li" w:date="2025-08-25T17:35:00Z" w16du:dateUtc="2025-08-25T22:35:00Z"/>
                <w:rFonts w:ascii="Times New Roman" w:eastAsia="Times New Roman" w:hAnsi="Times New Roman" w:cs="Times New Roman"/>
                <w:color w:val="000000"/>
                <w:kern w:val="0"/>
                <w:sz w:val="18"/>
                <w:szCs w:val="18"/>
                <w14:ligatures w14:val="none"/>
              </w:rPr>
            </w:pPr>
            <w:ins w:id="4775" w:author="Jujia Li" w:date="2025-08-25T17:40:00Z" w16du:dateUtc="2025-08-25T22:40:00Z">
              <w:r w:rsidRPr="00342C52">
                <w:rPr>
                  <w:rFonts w:ascii="Times New Roman" w:hAnsi="Times New Roman" w:cs="Times New Roman"/>
                  <w:color w:val="000000"/>
                  <w:sz w:val="18"/>
                  <w:szCs w:val="18"/>
                  <w:rPrChange w:id="4776" w:author="Jujia Li" w:date="2025-08-25T17:41:00Z" w16du:dateUtc="2025-08-25T22:41:00Z">
                    <w:rPr>
                      <w:rFonts w:ascii="Aptos Narrow" w:hAnsi="Aptos Narrow"/>
                      <w:color w:val="000000"/>
                      <w:sz w:val="22"/>
                      <w:szCs w:val="22"/>
                    </w:rPr>
                  </w:rPrChange>
                </w:rPr>
                <w:t>7494</w:t>
              </w:r>
            </w:ins>
          </w:p>
        </w:tc>
        <w:tc>
          <w:tcPr>
            <w:tcW w:w="800" w:type="dxa"/>
            <w:noWrap/>
            <w:vAlign w:val="bottom"/>
            <w:hideMark/>
          </w:tcPr>
          <w:p w14:paraId="7A8B27B3" w14:textId="5D4D875F" w:rsidR="00342C52" w:rsidRPr="004E77FC" w:rsidRDefault="00342C52" w:rsidP="00342C52">
            <w:pPr>
              <w:spacing w:after="0" w:line="240" w:lineRule="auto"/>
              <w:jc w:val="right"/>
              <w:rPr>
                <w:ins w:id="4777" w:author="Jujia Li" w:date="2025-08-25T17:35:00Z" w16du:dateUtc="2025-08-25T22:35:00Z"/>
                <w:rFonts w:ascii="Times New Roman" w:eastAsia="Times New Roman" w:hAnsi="Times New Roman" w:cs="Times New Roman"/>
                <w:color w:val="000000"/>
                <w:kern w:val="0"/>
                <w:sz w:val="18"/>
                <w:szCs w:val="18"/>
                <w14:ligatures w14:val="none"/>
              </w:rPr>
            </w:pPr>
            <w:ins w:id="4778" w:author="Jujia Li" w:date="2025-08-25T17:40:00Z" w16du:dateUtc="2025-08-25T22:40:00Z">
              <w:r w:rsidRPr="00342C52">
                <w:rPr>
                  <w:rFonts w:ascii="Times New Roman" w:hAnsi="Times New Roman" w:cs="Times New Roman"/>
                  <w:color w:val="000000"/>
                  <w:sz w:val="18"/>
                  <w:szCs w:val="18"/>
                  <w:rPrChange w:id="4779" w:author="Jujia Li" w:date="2025-08-25T17:41:00Z" w16du:dateUtc="2025-08-25T22:41:00Z">
                    <w:rPr>
                      <w:rFonts w:ascii="Aptos Narrow" w:hAnsi="Aptos Narrow"/>
                      <w:color w:val="000000"/>
                      <w:sz w:val="22"/>
                      <w:szCs w:val="22"/>
                    </w:rPr>
                  </w:rPrChange>
                </w:rPr>
                <w:t>0.23</w:t>
              </w:r>
            </w:ins>
          </w:p>
        </w:tc>
        <w:tc>
          <w:tcPr>
            <w:tcW w:w="800" w:type="dxa"/>
            <w:noWrap/>
            <w:vAlign w:val="bottom"/>
            <w:hideMark/>
          </w:tcPr>
          <w:p w14:paraId="477EEB93" w14:textId="33125099" w:rsidR="00342C52" w:rsidRPr="004E77FC" w:rsidRDefault="00342C52" w:rsidP="00342C52">
            <w:pPr>
              <w:spacing w:after="0" w:line="240" w:lineRule="auto"/>
              <w:jc w:val="right"/>
              <w:rPr>
                <w:ins w:id="4780" w:author="Jujia Li" w:date="2025-08-25T17:35:00Z" w16du:dateUtc="2025-08-25T22:35:00Z"/>
                <w:rFonts w:ascii="Times New Roman" w:eastAsia="Times New Roman" w:hAnsi="Times New Roman" w:cs="Times New Roman"/>
                <w:color w:val="000000"/>
                <w:kern w:val="0"/>
                <w:sz w:val="18"/>
                <w:szCs w:val="18"/>
                <w14:ligatures w14:val="none"/>
              </w:rPr>
            </w:pPr>
            <w:ins w:id="4781" w:author="Jujia Li" w:date="2025-08-25T17:40:00Z" w16du:dateUtc="2025-08-25T22:40:00Z">
              <w:r w:rsidRPr="00342C52">
                <w:rPr>
                  <w:rFonts w:ascii="Times New Roman" w:hAnsi="Times New Roman" w:cs="Times New Roman"/>
                  <w:color w:val="000000"/>
                  <w:sz w:val="18"/>
                  <w:szCs w:val="18"/>
                  <w:rPrChange w:id="4782" w:author="Jujia Li" w:date="2025-08-25T17:41:00Z" w16du:dateUtc="2025-08-25T22:41:00Z">
                    <w:rPr>
                      <w:rFonts w:ascii="Aptos Narrow" w:hAnsi="Aptos Narrow"/>
                      <w:color w:val="000000"/>
                      <w:sz w:val="22"/>
                      <w:szCs w:val="22"/>
                    </w:rPr>
                  </w:rPrChange>
                </w:rPr>
                <w:t>32941</w:t>
              </w:r>
            </w:ins>
          </w:p>
        </w:tc>
        <w:tc>
          <w:tcPr>
            <w:tcW w:w="800" w:type="dxa"/>
            <w:noWrap/>
            <w:vAlign w:val="bottom"/>
            <w:hideMark/>
          </w:tcPr>
          <w:p w14:paraId="6B202F75" w14:textId="13AA2356" w:rsidR="00342C52" w:rsidRPr="004E77FC" w:rsidRDefault="00342C52" w:rsidP="00342C52">
            <w:pPr>
              <w:spacing w:after="0" w:line="240" w:lineRule="auto"/>
              <w:jc w:val="right"/>
              <w:rPr>
                <w:ins w:id="4783" w:author="Jujia Li" w:date="2025-08-25T17:35:00Z" w16du:dateUtc="2025-08-25T22:35:00Z"/>
                <w:rFonts w:ascii="Times New Roman" w:eastAsia="Times New Roman" w:hAnsi="Times New Roman" w:cs="Times New Roman"/>
                <w:color w:val="000000"/>
                <w:kern w:val="0"/>
                <w:sz w:val="18"/>
                <w:szCs w:val="18"/>
                <w14:ligatures w14:val="none"/>
              </w:rPr>
            </w:pPr>
            <w:ins w:id="4784" w:author="Jujia Li" w:date="2025-08-25T17:40:00Z" w16du:dateUtc="2025-08-25T22:40:00Z">
              <w:r w:rsidRPr="00342C52">
                <w:rPr>
                  <w:rFonts w:ascii="Times New Roman" w:hAnsi="Times New Roman" w:cs="Times New Roman"/>
                  <w:color w:val="000000"/>
                  <w:sz w:val="18"/>
                  <w:szCs w:val="18"/>
                  <w:rPrChange w:id="4785" w:author="Jujia Li" w:date="2025-08-25T17:41:00Z" w16du:dateUtc="2025-08-25T22:41:00Z">
                    <w:rPr>
                      <w:rFonts w:ascii="Aptos Narrow" w:hAnsi="Aptos Narrow"/>
                      <w:color w:val="000000"/>
                      <w:sz w:val="22"/>
                      <w:szCs w:val="22"/>
                    </w:rPr>
                  </w:rPrChange>
                </w:rPr>
                <w:t>6786</w:t>
              </w:r>
            </w:ins>
          </w:p>
        </w:tc>
        <w:tc>
          <w:tcPr>
            <w:tcW w:w="800" w:type="dxa"/>
            <w:noWrap/>
            <w:vAlign w:val="bottom"/>
            <w:hideMark/>
          </w:tcPr>
          <w:p w14:paraId="4CC9792A" w14:textId="6B690364" w:rsidR="00342C52" w:rsidRPr="004E77FC" w:rsidRDefault="00342C52" w:rsidP="00342C52">
            <w:pPr>
              <w:spacing w:after="0" w:line="240" w:lineRule="auto"/>
              <w:jc w:val="right"/>
              <w:rPr>
                <w:ins w:id="4786" w:author="Jujia Li" w:date="2025-08-25T17:35:00Z" w16du:dateUtc="2025-08-25T22:35:00Z"/>
                <w:rFonts w:ascii="Times New Roman" w:eastAsia="Times New Roman" w:hAnsi="Times New Roman" w:cs="Times New Roman"/>
                <w:color w:val="000000"/>
                <w:kern w:val="0"/>
                <w:sz w:val="18"/>
                <w:szCs w:val="18"/>
                <w14:ligatures w14:val="none"/>
              </w:rPr>
            </w:pPr>
            <w:ins w:id="4787" w:author="Jujia Li" w:date="2025-08-25T17:40:00Z" w16du:dateUtc="2025-08-25T22:40:00Z">
              <w:r w:rsidRPr="00342C52">
                <w:rPr>
                  <w:rFonts w:ascii="Times New Roman" w:hAnsi="Times New Roman" w:cs="Times New Roman"/>
                  <w:color w:val="000000"/>
                  <w:sz w:val="18"/>
                  <w:szCs w:val="18"/>
                  <w:rPrChange w:id="4788" w:author="Jujia Li" w:date="2025-08-25T17:41:00Z" w16du:dateUtc="2025-08-25T22:41:00Z">
                    <w:rPr>
                      <w:rFonts w:ascii="Aptos Narrow" w:hAnsi="Aptos Narrow"/>
                      <w:color w:val="000000"/>
                      <w:sz w:val="22"/>
                      <w:szCs w:val="22"/>
                    </w:rPr>
                  </w:rPrChange>
                </w:rPr>
                <w:t>0.21</w:t>
              </w:r>
            </w:ins>
          </w:p>
        </w:tc>
        <w:tc>
          <w:tcPr>
            <w:tcW w:w="800" w:type="dxa"/>
            <w:noWrap/>
            <w:vAlign w:val="bottom"/>
            <w:hideMark/>
          </w:tcPr>
          <w:p w14:paraId="683A1C31" w14:textId="3147D4C5" w:rsidR="00342C52" w:rsidRPr="004E77FC" w:rsidRDefault="00342C52" w:rsidP="00342C52">
            <w:pPr>
              <w:spacing w:after="0" w:line="240" w:lineRule="auto"/>
              <w:jc w:val="right"/>
              <w:rPr>
                <w:ins w:id="4789" w:author="Jujia Li" w:date="2025-08-25T17:35:00Z" w16du:dateUtc="2025-08-25T22:35:00Z"/>
                <w:rFonts w:ascii="Times New Roman" w:eastAsia="Times New Roman" w:hAnsi="Times New Roman" w:cs="Times New Roman"/>
                <w:color w:val="000000"/>
                <w:kern w:val="0"/>
                <w:sz w:val="18"/>
                <w:szCs w:val="18"/>
                <w14:ligatures w14:val="none"/>
              </w:rPr>
            </w:pPr>
            <w:ins w:id="4790" w:author="Jujia Li" w:date="2025-08-25T17:40:00Z" w16du:dateUtc="2025-08-25T22:40:00Z">
              <w:r w:rsidRPr="00342C52">
                <w:rPr>
                  <w:rFonts w:ascii="Times New Roman" w:hAnsi="Times New Roman" w:cs="Times New Roman"/>
                  <w:color w:val="000000"/>
                  <w:sz w:val="18"/>
                  <w:szCs w:val="18"/>
                  <w:rPrChange w:id="4791" w:author="Jujia Li" w:date="2025-08-25T17:41:00Z" w16du:dateUtc="2025-08-25T22:41:00Z">
                    <w:rPr>
                      <w:rFonts w:ascii="Aptos Narrow" w:hAnsi="Aptos Narrow"/>
                      <w:color w:val="000000"/>
                      <w:sz w:val="22"/>
                      <w:szCs w:val="22"/>
                    </w:rPr>
                  </w:rPrChange>
                </w:rPr>
                <w:t>32924</w:t>
              </w:r>
            </w:ins>
          </w:p>
        </w:tc>
        <w:tc>
          <w:tcPr>
            <w:tcW w:w="800" w:type="dxa"/>
            <w:noWrap/>
            <w:vAlign w:val="bottom"/>
            <w:hideMark/>
          </w:tcPr>
          <w:p w14:paraId="18587F23" w14:textId="242BF081" w:rsidR="00342C52" w:rsidRPr="004E77FC" w:rsidRDefault="00342C52" w:rsidP="00342C52">
            <w:pPr>
              <w:spacing w:after="0" w:line="240" w:lineRule="auto"/>
              <w:jc w:val="right"/>
              <w:rPr>
                <w:ins w:id="4792" w:author="Jujia Li" w:date="2025-08-25T17:35:00Z" w16du:dateUtc="2025-08-25T22:35:00Z"/>
                <w:rFonts w:ascii="Times New Roman" w:eastAsia="Times New Roman" w:hAnsi="Times New Roman" w:cs="Times New Roman"/>
                <w:color w:val="000000"/>
                <w:kern w:val="0"/>
                <w:sz w:val="18"/>
                <w:szCs w:val="18"/>
                <w14:ligatures w14:val="none"/>
              </w:rPr>
            </w:pPr>
            <w:ins w:id="4793" w:author="Jujia Li" w:date="2025-08-25T17:40:00Z" w16du:dateUtc="2025-08-25T22:40:00Z">
              <w:r w:rsidRPr="00342C52">
                <w:rPr>
                  <w:rFonts w:ascii="Times New Roman" w:hAnsi="Times New Roman" w:cs="Times New Roman"/>
                  <w:color w:val="000000"/>
                  <w:sz w:val="18"/>
                  <w:szCs w:val="18"/>
                  <w:rPrChange w:id="4794" w:author="Jujia Li" w:date="2025-08-25T17:41:00Z" w16du:dateUtc="2025-08-25T22:41:00Z">
                    <w:rPr>
                      <w:rFonts w:ascii="Aptos Narrow" w:hAnsi="Aptos Narrow"/>
                      <w:color w:val="000000"/>
                      <w:sz w:val="22"/>
                      <w:szCs w:val="22"/>
                    </w:rPr>
                  </w:rPrChange>
                </w:rPr>
                <w:t>5638</w:t>
              </w:r>
            </w:ins>
          </w:p>
        </w:tc>
        <w:tc>
          <w:tcPr>
            <w:tcW w:w="800" w:type="dxa"/>
            <w:noWrap/>
            <w:vAlign w:val="bottom"/>
            <w:hideMark/>
          </w:tcPr>
          <w:p w14:paraId="16121472" w14:textId="20D52E2A" w:rsidR="00342C52" w:rsidRPr="004E77FC" w:rsidRDefault="00342C52" w:rsidP="00342C52">
            <w:pPr>
              <w:spacing w:after="0" w:line="240" w:lineRule="auto"/>
              <w:jc w:val="right"/>
              <w:rPr>
                <w:ins w:id="4795" w:author="Jujia Li" w:date="2025-08-25T17:35:00Z" w16du:dateUtc="2025-08-25T22:35:00Z"/>
                <w:rFonts w:ascii="Times New Roman" w:eastAsia="Times New Roman" w:hAnsi="Times New Roman" w:cs="Times New Roman"/>
                <w:color w:val="000000"/>
                <w:kern w:val="0"/>
                <w:sz w:val="18"/>
                <w:szCs w:val="18"/>
                <w14:ligatures w14:val="none"/>
              </w:rPr>
            </w:pPr>
            <w:ins w:id="4796" w:author="Jujia Li" w:date="2025-08-25T17:40:00Z" w16du:dateUtc="2025-08-25T22:40:00Z">
              <w:r w:rsidRPr="00342C52">
                <w:rPr>
                  <w:rFonts w:ascii="Times New Roman" w:hAnsi="Times New Roman" w:cs="Times New Roman"/>
                  <w:color w:val="000000"/>
                  <w:sz w:val="18"/>
                  <w:szCs w:val="18"/>
                  <w:rPrChange w:id="4797" w:author="Jujia Li" w:date="2025-08-25T17:41:00Z" w16du:dateUtc="2025-08-25T22:41:00Z">
                    <w:rPr>
                      <w:rFonts w:ascii="Aptos Narrow" w:hAnsi="Aptos Narrow"/>
                      <w:color w:val="000000"/>
                      <w:sz w:val="22"/>
                      <w:szCs w:val="22"/>
                    </w:rPr>
                  </w:rPrChange>
                </w:rPr>
                <w:t>0.17</w:t>
              </w:r>
            </w:ins>
          </w:p>
        </w:tc>
        <w:tc>
          <w:tcPr>
            <w:tcW w:w="891" w:type="dxa"/>
            <w:noWrap/>
            <w:vAlign w:val="bottom"/>
            <w:hideMark/>
          </w:tcPr>
          <w:p w14:paraId="4EA70BC4" w14:textId="4003377E" w:rsidR="00342C52" w:rsidRPr="004E77FC" w:rsidRDefault="00342C52" w:rsidP="00342C52">
            <w:pPr>
              <w:spacing w:after="0" w:line="240" w:lineRule="auto"/>
              <w:jc w:val="right"/>
              <w:rPr>
                <w:ins w:id="4798" w:author="Jujia Li" w:date="2025-08-25T17:35:00Z" w16du:dateUtc="2025-08-25T22:35:00Z"/>
                <w:rFonts w:ascii="Times New Roman" w:eastAsia="Times New Roman" w:hAnsi="Times New Roman" w:cs="Times New Roman"/>
                <w:color w:val="000000"/>
                <w:kern w:val="0"/>
                <w:sz w:val="18"/>
                <w:szCs w:val="18"/>
                <w14:ligatures w14:val="none"/>
              </w:rPr>
            </w:pPr>
            <w:ins w:id="4799" w:author="Jujia Li" w:date="2025-08-25T17:40:00Z" w16du:dateUtc="2025-08-25T22:40:00Z">
              <w:r w:rsidRPr="00342C52">
                <w:rPr>
                  <w:rFonts w:ascii="Times New Roman" w:hAnsi="Times New Roman" w:cs="Times New Roman"/>
                  <w:color w:val="000000"/>
                  <w:sz w:val="18"/>
                  <w:szCs w:val="18"/>
                  <w:rPrChange w:id="4800" w:author="Jujia Li" w:date="2025-08-25T17:41:00Z" w16du:dateUtc="2025-08-25T22:41:00Z">
                    <w:rPr>
                      <w:rFonts w:ascii="Aptos Narrow" w:hAnsi="Aptos Narrow"/>
                      <w:color w:val="000000"/>
                      <w:sz w:val="22"/>
                      <w:szCs w:val="22"/>
                    </w:rPr>
                  </w:rPrChange>
                </w:rPr>
                <w:t>29298</w:t>
              </w:r>
            </w:ins>
          </w:p>
        </w:tc>
        <w:tc>
          <w:tcPr>
            <w:tcW w:w="977" w:type="dxa"/>
            <w:noWrap/>
            <w:vAlign w:val="bottom"/>
            <w:hideMark/>
          </w:tcPr>
          <w:p w14:paraId="797B3A70" w14:textId="583503B2" w:rsidR="00342C52" w:rsidRPr="004E77FC" w:rsidRDefault="00342C52" w:rsidP="00342C52">
            <w:pPr>
              <w:spacing w:after="0" w:line="240" w:lineRule="auto"/>
              <w:jc w:val="right"/>
              <w:rPr>
                <w:ins w:id="4801" w:author="Jujia Li" w:date="2025-08-25T17:35:00Z" w16du:dateUtc="2025-08-25T22:35:00Z"/>
                <w:rFonts w:ascii="Times New Roman" w:eastAsia="Times New Roman" w:hAnsi="Times New Roman" w:cs="Times New Roman"/>
                <w:color w:val="000000"/>
                <w:kern w:val="0"/>
                <w:sz w:val="18"/>
                <w:szCs w:val="18"/>
                <w14:ligatures w14:val="none"/>
              </w:rPr>
            </w:pPr>
            <w:ins w:id="4802" w:author="Jujia Li" w:date="2025-08-25T17:40:00Z" w16du:dateUtc="2025-08-25T22:40:00Z">
              <w:r w:rsidRPr="00342C52">
                <w:rPr>
                  <w:rFonts w:ascii="Times New Roman" w:hAnsi="Times New Roman" w:cs="Times New Roman"/>
                  <w:color w:val="000000"/>
                  <w:sz w:val="18"/>
                  <w:szCs w:val="18"/>
                  <w:rPrChange w:id="4803" w:author="Jujia Li" w:date="2025-08-25T17:41:00Z" w16du:dateUtc="2025-08-25T22:41:00Z">
                    <w:rPr>
                      <w:rFonts w:ascii="Aptos Narrow" w:hAnsi="Aptos Narrow"/>
                      <w:color w:val="000000"/>
                      <w:sz w:val="22"/>
                      <w:szCs w:val="22"/>
                    </w:rPr>
                  </w:rPrChange>
                </w:rPr>
                <w:t>0.22</w:t>
              </w:r>
            </w:ins>
          </w:p>
        </w:tc>
      </w:tr>
      <w:tr w:rsidR="00342C52" w:rsidRPr="00D80767" w14:paraId="6F573B4C" w14:textId="77777777" w:rsidTr="00241A4A">
        <w:trPr>
          <w:trHeight w:val="300"/>
          <w:ins w:id="4804" w:author="Jujia Li" w:date="2025-08-25T17:35:00Z"/>
        </w:trPr>
        <w:tc>
          <w:tcPr>
            <w:tcW w:w="1608" w:type="dxa"/>
            <w:noWrap/>
            <w:vAlign w:val="bottom"/>
            <w:hideMark/>
          </w:tcPr>
          <w:p w14:paraId="7FF5E928" w14:textId="77777777" w:rsidR="00342C52" w:rsidRPr="00B17B5A" w:rsidRDefault="00342C52" w:rsidP="00342C52">
            <w:pPr>
              <w:spacing w:after="0" w:line="240" w:lineRule="auto"/>
              <w:rPr>
                <w:ins w:id="4805" w:author="Jujia Li" w:date="2025-08-25T17:35:00Z" w16du:dateUtc="2025-08-25T22:35:00Z"/>
                <w:rFonts w:ascii="Times New Roman" w:eastAsia="Times New Roman" w:hAnsi="Times New Roman" w:cs="Times New Roman"/>
                <w:color w:val="000000"/>
                <w:kern w:val="0"/>
                <w:sz w:val="20"/>
                <w:szCs w:val="20"/>
                <w14:ligatures w14:val="none"/>
              </w:rPr>
            </w:pPr>
            <w:ins w:id="4806" w:author="Jujia Li" w:date="2025-08-25T17:35:00Z" w16du:dateUtc="2025-08-25T22:35:00Z">
              <w:r w:rsidRPr="00B17B5A">
                <w:rPr>
                  <w:rFonts w:ascii="Times New Roman" w:eastAsia="Times New Roman" w:hAnsi="Times New Roman" w:cs="Times New Roman"/>
                  <w:color w:val="000000"/>
                  <w:kern w:val="0"/>
                  <w:sz w:val="20"/>
                  <w:szCs w:val="20"/>
                  <w14:ligatures w14:val="none"/>
                </w:rPr>
                <w:t>LIMESTONE</w:t>
              </w:r>
            </w:ins>
          </w:p>
        </w:tc>
        <w:tc>
          <w:tcPr>
            <w:tcW w:w="799" w:type="dxa"/>
            <w:noWrap/>
            <w:vAlign w:val="bottom"/>
            <w:hideMark/>
          </w:tcPr>
          <w:p w14:paraId="17FEB20C" w14:textId="79588278" w:rsidR="00342C52" w:rsidRPr="004E77FC" w:rsidRDefault="00342C52" w:rsidP="00342C52">
            <w:pPr>
              <w:spacing w:after="0" w:line="240" w:lineRule="auto"/>
              <w:jc w:val="right"/>
              <w:rPr>
                <w:ins w:id="4807" w:author="Jujia Li" w:date="2025-08-25T17:35:00Z" w16du:dateUtc="2025-08-25T22:35:00Z"/>
                <w:rFonts w:ascii="Times New Roman" w:eastAsia="Times New Roman" w:hAnsi="Times New Roman" w:cs="Times New Roman"/>
                <w:color w:val="000000"/>
                <w:kern w:val="0"/>
                <w:sz w:val="18"/>
                <w:szCs w:val="18"/>
                <w14:ligatures w14:val="none"/>
              </w:rPr>
            </w:pPr>
            <w:ins w:id="4808" w:author="Jujia Li" w:date="2025-08-25T17:40:00Z" w16du:dateUtc="2025-08-25T22:40:00Z">
              <w:r w:rsidRPr="00342C52">
                <w:rPr>
                  <w:rFonts w:ascii="Times New Roman" w:hAnsi="Times New Roman" w:cs="Times New Roman"/>
                  <w:color w:val="000000"/>
                  <w:sz w:val="18"/>
                  <w:szCs w:val="18"/>
                  <w:rPrChange w:id="4809" w:author="Jujia Li" w:date="2025-08-25T17:41:00Z" w16du:dateUtc="2025-08-25T22:41:00Z">
                    <w:rPr>
                      <w:rFonts w:ascii="Aptos Narrow" w:hAnsi="Aptos Narrow"/>
                      <w:color w:val="000000"/>
                      <w:sz w:val="22"/>
                      <w:szCs w:val="22"/>
                    </w:rPr>
                  </w:rPrChange>
                </w:rPr>
                <w:t>92847</w:t>
              </w:r>
            </w:ins>
          </w:p>
        </w:tc>
        <w:tc>
          <w:tcPr>
            <w:tcW w:w="799" w:type="dxa"/>
            <w:noWrap/>
            <w:vAlign w:val="bottom"/>
            <w:hideMark/>
          </w:tcPr>
          <w:p w14:paraId="21013C6B" w14:textId="2BF2BBC0" w:rsidR="00342C52" w:rsidRPr="004E77FC" w:rsidRDefault="00342C52" w:rsidP="00342C52">
            <w:pPr>
              <w:spacing w:after="0" w:line="240" w:lineRule="auto"/>
              <w:jc w:val="right"/>
              <w:rPr>
                <w:ins w:id="4810" w:author="Jujia Li" w:date="2025-08-25T17:35:00Z" w16du:dateUtc="2025-08-25T22:35:00Z"/>
                <w:rFonts w:ascii="Times New Roman" w:eastAsia="Times New Roman" w:hAnsi="Times New Roman" w:cs="Times New Roman"/>
                <w:color w:val="000000"/>
                <w:kern w:val="0"/>
                <w:sz w:val="18"/>
                <w:szCs w:val="18"/>
                <w14:ligatures w14:val="none"/>
              </w:rPr>
            </w:pPr>
            <w:ins w:id="4811" w:author="Jujia Li" w:date="2025-08-25T17:40:00Z" w16du:dateUtc="2025-08-25T22:40:00Z">
              <w:r w:rsidRPr="00342C52">
                <w:rPr>
                  <w:rFonts w:ascii="Times New Roman" w:hAnsi="Times New Roman" w:cs="Times New Roman"/>
                  <w:color w:val="000000"/>
                  <w:sz w:val="18"/>
                  <w:szCs w:val="18"/>
                  <w:rPrChange w:id="4812" w:author="Jujia Li" w:date="2025-08-25T17:41:00Z" w16du:dateUtc="2025-08-25T22:41:00Z">
                    <w:rPr>
                      <w:rFonts w:ascii="Aptos Narrow" w:hAnsi="Aptos Narrow"/>
                      <w:color w:val="000000"/>
                      <w:sz w:val="22"/>
                      <w:szCs w:val="22"/>
                    </w:rPr>
                  </w:rPrChange>
                </w:rPr>
                <w:t>39738</w:t>
              </w:r>
            </w:ins>
          </w:p>
        </w:tc>
        <w:tc>
          <w:tcPr>
            <w:tcW w:w="688" w:type="dxa"/>
            <w:noWrap/>
            <w:vAlign w:val="bottom"/>
            <w:hideMark/>
          </w:tcPr>
          <w:p w14:paraId="4777A857" w14:textId="5FEABAC3" w:rsidR="00342C52" w:rsidRPr="004E77FC" w:rsidRDefault="00342C52" w:rsidP="00342C52">
            <w:pPr>
              <w:spacing w:after="0" w:line="240" w:lineRule="auto"/>
              <w:jc w:val="right"/>
              <w:rPr>
                <w:ins w:id="4813" w:author="Jujia Li" w:date="2025-08-25T17:35:00Z" w16du:dateUtc="2025-08-25T22:35:00Z"/>
                <w:rFonts w:ascii="Times New Roman" w:eastAsia="Times New Roman" w:hAnsi="Times New Roman" w:cs="Times New Roman"/>
                <w:color w:val="000000"/>
                <w:kern w:val="0"/>
                <w:sz w:val="18"/>
                <w:szCs w:val="18"/>
                <w14:ligatures w14:val="none"/>
              </w:rPr>
            </w:pPr>
            <w:ins w:id="4814" w:author="Jujia Li" w:date="2025-08-25T17:40:00Z" w16du:dateUtc="2025-08-25T22:40:00Z">
              <w:r w:rsidRPr="00342C52">
                <w:rPr>
                  <w:rFonts w:ascii="Times New Roman" w:hAnsi="Times New Roman" w:cs="Times New Roman"/>
                  <w:color w:val="000000"/>
                  <w:sz w:val="18"/>
                  <w:szCs w:val="18"/>
                  <w:rPrChange w:id="4815" w:author="Jujia Li" w:date="2025-08-25T17:41:00Z" w16du:dateUtc="2025-08-25T22:41:00Z">
                    <w:rPr>
                      <w:rFonts w:ascii="Aptos Narrow" w:hAnsi="Aptos Narrow"/>
                      <w:color w:val="000000"/>
                      <w:sz w:val="22"/>
                      <w:szCs w:val="22"/>
                    </w:rPr>
                  </w:rPrChange>
                </w:rPr>
                <w:t>0.43</w:t>
              </w:r>
            </w:ins>
          </w:p>
        </w:tc>
        <w:tc>
          <w:tcPr>
            <w:tcW w:w="799" w:type="dxa"/>
            <w:noWrap/>
            <w:vAlign w:val="bottom"/>
            <w:hideMark/>
          </w:tcPr>
          <w:p w14:paraId="5481F8C8" w14:textId="197FCFF6" w:rsidR="00342C52" w:rsidRPr="004E77FC" w:rsidRDefault="00342C52" w:rsidP="00342C52">
            <w:pPr>
              <w:spacing w:after="0" w:line="240" w:lineRule="auto"/>
              <w:jc w:val="right"/>
              <w:rPr>
                <w:ins w:id="4816" w:author="Jujia Li" w:date="2025-08-25T17:35:00Z" w16du:dateUtc="2025-08-25T22:35:00Z"/>
                <w:rFonts w:ascii="Times New Roman" w:eastAsia="Times New Roman" w:hAnsi="Times New Roman" w:cs="Times New Roman"/>
                <w:color w:val="000000"/>
                <w:kern w:val="0"/>
                <w:sz w:val="18"/>
                <w:szCs w:val="18"/>
                <w14:ligatures w14:val="none"/>
              </w:rPr>
            </w:pPr>
            <w:ins w:id="4817" w:author="Jujia Li" w:date="2025-08-25T17:40:00Z" w16du:dateUtc="2025-08-25T22:40:00Z">
              <w:r w:rsidRPr="00342C52">
                <w:rPr>
                  <w:rFonts w:ascii="Times New Roman" w:hAnsi="Times New Roman" w:cs="Times New Roman"/>
                  <w:color w:val="000000"/>
                  <w:sz w:val="18"/>
                  <w:szCs w:val="18"/>
                  <w:rPrChange w:id="4818" w:author="Jujia Li" w:date="2025-08-25T17:41:00Z" w16du:dateUtc="2025-08-25T22:41:00Z">
                    <w:rPr>
                      <w:rFonts w:ascii="Aptos Narrow" w:hAnsi="Aptos Narrow"/>
                      <w:color w:val="000000"/>
                      <w:sz w:val="22"/>
                      <w:szCs w:val="22"/>
                    </w:rPr>
                  </w:rPrChange>
                </w:rPr>
                <w:t>94130</w:t>
              </w:r>
            </w:ins>
          </w:p>
        </w:tc>
        <w:tc>
          <w:tcPr>
            <w:tcW w:w="799" w:type="dxa"/>
            <w:noWrap/>
            <w:vAlign w:val="bottom"/>
            <w:hideMark/>
          </w:tcPr>
          <w:p w14:paraId="1931EF12" w14:textId="2D0B00FE" w:rsidR="00342C52" w:rsidRPr="004E77FC" w:rsidRDefault="00342C52" w:rsidP="00342C52">
            <w:pPr>
              <w:spacing w:after="0" w:line="240" w:lineRule="auto"/>
              <w:jc w:val="right"/>
              <w:rPr>
                <w:ins w:id="4819" w:author="Jujia Li" w:date="2025-08-25T17:35:00Z" w16du:dateUtc="2025-08-25T22:35:00Z"/>
                <w:rFonts w:ascii="Times New Roman" w:eastAsia="Times New Roman" w:hAnsi="Times New Roman" w:cs="Times New Roman"/>
                <w:color w:val="000000"/>
                <w:kern w:val="0"/>
                <w:sz w:val="18"/>
                <w:szCs w:val="18"/>
                <w14:ligatures w14:val="none"/>
              </w:rPr>
            </w:pPr>
            <w:ins w:id="4820" w:author="Jujia Li" w:date="2025-08-25T17:40:00Z" w16du:dateUtc="2025-08-25T22:40:00Z">
              <w:r w:rsidRPr="00342C52">
                <w:rPr>
                  <w:rFonts w:ascii="Times New Roman" w:hAnsi="Times New Roman" w:cs="Times New Roman"/>
                  <w:color w:val="000000"/>
                  <w:sz w:val="18"/>
                  <w:szCs w:val="18"/>
                  <w:rPrChange w:id="4821" w:author="Jujia Li" w:date="2025-08-25T17:41:00Z" w16du:dateUtc="2025-08-25T22:41:00Z">
                    <w:rPr>
                      <w:rFonts w:ascii="Aptos Narrow" w:hAnsi="Aptos Narrow"/>
                      <w:color w:val="000000"/>
                      <w:sz w:val="22"/>
                      <w:szCs w:val="22"/>
                    </w:rPr>
                  </w:rPrChange>
                </w:rPr>
                <w:t>32782</w:t>
              </w:r>
            </w:ins>
          </w:p>
        </w:tc>
        <w:tc>
          <w:tcPr>
            <w:tcW w:w="800" w:type="dxa"/>
            <w:noWrap/>
            <w:vAlign w:val="bottom"/>
            <w:hideMark/>
          </w:tcPr>
          <w:p w14:paraId="2BAD33EC" w14:textId="03E73AA4" w:rsidR="00342C52" w:rsidRPr="004E77FC" w:rsidRDefault="00342C52" w:rsidP="00342C52">
            <w:pPr>
              <w:spacing w:after="0" w:line="240" w:lineRule="auto"/>
              <w:jc w:val="right"/>
              <w:rPr>
                <w:ins w:id="4822" w:author="Jujia Li" w:date="2025-08-25T17:35:00Z" w16du:dateUtc="2025-08-25T22:35:00Z"/>
                <w:rFonts w:ascii="Times New Roman" w:eastAsia="Times New Roman" w:hAnsi="Times New Roman" w:cs="Times New Roman"/>
                <w:color w:val="000000"/>
                <w:kern w:val="0"/>
                <w:sz w:val="18"/>
                <w:szCs w:val="18"/>
                <w14:ligatures w14:val="none"/>
              </w:rPr>
            </w:pPr>
            <w:ins w:id="4823" w:author="Jujia Li" w:date="2025-08-25T17:40:00Z" w16du:dateUtc="2025-08-25T22:40:00Z">
              <w:r w:rsidRPr="00342C52">
                <w:rPr>
                  <w:rFonts w:ascii="Times New Roman" w:hAnsi="Times New Roman" w:cs="Times New Roman"/>
                  <w:color w:val="000000"/>
                  <w:sz w:val="18"/>
                  <w:szCs w:val="18"/>
                  <w:rPrChange w:id="4824" w:author="Jujia Li" w:date="2025-08-25T17:41:00Z" w16du:dateUtc="2025-08-25T22:41:00Z">
                    <w:rPr>
                      <w:rFonts w:ascii="Aptos Narrow" w:hAnsi="Aptos Narrow"/>
                      <w:color w:val="000000"/>
                      <w:sz w:val="22"/>
                      <w:szCs w:val="22"/>
                    </w:rPr>
                  </w:rPrChange>
                </w:rPr>
                <w:t>0.35</w:t>
              </w:r>
            </w:ins>
          </w:p>
        </w:tc>
        <w:tc>
          <w:tcPr>
            <w:tcW w:w="800" w:type="dxa"/>
            <w:noWrap/>
            <w:vAlign w:val="bottom"/>
            <w:hideMark/>
          </w:tcPr>
          <w:p w14:paraId="2EADA8EC" w14:textId="09EFFD61" w:rsidR="00342C52" w:rsidRPr="004E77FC" w:rsidRDefault="00342C52" w:rsidP="00342C52">
            <w:pPr>
              <w:spacing w:after="0" w:line="240" w:lineRule="auto"/>
              <w:jc w:val="right"/>
              <w:rPr>
                <w:ins w:id="4825" w:author="Jujia Li" w:date="2025-08-25T17:35:00Z" w16du:dateUtc="2025-08-25T22:35:00Z"/>
                <w:rFonts w:ascii="Times New Roman" w:eastAsia="Times New Roman" w:hAnsi="Times New Roman" w:cs="Times New Roman"/>
                <w:color w:val="000000"/>
                <w:kern w:val="0"/>
                <w:sz w:val="18"/>
                <w:szCs w:val="18"/>
                <w14:ligatures w14:val="none"/>
              </w:rPr>
            </w:pPr>
            <w:ins w:id="4826" w:author="Jujia Li" w:date="2025-08-25T17:40:00Z" w16du:dateUtc="2025-08-25T22:40:00Z">
              <w:r w:rsidRPr="00342C52">
                <w:rPr>
                  <w:rFonts w:ascii="Times New Roman" w:hAnsi="Times New Roman" w:cs="Times New Roman"/>
                  <w:color w:val="000000"/>
                  <w:sz w:val="18"/>
                  <w:szCs w:val="18"/>
                  <w:rPrChange w:id="4827" w:author="Jujia Li" w:date="2025-08-25T17:41:00Z" w16du:dateUtc="2025-08-25T22:41:00Z">
                    <w:rPr>
                      <w:rFonts w:ascii="Aptos Narrow" w:hAnsi="Aptos Narrow"/>
                      <w:color w:val="000000"/>
                      <w:sz w:val="22"/>
                      <w:szCs w:val="22"/>
                    </w:rPr>
                  </w:rPrChange>
                </w:rPr>
                <w:t>96177</w:t>
              </w:r>
            </w:ins>
          </w:p>
        </w:tc>
        <w:tc>
          <w:tcPr>
            <w:tcW w:w="800" w:type="dxa"/>
            <w:noWrap/>
            <w:vAlign w:val="bottom"/>
            <w:hideMark/>
          </w:tcPr>
          <w:p w14:paraId="57362473" w14:textId="3ACD2A71" w:rsidR="00342C52" w:rsidRPr="004E77FC" w:rsidRDefault="00342C52" w:rsidP="00342C52">
            <w:pPr>
              <w:spacing w:after="0" w:line="240" w:lineRule="auto"/>
              <w:jc w:val="right"/>
              <w:rPr>
                <w:ins w:id="4828" w:author="Jujia Li" w:date="2025-08-25T17:35:00Z" w16du:dateUtc="2025-08-25T22:35:00Z"/>
                <w:rFonts w:ascii="Times New Roman" w:eastAsia="Times New Roman" w:hAnsi="Times New Roman" w:cs="Times New Roman"/>
                <w:color w:val="000000"/>
                <w:kern w:val="0"/>
                <w:sz w:val="18"/>
                <w:szCs w:val="18"/>
                <w14:ligatures w14:val="none"/>
              </w:rPr>
            </w:pPr>
            <w:ins w:id="4829" w:author="Jujia Li" w:date="2025-08-25T17:40:00Z" w16du:dateUtc="2025-08-25T22:40:00Z">
              <w:r w:rsidRPr="00342C52">
                <w:rPr>
                  <w:rFonts w:ascii="Times New Roman" w:hAnsi="Times New Roman" w:cs="Times New Roman"/>
                  <w:color w:val="000000"/>
                  <w:sz w:val="18"/>
                  <w:szCs w:val="18"/>
                  <w:rPrChange w:id="4830" w:author="Jujia Li" w:date="2025-08-25T17:41:00Z" w16du:dateUtc="2025-08-25T22:41:00Z">
                    <w:rPr>
                      <w:rFonts w:ascii="Aptos Narrow" w:hAnsi="Aptos Narrow"/>
                      <w:color w:val="000000"/>
                      <w:sz w:val="22"/>
                      <w:szCs w:val="22"/>
                    </w:rPr>
                  </w:rPrChange>
                </w:rPr>
                <w:t>27684</w:t>
              </w:r>
            </w:ins>
          </w:p>
        </w:tc>
        <w:tc>
          <w:tcPr>
            <w:tcW w:w="800" w:type="dxa"/>
            <w:noWrap/>
            <w:vAlign w:val="bottom"/>
            <w:hideMark/>
          </w:tcPr>
          <w:p w14:paraId="53212AE4" w14:textId="57CBD564" w:rsidR="00342C52" w:rsidRPr="004E77FC" w:rsidRDefault="00342C52" w:rsidP="00342C52">
            <w:pPr>
              <w:spacing w:after="0" w:line="240" w:lineRule="auto"/>
              <w:jc w:val="right"/>
              <w:rPr>
                <w:ins w:id="4831" w:author="Jujia Li" w:date="2025-08-25T17:35:00Z" w16du:dateUtc="2025-08-25T22:35:00Z"/>
                <w:rFonts w:ascii="Times New Roman" w:eastAsia="Times New Roman" w:hAnsi="Times New Roman" w:cs="Times New Roman"/>
                <w:color w:val="000000"/>
                <w:kern w:val="0"/>
                <w:sz w:val="18"/>
                <w:szCs w:val="18"/>
                <w14:ligatures w14:val="none"/>
              </w:rPr>
            </w:pPr>
            <w:ins w:id="4832" w:author="Jujia Li" w:date="2025-08-25T17:40:00Z" w16du:dateUtc="2025-08-25T22:40:00Z">
              <w:r w:rsidRPr="00342C52">
                <w:rPr>
                  <w:rFonts w:ascii="Times New Roman" w:hAnsi="Times New Roman" w:cs="Times New Roman"/>
                  <w:color w:val="000000"/>
                  <w:sz w:val="18"/>
                  <w:szCs w:val="18"/>
                  <w:rPrChange w:id="4833" w:author="Jujia Li" w:date="2025-08-25T17:41:00Z" w16du:dateUtc="2025-08-25T22:41:00Z">
                    <w:rPr>
                      <w:rFonts w:ascii="Aptos Narrow" w:hAnsi="Aptos Narrow"/>
                      <w:color w:val="000000"/>
                      <w:sz w:val="22"/>
                      <w:szCs w:val="22"/>
                    </w:rPr>
                  </w:rPrChange>
                </w:rPr>
                <w:t>0.29</w:t>
              </w:r>
            </w:ins>
          </w:p>
        </w:tc>
        <w:tc>
          <w:tcPr>
            <w:tcW w:w="800" w:type="dxa"/>
            <w:noWrap/>
            <w:vAlign w:val="bottom"/>
            <w:hideMark/>
          </w:tcPr>
          <w:p w14:paraId="3A7741DF" w14:textId="6C44FE08" w:rsidR="00342C52" w:rsidRPr="004E77FC" w:rsidRDefault="00342C52" w:rsidP="00342C52">
            <w:pPr>
              <w:spacing w:after="0" w:line="240" w:lineRule="auto"/>
              <w:jc w:val="right"/>
              <w:rPr>
                <w:ins w:id="4834" w:author="Jujia Li" w:date="2025-08-25T17:35:00Z" w16du:dateUtc="2025-08-25T22:35:00Z"/>
                <w:rFonts w:ascii="Times New Roman" w:eastAsia="Times New Roman" w:hAnsi="Times New Roman" w:cs="Times New Roman"/>
                <w:color w:val="000000"/>
                <w:kern w:val="0"/>
                <w:sz w:val="18"/>
                <w:szCs w:val="18"/>
                <w14:ligatures w14:val="none"/>
              </w:rPr>
            </w:pPr>
            <w:ins w:id="4835" w:author="Jujia Li" w:date="2025-08-25T17:40:00Z" w16du:dateUtc="2025-08-25T22:40:00Z">
              <w:r w:rsidRPr="00342C52">
                <w:rPr>
                  <w:rFonts w:ascii="Times New Roman" w:hAnsi="Times New Roman" w:cs="Times New Roman"/>
                  <w:color w:val="000000"/>
                  <w:sz w:val="18"/>
                  <w:szCs w:val="18"/>
                  <w:rPrChange w:id="4836" w:author="Jujia Li" w:date="2025-08-25T17:41:00Z" w16du:dateUtc="2025-08-25T22:41:00Z">
                    <w:rPr>
                      <w:rFonts w:ascii="Aptos Narrow" w:hAnsi="Aptos Narrow"/>
                      <w:color w:val="000000"/>
                      <w:sz w:val="22"/>
                      <w:szCs w:val="22"/>
                    </w:rPr>
                  </w:rPrChange>
                </w:rPr>
                <w:t>98915</w:t>
              </w:r>
            </w:ins>
          </w:p>
        </w:tc>
        <w:tc>
          <w:tcPr>
            <w:tcW w:w="800" w:type="dxa"/>
            <w:noWrap/>
            <w:vAlign w:val="bottom"/>
            <w:hideMark/>
          </w:tcPr>
          <w:p w14:paraId="0C26E813" w14:textId="7D2F87EB" w:rsidR="00342C52" w:rsidRPr="004E77FC" w:rsidRDefault="00342C52" w:rsidP="00342C52">
            <w:pPr>
              <w:spacing w:after="0" w:line="240" w:lineRule="auto"/>
              <w:jc w:val="right"/>
              <w:rPr>
                <w:ins w:id="4837" w:author="Jujia Li" w:date="2025-08-25T17:35:00Z" w16du:dateUtc="2025-08-25T22:35:00Z"/>
                <w:rFonts w:ascii="Times New Roman" w:eastAsia="Times New Roman" w:hAnsi="Times New Roman" w:cs="Times New Roman"/>
                <w:color w:val="000000"/>
                <w:kern w:val="0"/>
                <w:sz w:val="18"/>
                <w:szCs w:val="18"/>
                <w14:ligatures w14:val="none"/>
              </w:rPr>
            </w:pPr>
            <w:ins w:id="4838" w:author="Jujia Li" w:date="2025-08-25T17:40:00Z" w16du:dateUtc="2025-08-25T22:40:00Z">
              <w:r w:rsidRPr="00342C52">
                <w:rPr>
                  <w:rFonts w:ascii="Times New Roman" w:hAnsi="Times New Roman" w:cs="Times New Roman"/>
                  <w:color w:val="000000"/>
                  <w:sz w:val="18"/>
                  <w:szCs w:val="18"/>
                  <w:rPrChange w:id="4839" w:author="Jujia Li" w:date="2025-08-25T17:41:00Z" w16du:dateUtc="2025-08-25T22:41:00Z">
                    <w:rPr>
                      <w:rFonts w:ascii="Aptos Narrow" w:hAnsi="Aptos Narrow"/>
                      <w:color w:val="000000"/>
                      <w:sz w:val="22"/>
                      <w:szCs w:val="22"/>
                    </w:rPr>
                  </w:rPrChange>
                </w:rPr>
                <w:t>24831</w:t>
              </w:r>
            </w:ins>
          </w:p>
        </w:tc>
        <w:tc>
          <w:tcPr>
            <w:tcW w:w="800" w:type="dxa"/>
            <w:noWrap/>
            <w:vAlign w:val="bottom"/>
            <w:hideMark/>
          </w:tcPr>
          <w:p w14:paraId="4BA1CF22" w14:textId="3BAD8BAB" w:rsidR="00342C52" w:rsidRPr="004E77FC" w:rsidRDefault="00342C52" w:rsidP="00342C52">
            <w:pPr>
              <w:spacing w:after="0" w:line="240" w:lineRule="auto"/>
              <w:jc w:val="right"/>
              <w:rPr>
                <w:ins w:id="4840" w:author="Jujia Li" w:date="2025-08-25T17:35:00Z" w16du:dateUtc="2025-08-25T22:35:00Z"/>
                <w:rFonts w:ascii="Times New Roman" w:eastAsia="Times New Roman" w:hAnsi="Times New Roman" w:cs="Times New Roman"/>
                <w:color w:val="000000"/>
                <w:kern w:val="0"/>
                <w:sz w:val="18"/>
                <w:szCs w:val="18"/>
                <w14:ligatures w14:val="none"/>
              </w:rPr>
            </w:pPr>
            <w:ins w:id="4841" w:author="Jujia Li" w:date="2025-08-25T17:40:00Z" w16du:dateUtc="2025-08-25T22:40:00Z">
              <w:r w:rsidRPr="00342C52">
                <w:rPr>
                  <w:rFonts w:ascii="Times New Roman" w:hAnsi="Times New Roman" w:cs="Times New Roman"/>
                  <w:color w:val="000000"/>
                  <w:sz w:val="18"/>
                  <w:szCs w:val="18"/>
                  <w:rPrChange w:id="4842" w:author="Jujia Li" w:date="2025-08-25T17:41:00Z" w16du:dateUtc="2025-08-25T22:41:00Z">
                    <w:rPr>
                      <w:rFonts w:ascii="Aptos Narrow" w:hAnsi="Aptos Narrow"/>
                      <w:color w:val="000000"/>
                      <w:sz w:val="22"/>
                      <w:szCs w:val="22"/>
                    </w:rPr>
                  </w:rPrChange>
                </w:rPr>
                <w:t>0.25</w:t>
              </w:r>
            </w:ins>
          </w:p>
        </w:tc>
        <w:tc>
          <w:tcPr>
            <w:tcW w:w="891" w:type="dxa"/>
            <w:noWrap/>
            <w:vAlign w:val="bottom"/>
            <w:hideMark/>
          </w:tcPr>
          <w:p w14:paraId="199427F7" w14:textId="5C05FDEE" w:rsidR="00342C52" w:rsidRPr="004E77FC" w:rsidRDefault="00342C52" w:rsidP="00342C52">
            <w:pPr>
              <w:spacing w:after="0" w:line="240" w:lineRule="auto"/>
              <w:jc w:val="right"/>
              <w:rPr>
                <w:ins w:id="4843" w:author="Jujia Li" w:date="2025-08-25T17:35:00Z" w16du:dateUtc="2025-08-25T22:35:00Z"/>
                <w:rFonts w:ascii="Times New Roman" w:eastAsia="Times New Roman" w:hAnsi="Times New Roman" w:cs="Times New Roman"/>
                <w:color w:val="000000"/>
                <w:kern w:val="0"/>
                <w:sz w:val="18"/>
                <w:szCs w:val="18"/>
                <w14:ligatures w14:val="none"/>
              </w:rPr>
            </w:pPr>
            <w:ins w:id="4844" w:author="Jujia Li" w:date="2025-08-25T17:40:00Z" w16du:dateUtc="2025-08-25T22:40:00Z">
              <w:r w:rsidRPr="00342C52">
                <w:rPr>
                  <w:rFonts w:ascii="Times New Roman" w:hAnsi="Times New Roman" w:cs="Times New Roman"/>
                  <w:color w:val="000000"/>
                  <w:sz w:val="18"/>
                  <w:szCs w:val="18"/>
                  <w:rPrChange w:id="4845" w:author="Jujia Li" w:date="2025-08-25T17:41:00Z" w16du:dateUtc="2025-08-25T22:41:00Z">
                    <w:rPr>
                      <w:rFonts w:ascii="Aptos Narrow" w:hAnsi="Aptos Narrow"/>
                      <w:color w:val="000000"/>
                      <w:sz w:val="22"/>
                      <w:szCs w:val="22"/>
                    </w:rPr>
                  </w:rPrChange>
                </w:rPr>
                <w:t>125035</w:t>
              </w:r>
            </w:ins>
          </w:p>
        </w:tc>
        <w:tc>
          <w:tcPr>
            <w:tcW w:w="977" w:type="dxa"/>
            <w:noWrap/>
            <w:vAlign w:val="bottom"/>
            <w:hideMark/>
          </w:tcPr>
          <w:p w14:paraId="63CDF5B0" w14:textId="1ECFD484" w:rsidR="00342C52" w:rsidRPr="004E77FC" w:rsidRDefault="00342C52" w:rsidP="00342C52">
            <w:pPr>
              <w:spacing w:after="0" w:line="240" w:lineRule="auto"/>
              <w:jc w:val="right"/>
              <w:rPr>
                <w:ins w:id="4846" w:author="Jujia Li" w:date="2025-08-25T17:35:00Z" w16du:dateUtc="2025-08-25T22:35:00Z"/>
                <w:rFonts w:ascii="Times New Roman" w:eastAsia="Times New Roman" w:hAnsi="Times New Roman" w:cs="Times New Roman"/>
                <w:color w:val="000000"/>
                <w:kern w:val="0"/>
                <w:sz w:val="18"/>
                <w:szCs w:val="18"/>
                <w14:ligatures w14:val="none"/>
              </w:rPr>
            </w:pPr>
            <w:ins w:id="4847" w:author="Jujia Li" w:date="2025-08-25T17:40:00Z" w16du:dateUtc="2025-08-25T22:40:00Z">
              <w:r w:rsidRPr="00342C52">
                <w:rPr>
                  <w:rFonts w:ascii="Times New Roman" w:hAnsi="Times New Roman" w:cs="Times New Roman"/>
                  <w:color w:val="000000"/>
                  <w:sz w:val="18"/>
                  <w:szCs w:val="18"/>
                  <w:rPrChange w:id="4848" w:author="Jujia Li" w:date="2025-08-25T17:41:00Z" w16du:dateUtc="2025-08-25T22:41:00Z">
                    <w:rPr>
                      <w:rFonts w:ascii="Aptos Narrow" w:hAnsi="Aptos Narrow"/>
                      <w:color w:val="000000"/>
                      <w:sz w:val="22"/>
                      <w:szCs w:val="22"/>
                    </w:rPr>
                  </w:rPrChange>
                </w:rPr>
                <w:t>0.33</w:t>
              </w:r>
            </w:ins>
          </w:p>
        </w:tc>
      </w:tr>
      <w:tr w:rsidR="00342C52" w:rsidRPr="00D80767" w14:paraId="639313AA" w14:textId="77777777" w:rsidTr="00241A4A">
        <w:trPr>
          <w:trHeight w:val="300"/>
          <w:ins w:id="4849" w:author="Jujia Li" w:date="2025-08-25T17:35:00Z"/>
        </w:trPr>
        <w:tc>
          <w:tcPr>
            <w:tcW w:w="1608" w:type="dxa"/>
            <w:noWrap/>
            <w:vAlign w:val="bottom"/>
            <w:hideMark/>
          </w:tcPr>
          <w:p w14:paraId="008AD510" w14:textId="77777777" w:rsidR="00342C52" w:rsidRPr="00B17B5A" w:rsidRDefault="00342C52" w:rsidP="00342C52">
            <w:pPr>
              <w:spacing w:after="0" w:line="240" w:lineRule="auto"/>
              <w:rPr>
                <w:ins w:id="4850" w:author="Jujia Li" w:date="2025-08-25T17:35:00Z" w16du:dateUtc="2025-08-25T22:35:00Z"/>
                <w:rFonts w:ascii="Times New Roman" w:eastAsia="Times New Roman" w:hAnsi="Times New Roman" w:cs="Times New Roman"/>
                <w:color w:val="000000"/>
                <w:kern w:val="0"/>
                <w:sz w:val="20"/>
                <w:szCs w:val="20"/>
                <w14:ligatures w14:val="none"/>
              </w:rPr>
            </w:pPr>
            <w:ins w:id="4851" w:author="Jujia Li" w:date="2025-08-25T17:35:00Z" w16du:dateUtc="2025-08-25T22:35:00Z">
              <w:r w:rsidRPr="00B17B5A">
                <w:rPr>
                  <w:rFonts w:ascii="Times New Roman" w:eastAsia="Times New Roman" w:hAnsi="Times New Roman" w:cs="Times New Roman"/>
                  <w:color w:val="000000"/>
                  <w:kern w:val="0"/>
                  <w:sz w:val="20"/>
                  <w:szCs w:val="20"/>
                  <w14:ligatures w14:val="none"/>
                </w:rPr>
                <w:t>MADISON</w:t>
              </w:r>
            </w:ins>
          </w:p>
        </w:tc>
        <w:tc>
          <w:tcPr>
            <w:tcW w:w="799" w:type="dxa"/>
            <w:noWrap/>
            <w:vAlign w:val="bottom"/>
            <w:hideMark/>
          </w:tcPr>
          <w:p w14:paraId="691C836D" w14:textId="19F0B62E" w:rsidR="00342C52" w:rsidRPr="004E77FC" w:rsidRDefault="00342C52" w:rsidP="00342C52">
            <w:pPr>
              <w:spacing w:after="0" w:line="240" w:lineRule="auto"/>
              <w:jc w:val="right"/>
              <w:rPr>
                <w:ins w:id="4852" w:author="Jujia Li" w:date="2025-08-25T17:35:00Z" w16du:dateUtc="2025-08-25T22:35:00Z"/>
                <w:rFonts w:ascii="Times New Roman" w:eastAsia="Times New Roman" w:hAnsi="Times New Roman" w:cs="Times New Roman"/>
                <w:color w:val="000000"/>
                <w:kern w:val="0"/>
                <w:sz w:val="18"/>
                <w:szCs w:val="18"/>
                <w14:ligatures w14:val="none"/>
              </w:rPr>
            </w:pPr>
            <w:ins w:id="4853" w:author="Jujia Li" w:date="2025-08-25T17:40:00Z" w16du:dateUtc="2025-08-25T22:40:00Z">
              <w:r w:rsidRPr="00342C52">
                <w:rPr>
                  <w:rFonts w:ascii="Times New Roman" w:hAnsi="Times New Roman" w:cs="Times New Roman"/>
                  <w:color w:val="000000"/>
                  <w:sz w:val="18"/>
                  <w:szCs w:val="18"/>
                  <w:rPrChange w:id="4854" w:author="Jujia Li" w:date="2025-08-25T17:41:00Z" w16du:dateUtc="2025-08-25T22:41:00Z">
                    <w:rPr>
                      <w:rFonts w:ascii="Aptos Narrow" w:hAnsi="Aptos Narrow"/>
                      <w:color w:val="000000"/>
                      <w:sz w:val="22"/>
                      <w:szCs w:val="22"/>
                    </w:rPr>
                  </w:rPrChange>
                </w:rPr>
                <w:t>356729</w:t>
              </w:r>
            </w:ins>
          </w:p>
        </w:tc>
        <w:tc>
          <w:tcPr>
            <w:tcW w:w="799" w:type="dxa"/>
            <w:noWrap/>
            <w:vAlign w:val="bottom"/>
            <w:hideMark/>
          </w:tcPr>
          <w:p w14:paraId="05EAEAC8" w14:textId="3A9D4466" w:rsidR="00342C52" w:rsidRPr="004E77FC" w:rsidRDefault="00342C52" w:rsidP="00342C52">
            <w:pPr>
              <w:spacing w:after="0" w:line="240" w:lineRule="auto"/>
              <w:jc w:val="right"/>
              <w:rPr>
                <w:ins w:id="4855" w:author="Jujia Li" w:date="2025-08-25T17:35:00Z" w16du:dateUtc="2025-08-25T22:35:00Z"/>
                <w:rFonts w:ascii="Times New Roman" w:eastAsia="Times New Roman" w:hAnsi="Times New Roman" w:cs="Times New Roman"/>
                <w:color w:val="000000"/>
                <w:kern w:val="0"/>
                <w:sz w:val="18"/>
                <w:szCs w:val="18"/>
                <w14:ligatures w14:val="none"/>
              </w:rPr>
            </w:pPr>
            <w:ins w:id="4856" w:author="Jujia Li" w:date="2025-08-25T17:40:00Z" w16du:dateUtc="2025-08-25T22:40:00Z">
              <w:r w:rsidRPr="00342C52">
                <w:rPr>
                  <w:rFonts w:ascii="Times New Roman" w:hAnsi="Times New Roman" w:cs="Times New Roman"/>
                  <w:color w:val="000000"/>
                  <w:sz w:val="18"/>
                  <w:szCs w:val="18"/>
                  <w:rPrChange w:id="4857" w:author="Jujia Li" w:date="2025-08-25T17:41:00Z" w16du:dateUtc="2025-08-25T22:41:00Z">
                    <w:rPr>
                      <w:rFonts w:ascii="Aptos Narrow" w:hAnsi="Aptos Narrow"/>
                      <w:color w:val="000000"/>
                      <w:sz w:val="22"/>
                      <w:szCs w:val="22"/>
                    </w:rPr>
                  </w:rPrChange>
                </w:rPr>
                <w:t>136148</w:t>
              </w:r>
            </w:ins>
          </w:p>
        </w:tc>
        <w:tc>
          <w:tcPr>
            <w:tcW w:w="688" w:type="dxa"/>
            <w:noWrap/>
            <w:vAlign w:val="bottom"/>
            <w:hideMark/>
          </w:tcPr>
          <w:p w14:paraId="203DB51A" w14:textId="7EF0D78C" w:rsidR="00342C52" w:rsidRPr="004E77FC" w:rsidRDefault="00342C52" w:rsidP="00342C52">
            <w:pPr>
              <w:spacing w:after="0" w:line="240" w:lineRule="auto"/>
              <w:jc w:val="right"/>
              <w:rPr>
                <w:ins w:id="4858" w:author="Jujia Li" w:date="2025-08-25T17:35:00Z" w16du:dateUtc="2025-08-25T22:35:00Z"/>
                <w:rFonts w:ascii="Times New Roman" w:eastAsia="Times New Roman" w:hAnsi="Times New Roman" w:cs="Times New Roman"/>
                <w:color w:val="000000"/>
                <w:kern w:val="0"/>
                <w:sz w:val="18"/>
                <w:szCs w:val="18"/>
                <w14:ligatures w14:val="none"/>
              </w:rPr>
            </w:pPr>
            <w:ins w:id="4859" w:author="Jujia Li" w:date="2025-08-25T17:40:00Z" w16du:dateUtc="2025-08-25T22:40:00Z">
              <w:r w:rsidRPr="00342C52">
                <w:rPr>
                  <w:rFonts w:ascii="Times New Roman" w:hAnsi="Times New Roman" w:cs="Times New Roman"/>
                  <w:color w:val="000000"/>
                  <w:sz w:val="18"/>
                  <w:szCs w:val="18"/>
                  <w:rPrChange w:id="4860" w:author="Jujia Li" w:date="2025-08-25T17:41:00Z" w16du:dateUtc="2025-08-25T22:41:00Z">
                    <w:rPr>
                      <w:rFonts w:ascii="Aptos Narrow" w:hAnsi="Aptos Narrow"/>
                      <w:color w:val="000000"/>
                      <w:sz w:val="22"/>
                      <w:szCs w:val="22"/>
                    </w:rPr>
                  </w:rPrChange>
                </w:rPr>
                <w:t>0.38</w:t>
              </w:r>
            </w:ins>
          </w:p>
        </w:tc>
        <w:tc>
          <w:tcPr>
            <w:tcW w:w="799" w:type="dxa"/>
            <w:noWrap/>
            <w:vAlign w:val="bottom"/>
            <w:hideMark/>
          </w:tcPr>
          <w:p w14:paraId="7A5973FE" w14:textId="65F2E4BF" w:rsidR="00342C52" w:rsidRPr="004E77FC" w:rsidRDefault="00342C52" w:rsidP="00342C52">
            <w:pPr>
              <w:spacing w:after="0" w:line="240" w:lineRule="auto"/>
              <w:jc w:val="right"/>
              <w:rPr>
                <w:ins w:id="4861" w:author="Jujia Li" w:date="2025-08-25T17:35:00Z" w16du:dateUtc="2025-08-25T22:35:00Z"/>
                <w:rFonts w:ascii="Times New Roman" w:eastAsia="Times New Roman" w:hAnsi="Times New Roman" w:cs="Times New Roman"/>
                <w:color w:val="000000"/>
                <w:kern w:val="0"/>
                <w:sz w:val="18"/>
                <w:szCs w:val="18"/>
                <w14:ligatures w14:val="none"/>
              </w:rPr>
            </w:pPr>
            <w:ins w:id="4862" w:author="Jujia Li" w:date="2025-08-25T17:40:00Z" w16du:dateUtc="2025-08-25T22:40:00Z">
              <w:r w:rsidRPr="00342C52">
                <w:rPr>
                  <w:rFonts w:ascii="Times New Roman" w:hAnsi="Times New Roman" w:cs="Times New Roman"/>
                  <w:color w:val="000000"/>
                  <w:sz w:val="18"/>
                  <w:szCs w:val="18"/>
                  <w:rPrChange w:id="4863" w:author="Jujia Li" w:date="2025-08-25T17:41:00Z" w16du:dateUtc="2025-08-25T22:41:00Z">
                    <w:rPr>
                      <w:rFonts w:ascii="Aptos Narrow" w:hAnsi="Aptos Narrow"/>
                      <w:color w:val="000000"/>
                      <w:sz w:val="22"/>
                      <w:szCs w:val="22"/>
                    </w:rPr>
                  </w:rPrChange>
                </w:rPr>
                <w:t>361762</w:t>
              </w:r>
            </w:ins>
          </w:p>
        </w:tc>
        <w:tc>
          <w:tcPr>
            <w:tcW w:w="799" w:type="dxa"/>
            <w:noWrap/>
            <w:vAlign w:val="bottom"/>
            <w:hideMark/>
          </w:tcPr>
          <w:p w14:paraId="54C3D766" w14:textId="1C562E09" w:rsidR="00342C52" w:rsidRPr="004E77FC" w:rsidRDefault="00342C52" w:rsidP="00342C52">
            <w:pPr>
              <w:spacing w:after="0" w:line="240" w:lineRule="auto"/>
              <w:jc w:val="right"/>
              <w:rPr>
                <w:ins w:id="4864" w:author="Jujia Li" w:date="2025-08-25T17:35:00Z" w16du:dateUtc="2025-08-25T22:35:00Z"/>
                <w:rFonts w:ascii="Times New Roman" w:eastAsia="Times New Roman" w:hAnsi="Times New Roman" w:cs="Times New Roman"/>
                <w:color w:val="000000"/>
                <w:kern w:val="0"/>
                <w:sz w:val="18"/>
                <w:szCs w:val="18"/>
                <w14:ligatures w14:val="none"/>
              </w:rPr>
            </w:pPr>
            <w:ins w:id="4865" w:author="Jujia Li" w:date="2025-08-25T17:40:00Z" w16du:dateUtc="2025-08-25T22:40:00Z">
              <w:r w:rsidRPr="00342C52">
                <w:rPr>
                  <w:rFonts w:ascii="Times New Roman" w:hAnsi="Times New Roman" w:cs="Times New Roman"/>
                  <w:color w:val="000000"/>
                  <w:sz w:val="18"/>
                  <w:szCs w:val="18"/>
                  <w:rPrChange w:id="4866" w:author="Jujia Li" w:date="2025-08-25T17:41:00Z" w16du:dateUtc="2025-08-25T22:41:00Z">
                    <w:rPr>
                      <w:rFonts w:ascii="Aptos Narrow" w:hAnsi="Aptos Narrow"/>
                      <w:color w:val="000000"/>
                      <w:sz w:val="22"/>
                      <w:szCs w:val="22"/>
                    </w:rPr>
                  </w:rPrChange>
                </w:rPr>
                <w:t>117519</w:t>
              </w:r>
            </w:ins>
          </w:p>
        </w:tc>
        <w:tc>
          <w:tcPr>
            <w:tcW w:w="800" w:type="dxa"/>
            <w:noWrap/>
            <w:vAlign w:val="bottom"/>
            <w:hideMark/>
          </w:tcPr>
          <w:p w14:paraId="782B5545" w14:textId="3A21433A" w:rsidR="00342C52" w:rsidRPr="004E77FC" w:rsidRDefault="00342C52" w:rsidP="00342C52">
            <w:pPr>
              <w:spacing w:after="0" w:line="240" w:lineRule="auto"/>
              <w:jc w:val="right"/>
              <w:rPr>
                <w:ins w:id="4867" w:author="Jujia Li" w:date="2025-08-25T17:35:00Z" w16du:dateUtc="2025-08-25T22:35:00Z"/>
                <w:rFonts w:ascii="Times New Roman" w:eastAsia="Times New Roman" w:hAnsi="Times New Roman" w:cs="Times New Roman"/>
                <w:color w:val="000000"/>
                <w:kern w:val="0"/>
                <w:sz w:val="18"/>
                <w:szCs w:val="18"/>
                <w14:ligatures w14:val="none"/>
              </w:rPr>
            </w:pPr>
            <w:ins w:id="4868" w:author="Jujia Li" w:date="2025-08-25T17:40:00Z" w16du:dateUtc="2025-08-25T22:40:00Z">
              <w:r w:rsidRPr="00342C52">
                <w:rPr>
                  <w:rFonts w:ascii="Times New Roman" w:hAnsi="Times New Roman" w:cs="Times New Roman"/>
                  <w:color w:val="000000"/>
                  <w:sz w:val="18"/>
                  <w:szCs w:val="18"/>
                  <w:rPrChange w:id="4869" w:author="Jujia Li" w:date="2025-08-25T17:41:00Z" w16du:dateUtc="2025-08-25T22:41:00Z">
                    <w:rPr>
                      <w:rFonts w:ascii="Aptos Narrow" w:hAnsi="Aptos Narrow"/>
                      <w:color w:val="000000"/>
                      <w:sz w:val="22"/>
                      <w:szCs w:val="22"/>
                    </w:rPr>
                  </w:rPrChange>
                </w:rPr>
                <w:t>0.32</w:t>
              </w:r>
            </w:ins>
          </w:p>
        </w:tc>
        <w:tc>
          <w:tcPr>
            <w:tcW w:w="800" w:type="dxa"/>
            <w:noWrap/>
            <w:vAlign w:val="bottom"/>
            <w:hideMark/>
          </w:tcPr>
          <w:p w14:paraId="31732384" w14:textId="5383BFC8" w:rsidR="00342C52" w:rsidRPr="004E77FC" w:rsidRDefault="00342C52" w:rsidP="00342C52">
            <w:pPr>
              <w:spacing w:after="0" w:line="240" w:lineRule="auto"/>
              <w:jc w:val="right"/>
              <w:rPr>
                <w:ins w:id="4870" w:author="Jujia Li" w:date="2025-08-25T17:35:00Z" w16du:dateUtc="2025-08-25T22:35:00Z"/>
                <w:rFonts w:ascii="Times New Roman" w:eastAsia="Times New Roman" w:hAnsi="Times New Roman" w:cs="Times New Roman"/>
                <w:color w:val="000000"/>
                <w:kern w:val="0"/>
                <w:sz w:val="18"/>
                <w:szCs w:val="18"/>
                <w14:ligatures w14:val="none"/>
              </w:rPr>
            </w:pPr>
            <w:ins w:id="4871" w:author="Jujia Li" w:date="2025-08-25T17:40:00Z" w16du:dateUtc="2025-08-25T22:40:00Z">
              <w:r w:rsidRPr="00342C52">
                <w:rPr>
                  <w:rFonts w:ascii="Times New Roman" w:hAnsi="Times New Roman" w:cs="Times New Roman"/>
                  <w:color w:val="000000"/>
                  <w:sz w:val="18"/>
                  <w:szCs w:val="18"/>
                  <w:rPrChange w:id="4872" w:author="Jujia Li" w:date="2025-08-25T17:41:00Z" w16du:dateUtc="2025-08-25T22:41:00Z">
                    <w:rPr>
                      <w:rFonts w:ascii="Aptos Narrow" w:hAnsi="Aptos Narrow"/>
                      <w:color w:val="000000"/>
                      <w:sz w:val="22"/>
                      <w:szCs w:val="22"/>
                    </w:rPr>
                  </w:rPrChange>
                </w:rPr>
                <w:t>367004</w:t>
              </w:r>
            </w:ins>
          </w:p>
        </w:tc>
        <w:tc>
          <w:tcPr>
            <w:tcW w:w="800" w:type="dxa"/>
            <w:noWrap/>
            <w:vAlign w:val="bottom"/>
            <w:hideMark/>
          </w:tcPr>
          <w:p w14:paraId="292644B7" w14:textId="2E5F0304" w:rsidR="00342C52" w:rsidRPr="004E77FC" w:rsidRDefault="00342C52" w:rsidP="00342C52">
            <w:pPr>
              <w:spacing w:after="0" w:line="240" w:lineRule="auto"/>
              <w:jc w:val="right"/>
              <w:rPr>
                <w:ins w:id="4873" w:author="Jujia Li" w:date="2025-08-25T17:35:00Z" w16du:dateUtc="2025-08-25T22:35:00Z"/>
                <w:rFonts w:ascii="Times New Roman" w:eastAsia="Times New Roman" w:hAnsi="Times New Roman" w:cs="Times New Roman"/>
                <w:color w:val="000000"/>
                <w:kern w:val="0"/>
                <w:sz w:val="18"/>
                <w:szCs w:val="18"/>
                <w14:ligatures w14:val="none"/>
              </w:rPr>
            </w:pPr>
            <w:ins w:id="4874" w:author="Jujia Li" w:date="2025-08-25T17:40:00Z" w16du:dateUtc="2025-08-25T22:40:00Z">
              <w:r w:rsidRPr="00342C52">
                <w:rPr>
                  <w:rFonts w:ascii="Times New Roman" w:hAnsi="Times New Roman" w:cs="Times New Roman"/>
                  <w:color w:val="000000"/>
                  <w:sz w:val="18"/>
                  <w:szCs w:val="18"/>
                  <w:rPrChange w:id="4875" w:author="Jujia Li" w:date="2025-08-25T17:41:00Z" w16du:dateUtc="2025-08-25T22:41:00Z">
                    <w:rPr>
                      <w:rFonts w:ascii="Aptos Narrow" w:hAnsi="Aptos Narrow"/>
                      <w:color w:val="000000"/>
                      <w:sz w:val="22"/>
                      <w:szCs w:val="22"/>
                    </w:rPr>
                  </w:rPrChange>
                </w:rPr>
                <w:t>93982</w:t>
              </w:r>
            </w:ins>
          </w:p>
        </w:tc>
        <w:tc>
          <w:tcPr>
            <w:tcW w:w="800" w:type="dxa"/>
            <w:noWrap/>
            <w:vAlign w:val="bottom"/>
            <w:hideMark/>
          </w:tcPr>
          <w:p w14:paraId="3C26D814" w14:textId="346532C7" w:rsidR="00342C52" w:rsidRPr="004E77FC" w:rsidRDefault="00342C52" w:rsidP="00342C52">
            <w:pPr>
              <w:spacing w:after="0" w:line="240" w:lineRule="auto"/>
              <w:jc w:val="right"/>
              <w:rPr>
                <w:ins w:id="4876" w:author="Jujia Li" w:date="2025-08-25T17:35:00Z" w16du:dateUtc="2025-08-25T22:35:00Z"/>
                <w:rFonts w:ascii="Times New Roman" w:eastAsia="Times New Roman" w:hAnsi="Times New Roman" w:cs="Times New Roman"/>
                <w:color w:val="000000"/>
                <w:kern w:val="0"/>
                <w:sz w:val="18"/>
                <w:szCs w:val="18"/>
                <w14:ligatures w14:val="none"/>
              </w:rPr>
            </w:pPr>
            <w:ins w:id="4877" w:author="Jujia Li" w:date="2025-08-25T17:40:00Z" w16du:dateUtc="2025-08-25T22:40:00Z">
              <w:r w:rsidRPr="00342C52">
                <w:rPr>
                  <w:rFonts w:ascii="Times New Roman" w:hAnsi="Times New Roman" w:cs="Times New Roman"/>
                  <w:color w:val="000000"/>
                  <w:sz w:val="18"/>
                  <w:szCs w:val="18"/>
                  <w:rPrChange w:id="4878" w:author="Jujia Li" w:date="2025-08-25T17:41:00Z" w16du:dateUtc="2025-08-25T22:41:00Z">
                    <w:rPr>
                      <w:rFonts w:ascii="Aptos Narrow" w:hAnsi="Aptos Narrow"/>
                      <w:color w:val="000000"/>
                      <w:sz w:val="22"/>
                      <w:szCs w:val="22"/>
                    </w:rPr>
                  </w:rPrChange>
                </w:rPr>
                <w:t>0.26</w:t>
              </w:r>
            </w:ins>
          </w:p>
        </w:tc>
        <w:tc>
          <w:tcPr>
            <w:tcW w:w="800" w:type="dxa"/>
            <w:noWrap/>
            <w:vAlign w:val="bottom"/>
            <w:hideMark/>
          </w:tcPr>
          <w:p w14:paraId="393C4890" w14:textId="7445415E" w:rsidR="00342C52" w:rsidRPr="004E77FC" w:rsidRDefault="00342C52" w:rsidP="00342C52">
            <w:pPr>
              <w:spacing w:after="0" w:line="240" w:lineRule="auto"/>
              <w:jc w:val="right"/>
              <w:rPr>
                <w:ins w:id="4879" w:author="Jujia Li" w:date="2025-08-25T17:35:00Z" w16du:dateUtc="2025-08-25T22:35:00Z"/>
                <w:rFonts w:ascii="Times New Roman" w:eastAsia="Times New Roman" w:hAnsi="Times New Roman" w:cs="Times New Roman"/>
                <w:color w:val="000000"/>
                <w:kern w:val="0"/>
                <w:sz w:val="18"/>
                <w:szCs w:val="18"/>
                <w14:ligatures w14:val="none"/>
              </w:rPr>
            </w:pPr>
            <w:ins w:id="4880" w:author="Jujia Li" w:date="2025-08-25T17:40:00Z" w16du:dateUtc="2025-08-25T22:40:00Z">
              <w:r w:rsidRPr="00342C52">
                <w:rPr>
                  <w:rFonts w:ascii="Times New Roman" w:hAnsi="Times New Roman" w:cs="Times New Roman"/>
                  <w:color w:val="000000"/>
                  <w:sz w:val="18"/>
                  <w:szCs w:val="18"/>
                  <w:rPrChange w:id="4881" w:author="Jujia Li" w:date="2025-08-25T17:41:00Z" w16du:dateUtc="2025-08-25T22:41:00Z">
                    <w:rPr>
                      <w:rFonts w:ascii="Aptos Narrow" w:hAnsi="Aptos Narrow"/>
                      <w:color w:val="000000"/>
                      <w:sz w:val="22"/>
                      <w:szCs w:val="22"/>
                    </w:rPr>
                  </w:rPrChange>
                </w:rPr>
                <w:t>372909</w:t>
              </w:r>
            </w:ins>
          </w:p>
        </w:tc>
        <w:tc>
          <w:tcPr>
            <w:tcW w:w="800" w:type="dxa"/>
            <w:noWrap/>
            <w:vAlign w:val="bottom"/>
            <w:hideMark/>
          </w:tcPr>
          <w:p w14:paraId="58B89939" w14:textId="63D19298" w:rsidR="00342C52" w:rsidRPr="004E77FC" w:rsidRDefault="00342C52" w:rsidP="00342C52">
            <w:pPr>
              <w:spacing w:after="0" w:line="240" w:lineRule="auto"/>
              <w:jc w:val="right"/>
              <w:rPr>
                <w:ins w:id="4882" w:author="Jujia Li" w:date="2025-08-25T17:35:00Z" w16du:dateUtc="2025-08-25T22:35:00Z"/>
                <w:rFonts w:ascii="Times New Roman" w:eastAsia="Times New Roman" w:hAnsi="Times New Roman" w:cs="Times New Roman"/>
                <w:color w:val="000000"/>
                <w:kern w:val="0"/>
                <w:sz w:val="18"/>
                <w:szCs w:val="18"/>
                <w14:ligatures w14:val="none"/>
              </w:rPr>
            </w:pPr>
            <w:ins w:id="4883" w:author="Jujia Li" w:date="2025-08-25T17:40:00Z" w16du:dateUtc="2025-08-25T22:40:00Z">
              <w:r w:rsidRPr="00342C52">
                <w:rPr>
                  <w:rFonts w:ascii="Times New Roman" w:hAnsi="Times New Roman" w:cs="Times New Roman"/>
                  <w:color w:val="000000"/>
                  <w:sz w:val="18"/>
                  <w:szCs w:val="18"/>
                  <w:rPrChange w:id="4884" w:author="Jujia Li" w:date="2025-08-25T17:41:00Z" w16du:dateUtc="2025-08-25T22:41:00Z">
                    <w:rPr>
                      <w:rFonts w:ascii="Aptos Narrow" w:hAnsi="Aptos Narrow"/>
                      <w:color w:val="000000"/>
                      <w:sz w:val="22"/>
                      <w:szCs w:val="22"/>
                    </w:rPr>
                  </w:rPrChange>
                </w:rPr>
                <w:t>79978</w:t>
              </w:r>
            </w:ins>
          </w:p>
        </w:tc>
        <w:tc>
          <w:tcPr>
            <w:tcW w:w="800" w:type="dxa"/>
            <w:noWrap/>
            <w:vAlign w:val="bottom"/>
            <w:hideMark/>
          </w:tcPr>
          <w:p w14:paraId="3CDB028A" w14:textId="4BDF5AB6" w:rsidR="00342C52" w:rsidRPr="004E77FC" w:rsidRDefault="00342C52" w:rsidP="00342C52">
            <w:pPr>
              <w:spacing w:after="0" w:line="240" w:lineRule="auto"/>
              <w:jc w:val="right"/>
              <w:rPr>
                <w:ins w:id="4885" w:author="Jujia Li" w:date="2025-08-25T17:35:00Z" w16du:dateUtc="2025-08-25T22:35:00Z"/>
                <w:rFonts w:ascii="Times New Roman" w:eastAsia="Times New Roman" w:hAnsi="Times New Roman" w:cs="Times New Roman"/>
                <w:color w:val="000000"/>
                <w:kern w:val="0"/>
                <w:sz w:val="18"/>
                <w:szCs w:val="18"/>
                <w14:ligatures w14:val="none"/>
              </w:rPr>
            </w:pPr>
            <w:ins w:id="4886" w:author="Jujia Li" w:date="2025-08-25T17:40:00Z" w16du:dateUtc="2025-08-25T22:40:00Z">
              <w:r w:rsidRPr="00342C52">
                <w:rPr>
                  <w:rFonts w:ascii="Times New Roman" w:hAnsi="Times New Roman" w:cs="Times New Roman"/>
                  <w:color w:val="000000"/>
                  <w:sz w:val="18"/>
                  <w:szCs w:val="18"/>
                  <w:rPrChange w:id="4887" w:author="Jujia Li" w:date="2025-08-25T17:41:00Z" w16du:dateUtc="2025-08-25T22:41:00Z">
                    <w:rPr>
                      <w:rFonts w:ascii="Aptos Narrow" w:hAnsi="Aptos Narrow"/>
                      <w:color w:val="000000"/>
                      <w:sz w:val="22"/>
                      <w:szCs w:val="22"/>
                    </w:rPr>
                  </w:rPrChange>
                </w:rPr>
                <w:t>0.21</w:t>
              </w:r>
            </w:ins>
          </w:p>
        </w:tc>
        <w:tc>
          <w:tcPr>
            <w:tcW w:w="891" w:type="dxa"/>
            <w:noWrap/>
            <w:vAlign w:val="bottom"/>
            <w:hideMark/>
          </w:tcPr>
          <w:p w14:paraId="38FD3203" w14:textId="09068E83" w:rsidR="00342C52" w:rsidRPr="004E77FC" w:rsidRDefault="00342C52" w:rsidP="00342C52">
            <w:pPr>
              <w:spacing w:after="0" w:line="240" w:lineRule="auto"/>
              <w:jc w:val="right"/>
              <w:rPr>
                <w:ins w:id="4888" w:author="Jujia Li" w:date="2025-08-25T17:35:00Z" w16du:dateUtc="2025-08-25T22:35:00Z"/>
                <w:rFonts w:ascii="Times New Roman" w:eastAsia="Times New Roman" w:hAnsi="Times New Roman" w:cs="Times New Roman"/>
                <w:color w:val="000000"/>
                <w:kern w:val="0"/>
                <w:sz w:val="18"/>
                <w:szCs w:val="18"/>
                <w14:ligatures w14:val="none"/>
              </w:rPr>
            </w:pPr>
            <w:ins w:id="4889" w:author="Jujia Li" w:date="2025-08-25T17:40:00Z" w16du:dateUtc="2025-08-25T22:40:00Z">
              <w:r w:rsidRPr="00342C52">
                <w:rPr>
                  <w:rFonts w:ascii="Times New Roman" w:hAnsi="Times New Roman" w:cs="Times New Roman"/>
                  <w:color w:val="000000"/>
                  <w:sz w:val="18"/>
                  <w:szCs w:val="18"/>
                  <w:rPrChange w:id="4890" w:author="Jujia Li" w:date="2025-08-25T17:41:00Z" w16du:dateUtc="2025-08-25T22:41:00Z">
                    <w:rPr>
                      <w:rFonts w:ascii="Aptos Narrow" w:hAnsi="Aptos Narrow"/>
                      <w:color w:val="000000"/>
                      <w:sz w:val="22"/>
                      <w:szCs w:val="22"/>
                    </w:rPr>
                  </w:rPrChange>
                </w:rPr>
                <w:t>427627</w:t>
              </w:r>
            </w:ins>
          </w:p>
        </w:tc>
        <w:tc>
          <w:tcPr>
            <w:tcW w:w="977" w:type="dxa"/>
            <w:noWrap/>
            <w:vAlign w:val="bottom"/>
            <w:hideMark/>
          </w:tcPr>
          <w:p w14:paraId="64747AAC" w14:textId="1F2E9675" w:rsidR="00342C52" w:rsidRPr="004E77FC" w:rsidRDefault="00342C52" w:rsidP="00342C52">
            <w:pPr>
              <w:spacing w:after="0" w:line="240" w:lineRule="auto"/>
              <w:jc w:val="right"/>
              <w:rPr>
                <w:ins w:id="4891" w:author="Jujia Li" w:date="2025-08-25T17:35:00Z" w16du:dateUtc="2025-08-25T22:35:00Z"/>
                <w:rFonts w:ascii="Times New Roman" w:eastAsia="Times New Roman" w:hAnsi="Times New Roman" w:cs="Times New Roman"/>
                <w:color w:val="000000"/>
                <w:kern w:val="0"/>
                <w:sz w:val="18"/>
                <w:szCs w:val="18"/>
                <w14:ligatures w14:val="none"/>
              </w:rPr>
            </w:pPr>
            <w:ins w:id="4892" w:author="Jujia Li" w:date="2025-08-25T17:40:00Z" w16du:dateUtc="2025-08-25T22:40:00Z">
              <w:r w:rsidRPr="00342C52">
                <w:rPr>
                  <w:rFonts w:ascii="Times New Roman" w:hAnsi="Times New Roman" w:cs="Times New Roman"/>
                  <w:color w:val="000000"/>
                  <w:sz w:val="18"/>
                  <w:szCs w:val="18"/>
                  <w:rPrChange w:id="4893" w:author="Jujia Li" w:date="2025-08-25T17:41:00Z" w16du:dateUtc="2025-08-25T22:41:00Z">
                    <w:rPr>
                      <w:rFonts w:ascii="Aptos Narrow" w:hAnsi="Aptos Narrow"/>
                      <w:color w:val="000000"/>
                      <w:sz w:val="22"/>
                      <w:szCs w:val="22"/>
                    </w:rPr>
                  </w:rPrChange>
                </w:rPr>
                <w:t>0.29</w:t>
              </w:r>
            </w:ins>
          </w:p>
        </w:tc>
      </w:tr>
      <w:tr w:rsidR="00342C52" w:rsidRPr="00D80767" w14:paraId="7D21DE49" w14:textId="77777777" w:rsidTr="00241A4A">
        <w:trPr>
          <w:trHeight w:val="300"/>
          <w:ins w:id="4894" w:author="Jujia Li" w:date="2025-08-25T17:35:00Z"/>
        </w:trPr>
        <w:tc>
          <w:tcPr>
            <w:tcW w:w="1608" w:type="dxa"/>
            <w:noWrap/>
            <w:vAlign w:val="bottom"/>
            <w:hideMark/>
          </w:tcPr>
          <w:p w14:paraId="1C665247" w14:textId="77777777" w:rsidR="00342C52" w:rsidRPr="00B17B5A" w:rsidRDefault="00342C52" w:rsidP="00342C52">
            <w:pPr>
              <w:spacing w:after="0" w:line="240" w:lineRule="auto"/>
              <w:rPr>
                <w:ins w:id="4895" w:author="Jujia Li" w:date="2025-08-25T17:35:00Z" w16du:dateUtc="2025-08-25T22:35:00Z"/>
                <w:rFonts w:ascii="Times New Roman" w:eastAsia="Times New Roman" w:hAnsi="Times New Roman" w:cs="Times New Roman"/>
                <w:color w:val="000000"/>
                <w:kern w:val="0"/>
                <w:sz w:val="20"/>
                <w:szCs w:val="20"/>
                <w14:ligatures w14:val="none"/>
              </w:rPr>
            </w:pPr>
            <w:ins w:id="4896" w:author="Jujia Li" w:date="2025-08-25T17:35:00Z" w16du:dateUtc="2025-08-25T22:35:00Z">
              <w:r w:rsidRPr="00B17B5A">
                <w:rPr>
                  <w:rFonts w:ascii="Times New Roman" w:eastAsia="Times New Roman" w:hAnsi="Times New Roman" w:cs="Times New Roman"/>
                  <w:color w:val="000000"/>
                  <w:kern w:val="0"/>
                  <w:sz w:val="20"/>
                  <w:szCs w:val="20"/>
                  <w14:ligatures w14:val="none"/>
                </w:rPr>
                <w:t>MARION</w:t>
              </w:r>
            </w:ins>
          </w:p>
        </w:tc>
        <w:tc>
          <w:tcPr>
            <w:tcW w:w="799" w:type="dxa"/>
            <w:noWrap/>
            <w:vAlign w:val="bottom"/>
            <w:hideMark/>
          </w:tcPr>
          <w:p w14:paraId="1C6F2864" w14:textId="3DBD12C9" w:rsidR="00342C52" w:rsidRPr="004E77FC" w:rsidRDefault="00342C52" w:rsidP="00342C52">
            <w:pPr>
              <w:spacing w:after="0" w:line="240" w:lineRule="auto"/>
              <w:jc w:val="right"/>
              <w:rPr>
                <w:ins w:id="4897" w:author="Jujia Li" w:date="2025-08-25T17:35:00Z" w16du:dateUtc="2025-08-25T22:35:00Z"/>
                <w:rFonts w:ascii="Times New Roman" w:eastAsia="Times New Roman" w:hAnsi="Times New Roman" w:cs="Times New Roman"/>
                <w:color w:val="000000"/>
                <w:kern w:val="0"/>
                <w:sz w:val="18"/>
                <w:szCs w:val="18"/>
                <w14:ligatures w14:val="none"/>
              </w:rPr>
            </w:pPr>
            <w:ins w:id="4898" w:author="Jujia Li" w:date="2025-08-25T17:40:00Z" w16du:dateUtc="2025-08-25T22:40:00Z">
              <w:r w:rsidRPr="00342C52">
                <w:rPr>
                  <w:rFonts w:ascii="Times New Roman" w:hAnsi="Times New Roman" w:cs="Times New Roman"/>
                  <w:color w:val="000000"/>
                  <w:sz w:val="18"/>
                  <w:szCs w:val="18"/>
                  <w:rPrChange w:id="4899" w:author="Jujia Li" w:date="2025-08-25T17:41:00Z" w16du:dateUtc="2025-08-25T22:41:00Z">
                    <w:rPr>
                      <w:rFonts w:ascii="Aptos Narrow" w:hAnsi="Aptos Narrow"/>
                      <w:color w:val="000000"/>
                      <w:sz w:val="22"/>
                      <w:szCs w:val="22"/>
                    </w:rPr>
                  </w:rPrChange>
                </w:rPr>
                <w:t>29960</w:t>
              </w:r>
            </w:ins>
          </w:p>
        </w:tc>
        <w:tc>
          <w:tcPr>
            <w:tcW w:w="799" w:type="dxa"/>
            <w:noWrap/>
            <w:vAlign w:val="bottom"/>
            <w:hideMark/>
          </w:tcPr>
          <w:p w14:paraId="6F6D3973" w14:textId="573D5044" w:rsidR="00342C52" w:rsidRPr="004E77FC" w:rsidRDefault="00342C52" w:rsidP="00342C52">
            <w:pPr>
              <w:spacing w:after="0" w:line="240" w:lineRule="auto"/>
              <w:jc w:val="right"/>
              <w:rPr>
                <w:ins w:id="4900" w:author="Jujia Li" w:date="2025-08-25T17:35:00Z" w16du:dateUtc="2025-08-25T22:35:00Z"/>
                <w:rFonts w:ascii="Times New Roman" w:eastAsia="Times New Roman" w:hAnsi="Times New Roman" w:cs="Times New Roman"/>
                <w:color w:val="000000"/>
                <w:kern w:val="0"/>
                <w:sz w:val="18"/>
                <w:szCs w:val="18"/>
                <w14:ligatures w14:val="none"/>
              </w:rPr>
            </w:pPr>
            <w:ins w:id="4901" w:author="Jujia Li" w:date="2025-08-25T17:40:00Z" w16du:dateUtc="2025-08-25T22:40:00Z">
              <w:r w:rsidRPr="00342C52">
                <w:rPr>
                  <w:rFonts w:ascii="Times New Roman" w:hAnsi="Times New Roman" w:cs="Times New Roman"/>
                  <w:color w:val="000000"/>
                  <w:sz w:val="18"/>
                  <w:szCs w:val="18"/>
                  <w:rPrChange w:id="4902" w:author="Jujia Li" w:date="2025-08-25T17:41:00Z" w16du:dateUtc="2025-08-25T22:41:00Z">
                    <w:rPr>
                      <w:rFonts w:ascii="Aptos Narrow" w:hAnsi="Aptos Narrow"/>
                      <w:color w:val="000000"/>
                      <w:sz w:val="22"/>
                      <w:szCs w:val="22"/>
                    </w:rPr>
                  </w:rPrChange>
                </w:rPr>
                <w:t>21472</w:t>
              </w:r>
            </w:ins>
          </w:p>
        </w:tc>
        <w:tc>
          <w:tcPr>
            <w:tcW w:w="688" w:type="dxa"/>
            <w:noWrap/>
            <w:vAlign w:val="bottom"/>
            <w:hideMark/>
          </w:tcPr>
          <w:p w14:paraId="4C41E8AA" w14:textId="5426F606" w:rsidR="00342C52" w:rsidRPr="004E77FC" w:rsidRDefault="00342C52" w:rsidP="00342C52">
            <w:pPr>
              <w:spacing w:after="0" w:line="240" w:lineRule="auto"/>
              <w:jc w:val="right"/>
              <w:rPr>
                <w:ins w:id="4903" w:author="Jujia Li" w:date="2025-08-25T17:35:00Z" w16du:dateUtc="2025-08-25T22:35:00Z"/>
                <w:rFonts w:ascii="Times New Roman" w:eastAsia="Times New Roman" w:hAnsi="Times New Roman" w:cs="Times New Roman"/>
                <w:color w:val="000000"/>
                <w:kern w:val="0"/>
                <w:sz w:val="18"/>
                <w:szCs w:val="18"/>
                <w14:ligatures w14:val="none"/>
              </w:rPr>
            </w:pPr>
            <w:ins w:id="4904" w:author="Jujia Li" w:date="2025-08-25T17:40:00Z" w16du:dateUtc="2025-08-25T22:40:00Z">
              <w:r w:rsidRPr="00342C52">
                <w:rPr>
                  <w:rFonts w:ascii="Times New Roman" w:hAnsi="Times New Roman" w:cs="Times New Roman"/>
                  <w:color w:val="000000"/>
                  <w:sz w:val="18"/>
                  <w:szCs w:val="18"/>
                  <w:rPrChange w:id="4905" w:author="Jujia Li" w:date="2025-08-25T17:41:00Z" w16du:dateUtc="2025-08-25T22:41:00Z">
                    <w:rPr>
                      <w:rFonts w:ascii="Aptos Narrow" w:hAnsi="Aptos Narrow"/>
                      <w:color w:val="000000"/>
                      <w:sz w:val="22"/>
                      <w:szCs w:val="22"/>
                    </w:rPr>
                  </w:rPrChange>
                </w:rPr>
                <w:t>0.72</w:t>
              </w:r>
            </w:ins>
          </w:p>
        </w:tc>
        <w:tc>
          <w:tcPr>
            <w:tcW w:w="799" w:type="dxa"/>
            <w:noWrap/>
            <w:vAlign w:val="bottom"/>
            <w:hideMark/>
          </w:tcPr>
          <w:p w14:paraId="17878D37" w14:textId="5D5F0DD8" w:rsidR="00342C52" w:rsidRPr="004E77FC" w:rsidRDefault="00342C52" w:rsidP="00342C52">
            <w:pPr>
              <w:spacing w:after="0" w:line="240" w:lineRule="auto"/>
              <w:jc w:val="right"/>
              <w:rPr>
                <w:ins w:id="4906" w:author="Jujia Li" w:date="2025-08-25T17:35:00Z" w16du:dateUtc="2025-08-25T22:35:00Z"/>
                <w:rFonts w:ascii="Times New Roman" w:eastAsia="Times New Roman" w:hAnsi="Times New Roman" w:cs="Times New Roman"/>
                <w:color w:val="000000"/>
                <w:kern w:val="0"/>
                <w:sz w:val="18"/>
                <w:szCs w:val="18"/>
                <w14:ligatures w14:val="none"/>
              </w:rPr>
            </w:pPr>
            <w:ins w:id="4907" w:author="Jujia Li" w:date="2025-08-25T17:40:00Z" w16du:dateUtc="2025-08-25T22:40:00Z">
              <w:r w:rsidRPr="00342C52">
                <w:rPr>
                  <w:rFonts w:ascii="Times New Roman" w:hAnsi="Times New Roman" w:cs="Times New Roman"/>
                  <w:color w:val="000000"/>
                  <w:sz w:val="18"/>
                  <w:szCs w:val="18"/>
                  <w:rPrChange w:id="4908" w:author="Jujia Li" w:date="2025-08-25T17:41:00Z" w16du:dateUtc="2025-08-25T22:41:00Z">
                    <w:rPr>
                      <w:rFonts w:ascii="Aptos Narrow" w:hAnsi="Aptos Narrow"/>
                      <w:color w:val="000000"/>
                      <w:sz w:val="22"/>
                      <w:szCs w:val="22"/>
                    </w:rPr>
                  </w:rPrChange>
                </w:rPr>
                <w:t>29792</w:t>
              </w:r>
            </w:ins>
          </w:p>
        </w:tc>
        <w:tc>
          <w:tcPr>
            <w:tcW w:w="799" w:type="dxa"/>
            <w:noWrap/>
            <w:vAlign w:val="bottom"/>
            <w:hideMark/>
          </w:tcPr>
          <w:p w14:paraId="46412716" w14:textId="625A9AFD" w:rsidR="00342C52" w:rsidRPr="004E77FC" w:rsidRDefault="00342C52" w:rsidP="00342C52">
            <w:pPr>
              <w:spacing w:after="0" w:line="240" w:lineRule="auto"/>
              <w:jc w:val="right"/>
              <w:rPr>
                <w:ins w:id="4909" w:author="Jujia Li" w:date="2025-08-25T17:35:00Z" w16du:dateUtc="2025-08-25T22:35:00Z"/>
                <w:rFonts w:ascii="Times New Roman" w:eastAsia="Times New Roman" w:hAnsi="Times New Roman" w:cs="Times New Roman"/>
                <w:color w:val="000000"/>
                <w:kern w:val="0"/>
                <w:sz w:val="18"/>
                <w:szCs w:val="18"/>
                <w14:ligatures w14:val="none"/>
              </w:rPr>
            </w:pPr>
            <w:ins w:id="4910" w:author="Jujia Li" w:date="2025-08-25T17:40:00Z" w16du:dateUtc="2025-08-25T22:40:00Z">
              <w:r w:rsidRPr="00342C52">
                <w:rPr>
                  <w:rFonts w:ascii="Times New Roman" w:hAnsi="Times New Roman" w:cs="Times New Roman"/>
                  <w:color w:val="000000"/>
                  <w:sz w:val="18"/>
                  <w:szCs w:val="18"/>
                  <w:rPrChange w:id="4911" w:author="Jujia Li" w:date="2025-08-25T17:41:00Z" w16du:dateUtc="2025-08-25T22:41:00Z">
                    <w:rPr>
                      <w:rFonts w:ascii="Aptos Narrow" w:hAnsi="Aptos Narrow"/>
                      <w:color w:val="000000"/>
                      <w:sz w:val="22"/>
                      <w:szCs w:val="22"/>
                    </w:rPr>
                  </w:rPrChange>
                </w:rPr>
                <w:t>19359</w:t>
              </w:r>
            </w:ins>
          </w:p>
        </w:tc>
        <w:tc>
          <w:tcPr>
            <w:tcW w:w="800" w:type="dxa"/>
            <w:noWrap/>
            <w:vAlign w:val="bottom"/>
            <w:hideMark/>
          </w:tcPr>
          <w:p w14:paraId="4C8541FF" w14:textId="08CE9383" w:rsidR="00342C52" w:rsidRPr="004E77FC" w:rsidRDefault="00342C52" w:rsidP="00342C52">
            <w:pPr>
              <w:spacing w:after="0" w:line="240" w:lineRule="auto"/>
              <w:jc w:val="right"/>
              <w:rPr>
                <w:ins w:id="4912" w:author="Jujia Li" w:date="2025-08-25T17:35:00Z" w16du:dateUtc="2025-08-25T22:35:00Z"/>
                <w:rFonts w:ascii="Times New Roman" w:eastAsia="Times New Roman" w:hAnsi="Times New Roman" w:cs="Times New Roman"/>
                <w:color w:val="000000"/>
                <w:kern w:val="0"/>
                <w:sz w:val="18"/>
                <w:szCs w:val="18"/>
                <w14:ligatures w14:val="none"/>
              </w:rPr>
            </w:pPr>
            <w:ins w:id="4913" w:author="Jujia Li" w:date="2025-08-25T17:40:00Z" w16du:dateUtc="2025-08-25T22:40:00Z">
              <w:r w:rsidRPr="00342C52">
                <w:rPr>
                  <w:rFonts w:ascii="Times New Roman" w:hAnsi="Times New Roman" w:cs="Times New Roman"/>
                  <w:color w:val="000000"/>
                  <w:sz w:val="18"/>
                  <w:szCs w:val="18"/>
                  <w:rPrChange w:id="4914" w:author="Jujia Li" w:date="2025-08-25T17:41:00Z" w16du:dateUtc="2025-08-25T22:41:00Z">
                    <w:rPr>
                      <w:rFonts w:ascii="Aptos Narrow" w:hAnsi="Aptos Narrow"/>
                      <w:color w:val="000000"/>
                      <w:sz w:val="22"/>
                      <w:szCs w:val="22"/>
                    </w:rPr>
                  </w:rPrChange>
                </w:rPr>
                <w:t>0.65</w:t>
              </w:r>
            </w:ins>
          </w:p>
        </w:tc>
        <w:tc>
          <w:tcPr>
            <w:tcW w:w="800" w:type="dxa"/>
            <w:noWrap/>
            <w:vAlign w:val="bottom"/>
            <w:hideMark/>
          </w:tcPr>
          <w:p w14:paraId="2F41A6A9" w14:textId="5B9AB00E" w:rsidR="00342C52" w:rsidRPr="004E77FC" w:rsidRDefault="00342C52" w:rsidP="00342C52">
            <w:pPr>
              <w:spacing w:after="0" w:line="240" w:lineRule="auto"/>
              <w:jc w:val="right"/>
              <w:rPr>
                <w:ins w:id="4915" w:author="Jujia Li" w:date="2025-08-25T17:35:00Z" w16du:dateUtc="2025-08-25T22:35:00Z"/>
                <w:rFonts w:ascii="Times New Roman" w:eastAsia="Times New Roman" w:hAnsi="Times New Roman" w:cs="Times New Roman"/>
                <w:color w:val="000000"/>
                <w:kern w:val="0"/>
                <w:sz w:val="18"/>
                <w:szCs w:val="18"/>
                <w14:ligatures w14:val="none"/>
              </w:rPr>
            </w:pPr>
            <w:ins w:id="4916" w:author="Jujia Li" w:date="2025-08-25T17:40:00Z" w16du:dateUtc="2025-08-25T22:40:00Z">
              <w:r w:rsidRPr="00342C52">
                <w:rPr>
                  <w:rFonts w:ascii="Times New Roman" w:hAnsi="Times New Roman" w:cs="Times New Roman"/>
                  <w:color w:val="000000"/>
                  <w:sz w:val="18"/>
                  <w:szCs w:val="18"/>
                  <w:rPrChange w:id="4917" w:author="Jujia Li" w:date="2025-08-25T17:41:00Z" w16du:dateUtc="2025-08-25T22:41:00Z">
                    <w:rPr>
                      <w:rFonts w:ascii="Aptos Narrow" w:hAnsi="Aptos Narrow"/>
                      <w:color w:val="000000"/>
                      <w:sz w:val="22"/>
                      <w:szCs w:val="22"/>
                    </w:rPr>
                  </w:rPrChange>
                </w:rPr>
                <w:t>29750</w:t>
              </w:r>
            </w:ins>
          </w:p>
        </w:tc>
        <w:tc>
          <w:tcPr>
            <w:tcW w:w="800" w:type="dxa"/>
            <w:noWrap/>
            <w:vAlign w:val="bottom"/>
            <w:hideMark/>
          </w:tcPr>
          <w:p w14:paraId="04A35EC4" w14:textId="18C8E5F2" w:rsidR="00342C52" w:rsidRPr="004E77FC" w:rsidRDefault="00342C52" w:rsidP="00342C52">
            <w:pPr>
              <w:spacing w:after="0" w:line="240" w:lineRule="auto"/>
              <w:jc w:val="right"/>
              <w:rPr>
                <w:ins w:id="4918" w:author="Jujia Li" w:date="2025-08-25T17:35:00Z" w16du:dateUtc="2025-08-25T22:35:00Z"/>
                <w:rFonts w:ascii="Times New Roman" w:eastAsia="Times New Roman" w:hAnsi="Times New Roman" w:cs="Times New Roman"/>
                <w:color w:val="000000"/>
                <w:kern w:val="0"/>
                <w:sz w:val="18"/>
                <w:szCs w:val="18"/>
                <w14:ligatures w14:val="none"/>
              </w:rPr>
            </w:pPr>
            <w:ins w:id="4919" w:author="Jujia Li" w:date="2025-08-25T17:40:00Z" w16du:dateUtc="2025-08-25T22:40:00Z">
              <w:r w:rsidRPr="00342C52">
                <w:rPr>
                  <w:rFonts w:ascii="Times New Roman" w:hAnsi="Times New Roman" w:cs="Times New Roman"/>
                  <w:color w:val="000000"/>
                  <w:sz w:val="18"/>
                  <w:szCs w:val="18"/>
                  <w:rPrChange w:id="4920" w:author="Jujia Li" w:date="2025-08-25T17:41:00Z" w16du:dateUtc="2025-08-25T22:41:00Z">
                    <w:rPr>
                      <w:rFonts w:ascii="Aptos Narrow" w:hAnsi="Aptos Narrow"/>
                      <w:color w:val="000000"/>
                      <w:sz w:val="22"/>
                      <w:szCs w:val="22"/>
                    </w:rPr>
                  </w:rPrChange>
                </w:rPr>
                <w:t>15576</w:t>
              </w:r>
            </w:ins>
          </w:p>
        </w:tc>
        <w:tc>
          <w:tcPr>
            <w:tcW w:w="800" w:type="dxa"/>
            <w:noWrap/>
            <w:vAlign w:val="bottom"/>
            <w:hideMark/>
          </w:tcPr>
          <w:p w14:paraId="0A772F9E" w14:textId="6159A1A3" w:rsidR="00342C52" w:rsidRPr="004E77FC" w:rsidRDefault="00342C52" w:rsidP="00342C52">
            <w:pPr>
              <w:spacing w:after="0" w:line="240" w:lineRule="auto"/>
              <w:jc w:val="right"/>
              <w:rPr>
                <w:ins w:id="4921" w:author="Jujia Li" w:date="2025-08-25T17:35:00Z" w16du:dateUtc="2025-08-25T22:35:00Z"/>
                <w:rFonts w:ascii="Times New Roman" w:eastAsia="Times New Roman" w:hAnsi="Times New Roman" w:cs="Times New Roman"/>
                <w:color w:val="000000"/>
                <w:kern w:val="0"/>
                <w:sz w:val="18"/>
                <w:szCs w:val="18"/>
                <w14:ligatures w14:val="none"/>
              </w:rPr>
            </w:pPr>
            <w:ins w:id="4922" w:author="Jujia Li" w:date="2025-08-25T17:40:00Z" w16du:dateUtc="2025-08-25T22:40:00Z">
              <w:r w:rsidRPr="00342C52">
                <w:rPr>
                  <w:rFonts w:ascii="Times New Roman" w:hAnsi="Times New Roman" w:cs="Times New Roman"/>
                  <w:color w:val="000000"/>
                  <w:sz w:val="18"/>
                  <w:szCs w:val="18"/>
                  <w:rPrChange w:id="4923" w:author="Jujia Li" w:date="2025-08-25T17:41:00Z" w16du:dateUtc="2025-08-25T22:41:00Z">
                    <w:rPr>
                      <w:rFonts w:ascii="Aptos Narrow" w:hAnsi="Aptos Narrow"/>
                      <w:color w:val="000000"/>
                      <w:sz w:val="22"/>
                      <w:szCs w:val="22"/>
                    </w:rPr>
                  </w:rPrChange>
                </w:rPr>
                <w:t>0.52</w:t>
              </w:r>
            </w:ins>
          </w:p>
        </w:tc>
        <w:tc>
          <w:tcPr>
            <w:tcW w:w="800" w:type="dxa"/>
            <w:noWrap/>
            <w:vAlign w:val="bottom"/>
            <w:hideMark/>
          </w:tcPr>
          <w:p w14:paraId="196A6C89" w14:textId="3E25F34E" w:rsidR="00342C52" w:rsidRPr="004E77FC" w:rsidRDefault="00342C52" w:rsidP="00342C52">
            <w:pPr>
              <w:spacing w:after="0" w:line="240" w:lineRule="auto"/>
              <w:jc w:val="right"/>
              <w:rPr>
                <w:ins w:id="4924" w:author="Jujia Li" w:date="2025-08-25T17:35:00Z" w16du:dateUtc="2025-08-25T22:35:00Z"/>
                <w:rFonts w:ascii="Times New Roman" w:eastAsia="Times New Roman" w:hAnsi="Times New Roman" w:cs="Times New Roman"/>
                <w:color w:val="000000"/>
                <w:kern w:val="0"/>
                <w:sz w:val="18"/>
                <w:szCs w:val="18"/>
                <w14:ligatures w14:val="none"/>
              </w:rPr>
            </w:pPr>
            <w:ins w:id="4925" w:author="Jujia Li" w:date="2025-08-25T17:40:00Z" w16du:dateUtc="2025-08-25T22:40:00Z">
              <w:r w:rsidRPr="00342C52">
                <w:rPr>
                  <w:rFonts w:ascii="Times New Roman" w:hAnsi="Times New Roman" w:cs="Times New Roman"/>
                  <w:color w:val="000000"/>
                  <w:sz w:val="18"/>
                  <w:szCs w:val="18"/>
                  <w:rPrChange w:id="4926" w:author="Jujia Li" w:date="2025-08-25T17:41:00Z" w16du:dateUtc="2025-08-25T22:41:00Z">
                    <w:rPr>
                      <w:rFonts w:ascii="Aptos Narrow" w:hAnsi="Aptos Narrow"/>
                      <w:color w:val="000000"/>
                      <w:sz w:val="22"/>
                      <w:szCs w:val="22"/>
                    </w:rPr>
                  </w:rPrChange>
                </w:rPr>
                <w:t>29709</w:t>
              </w:r>
            </w:ins>
          </w:p>
        </w:tc>
        <w:tc>
          <w:tcPr>
            <w:tcW w:w="800" w:type="dxa"/>
            <w:noWrap/>
            <w:vAlign w:val="bottom"/>
            <w:hideMark/>
          </w:tcPr>
          <w:p w14:paraId="22D276B9" w14:textId="34114401" w:rsidR="00342C52" w:rsidRPr="004E77FC" w:rsidRDefault="00342C52" w:rsidP="00342C52">
            <w:pPr>
              <w:spacing w:after="0" w:line="240" w:lineRule="auto"/>
              <w:jc w:val="right"/>
              <w:rPr>
                <w:ins w:id="4927" w:author="Jujia Li" w:date="2025-08-25T17:35:00Z" w16du:dateUtc="2025-08-25T22:35:00Z"/>
                <w:rFonts w:ascii="Times New Roman" w:eastAsia="Times New Roman" w:hAnsi="Times New Roman" w:cs="Times New Roman"/>
                <w:color w:val="000000"/>
                <w:kern w:val="0"/>
                <w:sz w:val="18"/>
                <w:szCs w:val="18"/>
                <w14:ligatures w14:val="none"/>
              </w:rPr>
            </w:pPr>
            <w:ins w:id="4928" w:author="Jujia Li" w:date="2025-08-25T17:40:00Z" w16du:dateUtc="2025-08-25T22:40:00Z">
              <w:r w:rsidRPr="00342C52">
                <w:rPr>
                  <w:rFonts w:ascii="Times New Roman" w:hAnsi="Times New Roman" w:cs="Times New Roman"/>
                  <w:color w:val="000000"/>
                  <w:sz w:val="18"/>
                  <w:szCs w:val="18"/>
                  <w:rPrChange w:id="4929" w:author="Jujia Li" w:date="2025-08-25T17:41:00Z" w16du:dateUtc="2025-08-25T22:41:00Z">
                    <w:rPr>
                      <w:rFonts w:ascii="Aptos Narrow" w:hAnsi="Aptos Narrow"/>
                      <w:color w:val="000000"/>
                      <w:sz w:val="22"/>
                      <w:szCs w:val="22"/>
                    </w:rPr>
                  </w:rPrChange>
                </w:rPr>
                <w:t>13672</w:t>
              </w:r>
            </w:ins>
          </w:p>
        </w:tc>
        <w:tc>
          <w:tcPr>
            <w:tcW w:w="800" w:type="dxa"/>
            <w:noWrap/>
            <w:vAlign w:val="bottom"/>
            <w:hideMark/>
          </w:tcPr>
          <w:p w14:paraId="7F215E76" w14:textId="38598E88" w:rsidR="00342C52" w:rsidRPr="004E77FC" w:rsidRDefault="00342C52" w:rsidP="00342C52">
            <w:pPr>
              <w:spacing w:after="0" w:line="240" w:lineRule="auto"/>
              <w:jc w:val="right"/>
              <w:rPr>
                <w:ins w:id="4930" w:author="Jujia Li" w:date="2025-08-25T17:35:00Z" w16du:dateUtc="2025-08-25T22:35:00Z"/>
                <w:rFonts w:ascii="Times New Roman" w:eastAsia="Times New Roman" w:hAnsi="Times New Roman" w:cs="Times New Roman"/>
                <w:color w:val="000000"/>
                <w:kern w:val="0"/>
                <w:sz w:val="18"/>
                <w:szCs w:val="18"/>
                <w14:ligatures w14:val="none"/>
              </w:rPr>
            </w:pPr>
            <w:ins w:id="4931" w:author="Jujia Li" w:date="2025-08-25T17:40:00Z" w16du:dateUtc="2025-08-25T22:40:00Z">
              <w:r w:rsidRPr="00342C52">
                <w:rPr>
                  <w:rFonts w:ascii="Times New Roman" w:hAnsi="Times New Roman" w:cs="Times New Roman"/>
                  <w:color w:val="000000"/>
                  <w:sz w:val="18"/>
                  <w:szCs w:val="18"/>
                  <w:rPrChange w:id="4932" w:author="Jujia Li" w:date="2025-08-25T17:41:00Z" w16du:dateUtc="2025-08-25T22:41:00Z">
                    <w:rPr>
                      <w:rFonts w:ascii="Aptos Narrow" w:hAnsi="Aptos Narrow"/>
                      <w:color w:val="000000"/>
                      <w:sz w:val="22"/>
                      <w:szCs w:val="22"/>
                    </w:rPr>
                  </w:rPrChange>
                </w:rPr>
                <w:t>0.46</w:t>
              </w:r>
            </w:ins>
          </w:p>
        </w:tc>
        <w:tc>
          <w:tcPr>
            <w:tcW w:w="891" w:type="dxa"/>
            <w:noWrap/>
            <w:vAlign w:val="bottom"/>
            <w:hideMark/>
          </w:tcPr>
          <w:p w14:paraId="3E31CB1B" w14:textId="30B58AB8" w:rsidR="00342C52" w:rsidRPr="004E77FC" w:rsidRDefault="00342C52" w:rsidP="00342C52">
            <w:pPr>
              <w:spacing w:after="0" w:line="240" w:lineRule="auto"/>
              <w:jc w:val="right"/>
              <w:rPr>
                <w:ins w:id="4933" w:author="Jujia Li" w:date="2025-08-25T17:35:00Z" w16du:dateUtc="2025-08-25T22:35:00Z"/>
                <w:rFonts w:ascii="Times New Roman" w:eastAsia="Times New Roman" w:hAnsi="Times New Roman" w:cs="Times New Roman"/>
                <w:color w:val="000000"/>
                <w:kern w:val="0"/>
                <w:sz w:val="18"/>
                <w:szCs w:val="18"/>
                <w14:ligatures w14:val="none"/>
              </w:rPr>
            </w:pPr>
            <w:ins w:id="4934" w:author="Jujia Li" w:date="2025-08-25T17:40:00Z" w16du:dateUtc="2025-08-25T22:40:00Z">
              <w:r w:rsidRPr="00342C52">
                <w:rPr>
                  <w:rFonts w:ascii="Times New Roman" w:hAnsi="Times New Roman" w:cs="Times New Roman"/>
                  <w:color w:val="000000"/>
                  <w:sz w:val="18"/>
                  <w:szCs w:val="18"/>
                  <w:rPrChange w:id="4935" w:author="Jujia Li" w:date="2025-08-25T17:41:00Z" w16du:dateUtc="2025-08-25T22:41:00Z">
                    <w:rPr>
                      <w:rFonts w:ascii="Aptos Narrow" w:hAnsi="Aptos Narrow"/>
                      <w:color w:val="000000"/>
                      <w:sz w:val="22"/>
                      <w:szCs w:val="22"/>
                    </w:rPr>
                  </w:rPrChange>
                </w:rPr>
                <w:t>70079</w:t>
              </w:r>
            </w:ins>
          </w:p>
        </w:tc>
        <w:tc>
          <w:tcPr>
            <w:tcW w:w="977" w:type="dxa"/>
            <w:noWrap/>
            <w:vAlign w:val="bottom"/>
            <w:hideMark/>
          </w:tcPr>
          <w:p w14:paraId="17499690" w14:textId="31AEBF40" w:rsidR="00342C52" w:rsidRPr="004E77FC" w:rsidRDefault="00342C52" w:rsidP="00342C52">
            <w:pPr>
              <w:spacing w:after="0" w:line="240" w:lineRule="auto"/>
              <w:jc w:val="right"/>
              <w:rPr>
                <w:ins w:id="4936" w:author="Jujia Li" w:date="2025-08-25T17:35:00Z" w16du:dateUtc="2025-08-25T22:35:00Z"/>
                <w:rFonts w:ascii="Times New Roman" w:eastAsia="Times New Roman" w:hAnsi="Times New Roman" w:cs="Times New Roman"/>
                <w:color w:val="000000"/>
                <w:kern w:val="0"/>
                <w:sz w:val="18"/>
                <w:szCs w:val="18"/>
                <w14:ligatures w14:val="none"/>
              </w:rPr>
            </w:pPr>
            <w:ins w:id="4937" w:author="Jujia Li" w:date="2025-08-25T17:40:00Z" w16du:dateUtc="2025-08-25T22:40:00Z">
              <w:r w:rsidRPr="00342C52">
                <w:rPr>
                  <w:rFonts w:ascii="Times New Roman" w:hAnsi="Times New Roman" w:cs="Times New Roman"/>
                  <w:color w:val="000000"/>
                  <w:sz w:val="18"/>
                  <w:szCs w:val="18"/>
                  <w:rPrChange w:id="4938" w:author="Jujia Li" w:date="2025-08-25T17:41:00Z" w16du:dateUtc="2025-08-25T22:41:00Z">
                    <w:rPr>
                      <w:rFonts w:ascii="Aptos Narrow" w:hAnsi="Aptos Narrow"/>
                      <w:color w:val="000000"/>
                      <w:sz w:val="22"/>
                      <w:szCs w:val="22"/>
                    </w:rPr>
                  </w:rPrChange>
                </w:rPr>
                <w:t>0.59</w:t>
              </w:r>
            </w:ins>
          </w:p>
        </w:tc>
      </w:tr>
      <w:tr w:rsidR="00342C52" w:rsidRPr="00D80767" w14:paraId="331F3322" w14:textId="77777777" w:rsidTr="00241A4A">
        <w:trPr>
          <w:trHeight w:val="300"/>
          <w:ins w:id="4939" w:author="Jujia Li" w:date="2025-08-25T17:35:00Z"/>
        </w:trPr>
        <w:tc>
          <w:tcPr>
            <w:tcW w:w="1608" w:type="dxa"/>
            <w:noWrap/>
            <w:vAlign w:val="bottom"/>
            <w:hideMark/>
          </w:tcPr>
          <w:p w14:paraId="17599DC5" w14:textId="77777777" w:rsidR="00342C52" w:rsidRPr="00B17B5A" w:rsidRDefault="00342C52" w:rsidP="00342C52">
            <w:pPr>
              <w:spacing w:after="0" w:line="240" w:lineRule="auto"/>
              <w:rPr>
                <w:ins w:id="4940" w:author="Jujia Li" w:date="2025-08-25T17:35:00Z" w16du:dateUtc="2025-08-25T22:35:00Z"/>
                <w:rFonts w:ascii="Times New Roman" w:eastAsia="Times New Roman" w:hAnsi="Times New Roman" w:cs="Times New Roman"/>
                <w:color w:val="000000"/>
                <w:kern w:val="0"/>
                <w:sz w:val="20"/>
                <w:szCs w:val="20"/>
                <w14:ligatures w14:val="none"/>
              </w:rPr>
            </w:pPr>
            <w:ins w:id="4941" w:author="Jujia Li" w:date="2025-08-25T17:35:00Z" w16du:dateUtc="2025-08-25T22:35:00Z">
              <w:r w:rsidRPr="00B17B5A">
                <w:rPr>
                  <w:rFonts w:ascii="Times New Roman" w:eastAsia="Times New Roman" w:hAnsi="Times New Roman" w:cs="Times New Roman"/>
                  <w:color w:val="000000"/>
                  <w:kern w:val="0"/>
                  <w:sz w:val="20"/>
                  <w:szCs w:val="20"/>
                  <w14:ligatures w14:val="none"/>
                </w:rPr>
                <w:t>MARSHALL</w:t>
              </w:r>
            </w:ins>
          </w:p>
        </w:tc>
        <w:tc>
          <w:tcPr>
            <w:tcW w:w="799" w:type="dxa"/>
            <w:noWrap/>
            <w:vAlign w:val="bottom"/>
            <w:hideMark/>
          </w:tcPr>
          <w:p w14:paraId="64063CCC" w14:textId="4CB00DFA" w:rsidR="00342C52" w:rsidRPr="004E77FC" w:rsidRDefault="00342C52" w:rsidP="00342C52">
            <w:pPr>
              <w:spacing w:after="0" w:line="240" w:lineRule="auto"/>
              <w:jc w:val="right"/>
              <w:rPr>
                <w:ins w:id="4942" w:author="Jujia Li" w:date="2025-08-25T17:35:00Z" w16du:dateUtc="2025-08-25T22:35:00Z"/>
                <w:rFonts w:ascii="Times New Roman" w:eastAsia="Times New Roman" w:hAnsi="Times New Roman" w:cs="Times New Roman"/>
                <w:color w:val="000000"/>
                <w:kern w:val="0"/>
                <w:sz w:val="18"/>
                <w:szCs w:val="18"/>
                <w14:ligatures w14:val="none"/>
              </w:rPr>
            </w:pPr>
            <w:ins w:id="4943" w:author="Jujia Li" w:date="2025-08-25T17:40:00Z" w16du:dateUtc="2025-08-25T22:40:00Z">
              <w:r w:rsidRPr="00342C52">
                <w:rPr>
                  <w:rFonts w:ascii="Times New Roman" w:hAnsi="Times New Roman" w:cs="Times New Roman"/>
                  <w:color w:val="000000"/>
                  <w:sz w:val="18"/>
                  <w:szCs w:val="18"/>
                  <w:rPrChange w:id="4944" w:author="Jujia Li" w:date="2025-08-25T17:41:00Z" w16du:dateUtc="2025-08-25T22:41:00Z">
                    <w:rPr>
                      <w:rFonts w:ascii="Aptos Narrow" w:hAnsi="Aptos Narrow"/>
                      <w:color w:val="000000"/>
                      <w:sz w:val="22"/>
                      <w:szCs w:val="22"/>
                    </w:rPr>
                  </w:rPrChange>
                </w:rPr>
                <w:t>95113</w:t>
              </w:r>
            </w:ins>
          </w:p>
        </w:tc>
        <w:tc>
          <w:tcPr>
            <w:tcW w:w="799" w:type="dxa"/>
            <w:noWrap/>
            <w:vAlign w:val="bottom"/>
            <w:hideMark/>
          </w:tcPr>
          <w:p w14:paraId="5E573AB8" w14:textId="56B8EEB9" w:rsidR="00342C52" w:rsidRPr="004E77FC" w:rsidRDefault="00342C52" w:rsidP="00342C52">
            <w:pPr>
              <w:spacing w:after="0" w:line="240" w:lineRule="auto"/>
              <w:jc w:val="right"/>
              <w:rPr>
                <w:ins w:id="4945" w:author="Jujia Li" w:date="2025-08-25T17:35:00Z" w16du:dateUtc="2025-08-25T22:35:00Z"/>
                <w:rFonts w:ascii="Times New Roman" w:eastAsia="Times New Roman" w:hAnsi="Times New Roman" w:cs="Times New Roman"/>
                <w:color w:val="000000"/>
                <w:kern w:val="0"/>
                <w:sz w:val="18"/>
                <w:szCs w:val="18"/>
                <w14:ligatures w14:val="none"/>
              </w:rPr>
            </w:pPr>
            <w:ins w:id="4946" w:author="Jujia Li" w:date="2025-08-25T17:40:00Z" w16du:dateUtc="2025-08-25T22:40:00Z">
              <w:r w:rsidRPr="00342C52">
                <w:rPr>
                  <w:rFonts w:ascii="Times New Roman" w:hAnsi="Times New Roman" w:cs="Times New Roman"/>
                  <w:color w:val="000000"/>
                  <w:sz w:val="18"/>
                  <w:szCs w:val="18"/>
                  <w:rPrChange w:id="4947" w:author="Jujia Li" w:date="2025-08-25T17:41:00Z" w16du:dateUtc="2025-08-25T22:41:00Z">
                    <w:rPr>
                      <w:rFonts w:ascii="Aptos Narrow" w:hAnsi="Aptos Narrow"/>
                      <w:color w:val="000000"/>
                      <w:sz w:val="22"/>
                      <w:szCs w:val="22"/>
                    </w:rPr>
                  </w:rPrChange>
                </w:rPr>
                <w:t>44277</w:t>
              </w:r>
            </w:ins>
          </w:p>
        </w:tc>
        <w:tc>
          <w:tcPr>
            <w:tcW w:w="688" w:type="dxa"/>
            <w:noWrap/>
            <w:vAlign w:val="bottom"/>
            <w:hideMark/>
          </w:tcPr>
          <w:p w14:paraId="5374922A" w14:textId="2EB22C9A" w:rsidR="00342C52" w:rsidRPr="004E77FC" w:rsidRDefault="00342C52" w:rsidP="00342C52">
            <w:pPr>
              <w:spacing w:after="0" w:line="240" w:lineRule="auto"/>
              <w:jc w:val="right"/>
              <w:rPr>
                <w:ins w:id="4948" w:author="Jujia Li" w:date="2025-08-25T17:35:00Z" w16du:dateUtc="2025-08-25T22:35:00Z"/>
                <w:rFonts w:ascii="Times New Roman" w:eastAsia="Times New Roman" w:hAnsi="Times New Roman" w:cs="Times New Roman"/>
                <w:color w:val="000000"/>
                <w:kern w:val="0"/>
                <w:sz w:val="18"/>
                <w:szCs w:val="18"/>
                <w14:ligatures w14:val="none"/>
              </w:rPr>
            </w:pPr>
            <w:ins w:id="4949" w:author="Jujia Li" w:date="2025-08-25T17:40:00Z" w16du:dateUtc="2025-08-25T22:40:00Z">
              <w:r w:rsidRPr="00342C52">
                <w:rPr>
                  <w:rFonts w:ascii="Times New Roman" w:hAnsi="Times New Roman" w:cs="Times New Roman"/>
                  <w:color w:val="000000"/>
                  <w:sz w:val="18"/>
                  <w:szCs w:val="18"/>
                  <w:rPrChange w:id="4950" w:author="Jujia Li" w:date="2025-08-25T17:41:00Z" w16du:dateUtc="2025-08-25T22:41:00Z">
                    <w:rPr>
                      <w:rFonts w:ascii="Aptos Narrow" w:hAnsi="Aptos Narrow"/>
                      <w:color w:val="000000"/>
                      <w:sz w:val="22"/>
                      <w:szCs w:val="22"/>
                    </w:rPr>
                  </w:rPrChange>
                </w:rPr>
                <w:t>0.47</w:t>
              </w:r>
            </w:ins>
          </w:p>
        </w:tc>
        <w:tc>
          <w:tcPr>
            <w:tcW w:w="799" w:type="dxa"/>
            <w:noWrap/>
            <w:vAlign w:val="bottom"/>
            <w:hideMark/>
          </w:tcPr>
          <w:p w14:paraId="3A182F9F" w14:textId="546A99D4" w:rsidR="00342C52" w:rsidRPr="004E77FC" w:rsidRDefault="00342C52" w:rsidP="00342C52">
            <w:pPr>
              <w:spacing w:after="0" w:line="240" w:lineRule="auto"/>
              <w:jc w:val="right"/>
              <w:rPr>
                <w:ins w:id="4951" w:author="Jujia Li" w:date="2025-08-25T17:35:00Z" w16du:dateUtc="2025-08-25T22:35:00Z"/>
                <w:rFonts w:ascii="Times New Roman" w:eastAsia="Times New Roman" w:hAnsi="Times New Roman" w:cs="Times New Roman"/>
                <w:color w:val="000000"/>
                <w:kern w:val="0"/>
                <w:sz w:val="18"/>
                <w:szCs w:val="18"/>
                <w14:ligatures w14:val="none"/>
              </w:rPr>
            </w:pPr>
            <w:ins w:id="4952" w:author="Jujia Li" w:date="2025-08-25T17:40:00Z" w16du:dateUtc="2025-08-25T22:40:00Z">
              <w:r w:rsidRPr="00342C52">
                <w:rPr>
                  <w:rFonts w:ascii="Times New Roman" w:hAnsi="Times New Roman" w:cs="Times New Roman"/>
                  <w:color w:val="000000"/>
                  <w:sz w:val="18"/>
                  <w:szCs w:val="18"/>
                  <w:rPrChange w:id="4953" w:author="Jujia Li" w:date="2025-08-25T17:41:00Z" w16du:dateUtc="2025-08-25T22:41:00Z">
                    <w:rPr>
                      <w:rFonts w:ascii="Aptos Narrow" w:hAnsi="Aptos Narrow"/>
                      <w:color w:val="000000"/>
                      <w:sz w:val="22"/>
                      <w:szCs w:val="22"/>
                    </w:rPr>
                  </w:rPrChange>
                </w:rPr>
                <w:t>95572</w:t>
              </w:r>
            </w:ins>
          </w:p>
        </w:tc>
        <w:tc>
          <w:tcPr>
            <w:tcW w:w="799" w:type="dxa"/>
            <w:noWrap/>
            <w:vAlign w:val="bottom"/>
            <w:hideMark/>
          </w:tcPr>
          <w:p w14:paraId="4CE7C2D9" w14:textId="3DF0CE0A" w:rsidR="00342C52" w:rsidRPr="004E77FC" w:rsidRDefault="00342C52" w:rsidP="00342C52">
            <w:pPr>
              <w:spacing w:after="0" w:line="240" w:lineRule="auto"/>
              <w:jc w:val="right"/>
              <w:rPr>
                <w:ins w:id="4954" w:author="Jujia Li" w:date="2025-08-25T17:35:00Z" w16du:dateUtc="2025-08-25T22:35:00Z"/>
                <w:rFonts w:ascii="Times New Roman" w:eastAsia="Times New Roman" w:hAnsi="Times New Roman" w:cs="Times New Roman"/>
                <w:color w:val="000000"/>
                <w:kern w:val="0"/>
                <w:sz w:val="18"/>
                <w:szCs w:val="18"/>
                <w14:ligatures w14:val="none"/>
              </w:rPr>
            </w:pPr>
            <w:ins w:id="4955" w:author="Jujia Li" w:date="2025-08-25T17:40:00Z" w16du:dateUtc="2025-08-25T22:40:00Z">
              <w:r w:rsidRPr="00342C52">
                <w:rPr>
                  <w:rFonts w:ascii="Times New Roman" w:hAnsi="Times New Roman" w:cs="Times New Roman"/>
                  <w:color w:val="000000"/>
                  <w:sz w:val="18"/>
                  <w:szCs w:val="18"/>
                  <w:rPrChange w:id="4956" w:author="Jujia Li" w:date="2025-08-25T17:41:00Z" w16du:dateUtc="2025-08-25T22:41:00Z">
                    <w:rPr>
                      <w:rFonts w:ascii="Aptos Narrow" w:hAnsi="Aptos Narrow"/>
                      <w:color w:val="000000"/>
                      <w:sz w:val="22"/>
                      <w:szCs w:val="22"/>
                    </w:rPr>
                  </w:rPrChange>
                </w:rPr>
                <w:t>37086</w:t>
              </w:r>
            </w:ins>
          </w:p>
        </w:tc>
        <w:tc>
          <w:tcPr>
            <w:tcW w:w="800" w:type="dxa"/>
            <w:noWrap/>
            <w:vAlign w:val="bottom"/>
            <w:hideMark/>
          </w:tcPr>
          <w:p w14:paraId="722AE1BC" w14:textId="2A3AA315" w:rsidR="00342C52" w:rsidRPr="004E77FC" w:rsidRDefault="00342C52" w:rsidP="00342C52">
            <w:pPr>
              <w:spacing w:after="0" w:line="240" w:lineRule="auto"/>
              <w:jc w:val="right"/>
              <w:rPr>
                <w:ins w:id="4957" w:author="Jujia Li" w:date="2025-08-25T17:35:00Z" w16du:dateUtc="2025-08-25T22:35:00Z"/>
                <w:rFonts w:ascii="Times New Roman" w:eastAsia="Times New Roman" w:hAnsi="Times New Roman" w:cs="Times New Roman"/>
                <w:color w:val="000000"/>
                <w:kern w:val="0"/>
                <w:sz w:val="18"/>
                <w:szCs w:val="18"/>
                <w14:ligatures w14:val="none"/>
              </w:rPr>
            </w:pPr>
            <w:ins w:id="4958" w:author="Jujia Li" w:date="2025-08-25T17:40:00Z" w16du:dateUtc="2025-08-25T22:40:00Z">
              <w:r w:rsidRPr="00342C52">
                <w:rPr>
                  <w:rFonts w:ascii="Times New Roman" w:hAnsi="Times New Roman" w:cs="Times New Roman"/>
                  <w:color w:val="000000"/>
                  <w:sz w:val="18"/>
                  <w:szCs w:val="18"/>
                  <w:rPrChange w:id="4959" w:author="Jujia Li" w:date="2025-08-25T17:41:00Z" w16du:dateUtc="2025-08-25T22:41:00Z">
                    <w:rPr>
                      <w:rFonts w:ascii="Aptos Narrow" w:hAnsi="Aptos Narrow"/>
                      <w:color w:val="000000"/>
                      <w:sz w:val="22"/>
                      <w:szCs w:val="22"/>
                    </w:rPr>
                  </w:rPrChange>
                </w:rPr>
                <w:t>0.39</w:t>
              </w:r>
            </w:ins>
          </w:p>
        </w:tc>
        <w:tc>
          <w:tcPr>
            <w:tcW w:w="800" w:type="dxa"/>
            <w:noWrap/>
            <w:vAlign w:val="bottom"/>
            <w:hideMark/>
          </w:tcPr>
          <w:p w14:paraId="7222E081" w14:textId="5CFBC45A" w:rsidR="00342C52" w:rsidRPr="004E77FC" w:rsidRDefault="00342C52" w:rsidP="00342C52">
            <w:pPr>
              <w:spacing w:after="0" w:line="240" w:lineRule="auto"/>
              <w:jc w:val="right"/>
              <w:rPr>
                <w:ins w:id="4960" w:author="Jujia Li" w:date="2025-08-25T17:35:00Z" w16du:dateUtc="2025-08-25T22:35:00Z"/>
                <w:rFonts w:ascii="Times New Roman" w:eastAsia="Times New Roman" w:hAnsi="Times New Roman" w:cs="Times New Roman"/>
                <w:color w:val="000000"/>
                <w:kern w:val="0"/>
                <w:sz w:val="18"/>
                <w:szCs w:val="18"/>
                <w14:ligatures w14:val="none"/>
              </w:rPr>
            </w:pPr>
            <w:ins w:id="4961" w:author="Jujia Li" w:date="2025-08-25T17:40:00Z" w16du:dateUtc="2025-08-25T22:40:00Z">
              <w:r w:rsidRPr="00342C52">
                <w:rPr>
                  <w:rFonts w:ascii="Times New Roman" w:hAnsi="Times New Roman" w:cs="Times New Roman"/>
                  <w:color w:val="000000"/>
                  <w:sz w:val="18"/>
                  <w:szCs w:val="18"/>
                  <w:rPrChange w:id="4962" w:author="Jujia Li" w:date="2025-08-25T17:41:00Z" w16du:dateUtc="2025-08-25T22:41:00Z">
                    <w:rPr>
                      <w:rFonts w:ascii="Aptos Narrow" w:hAnsi="Aptos Narrow"/>
                      <w:color w:val="000000"/>
                      <w:sz w:val="22"/>
                      <w:szCs w:val="22"/>
                    </w:rPr>
                  </w:rPrChange>
                </w:rPr>
                <w:t>96170</w:t>
              </w:r>
            </w:ins>
          </w:p>
        </w:tc>
        <w:tc>
          <w:tcPr>
            <w:tcW w:w="800" w:type="dxa"/>
            <w:noWrap/>
            <w:vAlign w:val="bottom"/>
            <w:hideMark/>
          </w:tcPr>
          <w:p w14:paraId="3F0BB4C4" w14:textId="7E9A449B" w:rsidR="00342C52" w:rsidRPr="004E77FC" w:rsidRDefault="00342C52" w:rsidP="00342C52">
            <w:pPr>
              <w:spacing w:after="0" w:line="240" w:lineRule="auto"/>
              <w:jc w:val="right"/>
              <w:rPr>
                <w:ins w:id="4963" w:author="Jujia Li" w:date="2025-08-25T17:35:00Z" w16du:dateUtc="2025-08-25T22:35:00Z"/>
                <w:rFonts w:ascii="Times New Roman" w:eastAsia="Times New Roman" w:hAnsi="Times New Roman" w:cs="Times New Roman"/>
                <w:color w:val="000000"/>
                <w:kern w:val="0"/>
                <w:sz w:val="18"/>
                <w:szCs w:val="18"/>
                <w14:ligatures w14:val="none"/>
              </w:rPr>
            </w:pPr>
            <w:ins w:id="4964" w:author="Jujia Li" w:date="2025-08-25T17:40:00Z" w16du:dateUtc="2025-08-25T22:40:00Z">
              <w:r w:rsidRPr="00342C52">
                <w:rPr>
                  <w:rFonts w:ascii="Times New Roman" w:hAnsi="Times New Roman" w:cs="Times New Roman"/>
                  <w:color w:val="000000"/>
                  <w:sz w:val="18"/>
                  <w:szCs w:val="18"/>
                  <w:rPrChange w:id="4965" w:author="Jujia Li" w:date="2025-08-25T17:41:00Z" w16du:dateUtc="2025-08-25T22:41:00Z">
                    <w:rPr>
                      <w:rFonts w:ascii="Aptos Narrow" w:hAnsi="Aptos Narrow"/>
                      <w:color w:val="000000"/>
                      <w:sz w:val="22"/>
                      <w:szCs w:val="22"/>
                    </w:rPr>
                  </w:rPrChange>
                </w:rPr>
                <w:t>32429</w:t>
              </w:r>
            </w:ins>
          </w:p>
        </w:tc>
        <w:tc>
          <w:tcPr>
            <w:tcW w:w="800" w:type="dxa"/>
            <w:noWrap/>
            <w:vAlign w:val="bottom"/>
            <w:hideMark/>
          </w:tcPr>
          <w:p w14:paraId="3F229F71" w14:textId="5C02CE53" w:rsidR="00342C52" w:rsidRPr="004E77FC" w:rsidRDefault="00342C52" w:rsidP="00342C52">
            <w:pPr>
              <w:spacing w:after="0" w:line="240" w:lineRule="auto"/>
              <w:jc w:val="right"/>
              <w:rPr>
                <w:ins w:id="4966" w:author="Jujia Li" w:date="2025-08-25T17:35:00Z" w16du:dateUtc="2025-08-25T22:35:00Z"/>
                <w:rFonts w:ascii="Times New Roman" w:eastAsia="Times New Roman" w:hAnsi="Times New Roman" w:cs="Times New Roman"/>
                <w:color w:val="000000"/>
                <w:kern w:val="0"/>
                <w:sz w:val="18"/>
                <w:szCs w:val="18"/>
                <w14:ligatures w14:val="none"/>
              </w:rPr>
            </w:pPr>
            <w:ins w:id="4967" w:author="Jujia Li" w:date="2025-08-25T17:40:00Z" w16du:dateUtc="2025-08-25T22:40:00Z">
              <w:r w:rsidRPr="00342C52">
                <w:rPr>
                  <w:rFonts w:ascii="Times New Roman" w:hAnsi="Times New Roman" w:cs="Times New Roman"/>
                  <w:color w:val="000000"/>
                  <w:sz w:val="18"/>
                  <w:szCs w:val="18"/>
                  <w:rPrChange w:id="4968" w:author="Jujia Li" w:date="2025-08-25T17:41:00Z" w16du:dateUtc="2025-08-25T22:41:00Z">
                    <w:rPr>
                      <w:rFonts w:ascii="Aptos Narrow" w:hAnsi="Aptos Narrow"/>
                      <w:color w:val="000000"/>
                      <w:sz w:val="22"/>
                      <w:szCs w:val="22"/>
                    </w:rPr>
                  </w:rPrChange>
                </w:rPr>
                <w:t>0.34</w:t>
              </w:r>
            </w:ins>
          </w:p>
        </w:tc>
        <w:tc>
          <w:tcPr>
            <w:tcW w:w="800" w:type="dxa"/>
            <w:noWrap/>
            <w:vAlign w:val="bottom"/>
            <w:hideMark/>
          </w:tcPr>
          <w:p w14:paraId="2E4B7C88" w14:textId="35E6EBEE" w:rsidR="00342C52" w:rsidRPr="004E77FC" w:rsidRDefault="00342C52" w:rsidP="00342C52">
            <w:pPr>
              <w:spacing w:after="0" w:line="240" w:lineRule="auto"/>
              <w:jc w:val="right"/>
              <w:rPr>
                <w:ins w:id="4969" w:author="Jujia Li" w:date="2025-08-25T17:35:00Z" w16du:dateUtc="2025-08-25T22:35:00Z"/>
                <w:rFonts w:ascii="Times New Roman" w:eastAsia="Times New Roman" w:hAnsi="Times New Roman" w:cs="Times New Roman"/>
                <w:color w:val="000000"/>
                <w:kern w:val="0"/>
                <w:sz w:val="18"/>
                <w:szCs w:val="18"/>
                <w14:ligatures w14:val="none"/>
              </w:rPr>
            </w:pPr>
            <w:ins w:id="4970" w:author="Jujia Li" w:date="2025-08-25T17:40:00Z" w16du:dateUtc="2025-08-25T22:40:00Z">
              <w:r w:rsidRPr="00342C52">
                <w:rPr>
                  <w:rFonts w:ascii="Times New Roman" w:hAnsi="Times New Roman" w:cs="Times New Roman"/>
                  <w:color w:val="000000"/>
                  <w:sz w:val="18"/>
                  <w:szCs w:val="18"/>
                  <w:rPrChange w:id="4971" w:author="Jujia Li" w:date="2025-08-25T17:41:00Z" w16du:dateUtc="2025-08-25T22:41:00Z">
                    <w:rPr>
                      <w:rFonts w:ascii="Aptos Narrow" w:hAnsi="Aptos Narrow"/>
                      <w:color w:val="000000"/>
                      <w:sz w:val="22"/>
                      <w:szCs w:val="22"/>
                    </w:rPr>
                  </w:rPrChange>
                </w:rPr>
                <w:t>96774</w:t>
              </w:r>
            </w:ins>
          </w:p>
        </w:tc>
        <w:tc>
          <w:tcPr>
            <w:tcW w:w="800" w:type="dxa"/>
            <w:noWrap/>
            <w:vAlign w:val="bottom"/>
            <w:hideMark/>
          </w:tcPr>
          <w:p w14:paraId="20F53604" w14:textId="50E7609C" w:rsidR="00342C52" w:rsidRPr="004E77FC" w:rsidRDefault="00342C52" w:rsidP="00342C52">
            <w:pPr>
              <w:spacing w:after="0" w:line="240" w:lineRule="auto"/>
              <w:jc w:val="right"/>
              <w:rPr>
                <w:ins w:id="4972" w:author="Jujia Li" w:date="2025-08-25T17:35:00Z" w16du:dateUtc="2025-08-25T22:35:00Z"/>
                <w:rFonts w:ascii="Times New Roman" w:eastAsia="Times New Roman" w:hAnsi="Times New Roman" w:cs="Times New Roman"/>
                <w:color w:val="000000"/>
                <w:kern w:val="0"/>
                <w:sz w:val="18"/>
                <w:szCs w:val="18"/>
                <w14:ligatures w14:val="none"/>
              </w:rPr>
            </w:pPr>
            <w:ins w:id="4973" w:author="Jujia Li" w:date="2025-08-25T17:40:00Z" w16du:dateUtc="2025-08-25T22:40:00Z">
              <w:r w:rsidRPr="00342C52">
                <w:rPr>
                  <w:rFonts w:ascii="Times New Roman" w:hAnsi="Times New Roman" w:cs="Times New Roman"/>
                  <w:color w:val="000000"/>
                  <w:sz w:val="18"/>
                  <w:szCs w:val="18"/>
                  <w:rPrChange w:id="4974" w:author="Jujia Li" w:date="2025-08-25T17:41:00Z" w16du:dateUtc="2025-08-25T22:41:00Z">
                    <w:rPr>
                      <w:rFonts w:ascii="Aptos Narrow" w:hAnsi="Aptos Narrow"/>
                      <w:color w:val="000000"/>
                      <w:sz w:val="22"/>
                      <w:szCs w:val="22"/>
                    </w:rPr>
                  </w:rPrChange>
                </w:rPr>
                <w:t>29523</w:t>
              </w:r>
            </w:ins>
          </w:p>
        </w:tc>
        <w:tc>
          <w:tcPr>
            <w:tcW w:w="800" w:type="dxa"/>
            <w:noWrap/>
            <w:vAlign w:val="bottom"/>
            <w:hideMark/>
          </w:tcPr>
          <w:p w14:paraId="7A25EB4D" w14:textId="52D9BDF2" w:rsidR="00342C52" w:rsidRPr="004E77FC" w:rsidRDefault="00342C52" w:rsidP="00342C52">
            <w:pPr>
              <w:spacing w:after="0" w:line="240" w:lineRule="auto"/>
              <w:jc w:val="right"/>
              <w:rPr>
                <w:ins w:id="4975" w:author="Jujia Li" w:date="2025-08-25T17:35:00Z" w16du:dateUtc="2025-08-25T22:35:00Z"/>
                <w:rFonts w:ascii="Times New Roman" w:eastAsia="Times New Roman" w:hAnsi="Times New Roman" w:cs="Times New Roman"/>
                <w:color w:val="000000"/>
                <w:kern w:val="0"/>
                <w:sz w:val="18"/>
                <w:szCs w:val="18"/>
                <w14:ligatures w14:val="none"/>
              </w:rPr>
            </w:pPr>
            <w:ins w:id="4976" w:author="Jujia Li" w:date="2025-08-25T17:40:00Z" w16du:dateUtc="2025-08-25T22:40:00Z">
              <w:r w:rsidRPr="00342C52">
                <w:rPr>
                  <w:rFonts w:ascii="Times New Roman" w:hAnsi="Times New Roman" w:cs="Times New Roman"/>
                  <w:color w:val="000000"/>
                  <w:sz w:val="18"/>
                  <w:szCs w:val="18"/>
                  <w:rPrChange w:id="4977" w:author="Jujia Li" w:date="2025-08-25T17:41:00Z" w16du:dateUtc="2025-08-25T22:41:00Z">
                    <w:rPr>
                      <w:rFonts w:ascii="Aptos Narrow" w:hAnsi="Aptos Narrow"/>
                      <w:color w:val="000000"/>
                      <w:sz w:val="22"/>
                      <w:szCs w:val="22"/>
                    </w:rPr>
                  </w:rPrChange>
                </w:rPr>
                <w:t>0.31</w:t>
              </w:r>
            </w:ins>
          </w:p>
        </w:tc>
        <w:tc>
          <w:tcPr>
            <w:tcW w:w="891" w:type="dxa"/>
            <w:noWrap/>
            <w:vAlign w:val="bottom"/>
            <w:hideMark/>
          </w:tcPr>
          <w:p w14:paraId="1BC0DD7D" w14:textId="18B655CD" w:rsidR="00342C52" w:rsidRPr="004E77FC" w:rsidRDefault="00342C52" w:rsidP="00342C52">
            <w:pPr>
              <w:spacing w:after="0" w:line="240" w:lineRule="auto"/>
              <w:jc w:val="right"/>
              <w:rPr>
                <w:ins w:id="4978" w:author="Jujia Li" w:date="2025-08-25T17:35:00Z" w16du:dateUtc="2025-08-25T22:35:00Z"/>
                <w:rFonts w:ascii="Times New Roman" w:eastAsia="Times New Roman" w:hAnsi="Times New Roman" w:cs="Times New Roman"/>
                <w:color w:val="000000"/>
                <w:kern w:val="0"/>
                <w:sz w:val="18"/>
                <w:szCs w:val="18"/>
                <w14:ligatures w14:val="none"/>
              </w:rPr>
            </w:pPr>
            <w:ins w:id="4979" w:author="Jujia Li" w:date="2025-08-25T17:40:00Z" w16du:dateUtc="2025-08-25T22:40:00Z">
              <w:r w:rsidRPr="00342C52">
                <w:rPr>
                  <w:rFonts w:ascii="Times New Roman" w:hAnsi="Times New Roman" w:cs="Times New Roman"/>
                  <w:color w:val="000000"/>
                  <w:sz w:val="18"/>
                  <w:szCs w:val="18"/>
                  <w:rPrChange w:id="4980" w:author="Jujia Li" w:date="2025-08-25T17:41:00Z" w16du:dateUtc="2025-08-25T22:41:00Z">
                    <w:rPr>
                      <w:rFonts w:ascii="Aptos Narrow" w:hAnsi="Aptos Narrow"/>
                      <w:color w:val="000000"/>
                      <w:sz w:val="22"/>
                      <w:szCs w:val="22"/>
                    </w:rPr>
                  </w:rPrChange>
                </w:rPr>
                <w:t>143315</w:t>
              </w:r>
            </w:ins>
          </w:p>
        </w:tc>
        <w:tc>
          <w:tcPr>
            <w:tcW w:w="977" w:type="dxa"/>
            <w:noWrap/>
            <w:vAlign w:val="bottom"/>
            <w:hideMark/>
          </w:tcPr>
          <w:p w14:paraId="50FDC945" w14:textId="5EF027D7" w:rsidR="00342C52" w:rsidRPr="004E77FC" w:rsidRDefault="00342C52" w:rsidP="00342C52">
            <w:pPr>
              <w:spacing w:after="0" w:line="240" w:lineRule="auto"/>
              <w:jc w:val="right"/>
              <w:rPr>
                <w:ins w:id="4981" w:author="Jujia Li" w:date="2025-08-25T17:35:00Z" w16du:dateUtc="2025-08-25T22:35:00Z"/>
                <w:rFonts w:ascii="Times New Roman" w:eastAsia="Times New Roman" w:hAnsi="Times New Roman" w:cs="Times New Roman"/>
                <w:color w:val="000000"/>
                <w:kern w:val="0"/>
                <w:sz w:val="18"/>
                <w:szCs w:val="18"/>
                <w14:ligatures w14:val="none"/>
              </w:rPr>
            </w:pPr>
            <w:ins w:id="4982" w:author="Jujia Li" w:date="2025-08-25T17:40:00Z" w16du:dateUtc="2025-08-25T22:40:00Z">
              <w:r w:rsidRPr="00342C52">
                <w:rPr>
                  <w:rFonts w:ascii="Times New Roman" w:hAnsi="Times New Roman" w:cs="Times New Roman"/>
                  <w:color w:val="000000"/>
                  <w:sz w:val="18"/>
                  <w:szCs w:val="18"/>
                  <w:rPrChange w:id="4983" w:author="Jujia Li" w:date="2025-08-25T17:41:00Z" w16du:dateUtc="2025-08-25T22:41:00Z">
                    <w:rPr>
                      <w:rFonts w:ascii="Aptos Narrow" w:hAnsi="Aptos Narrow"/>
                      <w:color w:val="000000"/>
                      <w:sz w:val="22"/>
                      <w:szCs w:val="22"/>
                    </w:rPr>
                  </w:rPrChange>
                </w:rPr>
                <w:t>0.38</w:t>
              </w:r>
            </w:ins>
          </w:p>
        </w:tc>
      </w:tr>
      <w:tr w:rsidR="00342C52" w:rsidRPr="00D80767" w14:paraId="49A5520C" w14:textId="77777777" w:rsidTr="00241A4A">
        <w:trPr>
          <w:trHeight w:val="300"/>
          <w:ins w:id="4984" w:author="Jujia Li" w:date="2025-08-25T17:35:00Z"/>
        </w:trPr>
        <w:tc>
          <w:tcPr>
            <w:tcW w:w="1608" w:type="dxa"/>
            <w:noWrap/>
            <w:vAlign w:val="bottom"/>
            <w:hideMark/>
          </w:tcPr>
          <w:p w14:paraId="4EF97BBD" w14:textId="77777777" w:rsidR="00342C52" w:rsidRPr="00B17B5A" w:rsidRDefault="00342C52" w:rsidP="00342C52">
            <w:pPr>
              <w:spacing w:after="0" w:line="240" w:lineRule="auto"/>
              <w:rPr>
                <w:ins w:id="4985" w:author="Jujia Li" w:date="2025-08-25T17:35:00Z" w16du:dateUtc="2025-08-25T22:35:00Z"/>
                <w:rFonts w:ascii="Times New Roman" w:eastAsia="Times New Roman" w:hAnsi="Times New Roman" w:cs="Times New Roman"/>
                <w:color w:val="000000"/>
                <w:kern w:val="0"/>
                <w:sz w:val="20"/>
                <w:szCs w:val="20"/>
                <w14:ligatures w14:val="none"/>
              </w:rPr>
            </w:pPr>
            <w:ins w:id="4986" w:author="Jujia Li" w:date="2025-08-25T17:35:00Z" w16du:dateUtc="2025-08-25T22:35:00Z">
              <w:r w:rsidRPr="00B17B5A">
                <w:rPr>
                  <w:rFonts w:ascii="Times New Roman" w:eastAsia="Times New Roman" w:hAnsi="Times New Roman" w:cs="Times New Roman"/>
                  <w:color w:val="000000"/>
                  <w:kern w:val="0"/>
                  <w:sz w:val="20"/>
                  <w:szCs w:val="20"/>
                  <w14:ligatures w14:val="none"/>
                </w:rPr>
                <w:t>MORGAN</w:t>
              </w:r>
            </w:ins>
          </w:p>
        </w:tc>
        <w:tc>
          <w:tcPr>
            <w:tcW w:w="799" w:type="dxa"/>
            <w:noWrap/>
            <w:vAlign w:val="bottom"/>
            <w:hideMark/>
          </w:tcPr>
          <w:p w14:paraId="540CDA13" w14:textId="1B981FC7" w:rsidR="00342C52" w:rsidRPr="004E77FC" w:rsidRDefault="00342C52" w:rsidP="00342C52">
            <w:pPr>
              <w:spacing w:after="0" w:line="240" w:lineRule="auto"/>
              <w:jc w:val="right"/>
              <w:rPr>
                <w:ins w:id="4987" w:author="Jujia Li" w:date="2025-08-25T17:35:00Z" w16du:dateUtc="2025-08-25T22:35:00Z"/>
                <w:rFonts w:ascii="Times New Roman" w:eastAsia="Times New Roman" w:hAnsi="Times New Roman" w:cs="Times New Roman"/>
                <w:color w:val="000000"/>
                <w:kern w:val="0"/>
                <w:sz w:val="18"/>
                <w:szCs w:val="18"/>
                <w14:ligatures w14:val="none"/>
              </w:rPr>
            </w:pPr>
            <w:ins w:id="4988" w:author="Jujia Li" w:date="2025-08-25T17:40:00Z" w16du:dateUtc="2025-08-25T22:40:00Z">
              <w:r w:rsidRPr="00342C52">
                <w:rPr>
                  <w:rFonts w:ascii="Times New Roman" w:hAnsi="Times New Roman" w:cs="Times New Roman"/>
                  <w:color w:val="000000"/>
                  <w:sz w:val="18"/>
                  <w:szCs w:val="18"/>
                  <w:rPrChange w:id="4989" w:author="Jujia Li" w:date="2025-08-25T17:41:00Z" w16du:dateUtc="2025-08-25T22:41:00Z">
                    <w:rPr>
                      <w:rFonts w:ascii="Aptos Narrow" w:hAnsi="Aptos Narrow"/>
                      <w:color w:val="000000"/>
                      <w:sz w:val="22"/>
                      <w:szCs w:val="22"/>
                    </w:rPr>
                  </w:rPrChange>
                </w:rPr>
                <w:t>119006</w:t>
              </w:r>
            </w:ins>
          </w:p>
        </w:tc>
        <w:tc>
          <w:tcPr>
            <w:tcW w:w="799" w:type="dxa"/>
            <w:noWrap/>
            <w:vAlign w:val="bottom"/>
            <w:hideMark/>
          </w:tcPr>
          <w:p w14:paraId="0C16F1A2" w14:textId="6676DF2A" w:rsidR="00342C52" w:rsidRPr="004E77FC" w:rsidRDefault="00342C52" w:rsidP="00342C52">
            <w:pPr>
              <w:spacing w:after="0" w:line="240" w:lineRule="auto"/>
              <w:jc w:val="right"/>
              <w:rPr>
                <w:ins w:id="4990" w:author="Jujia Li" w:date="2025-08-25T17:35:00Z" w16du:dateUtc="2025-08-25T22:35:00Z"/>
                <w:rFonts w:ascii="Times New Roman" w:eastAsia="Times New Roman" w:hAnsi="Times New Roman" w:cs="Times New Roman"/>
                <w:color w:val="000000"/>
                <w:kern w:val="0"/>
                <w:sz w:val="18"/>
                <w:szCs w:val="18"/>
                <w14:ligatures w14:val="none"/>
              </w:rPr>
            </w:pPr>
            <w:ins w:id="4991" w:author="Jujia Li" w:date="2025-08-25T17:40:00Z" w16du:dateUtc="2025-08-25T22:40:00Z">
              <w:r w:rsidRPr="00342C52">
                <w:rPr>
                  <w:rFonts w:ascii="Times New Roman" w:hAnsi="Times New Roman" w:cs="Times New Roman"/>
                  <w:color w:val="000000"/>
                  <w:sz w:val="18"/>
                  <w:szCs w:val="18"/>
                  <w:rPrChange w:id="4992" w:author="Jujia Li" w:date="2025-08-25T17:41:00Z" w16du:dateUtc="2025-08-25T22:41:00Z">
                    <w:rPr>
                      <w:rFonts w:ascii="Aptos Narrow" w:hAnsi="Aptos Narrow"/>
                      <w:color w:val="000000"/>
                      <w:sz w:val="22"/>
                      <w:szCs w:val="22"/>
                    </w:rPr>
                  </w:rPrChange>
                </w:rPr>
                <w:t>50208</w:t>
              </w:r>
            </w:ins>
          </w:p>
        </w:tc>
        <w:tc>
          <w:tcPr>
            <w:tcW w:w="688" w:type="dxa"/>
            <w:noWrap/>
            <w:vAlign w:val="bottom"/>
            <w:hideMark/>
          </w:tcPr>
          <w:p w14:paraId="67408873" w14:textId="617AC1BB" w:rsidR="00342C52" w:rsidRPr="004E77FC" w:rsidRDefault="00342C52" w:rsidP="00342C52">
            <w:pPr>
              <w:spacing w:after="0" w:line="240" w:lineRule="auto"/>
              <w:jc w:val="right"/>
              <w:rPr>
                <w:ins w:id="4993" w:author="Jujia Li" w:date="2025-08-25T17:35:00Z" w16du:dateUtc="2025-08-25T22:35:00Z"/>
                <w:rFonts w:ascii="Times New Roman" w:eastAsia="Times New Roman" w:hAnsi="Times New Roman" w:cs="Times New Roman"/>
                <w:color w:val="000000"/>
                <w:kern w:val="0"/>
                <w:sz w:val="18"/>
                <w:szCs w:val="18"/>
                <w14:ligatures w14:val="none"/>
              </w:rPr>
            </w:pPr>
            <w:ins w:id="4994" w:author="Jujia Li" w:date="2025-08-25T17:40:00Z" w16du:dateUtc="2025-08-25T22:40:00Z">
              <w:r w:rsidRPr="00342C52">
                <w:rPr>
                  <w:rFonts w:ascii="Times New Roman" w:hAnsi="Times New Roman" w:cs="Times New Roman"/>
                  <w:color w:val="000000"/>
                  <w:sz w:val="18"/>
                  <w:szCs w:val="18"/>
                  <w:rPrChange w:id="4995" w:author="Jujia Li" w:date="2025-08-25T17:41:00Z" w16du:dateUtc="2025-08-25T22:41:00Z">
                    <w:rPr>
                      <w:rFonts w:ascii="Aptos Narrow" w:hAnsi="Aptos Narrow"/>
                      <w:color w:val="000000"/>
                      <w:sz w:val="22"/>
                      <w:szCs w:val="22"/>
                    </w:rPr>
                  </w:rPrChange>
                </w:rPr>
                <w:t>0.42</w:t>
              </w:r>
            </w:ins>
          </w:p>
        </w:tc>
        <w:tc>
          <w:tcPr>
            <w:tcW w:w="799" w:type="dxa"/>
            <w:noWrap/>
            <w:vAlign w:val="bottom"/>
            <w:hideMark/>
          </w:tcPr>
          <w:p w14:paraId="31BF9140" w14:textId="37F8502F" w:rsidR="00342C52" w:rsidRPr="004E77FC" w:rsidRDefault="00342C52" w:rsidP="00342C52">
            <w:pPr>
              <w:spacing w:after="0" w:line="240" w:lineRule="auto"/>
              <w:jc w:val="right"/>
              <w:rPr>
                <w:ins w:id="4996" w:author="Jujia Li" w:date="2025-08-25T17:35:00Z" w16du:dateUtc="2025-08-25T22:35:00Z"/>
                <w:rFonts w:ascii="Times New Roman" w:eastAsia="Times New Roman" w:hAnsi="Times New Roman" w:cs="Times New Roman"/>
                <w:color w:val="000000"/>
                <w:kern w:val="0"/>
                <w:sz w:val="18"/>
                <w:szCs w:val="18"/>
                <w14:ligatures w14:val="none"/>
              </w:rPr>
            </w:pPr>
            <w:ins w:id="4997" w:author="Jujia Li" w:date="2025-08-25T17:40:00Z" w16du:dateUtc="2025-08-25T22:40:00Z">
              <w:r w:rsidRPr="00342C52">
                <w:rPr>
                  <w:rFonts w:ascii="Times New Roman" w:hAnsi="Times New Roman" w:cs="Times New Roman"/>
                  <w:color w:val="000000"/>
                  <w:sz w:val="18"/>
                  <w:szCs w:val="18"/>
                  <w:rPrChange w:id="4998" w:author="Jujia Li" w:date="2025-08-25T17:41:00Z" w16du:dateUtc="2025-08-25T22:41:00Z">
                    <w:rPr>
                      <w:rFonts w:ascii="Aptos Narrow" w:hAnsi="Aptos Narrow"/>
                      <w:color w:val="000000"/>
                      <w:sz w:val="22"/>
                      <w:szCs w:val="22"/>
                    </w:rPr>
                  </w:rPrChange>
                </w:rPr>
                <w:t>118918</w:t>
              </w:r>
            </w:ins>
          </w:p>
        </w:tc>
        <w:tc>
          <w:tcPr>
            <w:tcW w:w="799" w:type="dxa"/>
            <w:noWrap/>
            <w:vAlign w:val="bottom"/>
            <w:hideMark/>
          </w:tcPr>
          <w:p w14:paraId="1D340630" w14:textId="5637F57F" w:rsidR="00342C52" w:rsidRPr="004E77FC" w:rsidRDefault="00342C52" w:rsidP="00342C52">
            <w:pPr>
              <w:spacing w:after="0" w:line="240" w:lineRule="auto"/>
              <w:jc w:val="right"/>
              <w:rPr>
                <w:ins w:id="4999" w:author="Jujia Li" w:date="2025-08-25T17:35:00Z" w16du:dateUtc="2025-08-25T22:35:00Z"/>
                <w:rFonts w:ascii="Times New Roman" w:eastAsia="Times New Roman" w:hAnsi="Times New Roman" w:cs="Times New Roman"/>
                <w:color w:val="000000"/>
                <w:kern w:val="0"/>
                <w:sz w:val="18"/>
                <w:szCs w:val="18"/>
                <w14:ligatures w14:val="none"/>
              </w:rPr>
            </w:pPr>
            <w:ins w:id="5000" w:author="Jujia Li" w:date="2025-08-25T17:40:00Z" w16du:dateUtc="2025-08-25T22:40:00Z">
              <w:r w:rsidRPr="00342C52">
                <w:rPr>
                  <w:rFonts w:ascii="Times New Roman" w:hAnsi="Times New Roman" w:cs="Times New Roman"/>
                  <w:color w:val="000000"/>
                  <w:sz w:val="18"/>
                  <w:szCs w:val="18"/>
                  <w:rPrChange w:id="5001" w:author="Jujia Li" w:date="2025-08-25T17:41:00Z" w16du:dateUtc="2025-08-25T22:41:00Z">
                    <w:rPr>
                      <w:rFonts w:ascii="Aptos Narrow" w:hAnsi="Aptos Narrow"/>
                      <w:color w:val="000000"/>
                      <w:sz w:val="22"/>
                      <w:szCs w:val="22"/>
                    </w:rPr>
                  </w:rPrChange>
                </w:rPr>
                <w:t>38349</w:t>
              </w:r>
            </w:ins>
          </w:p>
        </w:tc>
        <w:tc>
          <w:tcPr>
            <w:tcW w:w="800" w:type="dxa"/>
            <w:noWrap/>
            <w:vAlign w:val="bottom"/>
            <w:hideMark/>
          </w:tcPr>
          <w:p w14:paraId="6FDE3348" w14:textId="7D456AC4" w:rsidR="00342C52" w:rsidRPr="004E77FC" w:rsidRDefault="00342C52" w:rsidP="00342C52">
            <w:pPr>
              <w:spacing w:after="0" w:line="240" w:lineRule="auto"/>
              <w:jc w:val="right"/>
              <w:rPr>
                <w:ins w:id="5002" w:author="Jujia Li" w:date="2025-08-25T17:35:00Z" w16du:dateUtc="2025-08-25T22:35:00Z"/>
                <w:rFonts w:ascii="Times New Roman" w:eastAsia="Times New Roman" w:hAnsi="Times New Roman" w:cs="Times New Roman"/>
                <w:color w:val="000000"/>
                <w:kern w:val="0"/>
                <w:sz w:val="18"/>
                <w:szCs w:val="18"/>
                <w14:ligatures w14:val="none"/>
              </w:rPr>
            </w:pPr>
            <w:ins w:id="5003" w:author="Jujia Li" w:date="2025-08-25T17:40:00Z" w16du:dateUtc="2025-08-25T22:40:00Z">
              <w:r w:rsidRPr="00342C52">
                <w:rPr>
                  <w:rFonts w:ascii="Times New Roman" w:hAnsi="Times New Roman" w:cs="Times New Roman"/>
                  <w:color w:val="000000"/>
                  <w:sz w:val="18"/>
                  <w:szCs w:val="18"/>
                  <w:rPrChange w:id="5004" w:author="Jujia Li" w:date="2025-08-25T17:41:00Z" w16du:dateUtc="2025-08-25T22:41:00Z">
                    <w:rPr>
                      <w:rFonts w:ascii="Aptos Narrow" w:hAnsi="Aptos Narrow"/>
                      <w:color w:val="000000"/>
                      <w:sz w:val="22"/>
                      <w:szCs w:val="22"/>
                    </w:rPr>
                  </w:rPrChange>
                </w:rPr>
                <w:t>0.32</w:t>
              </w:r>
            </w:ins>
          </w:p>
        </w:tc>
        <w:tc>
          <w:tcPr>
            <w:tcW w:w="800" w:type="dxa"/>
            <w:noWrap/>
            <w:vAlign w:val="bottom"/>
            <w:hideMark/>
          </w:tcPr>
          <w:p w14:paraId="3A6234D0" w14:textId="7393ED94" w:rsidR="00342C52" w:rsidRPr="004E77FC" w:rsidRDefault="00342C52" w:rsidP="00342C52">
            <w:pPr>
              <w:spacing w:after="0" w:line="240" w:lineRule="auto"/>
              <w:jc w:val="right"/>
              <w:rPr>
                <w:ins w:id="5005" w:author="Jujia Li" w:date="2025-08-25T17:35:00Z" w16du:dateUtc="2025-08-25T22:35:00Z"/>
                <w:rFonts w:ascii="Times New Roman" w:eastAsia="Times New Roman" w:hAnsi="Times New Roman" w:cs="Times New Roman"/>
                <w:color w:val="000000"/>
                <w:kern w:val="0"/>
                <w:sz w:val="18"/>
                <w:szCs w:val="18"/>
                <w14:ligatures w14:val="none"/>
              </w:rPr>
            </w:pPr>
            <w:ins w:id="5006" w:author="Jujia Li" w:date="2025-08-25T17:40:00Z" w16du:dateUtc="2025-08-25T22:40:00Z">
              <w:r w:rsidRPr="00342C52">
                <w:rPr>
                  <w:rFonts w:ascii="Times New Roman" w:hAnsi="Times New Roman" w:cs="Times New Roman"/>
                  <w:color w:val="000000"/>
                  <w:sz w:val="18"/>
                  <w:szCs w:val="18"/>
                  <w:rPrChange w:id="5007" w:author="Jujia Li" w:date="2025-08-25T17:41:00Z" w16du:dateUtc="2025-08-25T22:41:00Z">
                    <w:rPr>
                      <w:rFonts w:ascii="Aptos Narrow" w:hAnsi="Aptos Narrow"/>
                      <w:color w:val="000000"/>
                      <w:sz w:val="22"/>
                      <w:szCs w:val="22"/>
                    </w:rPr>
                  </w:rPrChange>
                </w:rPr>
                <w:t>119203</w:t>
              </w:r>
            </w:ins>
          </w:p>
        </w:tc>
        <w:tc>
          <w:tcPr>
            <w:tcW w:w="800" w:type="dxa"/>
            <w:noWrap/>
            <w:vAlign w:val="bottom"/>
            <w:hideMark/>
          </w:tcPr>
          <w:p w14:paraId="6490D984" w14:textId="75FF3E45" w:rsidR="00342C52" w:rsidRPr="004E77FC" w:rsidRDefault="00342C52" w:rsidP="00342C52">
            <w:pPr>
              <w:spacing w:after="0" w:line="240" w:lineRule="auto"/>
              <w:jc w:val="right"/>
              <w:rPr>
                <w:ins w:id="5008" w:author="Jujia Li" w:date="2025-08-25T17:35:00Z" w16du:dateUtc="2025-08-25T22:35:00Z"/>
                <w:rFonts w:ascii="Times New Roman" w:eastAsia="Times New Roman" w:hAnsi="Times New Roman" w:cs="Times New Roman"/>
                <w:color w:val="000000"/>
                <w:kern w:val="0"/>
                <w:sz w:val="18"/>
                <w:szCs w:val="18"/>
                <w14:ligatures w14:val="none"/>
              </w:rPr>
            </w:pPr>
            <w:ins w:id="5009" w:author="Jujia Li" w:date="2025-08-25T17:40:00Z" w16du:dateUtc="2025-08-25T22:40:00Z">
              <w:r w:rsidRPr="00342C52">
                <w:rPr>
                  <w:rFonts w:ascii="Times New Roman" w:hAnsi="Times New Roman" w:cs="Times New Roman"/>
                  <w:color w:val="000000"/>
                  <w:sz w:val="18"/>
                  <w:szCs w:val="18"/>
                  <w:rPrChange w:id="5010" w:author="Jujia Li" w:date="2025-08-25T17:41:00Z" w16du:dateUtc="2025-08-25T22:41:00Z">
                    <w:rPr>
                      <w:rFonts w:ascii="Aptos Narrow" w:hAnsi="Aptos Narrow"/>
                      <w:color w:val="000000"/>
                      <w:sz w:val="22"/>
                      <w:szCs w:val="22"/>
                    </w:rPr>
                  </w:rPrChange>
                </w:rPr>
                <w:t>32947</w:t>
              </w:r>
            </w:ins>
          </w:p>
        </w:tc>
        <w:tc>
          <w:tcPr>
            <w:tcW w:w="800" w:type="dxa"/>
            <w:noWrap/>
            <w:vAlign w:val="bottom"/>
            <w:hideMark/>
          </w:tcPr>
          <w:p w14:paraId="23F58182" w14:textId="427B484C" w:rsidR="00342C52" w:rsidRPr="004E77FC" w:rsidRDefault="00342C52" w:rsidP="00342C52">
            <w:pPr>
              <w:spacing w:after="0" w:line="240" w:lineRule="auto"/>
              <w:jc w:val="right"/>
              <w:rPr>
                <w:ins w:id="5011" w:author="Jujia Li" w:date="2025-08-25T17:35:00Z" w16du:dateUtc="2025-08-25T22:35:00Z"/>
                <w:rFonts w:ascii="Times New Roman" w:eastAsia="Times New Roman" w:hAnsi="Times New Roman" w:cs="Times New Roman"/>
                <w:color w:val="000000"/>
                <w:kern w:val="0"/>
                <w:sz w:val="18"/>
                <w:szCs w:val="18"/>
                <w14:ligatures w14:val="none"/>
              </w:rPr>
            </w:pPr>
            <w:ins w:id="5012" w:author="Jujia Li" w:date="2025-08-25T17:40:00Z" w16du:dateUtc="2025-08-25T22:40:00Z">
              <w:r w:rsidRPr="00342C52">
                <w:rPr>
                  <w:rFonts w:ascii="Times New Roman" w:hAnsi="Times New Roman" w:cs="Times New Roman"/>
                  <w:color w:val="000000"/>
                  <w:sz w:val="18"/>
                  <w:szCs w:val="18"/>
                  <w:rPrChange w:id="5013" w:author="Jujia Li" w:date="2025-08-25T17:41:00Z" w16du:dateUtc="2025-08-25T22:41:00Z">
                    <w:rPr>
                      <w:rFonts w:ascii="Aptos Narrow" w:hAnsi="Aptos Narrow"/>
                      <w:color w:val="000000"/>
                      <w:sz w:val="22"/>
                      <w:szCs w:val="22"/>
                    </w:rPr>
                  </w:rPrChange>
                </w:rPr>
                <w:t>0.28</w:t>
              </w:r>
            </w:ins>
          </w:p>
        </w:tc>
        <w:tc>
          <w:tcPr>
            <w:tcW w:w="800" w:type="dxa"/>
            <w:noWrap/>
            <w:vAlign w:val="bottom"/>
            <w:hideMark/>
          </w:tcPr>
          <w:p w14:paraId="1C7628ED" w14:textId="7BC554BF" w:rsidR="00342C52" w:rsidRPr="004E77FC" w:rsidRDefault="00342C52" w:rsidP="00342C52">
            <w:pPr>
              <w:spacing w:after="0" w:line="240" w:lineRule="auto"/>
              <w:jc w:val="right"/>
              <w:rPr>
                <w:ins w:id="5014" w:author="Jujia Li" w:date="2025-08-25T17:35:00Z" w16du:dateUtc="2025-08-25T22:35:00Z"/>
                <w:rFonts w:ascii="Times New Roman" w:eastAsia="Times New Roman" w:hAnsi="Times New Roman" w:cs="Times New Roman"/>
                <w:color w:val="000000"/>
                <w:kern w:val="0"/>
                <w:sz w:val="18"/>
                <w:szCs w:val="18"/>
                <w14:ligatures w14:val="none"/>
              </w:rPr>
            </w:pPr>
            <w:ins w:id="5015" w:author="Jujia Li" w:date="2025-08-25T17:40:00Z" w16du:dateUtc="2025-08-25T22:40:00Z">
              <w:r w:rsidRPr="00342C52">
                <w:rPr>
                  <w:rFonts w:ascii="Times New Roman" w:hAnsi="Times New Roman" w:cs="Times New Roman"/>
                  <w:color w:val="000000"/>
                  <w:sz w:val="18"/>
                  <w:szCs w:val="18"/>
                  <w:rPrChange w:id="5016" w:author="Jujia Li" w:date="2025-08-25T17:41:00Z" w16du:dateUtc="2025-08-25T22:41:00Z">
                    <w:rPr>
                      <w:rFonts w:ascii="Aptos Narrow" w:hAnsi="Aptos Narrow"/>
                      <w:color w:val="000000"/>
                      <w:sz w:val="22"/>
                      <w:szCs w:val="22"/>
                    </w:rPr>
                  </w:rPrChange>
                </w:rPr>
                <w:t>119679</w:t>
              </w:r>
            </w:ins>
          </w:p>
        </w:tc>
        <w:tc>
          <w:tcPr>
            <w:tcW w:w="800" w:type="dxa"/>
            <w:noWrap/>
            <w:vAlign w:val="bottom"/>
            <w:hideMark/>
          </w:tcPr>
          <w:p w14:paraId="7C0CD79F" w14:textId="2F6A8E0E" w:rsidR="00342C52" w:rsidRPr="004E77FC" w:rsidRDefault="00342C52" w:rsidP="00342C52">
            <w:pPr>
              <w:spacing w:after="0" w:line="240" w:lineRule="auto"/>
              <w:jc w:val="right"/>
              <w:rPr>
                <w:ins w:id="5017" w:author="Jujia Li" w:date="2025-08-25T17:35:00Z" w16du:dateUtc="2025-08-25T22:35:00Z"/>
                <w:rFonts w:ascii="Times New Roman" w:eastAsia="Times New Roman" w:hAnsi="Times New Roman" w:cs="Times New Roman"/>
                <w:color w:val="000000"/>
                <w:kern w:val="0"/>
                <w:sz w:val="18"/>
                <w:szCs w:val="18"/>
                <w14:ligatures w14:val="none"/>
              </w:rPr>
            </w:pPr>
            <w:ins w:id="5018" w:author="Jujia Li" w:date="2025-08-25T17:40:00Z" w16du:dateUtc="2025-08-25T22:40:00Z">
              <w:r w:rsidRPr="00342C52">
                <w:rPr>
                  <w:rFonts w:ascii="Times New Roman" w:hAnsi="Times New Roman" w:cs="Times New Roman"/>
                  <w:color w:val="000000"/>
                  <w:sz w:val="18"/>
                  <w:szCs w:val="18"/>
                  <w:rPrChange w:id="5019" w:author="Jujia Li" w:date="2025-08-25T17:41:00Z" w16du:dateUtc="2025-08-25T22:41:00Z">
                    <w:rPr>
                      <w:rFonts w:ascii="Aptos Narrow" w:hAnsi="Aptos Narrow"/>
                      <w:color w:val="000000"/>
                      <w:sz w:val="22"/>
                      <w:szCs w:val="22"/>
                    </w:rPr>
                  </w:rPrChange>
                </w:rPr>
                <w:t>26834</w:t>
              </w:r>
            </w:ins>
          </w:p>
        </w:tc>
        <w:tc>
          <w:tcPr>
            <w:tcW w:w="800" w:type="dxa"/>
            <w:noWrap/>
            <w:vAlign w:val="bottom"/>
            <w:hideMark/>
          </w:tcPr>
          <w:p w14:paraId="13B8F290" w14:textId="7D96EE73" w:rsidR="00342C52" w:rsidRPr="004E77FC" w:rsidRDefault="00342C52" w:rsidP="00342C52">
            <w:pPr>
              <w:spacing w:after="0" w:line="240" w:lineRule="auto"/>
              <w:jc w:val="right"/>
              <w:rPr>
                <w:ins w:id="5020" w:author="Jujia Li" w:date="2025-08-25T17:35:00Z" w16du:dateUtc="2025-08-25T22:35:00Z"/>
                <w:rFonts w:ascii="Times New Roman" w:eastAsia="Times New Roman" w:hAnsi="Times New Roman" w:cs="Times New Roman"/>
                <w:color w:val="000000"/>
                <w:kern w:val="0"/>
                <w:sz w:val="18"/>
                <w:szCs w:val="18"/>
                <w14:ligatures w14:val="none"/>
              </w:rPr>
            </w:pPr>
            <w:ins w:id="5021" w:author="Jujia Li" w:date="2025-08-25T17:40:00Z" w16du:dateUtc="2025-08-25T22:40:00Z">
              <w:r w:rsidRPr="00342C52">
                <w:rPr>
                  <w:rFonts w:ascii="Times New Roman" w:hAnsi="Times New Roman" w:cs="Times New Roman"/>
                  <w:color w:val="000000"/>
                  <w:sz w:val="18"/>
                  <w:szCs w:val="18"/>
                  <w:rPrChange w:id="5022" w:author="Jujia Li" w:date="2025-08-25T17:41:00Z" w16du:dateUtc="2025-08-25T22:41:00Z">
                    <w:rPr>
                      <w:rFonts w:ascii="Aptos Narrow" w:hAnsi="Aptos Narrow"/>
                      <w:color w:val="000000"/>
                      <w:sz w:val="22"/>
                      <w:szCs w:val="22"/>
                    </w:rPr>
                  </w:rPrChange>
                </w:rPr>
                <w:t>0.22</w:t>
              </w:r>
            </w:ins>
          </w:p>
        </w:tc>
        <w:tc>
          <w:tcPr>
            <w:tcW w:w="891" w:type="dxa"/>
            <w:noWrap/>
            <w:vAlign w:val="bottom"/>
            <w:hideMark/>
          </w:tcPr>
          <w:p w14:paraId="393E4545" w14:textId="0C43A613" w:rsidR="00342C52" w:rsidRPr="004E77FC" w:rsidRDefault="00342C52" w:rsidP="00342C52">
            <w:pPr>
              <w:spacing w:after="0" w:line="240" w:lineRule="auto"/>
              <w:jc w:val="right"/>
              <w:rPr>
                <w:ins w:id="5023" w:author="Jujia Li" w:date="2025-08-25T17:35:00Z" w16du:dateUtc="2025-08-25T22:35:00Z"/>
                <w:rFonts w:ascii="Times New Roman" w:eastAsia="Times New Roman" w:hAnsi="Times New Roman" w:cs="Times New Roman"/>
                <w:color w:val="000000"/>
                <w:kern w:val="0"/>
                <w:sz w:val="18"/>
                <w:szCs w:val="18"/>
                <w14:ligatures w14:val="none"/>
              </w:rPr>
            </w:pPr>
            <w:ins w:id="5024" w:author="Jujia Li" w:date="2025-08-25T17:40:00Z" w16du:dateUtc="2025-08-25T22:40:00Z">
              <w:r w:rsidRPr="00342C52">
                <w:rPr>
                  <w:rFonts w:ascii="Times New Roman" w:hAnsi="Times New Roman" w:cs="Times New Roman"/>
                  <w:color w:val="000000"/>
                  <w:sz w:val="18"/>
                  <w:szCs w:val="18"/>
                  <w:rPrChange w:id="5025" w:author="Jujia Li" w:date="2025-08-25T17:41:00Z" w16du:dateUtc="2025-08-25T22:41:00Z">
                    <w:rPr>
                      <w:rFonts w:ascii="Aptos Narrow" w:hAnsi="Aptos Narrow"/>
                      <w:color w:val="000000"/>
                      <w:sz w:val="22"/>
                      <w:szCs w:val="22"/>
                    </w:rPr>
                  </w:rPrChange>
                </w:rPr>
                <w:t>148338</w:t>
              </w:r>
            </w:ins>
          </w:p>
        </w:tc>
        <w:tc>
          <w:tcPr>
            <w:tcW w:w="977" w:type="dxa"/>
            <w:noWrap/>
            <w:vAlign w:val="bottom"/>
            <w:hideMark/>
          </w:tcPr>
          <w:p w14:paraId="24F4426F" w14:textId="2DEF0D7C" w:rsidR="00342C52" w:rsidRPr="004E77FC" w:rsidRDefault="00342C52" w:rsidP="00342C52">
            <w:pPr>
              <w:spacing w:after="0" w:line="240" w:lineRule="auto"/>
              <w:jc w:val="right"/>
              <w:rPr>
                <w:ins w:id="5026" w:author="Jujia Li" w:date="2025-08-25T17:35:00Z" w16du:dateUtc="2025-08-25T22:35:00Z"/>
                <w:rFonts w:ascii="Times New Roman" w:eastAsia="Times New Roman" w:hAnsi="Times New Roman" w:cs="Times New Roman"/>
                <w:color w:val="000000"/>
                <w:kern w:val="0"/>
                <w:sz w:val="18"/>
                <w:szCs w:val="18"/>
                <w14:ligatures w14:val="none"/>
              </w:rPr>
            </w:pPr>
            <w:ins w:id="5027" w:author="Jujia Li" w:date="2025-08-25T17:40:00Z" w16du:dateUtc="2025-08-25T22:40:00Z">
              <w:r w:rsidRPr="00342C52">
                <w:rPr>
                  <w:rFonts w:ascii="Times New Roman" w:hAnsi="Times New Roman" w:cs="Times New Roman"/>
                  <w:color w:val="000000"/>
                  <w:sz w:val="18"/>
                  <w:szCs w:val="18"/>
                  <w:rPrChange w:id="5028" w:author="Jujia Li" w:date="2025-08-25T17:41:00Z" w16du:dateUtc="2025-08-25T22:41:00Z">
                    <w:rPr>
                      <w:rFonts w:ascii="Aptos Narrow" w:hAnsi="Aptos Narrow"/>
                      <w:color w:val="000000"/>
                      <w:sz w:val="22"/>
                      <w:szCs w:val="22"/>
                    </w:rPr>
                  </w:rPrChange>
                </w:rPr>
                <w:t>0.31</w:t>
              </w:r>
            </w:ins>
          </w:p>
        </w:tc>
      </w:tr>
      <w:tr w:rsidR="00342C52" w:rsidRPr="00D80767" w14:paraId="4003BC8F" w14:textId="77777777" w:rsidTr="00241A4A">
        <w:trPr>
          <w:trHeight w:val="300"/>
          <w:ins w:id="5029" w:author="Jujia Li" w:date="2025-08-25T17:35:00Z"/>
        </w:trPr>
        <w:tc>
          <w:tcPr>
            <w:tcW w:w="1608" w:type="dxa"/>
            <w:noWrap/>
            <w:vAlign w:val="bottom"/>
            <w:hideMark/>
          </w:tcPr>
          <w:p w14:paraId="66497943" w14:textId="77777777" w:rsidR="00342C52" w:rsidRPr="00B17B5A" w:rsidRDefault="00342C52" w:rsidP="00342C52">
            <w:pPr>
              <w:spacing w:after="0" w:line="240" w:lineRule="auto"/>
              <w:rPr>
                <w:ins w:id="5030" w:author="Jujia Li" w:date="2025-08-25T17:35:00Z" w16du:dateUtc="2025-08-25T22:35:00Z"/>
                <w:rFonts w:ascii="Times New Roman" w:eastAsia="Times New Roman" w:hAnsi="Times New Roman" w:cs="Times New Roman"/>
                <w:color w:val="000000"/>
                <w:kern w:val="0"/>
                <w:sz w:val="20"/>
                <w:szCs w:val="20"/>
                <w14:ligatures w14:val="none"/>
              </w:rPr>
            </w:pPr>
            <w:ins w:id="5031" w:author="Jujia Li" w:date="2025-08-25T17:35:00Z" w16du:dateUtc="2025-08-25T22:35:00Z">
              <w:r w:rsidRPr="00B17B5A">
                <w:rPr>
                  <w:rFonts w:ascii="Times New Roman" w:eastAsia="Times New Roman" w:hAnsi="Times New Roman" w:cs="Times New Roman"/>
                  <w:color w:val="000000"/>
                  <w:kern w:val="0"/>
                  <w:sz w:val="20"/>
                  <w:szCs w:val="20"/>
                  <w14:ligatures w14:val="none"/>
                </w:rPr>
                <w:t>PICKENS</w:t>
              </w:r>
            </w:ins>
          </w:p>
        </w:tc>
        <w:tc>
          <w:tcPr>
            <w:tcW w:w="799" w:type="dxa"/>
            <w:noWrap/>
            <w:vAlign w:val="bottom"/>
            <w:hideMark/>
          </w:tcPr>
          <w:p w14:paraId="2BBDF68D" w14:textId="5F8E68C4" w:rsidR="00342C52" w:rsidRPr="004E77FC" w:rsidRDefault="00342C52" w:rsidP="00342C52">
            <w:pPr>
              <w:spacing w:after="0" w:line="240" w:lineRule="auto"/>
              <w:jc w:val="right"/>
              <w:rPr>
                <w:ins w:id="5032" w:author="Jujia Li" w:date="2025-08-25T17:35:00Z" w16du:dateUtc="2025-08-25T22:35:00Z"/>
                <w:rFonts w:ascii="Times New Roman" w:eastAsia="Times New Roman" w:hAnsi="Times New Roman" w:cs="Times New Roman"/>
                <w:color w:val="000000"/>
                <w:kern w:val="0"/>
                <w:sz w:val="18"/>
                <w:szCs w:val="18"/>
                <w14:ligatures w14:val="none"/>
              </w:rPr>
            </w:pPr>
            <w:ins w:id="5033" w:author="Jujia Li" w:date="2025-08-25T17:40:00Z" w16du:dateUtc="2025-08-25T22:40:00Z">
              <w:r w:rsidRPr="00342C52">
                <w:rPr>
                  <w:rFonts w:ascii="Times New Roman" w:hAnsi="Times New Roman" w:cs="Times New Roman"/>
                  <w:color w:val="000000"/>
                  <w:sz w:val="18"/>
                  <w:szCs w:val="18"/>
                  <w:rPrChange w:id="5034" w:author="Jujia Li" w:date="2025-08-25T17:41:00Z" w16du:dateUtc="2025-08-25T22:41:00Z">
                    <w:rPr>
                      <w:rFonts w:ascii="Aptos Narrow" w:hAnsi="Aptos Narrow"/>
                      <w:color w:val="000000"/>
                      <w:sz w:val="22"/>
                      <w:szCs w:val="22"/>
                    </w:rPr>
                  </w:rPrChange>
                </w:rPr>
                <w:t>20325</w:t>
              </w:r>
            </w:ins>
          </w:p>
        </w:tc>
        <w:tc>
          <w:tcPr>
            <w:tcW w:w="799" w:type="dxa"/>
            <w:noWrap/>
            <w:vAlign w:val="bottom"/>
            <w:hideMark/>
          </w:tcPr>
          <w:p w14:paraId="31A858B0" w14:textId="0152DF13" w:rsidR="00342C52" w:rsidRPr="004E77FC" w:rsidRDefault="00342C52" w:rsidP="00342C52">
            <w:pPr>
              <w:spacing w:after="0" w:line="240" w:lineRule="auto"/>
              <w:jc w:val="right"/>
              <w:rPr>
                <w:ins w:id="5035" w:author="Jujia Li" w:date="2025-08-25T17:35:00Z" w16du:dateUtc="2025-08-25T22:35:00Z"/>
                <w:rFonts w:ascii="Times New Roman" w:eastAsia="Times New Roman" w:hAnsi="Times New Roman" w:cs="Times New Roman"/>
                <w:color w:val="000000"/>
                <w:kern w:val="0"/>
                <w:sz w:val="18"/>
                <w:szCs w:val="18"/>
                <w14:ligatures w14:val="none"/>
              </w:rPr>
            </w:pPr>
            <w:ins w:id="5036" w:author="Jujia Li" w:date="2025-08-25T17:40:00Z" w16du:dateUtc="2025-08-25T22:40:00Z">
              <w:r w:rsidRPr="00342C52">
                <w:rPr>
                  <w:rFonts w:ascii="Times New Roman" w:hAnsi="Times New Roman" w:cs="Times New Roman"/>
                  <w:color w:val="000000"/>
                  <w:sz w:val="18"/>
                  <w:szCs w:val="18"/>
                  <w:rPrChange w:id="5037" w:author="Jujia Li" w:date="2025-08-25T17:41:00Z" w16du:dateUtc="2025-08-25T22:41:00Z">
                    <w:rPr>
                      <w:rFonts w:ascii="Aptos Narrow" w:hAnsi="Aptos Narrow"/>
                      <w:color w:val="000000"/>
                      <w:sz w:val="22"/>
                      <w:szCs w:val="22"/>
                    </w:rPr>
                  </w:rPrChange>
                </w:rPr>
                <w:t>3502</w:t>
              </w:r>
            </w:ins>
          </w:p>
        </w:tc>
        <w:tc>
          <w:tcPr>
            <w:tcW w:w="688" w:type="dxa"/>
            <w:noWrap/>
            <w:vAlign w:val="bottom"/>
            <w:hideMark/>
          </w:tcPr>
          <w:p w14:paraId="225F2D22" w14:textId="58880A8C" w:rsidR="00342C52" w:rsidRPr="004E77FC" w:rsidRDefault="00342C52" w:rsidP="00342C52">
            <w:pPr>
              <w:spacing w:after="0" w:line="240" w:lineRule="auto"/>
              <w:jc w:val="right"/>
              <w:rPr>
                <w:ins w:id="5038" w:author="Jujia Li" w:date="2025-08-25T17:35:00Z" w16du:dateUtc="2025-08-25T22:35:00Z"/>
                <w:rFonts w:ascii="Times New Roman" w:eastAsia="Times New Roman" w:hAnsi="Times New Roman" w:cs="Times New Roman"/>
                <w:color w:val="000000"/>
                <w:kern w:val="0"/>
                <w:sz w:val="18"/>
                <w:szCs w:val="18"/>
                <w14:ligatures w14:val="none"/>
              </w:rPr>
            </w:pPr>
            <w:ins w:id="5039" w:author="Jujia Li" w:date="2025-08-25T17:40:00Z" w16du:dateUtc="2025-08-25T22:40:00Z">
              <w:r w:rsidRPr="00342C52">
                <w:rPr>
                  <w:rFonts w:ascii="Times New Roman" w:hAnsi="Times New Roman" w:cs="Times New Roman"/>
                  <w:color w:val="000000"/>
                  <w:sz w:val="18"/>
                  <w:szCs w:val="18"/>
                  <w:rPrChange w:id="5040" w:author="Jujia Li" w:date="2025-08-25T17:41:00Z" w16du:dateUtc="2025-08-25T22:41:00Z">
                    <w:rPr>
                      <w:rFonts w:ascii="Aptos Narrow" w:hAnsi="Aptos Narrow"/>
                      <w:color w:val="000000"/>
                      <w:sz w:val="22"/>
                      <w:szCs w:val="22"/>
                    </w:rPr>
                  </w:rPrChange>
                </w:rPr>
                <w:t>0.17</w:t>
              </w:r>
            </w:ins>
          </w:p>
        </w:tc>
        <w:tc>
          <w:tcPr>
            <w:tcW w:w="799" w:type="dxa"/>
            <w:noWrap/>
            <w:vAlign w:val="bottom"/>
            <w:hideMark/>
          </w:tcPr>
          <w:p w14:paraId="385338FC" w14:textId="66F2C1FA" w:rsidR="00342C52" w:rsidRPr="004E77FC" w:rsidRDefault="00342C52" w:rsidP="00342C52">
            <w:pPr>
              <w:spacing w:after="0" w:line="240" w:lineRule="auto"/>
              <w:jc w:val="right"/>
              <w:rPr>
                <w:ins w:id="5041" w:author="Jujia Li" w:date="2025-08-25T17:35:00Z" w16du:dateUtc="2025-08-25T22:35:00Z"/>
                <w:rFonts w:ascii="Times New Roman" w:eastAsia="Times New Roman" w:hAnsi="Times New Roman" w:cs="Times New Roman"/>
                <w:color w:val="000000"/>
                <w:kern w:val="0"/>
                <w:sz w:val="18"/>
                <w:szCs w:val="18"/>
                <w14:ligatures w14:val="none"/>
              </w:rPr>
            </w:pPr>
            <w:ins w:id="5042" w:author="Jujia Li" w:date="2025-08-25T17:40:00Z" w16du:dateUtc="2025-08-25T22:40:00Z">
              <w:r w:rsidRPr="00342C52">
                <w:rPr>
                  <w:rFonts w:ascii="Times New Roman" w:hAnsi="Times New Roman" w:cs="Times New Roman"/>
                  <w:color w:val="000000"/>
                  <w:sz w:val="18"/>
                  <w:szCs w:val="18"/>
                  <w:rPrChange w:id="5043" w:author="Jujia Li" w:date="2025-08-25T17:41:00Z" w16du:dateUtc="2025-08-25T22:41:00Z">
                    <w:rPr>
                      <w:rFonts w:ascii="Aptos Narrow" w:hAnsi="Aptos Narrow"/>
                      <w:color w:val="000000"/>
                      <w:sz w:val="22"/>
                      <w:szCs w:val="22"/>
                    </w:rPr>
                  </w:rPrChange>
                </w:rPr>
                <w:t>20204</w:t>
              </w:r>
            </w:ins>
          </w:p>
        </w:tc>
        <w:tc>
          <w:tcPr>
            <w:tcW w:w="799" w:type="dxa"/>
            <w:noWrap/>
            <w:vAlign w:val="bottom"/>
            <w:hideMark/>
          </w:tcPr>
          <w:p w14:paraId="6BBDE7E5" w14:textId="050F8845" w:rsidR="00342C52" w:rsidRPr="004E77FC" w:rsidRDefault="00342C52" w:rsidP="00342C52">
            <w:pPr>
              <w:spacing w:after="0" w:line="240" w:lineRule="auto"/>
              <w:jc w:val="right"/>
              <w:rPr>
                <w:ins w:id="5044" w:author="Jujia Li" w:date="2025-08-25T17:35:00Z" w16du:dateUtc="2025-08-25T22:35:00Z"/>
                <w:rFonts w:ascii="Times New Roman" w:eastAsia="Times New Roman" w:hAnsi="Times New Roman" w:cs="Times New Roman"/>
                <w:color w:val="000000"/>
                <w:kern w:val="0"/>
                <w:sz w:val="18"/>
                <w:szCs w:val="18"/>
                <w14:ligatures w14:val="none"/>
              </w:rPr>
            </w:pPr>
            <w:ins w:id="5045" w:author="Jujia Li" w:date="2025-08-25T17:40:00Z" w16du:dateUtc="2025-08-25T22:40:00Z">
              <w:r w:rsidRPr="00342C52">
                <w:rPr>
                  <w:rFonts w:ascii="Times New Roman" w:hAnsi="Times New Roman" w:cs="Times New Roman"/>
                  <w:color w:val="000000"/>
                  <w:sz w:val="18"/>
                  <w:szCs w:val="18"/>
                  <w:rPrChange w:id="5046" w:author="Jujia Li" w:date="2025-08-25T17:41:00Z" w16du:dateUtc="2025-08-25T22:41:00Z">
                    <w:rPr>
                      <w:rFonts w:ascii="Aptos Narrow" w:hAnsi="Aptos Narrow"/>
                      <w:color w:val="000000"/>
                      <w:sz w:val="22"/>
                      <w:szCs w:val="22"/>
                    </w:rPr>
                  </w:rPrChange>
                </w:rPr>
                <w:t>3080</w:t>
              </w:r>
            </w:ins>
          </w:p>
        </w:tc>
        <w:tc>
          <w:tcPr>
            <w:tcW w:w="800" w:type="dxa"/>
            <w:noWrap/>
            <w:vAlign w:val="bottom"/>
            <w:hideMark/>
          </w:tcPr>
          <w:p w14:paraId="6F763FEA" w14:textId="4850BC40" w:rsidR="00342C52" w:rsidRPr="004E77FC" w:rsidRDefault="00342C52" w:rsidP="00342C52">
            <w:pPr>
              <w:spacing w:after="0" w:line="240" w:lineRule="auto"/>
              <w:jc w:val="right"/>
              <w:rPr>
                <w:ins w:id="5047" w:author="Jujia Li" w:date="2025-08-25T17:35:00Z" w16du:dateUtc="2025-08-25T22:35:00Z"/>
                <w:rFonts w:ascii="Times New Roman" w:eastAsia="Times New Roman" w:hAnsi="Times New Roman" w:cs="Times New Roman"/>
                <w:color w:val="000000"/>
                <w:kern w:val="0"/>
                <w:sz w:val="18"/>
                <w:szCs w:val="18"/>
                <w14:ligatures w14:val="none"/>
              </w:rPr>
            </w:pPr>
            <w:ins w:id="5048" w:author="Jujia Li" w:date="2025-08-25T17:40:00Z" w16du:dateUtc="2025-08-25T22:40:00Z">
              <w:r w:rsidRPr="00342C52">
                <w:rPr>
                  <w:rFonts w:ascii="Times New Roman" w:hAnsi="Times New Roman" w:cs="Times New Roman"/>
                  <w:color w:val="000000"/>
                  <w:sz w:val="18"/>
                  <w:szCs w:val="18"/>
                  <w:rPrChange w:id="5049" w:author="Jujia Li" w:date="2025-08-25T17:41:00Z" w16du:dateUtc="2025-08-25T22:41:00Z">
                    <w:rPr>
                      <w:rFonts w:ascii="Aptos Narrow" w:hAnsi="Aptos Narrow"/>
                      <w:color w:val="000000"/>
                      <w:sz w:val="22"/>
                      <w:szCs w:val="22"/>
                    </w:rPr>
                  </w:rPrChange>
                </w:rPr>
                <w:t>0.15</w:t>
              </w:r>
            </w:ins>
          </w:p>
        </w:tc>
        <w:tc>
          <w:tcPr>
            <w:tcW w:w="800" w:type="dxa"/>
            <w:noWrap/>
            <w:vAlign w:val="bottom"/>
            <w:hideMark/>
          </w:tcPr>
          <w:p w14:paraId="267EDA70" w14:textId="6FBC4F8A" w:rsidR="00342C52" w:rsidRPr="004E77FC" w:rsidRDefault="00342C52" w:rsidP="00342C52">
            <w:pPr>
              <w:spacing w:after="0" w:line="240" w:lineRule="auto"/>
              <w:jc w:val="right"/>
              <w:rPr>
                <w:ins w:id="5050" w:author="Jujia Li" w:date="2025-08-25T17:35:00Z" w16du:dateUtc="2025-08-25T22:35:00Z"/>
                <w:rFonts w:ascii="Times New Roman" w:eastAsia="Times New Roman" w:hAnsi="Times New Roman" w:cs="Times New Roman"/>
                <w:color w:val="000000"/>
                <w:kern w:val="0"/>
                <w:sz w:val="18"/>
                <w:szCs w:val="18"/>
                <w14:ligatures w14:val="none"/>
              </w:rPr>
            </w:pPr>
            <w:ins w:id="5051" w:author="Jujia Li" w:date="2025-08-25T17:40:00Z" w16du:dateUtc="2025-08-25T22:40:00Z">
              <w:r w:rsidRPr="00342C52">
                <w:rPr>
                  <w:rFonts w:ascii="Times New Roman" w:hAnsi="Times New Roman" w:cs="Times New Roman"/>
                  <w:color w:val="000000"/>
                  <w:sz w:val="18"/>
                  <w:szCs w:val="18"/>
                  <w:rPrChange w:id="5052" w:author="Jujia Li" w:date="2025-08-25T17:41:00Z" w16du:dateUtc="2025-08-25T22:41:00Z">
                    <w:rPr>
                      <w:rFonts w:ascii="Aptos Narrow" w:hAnsi="Aptos Narrow"/>
                      <w:color w:val="000000"/>
                      <w:sz w:val="22"/>
                      <w:szCs w:val="22"/>
                    </w:rPr>
                  </w:rPrChange>
                </w:rPr>
                <w:t>19980</w:t>
              </w:r>
            </w:ins>
          </w:p>
        </w:tc>
        <w:tc>
          <w:tcPr>
            <w:tcW w:w="800" w:type="dxa"/>
            <w:noWrap/>
            <w:vAlign w:val="bottom"/>
            <w:hideMark/>
          </w:tcPr>
          <w:p w14:paraId="6B8EB9DA" w14:textId="2571535B" w:rsidR="00342C52" w:rsidRPr="004E77FC" w:rsidRDefault="00342C52" w:rsidP="00342C52">
            <w:pPr>
              <w:spacing w:after="0" w:line="240" w:lineRule="auto"/>
              <w:jc w:val="right"/>
              <w:rPr>
                <w:ins w:id="5053" w:author="Jujia Li" w:date="2025-08-25T17:35:00Z" w16du:dateUtc="2025-08-25T22:35:00Z"/>
                <w:rFonts w:ascii="Times New Roman" w:eastAsia="Times New Roman" w:hAnsi="Times New Roman" w:cs="Times New Roman"/>
                <w:color w:val="000000"/>
                <w:kern w:val="0"/>
                <w:sz w:val="18"/>
                <w:szCs w:val="18"/>
                <w14:ligatures w14:val="none"/>
              </w:rPr>
            </w:pPr>
            <w:ins w:id="5054" w:author="Jujia Li" w:date="2025-08-25T17:40:00Z" w16du:dateUtc="2025-08-25T22:40:00Z">
              <w:r w:rsidRPr="00342C52">
                <w:rPr>
                  <w:rFonts w:ascii="Times New Roman" w:hAnsi="Times New Roman" w:cs="Times New Roman"/>
                  <w:color w:val="000000"/>
                  <w:sz w:val="18"/>
                  <w:szCs w:val="18"/>
                  <w:rPrChange w:id="5055" w:author="Jujia Li" w:date="2025-08-25T17:41:00Z" w16du:dateUtc="2025-08-25T22:41:00Z">
                    <w:rPr>
                      <w:rFonts w:ascii="Aptos Narrow" w:hAnsi="Aptos Narrow"/>
                      <w:color w:val="000000"/>
                      <w:sz w:val="22"/>
                      <w:szCs w:val="22"/>
                    </w:rPr>
                  </w:rPrChange>
                </w:rPr>
                <w:t>2951</w:t>
              </w:r>
            </w:ins>
          </w:p>
        </w:tc>
        <w:tc>
          <w:tcPr>
            <w:tcW w:w="800" w:type="dxa"/>
            <w:noWrap/>
            <w:vAlign w:val="bottom"/>
            <w:hideMark/>
          </w:tcPr>
          <w:p w14:paraId="5D7CBEC1" w14:textId="5ECDE7DB" w:rsidR="00342C52" w:rsidRPr="004E77FC" w:rsidRDefault="00342C52" w:rsidP="00342C52">
            <w:pPr>
              <w:spacing w:after="0" w:line="240" w:lineRule="auto"/>
              <w:jc w:val="right"/>
              <w:rPr>
                <w:ins w:id="5056" w:author="Jujia Li" w:date="2025-08-25T17:35:00Z" w16du:dateUtc="2025-08-25T22:35:00Z"/>
                <w:rFonts w:ascii="Times New Roman" w:eastAsia="Times New Roman" w:hAnsi="Times New Roman" w:cs="Times New Roman"/>
                <w:color w:val="000000"/>
                <w:kern w:val="0"/>
                <w:sz w:val="18"/>
                <w:szCs w:val="18"/>
                <w14:ligatures w14:val="none"/>
              </w:rPr>
            </w:pPr>
            <w:ins w:id="5057" w:author="Jujia Li" w:date="2025-08-25T17:40:00Z" w16du:dateUtc="2025-08-25T22:40:00Z">
              <w:r w:rsidRPr="00342C52">
                <w:rPr>
                  <w:rFonts w:ascii="Times New Roman" w:hAnsi="Times New Roman" w:cs="Times New Roman"/>
                  <w:color w:val="000000"/>
                  <w:sz w:val="18"/>
                  <w:szCs w:val="18"/>
                  <w:rPrChange w:id="5058" w:author="Jujia Li" w:date="2025-08-25T17:41:00Z" w16du:dateUtc="2025-08-25T22:41:00Z">
                    <w:rPr>
                      <w:rFonts w:ascii="Aptos Narrow" w:hAnsi="Aptos Narrow"/>
                      <w:color w:val="000000"/>
                      <w:sz w:val="22"/>
                      <w:szCs w:val="22"/>
                    </w:rPr>
                  </w:rPrChange>
                </w:rPr>
                <w:t>0.15</w:t>
              </w:r>
            </w:ins>
          </w:p>
        </w:tc>
        <w:tc>
          <w:tcPr>
            <w:tcW w:w="800" w:type="dxa"/>
            <w:noWrap/>
            <w:vAlign w:val="bottom"/>
            <w:hideMark/>
          </w:tcPr>
          <w:p w14:paraId="15AED4F2" w14:textId="102AA322" w:rsidR="00342C52" w:rsidRPr="004E77FC" w:rsidRDefault="00342C52" w:rsidP="00342C52">
            <w:pPr>
              <w:spacing w:after="0" w:line="240" w:lineRule="auto"/>
              <w:jc w:val="right"/>
              <w:rPr>
                <w:ins w:id="5059" w:author="Jujia Li" w:date="2025-08-25T17:35:00Z" w16du:dateUtc="2025-08-25T22:35:00Z"/>
                <w:rFonts w:ascii="Times New Roman" w:eastAsia="Times New Roman" w:hAnsi="Times New Roman" w:cs="Times New Roman"/>
                <w:color w:val="000000"/>
                <w:kern w:val="0"/>
                <w:sz w:val="18"/>
                <w:szCs w:val="18"/>
                <w14:ligatures w14:val="none"/>
              </w:rPr>
            </w:pPr>
            <w:ins w:id="5060" w:author="Jujia Li" w:date="2025-08-25T17:40:00Z" w16du:dateUtc="2025-08-25T22:40:00Z">
              <w:r w:rsidRPr="00342C52">
                <w:rPr>
                  <w:rFonts w:ascii="Times New Roman" w:hAnsi="Times New Roman" w:cs="Times New Roman"/>
                  <w:color w:val="000000"/>
                  <w:sz w:val="18"/>
                  <w:szCs w:val="18"/>
                  <w:rPrChange w:id="5061" w:author="Jujia Li" w:date="2025-08-25T17:41:00Z" w16du:dateUtc="2025-08-25T22:41:00Z">
                    <w:rPr>
                      <w:rFonts w:ascii="Aptos Narrow" w:hAnsi="Aptos Narrow"/>
                      <w:color w:val="000000"/>
                      <w:sz w:val="22"/>
                      <w:szCs w:val="22"/>
                    </w:rPr>
                  </w:rPrChange>
                </w:rPr>
                <w:t>19930</w:t>
              </w:r>
            </w:ins>
          </w:p>
        </w:tc>
        <w:tc>
          <w:tcPr>
            <w:tcW w:w="800" w:type="dxa"/>
            <w:noWrap/>
            <w:vAlign w:val="bottom"/>
            <w:hideMark/>
          </w:tcPr>
          <w:p w14:paraId="6F2C11CA" w14:textId="5DDE2D74" w:rsidR="00342C52" w:rsidRPr="004E77FC" w:rsidRDefault="00342C52" w:rsidP="00342C52">
            <w:pPr>
              <w:spacing w:after="0" w:line="240" w:lineRule="auto"/>
              <w:jc w:val="right"/>
              <w:rPr>
                <w:ins w:id="5062" w:author="Jujia Li" w:date="2025-08-25T17:35:00Z" w16du:dateUtc="2025-08-25T22:35:00Z"/>
                <w:rFonts w:ascii="Times New Roman" w:eastAsia="Times New Roman" w:hAnsi="Times New Roman" w:cs="Times New Roman"/>
                <w:color w:val="000000"/>
                <w:kern w:val="0"/>
                <w:sz w:val="18"/>
                <w:szCs w:val="18"/>
                <w14:ligatures w14:val="none"/>
              </w:rPr>
            </w:pPr>
            <w:ins w:id="5063" w:author="Jujia Li" w:date="2025-08-25T17:40:00Z" w16du:dateUtc="2025-08-25T22:40:00Z">
              <w:r w:rsidRPr="00342C52">
                <w:rPr>
                  <w:rFonts w:ascii="Times New Roman" w:hAnsi="Times New Roman" w:cs="Times New Roman"/>
                  <w:color w:val="000000"/>
                  <w:sz w:val="18"/>
                  <w:szCs w:val="18"/>
                  <w:rPrChange w:id="5064" w:author="Jujia Li" w:date="2025-08-25T17:41:00Z" w16du:dateUtc="2025-08-25T22:41:00Z">
                    <w:rPr>
                      <w:rFonts w:ascii="Aptos Narrow" w:hAnsi="Aptos Narrow"/>
                      <w:color w:val="000000"/>
                      <w:sz w:val="22"/>
                      <w:szCs w:val="22"/>
                    </w:rPr>
                  </w:rPrChange>
                </w:rPr>
                <w:t>2696</w:t>
              </w:r>
            </w:ins>
          </w:p>
        </w:tc>
        <w:tc>
          <w:tcPr>
            <w:tcW w:w="800" w:type="dxa"/>
            <w:noWrap/>
            <w:vAlign w:val="bottom"/>
            <w:hideMark/>
          </w:tcPr>
          <w:p w14:paraId="08B37656" w14:textId="4157BECF" w:rsidR="00342C52" w:rsidRPr="004E77FC" w:rsidRDefault="00342C52" w:rsidP="00342C52">
            <w:pPr>
              <w:spacing w:after="0" w:line="240" w:lineRule="auto"/>
              <w:jc w:val="right"/>
              <w:rPr>
                <w:ins w:id="5065" w:author="Jujia Li" w:date="2025-08-25T17:35:00Z" w16du:dateUtc="2025-08-25T22:35:00Z"/>
                <w:rFonts w:ascii="Times New Roman" w:eastAsia="Times New Roman" w:hAnsi="Times New Roman" w:cs="Times New Roman"/>
                <w:color w:val="000000"/>
                <w:kern w:val="0"/>
                <w:sz w:val="18"/>
                <w:szCs w:val="18"/>
                <w14:ligatures w14:val="none"/>
              </w:rPr>
            </w:pPr>
            <w:ins w:id="5066" w:author="Jujia Li" w:date="2025-08-25T17:40:00Z" w16du:dateUtc="2025-08-25T22:40:00Z">
              <w:r w:rsidRPr="00342C52">
                <w:rPr>
                  <w:rFonts w:ascii="Times New Roman" w:hAnsi="Times New Roman" w:cs="Times New Roman"/>
                  <w:color w:val="000000"/>
                  <w:sz w:val="18"/>
                  <w:szCs w:val="18"/>
                  <w:rPrChange w:id="5067" w:author="Jujia Li" w:date="2025-08-25T17:41:00Z" w16du:dateUtc="2025-08-25T22:41:00Z">
                    <w:rPr>
                      <w:rFonts w:ascii="Aptos Narrow" w:hAnsi="Aptos Narrow"/>
                      <w:color w:val="000000"/>
                      <w:sz w:val="22"/>
                      <w:szCs w:val="22"/>
                    </w:rPr>
                  </w:rPrChange>
                </w:rPr>
                <w:t>0.14</w:t>
              </w:r>
            </w:ins>
          </w:p>
        </w:tc>
        <w:tc>
          <w:tcPr>
            <w:tcW w:w="891" w:type="dxa"/>
            <w:noWrap/>
            <w:vAlign w:val="bottom"/>
            <w:hideMark/>
          </w:tcPr>
          <w:p w14:paraId="67CF6FC5" w14:textId="5633CBEE" w:rsidR="00342C52" w:rsidRPr="004E77FC" w:rsidRDefault="00342C52" w:rsidP="00342C52">
            <w:pPr>
              <w:spacing w:after="0" w:line="240" w:lineRule="auto"/>
              <w:jc w:val="right"/>
              <w:rPr>
                <w:ins w:id="5068" w:author="Jujia Li" w:date="2025-08-25T17:35:00Z" w16du:dateUtc="2025-08-25T22:35:00Z"/>
                <w:rFonts w:ascii="Times New Roman" w:eastAsia="Times New Roman" w:hAnsi="Times New Roman" w:cs="Times New Roman"/>
                <w:color w:val="000000"/>
                <w:kern w:val="0"/>
                <w:sz w:val="18"/>
                <w:szCs w:val="18"/>
                <w14:ligatures w14:val="none"/>
              </w:rPr>
            </w:pPr>
            <w:ins w:id="5069" w:author="Jujia Li" w:date="2025-08-25T17:40:00Z" w16du:dateUtc="2025-08-25T22:40:00Z">
              <w:r w:rsidRPr="00342C52">
                <w:rPr>
                  <w:rFonts w:ascii="Times New Roman" w:hAnsi="Times New Roman" w:cs="Times New Roman"/>
                  <w:color w:val="000000"/>
                  <w:sz w:val="18"/>
                  <w:szCs w:val="18"/>
                  <w:rPrChange w:id="5070" w:author="Jujia Li" w:date="2025-08-25T17:41:00Z" w16du:dateUtc="2025-08-25T22:41:00Z">
                    <w:rPr>
                      <w:rFonts w:ascii="Aptos Narrow" w:hAnsi="Aptos Narrow"/>
                      <w:color w:val="000000"/>
                      <w:sz w:val="22"/>
                      <w:szCs w:val="22"/>
                    </w:rPr>
                  </w:rPrChange>
                </w:rPr>
                <w:t>12229</w:t>
              </w:r>
            </w:ins>
          </w:p>
        </w:tc>
        <w:tc>
          <w:tcPr>
            <w:tcW w:w="977" w:type="dxa"/>
            <w:noWrap/>
            <w:vAlign w:val="bottom"/>
            <w:hideMark/>
          </w:tcPr>
          <w:p w14:paraId="1BFFD10E" w14:textId="122CB7E1" w:rsidR="00342C52" w:rsidRPr="004E77FC" w:rsidRDefault="00342C52" w:rsidP="00342C52">
            <w:pPr>
              <w:spacing w:after="0" w:line="240" w:lineRule="auto"/>
              <w:jc w:val="right"/>
              <w:rPr>
                <w:ins w:id="5071" w:author="Jujia Li" w:date="2025-08-25T17:35:00Z" w16du:dateUtc="2025-08-25T22:35:00Z"/>
                <w:rFonts w:ascii="Times New Roman" w:eastAsia="Times New Roman" w:hAnsi="Times New Roman" w:cs="Times New Roman"/>
                <w:color w:val="000000"/>
                <w:kern w:val="0"/>
                <w:sz w:val="18"/>
                <w:szCs w:val="18"/>
                <w14:ligatures w14:val="none"/>
              </w:rPr>
            </w:pPr>
            <w:ins w:id="5072" w:author="Jujia Li" w:date="2025-08-25T17:40:00Z" w16du:dateUtc="2025-08-25T22:40:00Z">
              <w:r w:rsidRPr="00342C52">
                <w:rPr>
                  <w:rFonts w:ascii="Times New Roman" w:hAnsi="Times New Roman" w:cs="Times New Roman"/>
                  <w:color w:val="000000"/>
                  <w:sz w:val="18"/>
                  <w:szCs w:val="18"/>
                  <w:rPrChange w:id="5073" w:author="Jujia Li" w:date="2025-08-25T17:41:00Z" w16du:dateUtc="2025-08-25T22:41:00Z">
                    <w:rPr>
                      <w:rFonts w:ascii="Aptos Narrow" w:hAnsi="Aptos Narrow"/>
                      <w:color w:val="000000"/>
                      <w:sz w:val="22"/>
                      <w:szCs w:val="22"/>
                    </w:rPr>
                  </w:rPrChange>
                </w:rPr>
                <w:t>0.15</w:t>
              </w:r>
            </w:ins>
          </w:p>
        </w:tc>
      </w:tr>
      <w:tr w:rsidR="00342C52" w:rsidRPr="00D80767" w14:paraId="5A623F9A" w14:textId="77777777" w:rsidTr="00241A4A">
        <w:trPr>
          <w:trHeight w:val="300"/>
          <w:ins w:id="5074" w:author="Jujia Li" w:date="2025-08-25T17:35:00Z"/>
        </w:trPr>
        <w:tc>
          <w:tcPr>
            <w:tcW w:w="1608" w:type="dxa"/>
            <w:noWrap/>
            <w:vAlign w:val="bottom"/>
            <w:hideMark/>
          </w:tcPr>
          <w:p w14:paraId="6A6595CF" w14:textId="77777777" w:rsidR="00342C52" w:rsidRPr="00B17B5A" w:rsidRDefault="00342C52" w:rsidP="00342C52">
            <w:pPr>
              <w:spacing w:after="0" w:line="240" w:lineRule="auto"/>
              <w:rPr>
                <w:ins w:id="5075" w:author="Jujia Li" w:date="2025-08-25T17:35:00Z" w16du:dateUtc="2025-08-25T22:35:00Z"/>
                <w:rFonts w:ascii="Times New Roman" w:eastAsia="Times New Roman" w:hAnsi="Times New Roman" w:cs="Times New Roman"/>
                <w:color w:val="000000"/>
                <w:kern w:val="0"/>
                <w:sz w:val="20"/>
                <w:szCs w:val="20"/>
                <w14:ligatures w14:val="none"/>
              </w:rPr>
            </w:pPr>
            <w:ins w:id="5076" w:author="Jujia Li" w:date="2025-08-25T17:35:00Z" w16du:dateUtc="2025-08-25T22:35:00Z">
              <w:r w:rsidRPr="00B17B5A">
                <w:rPr>
                  <w:rFonts w:ascii="Times New Roman" w:eastAsia="Times New Roman" w:hAnsi="Times New Roman" w:cs="Times New Roman"/>
                  <w:color w:val="000000"/>
                  <w:kern w:val="0"/>
                  <w:sz w:val="20"/>
                  <w:szCs w:val="20"/>
                  <w14:ligatures w14:val="none"/>
                </w:rPr>
                <w:t>SHELBY</w:t>
              </w:r>
            </w:ins>
          </w:p>
        </w:tc>
        <w:tc>
          <w:tcPr>
            <w:tcW w:w="799" w:type="dxa"/>
            <w:noWrap/>
            <w:vAlign w:val="bottom"/>
            <w:hideMark/>
          </w:tcPr>
          <w:p w14:paraId="56311A90" w14:textId="2E9D8E14" w:rsidR="00342C52" w:rsidRPr="004E77FC" w:rsidRDefault="00342C52" w:rsidP="00342C52">
            <w:pPr>
              <w:spacing w:after="0" w:line="240" w:lineRule="auto"/>
              <w:jc w:val="right"/>
              <w:rPr>
                <w:ins w:id="5077" w:author="Jujia Li" w:date="2025-08-25T17:35:00Z" w16du:dateUtc="2025-08-25T22:35:00Z"/>
                <w:rFonts w:ascii="Times New Roman" w:eastAsia="Times New Roman" w:hAnsi="Times New Roman" w:cs="Times New Roman"/>
                <w:color w:val="000000"/>
                <w:kern w:val="0"/>
                <w:sz w:val="18"/>
                <w:szCs w:val="18"/>
                <w14:ligatures w14:val="none"/>
              </w:rPr>
            </w:pPr>
            <w:ins w:id="5078" w:author="Jujia Li" w:date="2025-08-25T17:40:00Z" w16du:dateUtc="2025-08-25T22:40:00Z">
              <w:r w:rsidRPr="00342C52">
                <w:rPr>
                  <w:rFonts w:ascii="Times New Roman" w:hAnsi="Times New Roman" w:cs="Times New Roman"/>
                  <w:color w:val="000000"/>
                  <w:sz w:val="18"/>
                  <w:szCs w:val="18"/>
                  <w:rPrChange w:id="5079" w:author="Jujia Li" w:date="2025-08-25T17:41:00Z" w16du:dateUtc="2025-08-25T22:41:00Z">
                    <w:rPr>
                      <w:rFonts w:ascii="Aptos Narrow" w:hAnsi="Aptos Narrow"/>
                      <w:color w:val="000000"/>
                      <w:sz w:val="22"/>
                      <w:szCs w:val="22"/>
                    </w:rPr>
                  </w:rPrChange>
                </w:rPr>
                <w:t>211282</w:t>
              </w:r>
            </w:ins>
          </w:p>
        </w:tc>
        <w:tc>
          <w:tcPr>
            <w:tcW w:w="799" w:type="dxa"/>
            <w:noWrap/>
            <w:vAlign w:val="bottom"/>
            <w:hideMark/>
          </w:tcPr>
          <w:p w14:paraId="34D4E386" w14:textId="2573E8ED" w:rsidR="00342C52" w:rsidRPr="004E77FC" w:rsidRDefault="00342C52" w:rsidP="00342C52">
            <w:pPr>
              <w:spacing w:after="0" w:line="240" w:lineRule="auto"/>
              <w:jc w:val="right"/>
              <w:rPr>
                <w:ins w:id="5080" w:author="Jujia Li" w:date="2025-08-25T17:35:00Z" w16du:dateUtc="2025-08-25T22:35:00Z"/>
                <w:rFonts w:ascii="Times New Roman" w:eastAsia="Times New Roman" w:hAnsi="Times New Roman" w:cs="Times New Roman"/>
                <w:color w:val="000000"/>
                <w:kern w:val="0"/>
                <w:sz w:val="18"/>
                <w:szCs w:val="18"/>
                <w14:ligatures w14:val="none"/>
              </w:rPr>
            </w:pPr>
            <w:ins w:id="5081" w:author="Jujia Li" w:date="2025-08-25T17:40:00Z" w16du:dateUtc="2025-08-25T22:40:00Z">
              <w:r w:rsidRPr="00342C52">
                <w:rPr>
                  <w:rFonts w:ascii="Times New Roman" w:hAnsi="Times New Roman" w:cs="Times New Roman"/>
                  <w:color w:val="000000"/>
                  <w:sz w:val="18"/>
                  <w:szCs w:val="18"/>
                  <w:rPrChange w:id="5082" w:author="Jujia Li" w:date="2025-08-25T17:41:00Z" w16du:dateUtc="2025-08-25T22:41:00Z">
                    <w:rPr>
                      <w:rFonts w:ascii="Aptos Narrow" w:hAnsi="Aptos Narrow"/>
                      <w:color w:val="000000"/>
                      <w:sz w:val="22"/>
                      <w:szCs w:val="22"/>
                    </w:rPr>
                  </w:rPrChange>
                </w:rPr>
                <w:t>66686</w:t>
              </w:r>
            </w:ins>
          </w:p>
        </w:tc>
        <w:tc>
          <w:tcPr>
            <w:tcW w:w="688" w:type="dxa"/>
            <w:noWrap/>
            <w:vAlign w:val="bottom"/>
            <w:hideMark/>
          </w:tcPr>
          <w:p w14:paraId="66296405" w14:textId="37C928AD" w:rsidR="00342C52" w:rsidRPr="004E77FC" w:rsidRDefault="00342C52" w:rsidP="00342C52">
            <w:pPr>
              <w:spacing w:after="0" w:line="240" w:lineRule="auto"/>
              <w:jc w:val="right"/>
              <w:rPr>
                <w:ins w:id="5083" w:author="Jujia Li" w:date="2025-08-25T17:35:00Z" w16du:dateUtc="2025-08-25T22:35:00Z"/>
                <w:rFonts w:ascii="Times New Roman" w:eastAsia="Times New Roman" w:hAnsi="Times New Roman" w:cs="Times New Roman"/>
                <w:color w:val="000000"/>
                <w:kern w:val="0"/>
                <w:sz w:val="18"/>
                <w:szCs w:val="18"/>
                <w14:ligatures w14:val="none"/>
              </w:rPr>
            </w:pPr>
            <w:ins w:id="5084" w:author="Jujia Li" w:date="2025-08-25T17:40:00Z" w16du:dateUtc="2025-08-25T22:40:00Z">
              <w:r w:rsidRPr="00342C52">
                <w:rPr>
                  <w:rFonts w:ascii="Times New Roman" w:hAnsi="Times New Roman" w:cs="Times New Roman"/>
                  <w:color w:val="000000"/>
                  <w:sz w:val="18"/>
                  <w:szCs w:val="18"/>
                  <w:rPrChange w:id="5085" w:author="Jujia Li" w:date="2025-08-25T17:41:00Z" w16du:dateUtc="2025-08-25T22:41:00Z">
                    <w:rPr>
                      <w:rFonts w:ascii="Aptos Narrow" w:hAnsi="Aptos Narrow"/>
                      <w:color w:val="000000"/>
                      <w:sz w:val="22"/>
                      <w:szCs w:val="22"/>
                    </w:rPr>
                  </w:rPrChange>
                </w:rPr>
                <w:t>0.32</w:t>
              </w:r>
            </w:ins>
          </w:p>
        </w:tc>
        <w:tc>
          <w:tcPr>
            <w:tcW w:w="799" w:type="dxa"/>
            <w:noWrap/>
            <w:vAlign w:val="bottom"/>
            <w:hideMark/>
          </w:tcPr>
          <w:p w14:paraId="5CEEF393" w14:textId="60618FE2" w:rsidR="00342C52" w:rsidRPr="004E77FC" w:rsidRDefault="00342C52" w:rsidP="00342C52">
            <w:pPr>
              <w:spacing w:after="0" w:line="240" w:lineRule="auto"/>
              <w:jc w:val="right"/>
              <w:rPr>
                <w:ins w:id="5086" w:author="Jujia Li" w:date="2025-08-25T17:35:00Z" w16du:dateUtc="2025-08-25T22:35:00Z"/>
                <w:rFonts w:ascii="Times New Roman" w:eastAsia="Times New Roman" w:hAnsi="Times New Roman" w:cs="Times New Roman"/>
                <w:color w:val="000000"/>
                <w:kern w:val="0"/>
                <w:sz w:val="18"/>
                <w:szCs w:val="18"/>
                <w14:ligatures w14:val="none"/>
              </w:rPr>
            </w:pPr>
            <w:ins w:id="5087" w:author="Jujia Li" w:date="2025-08-25T17:40:00Z" w16du:dateUtc="2025-08-25T22:40:00Z">
              <w:r w:rsidRPr="00342C52">
                <w:rPr>
                  <w:rFonts w:ascii="Times New Roman" w:hAnsi="Times New Roman" w:cs="Times New Roman"/>
                  <w:color w:val="000000"/>
                  <w:sz w:val="18"/>
                  <w:szCs w:val="18"/>
                  <w:rPrChange w:id="5088" w:author="Jujia Li" w:date="2025-08-25T17:41:00Z" w16du:dateUtc="2025-08-25T22:41:00Z">
                    <w:rPr>
                      <w:rFonts w:ascii="Aptos Narrow" w:hAnsi="Aptos Narrow"/>
                      <w:color w:val="000000"/>
                      <w:sz w:val="22"/>
                      <w:szCs w:val="22"/>
                    </w:rPr>
                  </w:rPrChange>
                </w:rPr>
                <w:t>213633</w:t>
              </w:r>
            </w:ins>
          </w:p>
        </w:tc>
        <w:tc>
          <w:tcPr>
            <w:tcW w:w="799" w:type="dxa"/>
            <w:noWrap/>
            <w:vAlign w:val="bottom"/>
            <w:hideMark/>
          </w:tcPr>
          <w:p w14:paraId="56032D7C" w14:textId="5376380F" w:rsidR="00342C52" w:rsidRPr="004E77FC" w:rsidRDefault="00342C52" w:rsidP="00342C52">
            <w:pPr>
              <w:spacing w:after="0" w:line="240" w:lineRule="auto"/>
              <w:jc w:val="right"/>
              <w:rPr>
                <w:ins w:id="5089" w:author="Jujia Li" w:date="2025-08-25T17:35:00Z" w16du:dateUtc="2025-08-25T22:35:00Z"/>
                <w:rFonts w:ascii="Times New Roman" w:eastAsia="Times New Roman" w:hAnsi="Times New Roman" w:cs="Times New Roman"/>
                <w:color w:val="000000"/>
                <w:kern w:val="0"/>
                <w:sz w:val="18"/>
                <w:szCs w:val="18"/>
                <w14:ligatures w14:val="none"/>
              </w:rPr>
            </w:pPr>
            <w:ins w:id="5090" w:author="Jujia Li" w:date="2025-08-25T17:40:00Z" w16du:dateUtc="2025-08-25T22:40:00Z">
              <w:r w:rsidRPr="00342C52">
                <w:rPr>
                  <w:rFonts w:ascii="Times New Roman" w:hAnsi="Times New Roman" w:cs="Times New Roman"/>
                  <w:color w:val="000000"/>
                  <w:sz w:val="18"/>
                  <w:szCs w:val="18"/>
                  <w:rPrChange w:id="5091" w:author="Jujia Li" w:date="2025-08-25T17:41:00Z" w16du:dateUtc="2025-08-25T22:41:00Z">
                    <w:rPr>
                      <w:rFonts w:ascii="Aptos Narrow" w:hAnsi="Aptos Narrow"/>
                      <w:color w:val="000000"/>
                      <w:sz w:val="22"/>
                      <w:szCs w:val="22"/>
                    </w:rPr>
                  </w:rPrChange>
                </w:rPr>
                <w:t>59896</w:t>
              </w:r>
            </w:ins>
          </w:p>
        </w:tc>
        <w:tc>
          <w:tcPr>
            <w:tcW w:w="800" w:type="dxa"/>
            <w:noWrap/>
            <w:vAlign w:val="bottom"/>
            <w:hideMark/>
          </w:tcPr>
          <w:p w14:paraId="52F4DB24" w14:textId="475F53EE" w:rsidR="00342C52" w:rsidRPr="004E77FC" w:rsidRDefault="00342C52" w:rsidP="00342C52">
            <w:pPr>
              <w:spacing w:after="0" w:line="240" w:lineRule="auto"/>
              <w:jc w:val="right"/>
              <w:rPr>
                <w:ins w:id="5092" w:author="Jujia Li" w:date="2025-08-25T17:35:00Z" w16du:dateUtc="2025-08-25T22:35:00Z"/>
                <w:rFonts w:ascii="Times New Roman" w:eastAsia="Times New Roman" w:hAnsi="Times New Roman" w:cs="Times New Roman"/>
                <w:color w:val="000000"/>
                <w:kern w:val="0"/>
                <w:sz w:val="18"/>
                <w:szCs w:val="18"/>
                <w14:ligatures w14:val="none"/>
              </w:rPr>
            </w:pPr>
            <w:ins w:id="5093" w:author="Jujia Li" w:date="2025-08-25T17:40:00Z" w16du:dateUtc="2025-08-25T22:40:00Z">
              <w:r w:rsidRPr="00342C52">
                <w:rPr>
                  <w:rFonts w:ascii="Times New Roman" w:hAnsi="Times New Roman" w:cs="Times New Roman"/>
                  <w:color w:val="000000"/>
                  <w:sz w:val="18"/>
                  <w:szCs w:val="18"/>
                  <w:rPrChange w:id="5094" w:author="Jujia Li" w:date="2025-08-25T17:41:00Z" w16du:dateUtc="2025-08-25T22:41:00Z">
                    <w:rPr>
                      <w:rFonts w:ascii="Aptos Narrow" w:hAnsi="Aptos Narrow"/>
                      <w:color w:val="000000"/>
                      <w:sz w:val="22"/>
                      <w:szCs w:val="22"/>
                    </w:rPr>
                  </w:rPrChange>
                </w:rPr>
                <w:t>0.28</w:t>
              </w:r>
            </w:ins>
          </w:p>
        </w:tc>
        <w:tc>
          <w:tcPr>
            <w:tcW w:w="800" w:type="dxa"/>
            <w:noWrap/>
            <w:vAlign w:val="bottom"/>
            <w:hideMark/>
          </w:tcPr>
          <w:p w14:paraId="1687DFE7" w14:textId="06CB7683" w:rsidR="00342C52" w:rsidRPr="004E77FC" w:rsidRDefault="00342C52" w:rsidP="00342C52">
            <w:pPr>
              <w:spacing w:after="0" w:line="240" w:lineRule="auto"/>
              <w:jc w:val="right"/>
              <w:rPr>
                <w:ins w:id="5095" w:author="Jujia Li" w:date="2025-08-25T17:35:00Z" w16du:dateUtc="2025-08-25T22:35:00Z"/>
                <w:rFonts w:ascii="Times New Roman" w:eastAsia="Times New Roman" w:hAnsi="Times New Roman" w:cs="Times New Roman"/>
                <w:color w:val="000000"/>
                <w:kern w:val="0"/>
                <w:sz w:val="18"/>
                <w:szCs w:val="18"/>
                <w14:ligatures w14:val="none"/>
              </w:rPr>
            </w:pPr>
            <w:ins w:id="5096" w:author="Jujia Li" w:date="2025-08-25T17:40:00Z" w16du:dateUtc="2025-08-25T22:40:00Z">
              <w:r w:rsidRPr="00342C52">
                <w:rPr>
                  <w:rFonts w:ascii="Times New Roman" w:hAnsi="Times New Roman" w:cs="Times New Roman"/>
                  <w:color w:val="000000"/>
                  <w:sz w:val="18"/>
                  <w:szCs w:val="18"/>
                  <w:rPrChange w:id="5097" w:author="Jujia Li" w:date="2025-08-25T17:41:00Z" w16du:dateUtc="2025-08-25T22:41:00Z">
                    <w:rPr>
                      <w:rFonts w:ascii="Aptos Narrow" w:hAnsi="Aptos Narrow"/>
                      <w:color w:val="000000"/>
                      <w:sz w:val="22"/>
                      <w:szCs w:val="22"/>
                    </w:rPr>
                  </w:rPrChange>
                </w:rPr>
                <w:t>215583</w:t>
              </w:r>
            </w:ins>
          </w:p>
        </w:tc>
        <w:tc>
          <w:tcPr>
            <w:tcW w:w="800" w:type="dxa"/>
            <w:noWrap/>
            <w:vAlign w:val="bottom"/>
            <w:hideMark/>
          </w:tcPr>
          <w:p w14:paraId="75A56300" w14:textId="55B4C297" w:rsidR="00342C52" w:rsidRPr="004E77FC" w:rsidRDefault="00342C52" w:rsidP="00342C52">
            <w:pPr>
              <w:spacing w:after="0" w:line="240" w:lineRule="auto"/>
              <w:jc w:val="right"/>
              <w:rPr>
                <w:ins w:id="5098" w:author="Jujia Li" w:date="2025-08-25T17:35:00Z" w16du:dateUtc="2025-08-25T22:35:00Z"/>
                <w:rFonts w:ascii="Times New Roman" w:eastAsia="Times New Roman" w:hAnsi="Times New Roman" w:cs="Times New Roman"/>
                <w:color w:val="000000"/>
                <w:kern w:val="0"/>
                <w:sz w:val="18"/>
                <w:szCs w:val="18"/>
                <w14:ligatures w14:val="none"/>
              </w:rPr>
            </w:pPr>
            <w:ins w:id="5099" w:author="Jujia Li" w:date="2025-08-25T17:40:00Z" w16du:dateUtc="2025-08-25T22:40:00Z">
              <w:r w:rsidRPr="00342C52">
                <w:rPr>
                  <w:rFonts w:ascii="Times New Roman" w:hAnsi="Times New Roman" w:cs="Times New Roman"/>
                  <w:color w:val="000000"/>
                  <w:sz w:val="18"/>
                  <w:szCs w:val="18"/>
                  <w:rPrChange w:id="5100" w:author="Jujia Li" w:date="2025-08-25T17:41:00Z" w16du:dateUtc="2025-08-25T22:41:00Z">
                    <w:rPr>
                      <w:rFonts w:ascii="Aptos Narrow" w:hAnsi="Aptos Narrow"/>
                      <w:color w:val="000000"/>
                      <w:sz w:val="22"/>
                      <w:szCs w:val="22"/>
                    </w:rPr>
                  </w:rPrChange>
                </w:rPr>
                <w:t>49193</w:t>
              </w:r>
            </w:ins>
          </w:p>
        </w:tc>
        <w:tc>
          <w:tcPr>
            <w:tcW w:w="800" w:type="dxa"/>
            <w:noWrap/>
            <w:vAlign w:val="bottom"/>
            <w:hideMark/>
          </w:tcPr>
          <w:p w14:paraId="64D3FF25" w14:textId="3B4C744C" w:rsidR="00342C52" w:rsidRPr="004E77FC" w:rsidRDefault="00342C52" w:rsidP="00342C52">
            <w:pPr>
              <w:spacing w:after="0" w:line="240" w:lineRule="auto"/>
              <w:jc w:val="right"/>
              <w:rPr>
                <w:ins w:id="5101" w:author="Jujia Li" w:date="2025-08-25T17:35:00Z" w16du:dateUtc="2025-08-25T22:35:00Z"/>
                <w:rFonts w:ascii="Times New Roman" w:eastAsia="Times New Roman" w:hAnsi="Times New Roman" w:cs="Times New Roman"/>
                <w:color w:val="000000"/>
                <w:kern w:val="0"/>
                <w:sz w:val="18"/>
                <w:szCs w:val="18"/>
                <w14:ligatures w14:val="none"/>
              </w:rPr>
            </w:pPr>
            <w:ins w:id="5102" w:author="Jujia Li" w:date="2025-08-25T17:40:00Z" w16du:dateUtc="2025-08-25T22:40:00Z">
              <w:r w:rsidRPr="00342C52">
                <w:rPr>
                  <w:rFonts w:ascii="Times New Roman" w:hAnsi="Times New Roman" w:cs="Times New Roman"/>
                  <w:color w:val="000000"/>
                  <w:sz w:val="18"/>
                  <w:szCs w:val="18"/>
                  <w:rPrChange w:id="5103" w:author="Jujia Li" w:date="2025-08-25T17:41:00Z" w16du:dateUtc="2025-08-25T22:41:00Z">
                    <w:rPr>
                      <w:rFonts w:ascii="Aptos Narrow" w:hAnsi="Aptos Narrow"/>
                      <w:color w:val="000000"/>
                      <w:sz w:val="22"/>
                      <w:szCs w:val="22"/>
                    </w:rPr>
                  </w:rPrChange>
                </w:rPr>
                <w:t>0.23</w:t>
              </w:r>
            </w:ins>
          </w:p>
        </w:tc>
        <w:tc>
          <w:tcPr>
            <w:tcW w:w="800" w:type="dxa"/>
            <w:noWrap/>
            <w:vAlign w:val="bottom"/>
            <w:hideMark/>
          </w:tcPr>
          <w:p w14:paraId="33F009EE" w14:textId="172F9B44" w:rsidR="00342C52" w:rsidRPr="004E77FC" w:rsidRDefault="00342C52" w:rsidP="00342C52">
            <w:pPr>
              <w:spacing w:after="0" w:line="240" w:lineRule="auto"/>
              <w:jc w:val="right"/>
              <w:rPr>
                <w:ins w:id="5104" w:author="Jujia Li" w:date="2025-08-25T17:35:00Z" w16du:dateUtc="2025-08-25T22:35:00Z"/>
                <w:rFonts w:ascii="Times New Roman" w:eastAsia="Times New Roman" w:hAnsi="Times New Roman" w:cs="Times New Roman"/>
                <w:color w:val="000000"/>
                <w:kern w:val="0"/>
                <w:sz w:val="18"/>
                <w:szCs w:val="18"/>
                <w14:ligatures w14:val="none"/>
              </w:rPr>
            </w:pPr>
            <w:ins w:id="5105" w:author="Jujia Li" w:date="2025-08-25T17:40:00Z" w16du:dateUtc="2025-08-25T22:40:00Z">
              <w:r w:rsidRPr="00342C52">
                <w:rPr>
                  <w:rFonts w:ascii="Times New Roman" w:hAnsi="Times New Roman" w:cs="Times New Roman"/>
                  <w:color w:val="000000"/>
                  <w:sz w:val="18"/>
                  <w:szCs w:val="18"/>
                  <w:rPrChange w:id="5106" w:author="Jujia Li" w:date="2025-08-25T17:41:00Z" w16du:dateUtc="2025-08-25T22:41:00Z">
                    <w:rPr>
                      <w:rFonts w:ascii="Aptos Narrow" w:hAnsi="Aptos Narrow"/>
                      <w:color w:val="000000"/>
                      <w:sz w:val="22"/>
                      <w:szCs w:val="22"/>
                    </w:rPr>
                  </w:rPrChange>
                </w:rPr>
                <w:t>217702</w:t>
              </w:r>
            </w:ins>
          </w:p>
        </w:tc>
        <w:tc>
          <w:tcPr>
            <w:tcW w:w="800" w:type="dxa"/>
            <w:noWrap/>
            <w:vAlign w:val="bottom"/>
            <w:hideMark/>
          </w:tcPr>
          <w:p w14:paraId="1AB9C0FC" w14:textId="56C7407C" w:rsidR="00342C52" w:rsidRPr="004E77FC" w:rsidRDefault="00342C52" w:rsidP="00342C52">
            <w:pPr>
              <w:spacing w:after="0" w:line="240" w:lineRule="auto"/>
              <w:jc w:val="right"/>
              <w:rPr>
                <w:ins w:id="5107" w:author="Jujia Li" w:date="2025-08-25T17:35:00Z" w16du:dateUtc="2025-08-25T22:35:00Z"/>
                <w:rFonts w:ascii="Times New Roman" w:eastAsia="Times New Roman" w:hAnsi="Times New Roman" w:cs="Times New Roman"/>
                <w:color w:val="000000"/>
                <w:kern w:val="0"/>
                <w:sz w:val="18"/>
                <w:szCs w:val="18"/>
                <w14:ligatures w14:val="none"/>
              </w:rPr>
            </w:pPr>
            <w:ins w:id="5108" w:author="Jujia Li" w:date="2025-08-25T17:40:00Z" w16du:dateUtc="2025-08-25T22:40:00Z">
              <w:r w:rsidRPr="00342C52">
                <w:rPr>
                  <w:rFonts w:ascii="Times New Roman" w:hAnsi="Times New Roman" w:cs="Times New Roman"/>
                  <w:color w:val="000000"/>
                  <w:sz w:val="18"/>
                  <w:szCs w:val="18"/>
                  <w:rPrChange w:id="5109" w:author="Jujia Li" w:date="2025-08-25T17:41:00Z" w16du:dateUtc="2025-08-25T22:41:00Z">
                    <w:rPr>
                      <w:rFonts w:ascii="Aptos Narrow" w:hAnsi="Aptos Narrow"/>
                      <w:color w:val="000000"/>
                      <w:sz w:val="22"/>
                      <w:szCs w:val="22"/>
                    </w:rPr>
                  </w:rPrChange>
                </w:rPr>
                <w:t>42107</w:t>
              </w:r>
            </w:ins>
          </w:p>
        </w:tc>
        <w:tc>
          <w:tcPr>
            <w:tcW w:w="800" w:type="dxa"/>
            <w:noWrap/>
            <w:vAlign w:val="bottom"/>
            <w:hideMark/>
          </w:tcPr>
          <w:p w14:paraId="632D4EFF" w14:textId="1FE0A6A2" w:rsidR="00342C52" w:rsidRPr="004E77FC" w:rsidRDefault="00342C52" w:rsidP="00342C52">
            <w:pPr>
              <w:spacing w:after="0" w:line="240" w:lineRule="auto"/>
              <w:jc w:val="right"/>
              <w:rPr>
                <w:ins w:id="5110" w:author="Jujia Li" w:date="2025-08-25T17:35:00Z" w16du:dateUtc="2025-08-25T22:35:00Z"/>
                <w:rFonts w:ascii="Times New Roman" w:eastAsia="Times New Roman" w:hAnsi="Times New Roman" w:cs="Times New Roman"/>
                <w:color w:val="000000"/>
                <w:kern w:val="0"/>
                <w:sz w:val="18"/>
                <w:szCs w:val="18"/>
                <w14:ligatures w14:val="none"/>
              </w:rPr>
            </w:pPr>
            <w:ins w:id="5111" w:author="Jujia Li" w:date="2025-08-25T17:40:00Z" w16du:dateUtc="2025-08-25T22:40:00Z">
              <w:r w:rsidRPr="00342C52">
                <w:rPr>
                  <w:rFonts w:ascii="Times New Roman" w:hAnsi="Times New Roman" w:cs="Times New Roman"/>
                  <w:color w:val="000000"/>
                  <w:sz w:val="18"/>
                  <w:szCs w:val="18"/>
                  <w:rPrChange w:id="5112" w:author="Jujia Li" w:date="2025-08-25T17:41:00Z" w16du:dateUtc="2025-08-25T22:41:00Z">
                    <w:rPr>
                      <w:rFonts w:ascii="Aptos Narrow" w:hAnsi="Aptos Narrow"/>
                      <w:color w:val="000000"/>
                      <w:sz w:val="22"/>
                      <w:szCs w:val="22"/>
                    </w:rPr>
                  </w:rPrChange>
                </w:rPr>
                <w:t>0.19</w:t>
              </w:r>
            </w:ins>
          </w:p>
        </w:tc>
        <w:tc>
          <w:tcPr>
            <w:tcW w:w="891" w:type="dxa"/>
            <w:noWrap/>
            <w:vAlign w:val="bottom"/>
            <w:hideMark/>
          </w:tcPr>
          <w:p w14:paraId="5C3C8977" w14:textId="3562D8D6" w:rsidR="00342C52" w:rsidRPr="004E77FC" w:rsidRDefault="00342C52" w:rsidP="00342C52">
            <w:pPr>
              <w:spacing w:after="0" w:line="240" w:lineRule="auto"/>
              <w:jc w:val="right"/>
              <w:rPr>
                <w:ins w:id="5113" w:author="Jujia Li" w:date="2025-08-25T17:35:00Z" w16du:dateUtc="2025-08-25T22:35:00Z"/>
                <w:rFonts w:ascii="Times New Roman" w:eastAsia="Times New Roman" w:hAnsi="Times New Roman" w:cs="Times New Roman"/>
                <w:color w:val="000000"/>
                <w:kern w:val="0"/>
                <w:sz w:val="18"/>
                <w:szCs w:val="18"/>
                <w14:ligatures w14:val="none"/>
              </w:rPr>
            </w:pPr>
            <w:ins w:id="5114" w:author="Jujia Li" w:date="2025-08-25T17:40:00Z" w16du:dateUtc="2025-08-25T22:40:00Z">
              <w:r w:rsidRPr="00342C52">
                <w:rPr>
                  <w:rFonts w:ascii="Times New Roman" w:hAnsi="Times New Roman" w:cs="Times New Roman"/>
                  <w:color w:val="000000"/>
                  <w:sz w:val="18"/>
                  <w:szCs w:val="18"/>
                  <w:rPrChange w:id="5115" w:author="Jujia Li" w:date="2025-08-25T17:41:00Z" w16du:dateUtc="2025-08-25T22:41:00Z">
                    <w:rPr>
                      <w:rFonts w:ascii="Aptos Narrow" w:hAnsi="Aptos Narrow"/>
                      <w:color w:val="000000"/>
                      <w:sz w:val="22"/>
                      <w:szCs w:val="22"/>
                    </w:rPr>
                  </w:rPrChange>
                </w:rPr>
                <w:t>217882</w:t>
              </w:r>
            </w:ins>
          </w:p>
        </w:tc>
        <w:tc>
          <w:tcPr>
            <w:tcW w:w="977" w:type="dxa"/>
            <w:noWrap/>
            <w:vAlign w:val="bottom"/>
            <w:hideMark/>
          </w:tcPr>
          <w:p w14:paraId="19728B9A" w14:textId="317B5C07" w:rsidR="00342C52" w:rsidRPr="004E77FC" w:rsidRDefault="00342C52" w:rsidP="00342C52">
            <w:pPr>
              <w:spacing w:after="0" w:line="240" w:lineRule="auto"/>
              <w:jc w:val="right"/>
              <w:rPr>
                <w:ins w:id="5116" w:author="Jujia Li" w:date="2025-08-25T17:35:00Z" w16du:dateUtc="2025-08-25T22:35:00Z"/>
                <w:rFonts w:ascii="Times New Roman" w:eastAsia="Times New Roman" w:hAnsi="Times New Roman" w:cs="Times New Roman"/>
                <w:color w:val="000000"/>
                <w:kern w:val="0"/>
                <w:sz w:val="18"/>
                <w:szCs w:val="18"/>
                <w14:ligatures w14:val="none"/>
              </w:rPr>
            </w:pPr>
            <w:ins w:id="5117" w:author="Jujia Li" w:date="2025-08-25T17:40:00Z" w16du:dateUtc="2025-08-25T22:40:00Z">
              <w:r w:rsidRPr="00342C52">
                <w:rPr>
                  <w:rFonts w:ascii="Times New Roman" w:hAnsi="Times New Roman" w:cs="Times New Roman"/>
                  <w:color w:val="000000"/>
                  <w:sz w:val="18"/>
                  <w:szCs w:val="18"/>
                  <w:rPrChange w:id="5118" w:author="Jujia Li" w:date="2025-08-25T17:41:00Z" w16du:dateUtc="2025-08-25T22:41:00Z">
                    <w:rPr>
                      <w:rFonts w:ascii="Aptos Narrow" w:hAnsi="Aptos Narrow"/>
                      <w:color w:val="000000"/>
                      <w:sz w:val="22"/>
                      <w:szCs w:val="22"/>
                    </w:rPr>
                  </w:rPrChange>
                </w:rPr>
                <w:t>0.26</w:t>
              </w:r>
            </w:ins>
          </w:p>
        </w:tc>
      </w:tr>
      <w:tr w:rsidR="00342C52" w:rsidRPr="00D80767" w14:paraId="178D36DA" w14:textId="77777777" w:rsidTr="00241A4A">
        <w:trPr>
          <w:trHeight w:val="300"/>
          <w:ins w:id="5119" w:author="Jujia Li" w:date="2025-08-25T17:35:00Z"/>
        </w:trPr>
        <w:tc>
          <w:tcPr>
            <w:tcW w:w="1608" w:type="dxa"/>
            <w:noWrap/>
            <w:vAlign w:val="bottom"/>
            <w:hideMark/>
          </w:tcPr>
          <w:p w14:paraId="062EDAAE" w14:textId="77777777" w:rsidR="00342C52" w:rsidRPr="00B17B5A" w:rsidRDefault="00342C52" w:rsidP="00342C52">
            <w:pPr>
              <w:spacing w:after="0" w:line="240" w:lineRule="auto"/>
              <w:rPr>
                <w:ins w:id="5120" w:author="Jujia Li" w:date="2025-08-25T17:35:00Z" w16du:dateUtc="2025-08-25T22:35:00Z"/>
                <w:rFonts w:ascii="Times New Roman" w:eastAsia="Times New Roman" w:hAnsi="Times New Roman" w:cs="Times New Roman"/>
                <w:color w:val="000000"/>
                <w:kern w:val="0"/>
                <w:sz w:val="20"/>
                <w:szCs w:val="20"/>
                <w14:ligatures w14:val="none"/>
              </w:rPr>
            </w:pPr>
            <w:ins w:id="5121" w:author="Jujia Li" w:date="2025-08-25T17:35:00Z" w16du:dateUtc="2025-08-25T22:35:00Z">
              <w:r w:rsidRPr="00B17B5A">
                <w:rPr>
                  <w:rFonts w:ascii="Times New Roman" w:eastAsia="Times New Roman" w:hAnsi="Times New Roman" w:cs="Times New Roman"/>
                  <w:color w:val="000000"/>
                  <w:kern w:val="0"/>
                  <w:sz w:val="20"/>
                  <w:szCs w:val="20"/>
                  <w14:ligatures w14:val="none"/>
                </w:rPr>
                <w:t>TUSCALOOSA</w:t>
              </w:r>
            </w:ins>
          </w:p>
        </w:tc>
        <w:tc>
          <w:tcPr>
            <w:tcW w:w="799" w:type="dxa"/>
            <w:noWrap/>
            <w:vAlign w:val="bottom"/>
            <w:hideMark/>
          </w:tcPr>
          <w:p w14:paraId="4E87EF9F" w14:textId="0C4D76BB" w:rsidR="00342C52" w:rsidRPr="004E77FC" w:rsidRDefault="00342C52" w:rsidP="00342C52">
            <w:pPr>
              <w:spacing w:after="0" w:line="240" w:lineRule="auto"/>
              <w:jc w:val="right"/>
              <w:rPr>
                <w:ins w:id="5122" w:author="Jujia Li" w:date="2025-08-25T17:35:00Z" w16du:dateUtc="2025-08-25T22:35:00Z"/>
                <w:rFonts w:ascii="Times New Roman" w:eastAsia="Times New Roman" w:hAnsi="Times New Roman" w:cs="Times New Roman"/>
                <w:color w:val="000000"/>
                <w:kern w:val="0"/>
                <w:sz w:val="18"/>
                <w:szCs w:val="18"/>
                <w14:ligatures w14:val="none"/>
              </w:rPr>
            </w:pPr>
            <w:ins w:id="5123" w:author="Jujia Li" w:date="2025-08-25T17:40:00Z" w16du:dateUtc="2025-08-25T22:40:00Z">
              <w:r w:rsidRPr="00342C52">
                <w:rPr>
                  <w:rFonts w:ascii="Times New Roman" w:hAnsi="Times New Roman" w:cs="Times New Roman"/>
                  <w:color w:val="000000"/>
                  <w:sz w:val="18"/>
                  <w:szCs w:val="18"/>
                  <w:rPrChange w:id="5124" w:author="Jujia Li" w:date="2025-08-25T17:41:00Z" w16du:dateUtc="2025-08-25T22:41:00Z">
                    <w:rPr>
                      <w:rFonts w:ascii="Aptos Narrow" w:hAnsi="Aptos Narrow"/>
                      <w:color w:val="000000"/>
                      <w:sz w:val="22"/>
                      <w:szCs w:val="22"/>
                    </w:rPr>
                  </w:rPrChange>
                </w:rPr>
                <w:t>206464</w:t>
              </w:r>
            </w:ins>
          </w:p>
        </w:tc>
        <w:tc>
          <w:tcPr>
            <w:tcW w:w="799" w:type="dxa"/>
            <w:noWrap/>
            <w:vAlign w:val="bottom"/>
            <w:hideMark/>
          </w:tcPr>
          <w:p w14:paraId="50007942" w14:textId="67C62362" w:rsidR="00342C52" w:rsidRPr="004E77FC" w:rsidRDefault="00342C52" w:rsidP="00342C52">
            <w:pPr>
              <w:spacing w:after="0" w:line="240" w:lineRule="auto"/>
              <w:jc w:val="right"/>
              <w:rPr>
                <w:ins w:id="5125" w:author="Jujia Li" w:date="2025-08-25T17:35:00Z" w16du:dateUtc="2025-08-25T22:35:00Z"/>
                <w:rFonts w:ascii="Times New Roman" w:eastAsia="Times New Roman" w:hAnsi="Times New Roman" w:cs="Times New Roman"/>
                <w:color w:val="000000"/>
                <w:kern w:val="0"/>
                <w:sz w:val="18"/>
                <w:szCs w:val="18"/>
                <w14:ligatures w14:val="none"/>
              </w:rPr>
            </w:pPr>
            <w:ins w:id="5126" w:author="Jujia Li" w:date="2025-08-25T17:40:00Z" w16du:dateUtc="2025-08-25T22:40:00Z">
              <w:r w:rsidRPr="00342C52">
                <w:rPr>
                  <w:rFonts w:ascii="Times New Roman" w:hAnsi="Times New Roman" w:cs="Times New Roman"/>
                  <w:color w:val="000000"/>
                  <w:sz w:val="18"/>
                  <w:szCs w:val="18"/>
                  <w:rPrChange w:id="5127" w:author="Jujia Li" w:date="2025-08-25T17:41:00Z" w16du:dateUtc="2025-08-25T22:41:00Z">
                    <w:rPr>
                      <w:rFonts w:ascii="Aptos Narrow" w:hAnsi="Aptos Narrow"/>
                      <w:color w:val="000000"/>
                      <w:sz w:val="22"/>
                      <w:szCs w:val="22"/>
                    </w:rPr>
                  </w:rPrChange>
                </w:rPr>
                <w:t>44197</w:t>
              </w:r>
            </w:ins>
          </w:p>
        </w:tc>
        <w:tc>
          <w:tcPr>
            <w:tcW w:w="688" w:type="dxa"/>
            <w:noWrap/>
            <w:vAlign w:val="bottom"/>
            <w:hideMark/>
          </w:tcPr>
          <w:p w14:paraId="3D38B24B" w14:textId="6C9A612A" w:rsidR="00342C52" w:rsidRPr="004E77FC" w:rsidRDefault="00342C52" w:rsidP="00342C52">
            <w:pPr>
              <w:spacing w:after="0" w:line="240" w:lineRule="auto"/>
              <w:jc w:val="right"/>
              <w:rPr>
                <w:ins w:id="5128" w:author="Jujia Li" w:date="2025-08-25T17:35:00Z" w16du:dateUtc="2025-08-25T22:35:00Z"/>
                <w:rFonts w:ascii="Times New Roman" w:eastAsia="Times New Roman" w:hAnsi="Times New Roman" w:cs="Times New Roman"/>
                <w:color w:val="000000"/>
                <w:kern w:val="0"/>
                <w:sz w:val="18"/>
                <w:szCs w:val="18"/>
                <w14:ligatures w14:val="none"/>
              </w:rPr>
            </w:pPr>
            <w:ins w:id="5129" w:author="Jujia Li" w:date="2025-08-25T17:40:00Z" w16du:dateUtc="2025-08-25T22:40:00Z">
              <w:r w:rsidRPr="00342C52">
                <w:rPr>
                  <w:rFonts w:ascii="Times New Roman" w:hAnsi="Times New Roman" w:cs="Times New Roman"/>
                  <w:color w:val="000000"/>
                  <w:sz w:val="18"/>
                  <w:szCs w:val="18"/>
                  <w:rPrChange w:id="5130" w:author="Jujia Li" w:date="2025-08-25T17:41:00Z" w16du:dateUtc="2025-08-25T22:41:00Z">
                    <w:rPr>
                      <w:rFonts w:ascii="Aptos Narrow" w:hAnsi="Aptos Narrow"/>
                      <w:color w:val="000000"/>
                      <w:sz w:val="22"/>
                      <w:szCs w:val="22"/>
                    </w:rPr>
                  </w:rPrChange>
                </w:rPr>
                <w:t>0.21</w:t>
              </w:r>
            </w:ins>
          </w:p>
        </w:tc>
        <w:tc>
          <w:tcPr>
            <w:tcW w:w="799" w:type="dxa"/>
            <w:noWrap/>
            <w:vAlign w:val="bottom"/>
            <w:hideMark/>
          </w:tcPr>
          <w:p w14:paraId="431CAE81" w14:textId="6ACE375B" w:rsidR="00342C52" w:rsidRPr="004E77FC" w:rsidRDefault="00342C52" w:rsidP="00342C52">
            <w:pPr>
              <w:spacing w:after="0" w:line="240" w:lineRule="auto"/>
              <w:jc w:val="right"/>
              <w:rPr>
                <w:ins w:id="5131" w:author="Jujia Li" w:date="2025-08-25T17:35:00Z" w16du:dateUtc="2025-08-25T22:35:00Z"/>
                <w:rFonts w:ascii="Times New Roman" w:eastAsia="Times New Roman" w:hAnsi="Times New Roman" w:cs="Times New Roman"/>
                <w:color w:val="000000"/>
                <w:kern w:val="0"/>
                <w:sz w:val="18"/>
                <w:szCs w:val="18"/>
                <w14:ligatures w14:val="none"/>
              </w:rPr>
            </w:pPr>
            <w:ins w:id="5132" w:author="Jujia Li" w:date="2025-08-25T17:40:00Z" w16du:dateUtc="2025-08-25T22:40:00Z">
              <w:r w:rsidRPr="00342C52">
                <w:rPr>
                  <w:rFonts w:ascii="Times New Roman" w:hAnsi="Times New Roman" w:cs="Times New Roman"/>
                  <w:color w:val="000000"/>
                  <w:sz w:val="18"/>
                  <w:szCs w:val="18"/>
                  <w:rPrChange w:id="5133" w:author="Jujia Li" w:date="2025-08-25T17:41:00Z" w16du:dateUtc="2025-08-25T22:41:00Z">
                    <w:rPr>
                      <w:rFonts w:ascii="Aptos Narrow" w:hAnsi="Aptos Narrow"/>
                      <w:color w:val="000000"/>
                      <w:sz w:val="22"/>
                      <w:szCs w:val="22"/>
                    </w:rPr>
                  </w:rPrChange>
                </w:rPr>
                <w:t>207618</w:t>
              </w:r>
            </w:ins>
          </w:p>
        </w:tc>
        <w:tc>
          <w:tcPr>
            <w:tcW w:w="799" w:type="dxa"/>
            <w:noWrap/>
            <w:vAlign w:val="bottom"/>
            <w:hideMark/>
          </w:tcPr>
          <w:p w14:paraId="3E5F5ABD" w14:textId="0821A8A1" w:rsidR="00342C52" w:rsidRPr="004E77FC" w:rsidRDefault="00342C52" w:rsidP="00342C52">
            <w:pPr>
              <w:spacing w:after="0" w:line="240" w:lineRule="auto"/>
              <w:jc w:val="right"/>
              <w:rPr>
                <w:ins w:id="5134" w:author="Jujia Li" w:date="2025-08-25T17:35:00Z" w16du:dateUtc="2025-08-25T22:35:00Z"/>
                <w:rFonts w:ascii="Times New Roman" w:eastAsia="Times New Roman" w:hAnsi="Times New Roman" w:cs="Times New Roman"/>
                <w:color w:val="000000"/>
                <w:kern w:val="0"/>
                <w:sz w:val="18"/>
                <w:szCs w:val="18"/>
                <w14:ligatures w14:val="none"/>
              </w:rPr>
            </w:pPr>
            <w:ins w:id="5135" w:author="Jujia Li" w:date="2025-08-25T17:40:00Z" w16du:dateUtc="2025-08-25T22:40:00Z">
              <w:r w:rsidRPr="00342C52">
                <w:rPr>
                  <w:rFonts w:ascii="Times New Roman" w:hAnsi="Times New Roman" w:cs="Times New Roman"/>
                  <w:color w:val="000000"/>
                  <w:sz w:val="18"/>
                  <w:szCs w:val="18"/>
                  <w:rPrChange w:id="5136" w:author="Jujia Li" w:date="2025-08-25T17:41:00Z" w16du:dateUtc="2025-08-25T22:41:00Z">
                    <w:rPr>
                      <w:rFonts w:ascii="Aptos Narrow" w:hAnsi="Aptos Narrow"/>
                      <w:color w:val="000000"/>
                      <w:sz w:val="22"/>
                      <w:szCs w:val="22"/>
                    </w:rPr>
                  </w:rPrChange>
                </w:rPr>
                <w:t>40220</w:t>
              </w:r>
            </w:ins>
          </w:p>
        </w:tc>
        <w:tc>
          <w:tcPr>
            <w:tcW w:w="800" w:type="dxa"/>
            <w:noWrap/>
            <w:vAlign w:val="bottom"/>
            <w:hideMark/>
          </w:tcPr>
          <w:p w14:paraId="6B28D043" w14:textId="0364B861" w:rsidR="00342C52" w:rsidRPr="004E77FC" w:rsidRDefault="00342C52" w:rsidP="00342C52">
            <w:pPr>
              <w:spacing w:after="0" w:line="240" w:lineRule="auto"/>
              <w:jc w:val="right"/>
              <w:rPr>
                <w:ins w:id="5137" w:author="Jujia Li" w:date="2025-08-25T17:35:00Z" w16du:dateUtc="2025-08-25T22:35:00Z"/>
                <w:rFonts w:ascii="Times New Roman" w:eastAsia="Times New Roman" w:hAnsi="Times New Roman" w:cs="Times New Roman"/>
                <w:color w:val="000000"/>
                <w:kern w:val="0"/>
                <w:sz w:val="18"/>
                <w:szCs w:val="18"/>
                <w14:ligatures w14:val="none"/>
              </w:rPr>
            </w:pPr>
            <w:ins w:id="5138" w:author="Jujia Li" w:date="2025-08-25T17:40:00Z" w16du:dateUtc="2025-08-25T22:40:00Z">
              <w:r w:rsidRPr="00342C52">
                <w:rPr>
                  <w:rFonts w:ascii="Times New Roman" w:hAnsi="Times New Roman" w:cs="Times New Roman"/>
                  <w:color w:val="000000"/>
                  <w:sz w:val="18"/>
                  <w:szCs w:val="18"/>
                  <w:rPrChange w:id="5139" w:author="Jujia Li" w:date="2025-08-25T17:41:00Z" w16du:dateUtc="2025-08-25T22:41:00Z">
                    <w:rPr>
                      <w:rFonts w:ascii="Aptos Narrow" w:hAnsi="Aptos Narrow"/>
                      <w:color w:val="000000"/>
                      <w:sz w:val="22"/>
                      <w:szCs w:val="22"/>
                    </w:rPr>
                  </w:rPrChange>
                </w:rPr>
                <w:t>0.19</w:t>
              </w:r>
            </w:ins>
          </w:p>
        </w:tc>
        <w:tc>
          <w:tcPr>
            <w:tcW w:w="800" w:type="dxa"/>
            <w:noWrap/>
            <w:vAlign w:val="bottom"/>
            <w:hideMark/>
          </w:tcPr>
          <w:p w14:paraId="17CA7EBF" w14:textId="4CDEA248" w:rsidR="00342C52" w:rsidRPr="004E77FC" w:rsidRDefault="00342C52" w:rsidP="00342C52">
            <w:pPr>
              <w:spacing w:after="0" w:line="240" w:lineRule="auto"/>
              <w:jc w:val="right"/>
              <w:rPr>
                <w:ins w:id="5140" w:author="Jujia Li" w:date="2025-08-25T17:35:00Z" w16du:dateUtc="2025-08-25T22:35:00Z"/>
                <w:rFonts w:ascii="Times New Roman" w:eastAsia="Times New Roman" w:hAnsi="Times New Roman" w:cs="Times New Roman"/>
                <w:color w:val="000000"/>
                <w:kern w:val="0"/>
                <w:sz w:val="18"/>
                <w:szCs w:val="18"/>
                <w14:ligatures w14:val="none"/>
              </w:rPr>
            </w:pPr>
            <w:ins w:id="5141" w:author="Jujia Li" w:date="2025-08-25T17:40:00Z" w16du:dateUtc="2025-08-25T22:40:00Z">
              <w:r w:rsidRPr="00342C52">
                <w:rPr>
                  <w:rFonts w:ascii="Times New Roman" w:hAnsi="Times New Roman" w:cs="Times New Roman"/>
                  <w:color w:val="000000"/>
                  <w:sz w:val="18"/>
                  <w:szCs w:val="18"/>
                  <w:rPrChange w:id="5142" w:author="Jujia Li" w:date="2025-08-25T17:41:00Z" w16du:dateUtc="2025-08-25T22:41:00Z">
                    <w:rPr>
                      <w:rFonts w:ascii="Aptos Narrow" w:hAnsi="Aptos Narrow"/>
                      <w:color w:val="000000"/>
                      <w:sz w:val="22"/>
                      <w:szCs w:val="22"/>
                    </w:rPr>
                  </w:rPrChange>
                </w:rPr>
                <w:t>208319</w:t>
              </w:r>
            </w:ins>
          </w:p>
        </w:tc>
        <w:tc>
          <w:tcPr>
            <w:tcW w:w="800" w:type="dxa"/>
            <w:noWrap/>
            <w:vAlign w:val="bottom"/>
            <w:hideMark/>
          </w:tcPr>
          <w:p w14:paraId="4E6D2826" w14:textId="0BEF4AFA" w:rsidR="00342C52" w:rsidRPr="004E77FC" w:rsidRDefault="00342C52" w:rsidP="00342C52">
            <w:pPr>
              <w:spacing w:after="0" w:line="240" w:lineRule="auto"/>
              <w:jc w:val="right"/>
              <w:rPr>
                <w:ins w:id="5143" w:author="Jujia Li" w:date="2025-08-25T17:35:00Z" w16du:dateUtc="2025-08-25T22:35:00Z"/>
                <w:rFonts w:ascii="Times New Roman" w:eastAsia="Times New Roman" w:hAnsi="Times New Roman" w:cs="Times New Roman"/>
                <w:color w:val="000000"/>
                <w:kern w:val="0"/>
                <w:sz w:val="18"/>
                <w:szCs w:val="18"/>
                <w14:ligatures w14:val="none"/>
              </w:rPr>
            </w:pPr>
            <w:ins w:id="5144" w:author="Jujia Li" w:date="2025-08-25T17:40:00Z" w16du:dateUtc="2025-08-25T22:40:00Z">
              <w:r w:rsidRPr="00342C52">
                <w:rPr>
                  <w:rFonts w:ascii="Times New Roman" w:hAnsi="Times New Roman" w:cs="Times New Roman"/>
                  <w:color w:val="000000"/>
                  <w:sz w:val="18"/>
                  <w:szCs w:val="18"/>
                  <w:rPrChange w:id="5145" w:author="Jujia Li" w:date="2025-08-25T17:41:00Z" w16du:dateUtc="2025-08-25T22:41:00Z">
                    <w:rPr>
                      <w:rFonts w:ascii="Aptos Narrow" w:hAnsi="Aptos Narrow"/>
                      <w:color w:val="000000"/>
                      <w:sz w:val="22"/>
                      <w:szCs w:val="22"/>
                    </w:rPr>
                  </w:rPrChange>
                </w:rPr>
                <w:t>36153</w:t>
              </w:r>
            </w:ins>
          </w:p>
        </w:tc>
        <w:tc>
          <w:tcPr>
            <w:tcW w:w="800" w:type="dxa"/>
            <w:noWrap/>
            <w:vAlign w:val="bottom"/>
            <w:hideMark/>
          </w:tcPr>
          <w:p w14:paraId="4CAA0D93" w14:textId="2B7B4385" w:rsidR="00342C52" w:rsidRPr="004E77FC" w:rsidRDefault="00342C52" w:rsidP="00342C52">
            <w:pPr>
              <w:spacing w:after="0" w:line="240" w:lineRule="auto"/>
              <w:jc w:val="right"/>
              <w:rPr>
                <w:ins w:id="5146" w:author="Jujia Li" w:date="2025-08-25T17:35:00Z" w16du:dateUtc="2025-08-25T22:35:00Z"/>
                <w:rFonts w:ascii="Times New Roman" w:eastAsia="Times New Roman" w:hAnsi="Times New Roman" w:cs="Times New Roman"/>
                <w:color w:val="000000"/>
                <w:kern w:val="0"/>
                <w:sz w:val="18"/>
                <w:szCs w:val="18"/>
                <w14:ligatures w14:val="none"/>
              </w:rPr>
            </w:pPr>
            <w:ins w:id="5147" w:author="Jujia Li" w:date="2025-08-25T17:40:00Z" w16du:dateUtc="2025-08-25T22:40:00Z">
              <w:r w:rsidRPr="00342C52">
                <w:rPr>
                  <w:rFonts w:ascii="Times New Roman" w:hAnsi="Times New Roman" w:cs="Times New Roman"/>
                  <w:color w:val="000000"/>
                  <w:sz w:val="18"/>
                  <w:szCs w:val="18"/>
                  <w:rPrChange w:id="5148" w:author="Jujia Li" w:date="2025-08-25T17:41:00Z" w16du:dateUtc="2025-08-25T22:41:00Z">
                    <w:rPr>
                      <w:rFonts w:ascii="Aptos Narrow" w:hAnsi="Aptos Narrow"/>
                      <w:color w:val="000000"/>
                      <w:sz w:val="22"/>
                      <w:szCs w:val="22"/>
                    </w:rPr>
                  </w:rPrChange>
                </w:rPr>
                <w:t>0.17</w:t>
              </w:r>
            </w:ins>
          </w:p>
        </w:tc>
        <w:tc>
          <w:tcPr>
            <w:tcW w:w="800" w:type="dxa"/>
            <w:noWrap/>
            <w:vAlign w:val="bottom"/>
            <w:hideMark/>
          </w:tcPr>
          <w:p w14:paraId="32D79D17" w14:textId="6FF38C5D" w:rsidR="00342C52" w:rsidRPr="004E77FC" w:rsidRDefault="00342C52" w:rsidP="00342C52">
            <w:pPr>
              <w:spacing w:after="0" w:line="240" w:lineRule="auto"/>
              <w:jc w:val="right"/>
              <w:rPr>
                <w:ins w:id="5149" w:author="Jujia Li" w:date="2025-08-25T17:35:00Z" w16du:dateUtc="2025-08-25T22:35:00Z"/>
                <w:rFonts w:ascii="Times New Roman" w:eastAsia="Times New Roman" w:hAnsi="Times New Roman" w:cs="Times New Roman"/>
                <w:color w:val="000000"/>
                <w:kern w:val="0"/>
                <w:sz w:val="18"/>
                <w:szCs w:val="18"/>
                <w14:ligatures w14:val="none"/>
              </w:rPr>
            </w:pPr>
            <w:ins w:id="5150" w:author="Jujia Li" w:date="2025-08-25T17:40:00Z" w16du:dateUtc="2025-08-25T22:40:00Z">
              <w:r w:rsidRPr="00342C52">
                <w:rPr>
                  <w:rFonts w:ascii="Times New Roman" w:hAnsi="Times New Roman" w:cs="Times New Roman"/>
                  <w:color w:val="000000"/>
                  <w:sz w:val="18"/>
                  <w:szCs w:val="18"/>
                  <w:rPrChange w:id="5151" w:author="Jujia Li" w:date="2025-08-25T17:41:00Z" w16du:dateUtc="2025-08-25T22:41:00Z">
                    <w:rPr>
                      <w:rFonts w:ascii="Aptos Narrow" w:hAnsi="Aptos Narrow"/>
                      <w:color w:val="000000"/>
                      <w:sz w:val="22"/>
                      <w:szCs w:val="22"/>
                    </w:rPr>
                  </w:rPrChange>
                </w:rPr>
                <w:t>209355</w:t>
              </w:r>
            </w:ins>
          </w:p>
        </w:tc>
        <w:tc>
          <w:tcPr>
            <w:tcW w:w="800" w:type="dxa"/>
            <w:noWrap/>
            <w:vAlign w:val="bottom"/>
            <w:hideMark/>
          </w:tcPr>
          <w:p w14:paraId="14B24949" w14:textId="18FC9DD6" w:rsidR="00342C52" w:rsidRPr="004E77FC" w:rsidRDefault="00342C52" w:rsidP="00342C52">
            <w:pPr>
              <w:spacing w:after="0" w:line="240" w:lineRule="auto"/>
              <w:jc w:val="right"/>
              <w:rPr>
                <w:ins w:id="5152" w:author="Jujia Li" w:date="2025-08-25T17:35:00Z" w16du:dateUtc="2025-08-25T22:35:00Z"/>
                <w:rFonts w:ascii="Times New Roman" w:eastAsia="Times New Roman" w:hAnsi="Times New Roman" w:cs="Times New Roman"/>
                <w:color w:val="000000"/>
                <w:kern w:val="0"/>
                <w:sz w:val="18"/>
                <w:szCs w:val="18"/>
                <w14:ligatures w14:val="none"/>
              </w:rPr>
            </w:pPr>
            <w:ins w:id="5153" w:author="Jujia Li" w:date="2025-08-25T17:40:00Z" w16du:dateUtc="2025-08-25T22:40:00Z">
              <w:r w:rsidRPr="00342C52">
                <w:rPr>
                  <w:rFonts w:ascii="Times New Roman" w:hAnsi="Times New Roman" w:cs="Times New Roman"/>
                  <w:color w:val="000000"/>
                  <w:sz w:val="18"/>
                  <w:szCs w:val="18"/>
                  <w:rPrChange w:id="5154" w:author="Jujia Li" w:date="2025-08-25T17:41:00Z" w16du:dateUtc="2025-08-25T22:41:00Z">
                    <w:rPr>
                      <w:rFonts w:ascii="Aptos Narrow" w:hAnsi="Aptos Narrow"/>
                      <w:color w:val="000000"/>
                      <w:sz w:val="22"/>
                      <w:szCs w:val="22"/>
                    </w:rPr>
                  </w:rPrChange>
                </w:rPr>
                <w:t>31060</w:t>
              </w:r>
            </w:ins>
          </w:p>
        </w:tc>
        <w:tc>
          <w:tcPr>
            <w:tcW w:w="800" w:type="dxa"/>
            <w:noWrap/>
            <w:vAlign w:val="bottom"/>
            <w:hideMark/>
          </w:tcPr>
          <w:p w14:paraId="16B22567" w14:textId="6315F226" w:rsidR="00342C52" w:rsidRPr="004E77FC" w:rsidRDefault="00342C52" w:rsidP="00342C52">
            <w:pPr>
              <w:spacing w:after="0" w:line="240" w:lineRule="auto"/>
              <w:jc w:val="right"/>
              <w:rPr>
                <w:ins w:id="5155" w:author="Jujia Li" w:date="2025-08-25T17:35:00Z" w16du:dateUtc="2025-08-25T22:35:00Z"/>
                <w:rFonts w:ascii="Times New Roman" w:eastAsia="Times New Roman" w:hAnsi="Times New Roman" w:cs="Times New Roman"/>
                <w:color w:val="000000"/>
                <w:kern w:val="0"/>
                <w:sz w:val="18"/>
                <w:szCs w:val="18"/>
                <w14:ligatures w14:val="none"/>
              </w:rPr>
            </w:pPr>
            <w:ins w:id="5156" w:author="Jujia Li" w:date="2025-08-25T17:40:00Z" w16du:dateUtc="2025-08-25T22:40:00Z">
              <w:r w:rsidRPr="00342C52">
                <w:rPr>
                  <w:rFonts w:ascii="Times New Roman" w:hAnsi="Times New Roman" w:cs="Times New Roman"/>
                  <w:color w:val="000000"/>
                  <w:sz w:val="18"/>
                  <w:szCs w:val="18"/>
                  <w:rPrChange w:id="5157" w:author="Jujia Li" w:date="2025-08-25T17:41:00Z" w16du:dateUtc="2025-08-25T22:41:00Z">
                    <w:rPr>
                      <w:rFonts w:ascii="Aptos Narrow" w:hAnsi="Aptos Narrow"/>
                      <w:color w:val="000000"/>
                      <w:sz w:val="22"/>
                      <w:szCs w:val="22"/>
                    </w:rPr>
                  </w:rPrChange>
                </w:rPr>
                <w:t>0.15</w:t>
              </w:r>
            </w:ins>
          </w:p>
        </w:tc>
        <w:tc>
          <w:tcPr>
            <w:tcW w:w="891" w:type="dxa"/>
            <w:noWrap/>
            <w:vAlign w:val="bottom"/>
            <w:hideMark/>
          </w:tcPr>
          <w:p w14:paraId="4B519684" w14:textId="424EAB3F" w:rsidR="00342C52" w:rsidRPr="004E77FC" w:rsidRDefault="00342C52" w:rsidP="00342C52">
            <w:pPr>
              <w:spacing w:after="0" w:line="240" w:lineRule="auto"/>
              <w:jc w:val="right"/>
              <w:rPr>
                <w:ins w:id="5158" w:author="Jujia Li" w:date="2025-08-25T17:35:00Z" w16du:dateUtc="2025-08-25T22:35:00Z"/>
                <w:rFonts w:ascii="Times New Roman" w:eastAsia="Times New Roman" w:hAnsi="Times New Roman" w:cs="Times New Roman"/>
                <w:color w:val="000000"/>
                <w:kern w:val="0"/>
                <w:sz w:val="18"/>
                <w:szCs w:val="18"/>
                <w14:ligatures w14:val="none"/>
              </w:rPr>
            </w:pPr>
            <w:ins w:id="5159" w:author="Jujia Li" w:date="2025-08-25T17:40:00Z" w16du:dateUtc="2025-08-25T22:40:00Z">
              <w:r w:rsidRPr="00342C52">
                <w:rPr>
                  <w:rFonts w:ascii="Times New Roman" w:hAnsi="Times New Roman" w:cs="Times New Roman"/>
                  <w:color w:val="000000"/>
                  <w:sz w:val="18"/>
                  <w:szCs w:val="18"/>
                  <w:rPrChange w:id="5160" w:author="Jujia Li" w:date="2025-08-25T17:41:00Z" w16du:dateUtc="2025-08-25T22:41:00Z">
                    <w:rPr>
                      <w:rFonts w:ascii="Aptos Narrow" w:hAnsi="Aptos Narrow"/>
                      <w:color w:val="000000"/>
                      <w:sz w:val="22"/>
                      <w:szCs w:val="22"/>
                    </w:rPr>
                  </w:rPrChange>
                </w:rPr>
                <w:t>151630</w:t>
              </w:r>
            </w:ins>
          </w:p>
        </w:tc>
        <w:tc>
          <w:tcPr>
            <w:tcW w:w="977" w:type="dxa"/>
            <w:noWrap/>
            <w:vAlign w:val="bottom"/>
            <w:hideMark/>
          </w:tcPr>
          <w:p w14:paraId="14082557" w14:textId="7BD34422" w:rsidR="00342C52" w:rsidRPr="004E77FC" w:rsidRDefault="00342C52" w:rsidP="00342C52">
            <w:pPr>
              <w:spacing w:after="0" w:line="240" w:lineRule="auto"/>
              <w:jc w:val="right"/>
              <w:rPr>
                <w:ins w:id="5161" w:author="Jujia Li" w:date="2025-08-25T17:35:00Z" w16du:dateUtc="2025-08-25T22:35:00Z"/>
                <w:rFonts w:ascii="Times New Roman" w:eastAsia="Times New Roman" w:hAnsi="Times New Roman" w:cs="Times New Roman"/>
                <w:color w:val="000000"/>
                <w:kern w:val="0"/>
                <w:sz w:val="18"/>
                <w:szCs w:val="18"/>
                <w14:ligatures w14:val="none"/>
              </w:rPr>
            </w:pPr>
            <w:ins w:id="5162" w:author="Jujia Li" w:date="2025-08-25T17:40:00Z" w16du:dateUtc="2025-08-25T22:40:00Z">
              <w:r w:rsidRPr="00342C52">
                <w:rPr>
                  <w:rFonts w:ascii="Times New Roman" w:hAnsi="Times New Roman" w:cs="Times New Roman"/>
                  <w:color w:val="000000"/>
                  <w:sz w:val="18"/>
                  <w:szCs w:val="18"/>
                  <w:rPrChange w:id="5163" w:author="Jujia Li" w:date="2025-08-25T17:41:00Z" w16du:dateUtc="2025-08-25T22:41:00Z">
                    <w:rPr>
                      <w:rFonts w:ascii="Aptos Narrow" w:hAnsi="Aptos Narrow"/>
                      <w:color w:val="000000"/>
                      <w:sz w:val="22"/>
                      <w:szCs w:val="22"/>
                    </w:rPr>
                  </w:rPrChange>
                </w:rPr>
                <w:t>0.18</w:t>
              </w:r>
            </w:ins>
          </w:p>
        </w:tc>
      </w:tr>
      <w:tr w:rsidR="00342C52" w:rsidRPr="00D80767" w14:paraId="7B890D33" w14:textId="77777777" w:rsidTr="00241A4A">
        <w:trPr>
          <w:trHeight w:val="300"/>
          <w:ins w:id="5164" w:author="Jujia Li" w:date="2025-08-25T17:35:00Z"/>
        </w:trPr>
        <w:tc>
          <w:tcPr>
            <w:tcW w:w="1608" w:type="dxa"/>
            <w:noWrap/>
            <w:vAlign w:val="bottom"/>
            <w:hideMark/>
          </w:tcPr>
          <w:p w14:paraId="1F7DFE2C" w14:textId="77777777" w:rsidR="00342C52" w:rsidRPr="00B17B5A" w:rsidRDefault="00342C52" w:rsidP="00342C52">
            <w:pPr>
              <w:spacing w:after="0" w:line="240" w:lineRule="auto"/>
              <w:rPr>
                <w:ins w:id="5165" w:author="Jujia Li" w:date="2025-08-25T17:35:00Z" w16du:dateUtc="2025-08-25T22:35:00Z"/>
                <w:rFonts w:ascii="Times New Roman" w:eastAsia="Times New Roman" w:hAnsi="Times New Roman" w:cs="Times New Roman"/>
                <w:color w:val="000000"/>
                <w:kern w:val="0"/>
                <w:sz w:val="20"/>
                <w:szCs w:val="20"/>
                <w14:ligatures w14:val="none"/>
              </w:rPr>
            </w:pPr>
            <w:ins w:id="5166" w:author="Jujia Li" w:date="2025-08-25T17:35:00Z" w16du:dateUtc="2025-08-25T22:35:00Z">
              <w:r w:rsidRPr="00B17B5A">
                <w:rPr>
                  <w:rFonts w:ascii="Times New Roman" w:eastAsia="Times New Roman" w:hAnsi="Times New Roman" w:cs="Times New Roman"/>
                  <w:color w:val="000000"/>
                  <w:kern w:val="0"/>
                  <w:sz w:val="20"/>
                  <w:szCs w:val="20"/>
                  <w14:ligatures w14:val="none"/>
                </w:rPr>
                <w:t>WALKER</w:t>
              </w:r>
            </w:ins>
          </w:p>
        </w:tc>
        <w:tc>
          <w:tcPr>
            <w:tcW w:w="799" w:type="dxa"/>
            <w:noWrap/>
            <w:vAlign w:val="bottom"/>
            <w:hideMark/>
          </w:tcPr>
          <w:p w14:paraId="3F8CA192" w14:textId="0E0E78B3" w:rsidR="00342C52" w:rsidRPr="004E77FC" w:rsidRDefault="00342C52" w:rsidP="00342C52">
            <w:pPr>
              <w:spacing w:after="0" w:line="240" w:lineRule="auto"/>
              <w:jc w:val="right"/>
              <w:rPr>
                <w:ins w:id="5167" w:author="Jujia Li" w:date="2025-08-25T17:35:00Z" w16du:dateUtc="2025-08-25T22:35:00Z"/>
                <w:rFonts w:ascii="Times New Roman" w:eastAsia="Times New Roman" w:hAnsi="Times New Roman" w:cs="Times New Roman"/>
                <w:color w:val="000000"/>
                <w:kern w:val="0"/>
                <w:sz w:val="18"/>
                <w:szCs w:val="18"/>
                <w14:ligatures w14:val="none"/>
              </w:rPr>
            </w:pPr>
            <w:ins w:id="5168" w:author="Jujia Li" w:date="2025-08-25T17:40:00Z" w16du:dateUtc="2025-08-25T22:40:00Z">
              <w:r w:rsidRPr="00342C52">
                <w:rPr>
                  <w:rFonts w:ascii="Times New Roman" w:hAnsi="Times New Roman" w:cs="Times New Roman"/>
                  <w:color w:val="000000"/>
                  <w:sz w:val="18"/>
                  <w:szCs w:val="18"/>
                  <w:rPrChange w:id="5169" w:author="Jujia Li" w:date="2025-08-25T17:41:00Z" w16du:dateUtc="2025-08-25T22:41:00Z">
                    <w:rPr>
                      <w:rFonts w:ascii="Aptos Narrow" w:hAnsi="Aptos Narrow"/>
                      <w:color w:val="000000"/>
                      <w:sz w:val="22"/>
                      <w:szCs w:val="22"/>
                    </w:rPr>
                  </w:rPrChange>
                </w:rPr>
                <w:t>64533</w:t>
              </w:r>
            </w:ins>
          </w:p>
        </w:tc>
        <w:tc>
          <w:tcPr>
            <w:tcW w:w="799" w:type="dxa"/>
            <w:noWrap/>
            <w:vAlign w:val="bottom"/>
            <w:hideMark/>
          </w:tcPr>
          <w:p w14:paraId="111F31BD" w14:textId="16204EDE" w:rsidR="00342C52" w:rsidRPr="004E77FC" w:rsidRDefault="00342C52" w:rsidP="00342C52">
            <w:pPr>
              <w:spacing w:after="0" w:line="240" w:lineRule="auto"/>
              <w:jc w:val="right"/>
              <w:rPr>
                <w:ins w:id="5170" w:author="Jujia Li" w:date="2025-08-25T17:35:00Z" w16du:dateUtc="2025-08-25T22:35:00Z"/>
                <w:rFonts w:ascii="Times New Roman" w:eastAsia="Times New Roman" w:hAnsi="Times New Roman" w:cs="Times New Roman"/>
                <w:color w:val="000000"/>
                <w:kern w:val="0"/>
                <w:sz w:val="18"/>
                <w:szCs w:val="18"/>
                <w14:ligatures w14:val="none"/>
              </w:rPr>
            </w:pPr>
            <w:ins w:id="5171" w:author="Jujia Li" w:date="2025-08-25T17:40:00Z" w16du:dateUtc="2025-08-25T22:40:00Z">
              <w:r w:rsidRPr="00342C52">
                <w:rPr>
                  <w:rFonts w:ascii="Times New Roman" w:hAnsi="Times New Roman" w:cs="Times New Roman"/>
                  <w:color w:val="000000"/>
                  <w:sz w:val="18"/>
                  <w:szCs w:val="18"/>
                  <w:rPrChange w:id="5172" w:author="Jujia Li" w:date="2025-08-25T17:41:00Z" w16du:dateUtc="2025-08-25T22:41:00Z">
                    <w:rPr>
                      <w:rFonts w:ascii="Aptos Narrow" w:hAnsi="Aptos Narrow"/>
                      <w:color w:val="000000"/>
                      <w:sz w:val="22"/>
                      <w:szCs w:val="22"/>
                    </w:rPr>
                  </w:rPrChange>
                </w:rPr>
                <w:t>52573</w:t>
              </w:r>
            </w:ins>
          </w:p>
        </w:tc>
        <w:tc>
          <w:tcPr>
            <w:tcW w:w="688" w:type="dxa"/>
            <w:noWrap/>
            <w:vAlign w:val="bottom"/>
            <w:hideMark/>
          </w:tcPr>
          <w:p w14:paraId="74C3CF03" w14:textId="3814F878" w:rsidR="00342C52" w:rsidRPr="004E77FC" w:rsidRDefault="00342C52" w:rsidP="00342C52">
            <w:pPr>
              <w:spacing w:after="0" w:line="240" w:lineRule="auto"/>
              <w:jc w:val="right"/>
              <w:rPr>
                <w:ins w:id="5173" w:author="Jujia Li" w:date="2025-08-25T17:35:00Z" w16du:dateUtc="2025-08-25T22:35:00Z"/>
                <w:rFonts w:ascii="Times New Roman" w:eastAsia="Times New Roman" w:hAnsi="Times New Roman" w:cs="Times New Roman"/>
                <w:color w:val="000000"/>
                <w:kern w:val="0"/>
                <w:sz w:val="18"/>
                <w:szCs w:val="18"/>
                <w14:ligatures w14:val="none"/>
              </w:rPr>
            </w:pPr>
            <w:ins w:id="5174" w:author="Jujia Li" w:date="2025-08-25T17:40:00Z" w16du:dateUtc="2025-08-25T22:40:00Z">
              <w:r w:rsidRPr="00342C52">
                <w:rPr>
                  <w:rFonts w:ascii="Times New Roman" w:hAnsi="Times New Roman" w:cs="Times New Roman"/>
                  <w:color w:val="000000"/>
                  <w:sz w:val="18"/>
                  <w:szCs w:val="18"/>
                  <w:rPrChange w:id="5175" w:author="Jujia Li" w:date="2025-08-25T17:41:00Z" w16du:dateUtc="2025-08-25T22:41:00Z">
                    <w:rPr>
                      <w:rFonts w:ascii="Aptos Narrow" w:hAnsi="Aptos Narrow"/>
                      <w:color w:val="000000"/>
                      <w:sz w:val="22"/>
                      <w:szCs w:val="22"/>
                    </w:rPr>
                  </w:rPrChange>
                </w:rPr>
                <w:t>0.81</w:t>
              </w:r>
            </w:ins>
          </w:p>
        </w:tc>
        <w:tc>
          <w:tcPr>
            <w:tcW w:w="799" w:type="dxa"/>
            <w:noWrap/>
            <w:vAlign w:val="bottom"/>
            <w:hideMark/>
          </w:tcPr>
          <w:p w14:paraId="16E99E81" w14:textId="1626F9DC" w:rsidR="00342C52" w:rsidRPr="004E77FC" w:rsidRDefault="00342C52" w:rsidP="00342C52">
            <w:pPr>
              <w:spacing w:after="0" w:line="240" w:lineRule="auto"/>
              <w:jc w:val="right"/>
              <w:rPr>
                <w:ins w:id="5176" w:author="Jujia Li" w:date="2025-08-25T17:35:00Z" w16du:dateUtc="2025-08-25T22:35:00Z"/>
                <w:rFonts w:ascii="Times New Roman" w:eastAsia="Times New Roman" w:hAnsi="Times New Roman" w:cs="Times New Roman"/>
                <w:color w:val="000000"/>
                <w:kern w:val="0"/>
                <w:sz w:val="18"/>
                <w:szCs w:val="18"/>
                <w14:ligatures w14:val="none"/>
              </w:rPr>
            </w:pPr>
            <w:ins w:id="5177" w:author="Jujia Li" w:date="2025-08-25T17:40:00Z" w16du:dateUtc="2025-08-25T22:40:00Z">
              <w:r w:rsidRPr="00342C52">
                <w:rPr>
                  <w:rFonts w:ascii="Times New Roman" w:hAnsi="Times New Roman" w:cs="Times New Roman"/>
                  <w:color w:val="000000"/>
                  <w:sz w:val="18"/>
                  <w:szCs w:val="18"/>
                  <w:rPrChange w:id="5178" w:author="Jujia Li" w:date="2025-08-25T17:41:00Z" w16du:dateUtc="2025-08-25T22:41:00Z">
                    <w:rPr>
                      <w:rFonts w:ascii="Aptos Narrow" w:hAnsi="Aptos Narrow"/>
                      <w:color w:val="000000"/>
                      <w:sz w:val="22"/>
                      <w:szCs w:val="22"/>
                    </w:rPr>
                  </w:rPrChange>
                </w:rPr>
                <w:t>63895</w:t>
              </w:r>
            </w:ins>
          </w:p>
        </w:tc>
        <w:tc>
          <w:tcPr>
            <w:tcW w:w="799" w:type="dxa"/>
            <w:noWrap/>
            <w:vAlign w:val="bottom"/>
            <w:hideMark/>
          </w:tcPr>
          <w:p w14:paraId="1B726A72" w14:textId="3407F4C7" w:rsidR="00342C52" w:rsidRPr="004E77FC" w:rsidRDefault="00342C52" w:rsidP="00342C52">
            <w:pPr>
              <w:spacing w:after="0" w:line="240" w:lineRule="auto"/>
              <w:jc w:val="right"/>
              <w:rPr>
                <w:ins w:id="5179" w:author="Jujia Li" w:date="2025-08-25T17:35:00Z" w16du:dateUtc="2025-08-25T22:35:00Z"/>
                <w:rFonts w:ascii="Times New Roman" w:eastAsia="Times New Roman" w:hAnsi="Times New Roman" w:cs="Times New Roman"/>
                <w:color w:val="000000"/>
                <w:kern w:val="0"/>
                <w:sz w:val="18"/>
                <w:szCs w:val="18"/>
                <w14:ligatures w14:val="none"/>
              </w:rPr>
            </w:pPr>
            <w:ins w:id="5180" w:author="Jujia Li" w:date="2025-08-25T17:40:00Z" w16du:dateUtc="2025-08-25T22:40:00Z">
              <w:r w:rsidRPr="00342C52">
                <w:rPr>
                  <w:rFonts w:ascii="Times New Roman" w:hAnsi="Times New Roman" w:cs="Times New Roman"/>
                  <w:color w:val="000000"/>
                  <w:sz w:val="18"/>
                  <w:szCs w:val="18"/>
                  <w:rPrChange w:id="5181" w:author="Jujia Li" w:date="2025-08-25T17:41:00Z" w16du:dateUtc="2025-08-25T22:41:00Z">
                    <w:rPr>
                      <w:rFonts w:ascii="Aptos Narrow" w:hAnsi="Aptos Narrow"/>
                      <w:color w:val="000000"/>
                      <w:sz w:val="22"/>
                      <w:szCs w:val="22"/>
                    </w:rPr>
                  </w:rPrChange>
                </w:rPr>
                <w:t>45261</w:t>
              </w:r>
            </w:ins>
          </w:p>
        </w:tc>
        <w:tc>
          <w:tcPr>
            <w:tcW w:w="800" w:type="dxa"/>
            <w:noWrap/>
            <w:vAlign w:val="bottom"/>
            <w:hideMark/>
          </w:tcPr>
          <w:p w14:paraId="0F6A5801" w14:textId="14C1F6EC" w:rsidR="00342C52" w:rsidRPr="004E77FC" w:rsidRDefault="00342C52" w:rsidP="00342C52">
            <w:pPr>
              <w:spacing w:after="0" w:line="240" w:lineRule="auto"/>
              <w:jc w:val="right"/>
              <w:rPr>
                <w:ins w:id="5182" w:author="Jujia Li" w:date="2025-08-25T17:35:00Z" w16du:dateUtc="2025-08-25T22:35:00Z"/>
                <w:rFonts w:ascii="Times New Roman" w:eastAsia="Times New Roman" w:hAnsi="Times New Roman" w:cs="Times New Roman"/>
                <w:color w:val="000000"/>
                <w:kern w:val="0"/>
                <w:sz w:val="18"/>
                <w:szCs w:val="18"/>
                <w14:ligatures w14:val="none"/>
              </w:rPr>
            </w:pPr>
            <w:ins w:id="5183" w:author="Jujia Li" w:date="2025-08-25T17:40:00Z" w16du:dateUtc="2025-08-25T22:40:00Z">
              <w:r w:rsidRPr="00342C52">
                <w:rPr>
                  <w:rFonts w:ascii="Times New Roman" w:hAnsi="Times New Roman" w:cs="Times New Roman"/>
                  <w:color w:val="000000"/>
                  <w:sz w:val="18"/>
                  <w:szCs w:val="18"/>
                  <w:rPrChange w:id="5184" w:author="Jujia Li" w:date="2025-08-25T17:41:00Z" w16du:dateUtc="2025-08-25T22:41:00Z">
                    <w:rPr>
                      <w:rFonts w:ascii="Aptos Narrow" w:hAnsi="Aptos Narrow"/>
                      <w:color w:val="000000"/>
                      <w:sz w:val="22"/>
                      <w:szCs w:val="22"/>
                    </w:rPr>
                  </w:rPrChange>
                </w:rPr>
                <w:t>0.71</w:t>
              </w:r>
            </w:ins>
          </w:p>
        </w:tc>
        <w:tc>
          <w:tcPr>
            <w:tcW w:w="800" w:type="dxa"/>
            <w:noWrap/>
            <w:vAlign w:val="bottom"/>
            <w:hideMark/>
          </w:tcPr>
          <w:p w14:paraId="7DBEE7DD" w14:textId="2954E122" w:rsidR="00342C52" w:rsidRPr="004E77FC" w:rsidRDefault="00342C52" w:rsidP="00342C52">
            <w:pPr>
              <w:spacing w:after="0" w:line="240" w:lineRule="auto"/>
              <w:jc w:val="right"/>
              <w:rPr>
                <w:ins w:id="5185" w:author="Jujia Li" w:date="2025-08-25T17:35:00Z" w16du:dateUtc="2025-08-25T22:35:00Z"/>
                <w:rFonts w:ascii="Times New Roman" w:eastAsia="Times New Roman" w:hAnsi="Times New Roman" w:cs="Times New Roman"/>
                <w:color w:val="000000"/>
                <w:kern w:val="0"/>
                <w:sz w:val="18"/>
                <w:szCs w:val="18"/>
                <w14:ligatures w14:val="none"/>
              </w:rPr>
            </w:pPr>
            <w:ins w:id="5186" w:author="Jujia Li" w:date="2025-08-25T17:40:00Z" w16du:dateUtc="2025-08-25T22:40:00Z">
              <w:r w:rsidRPr="00342C52">
                <w:rPr>
                  <w:rFonts w:ascii="Times New Roman" w:hAnsi="Times New Roman" w:cs="Times New Roman"/>
                  <w:color w:val="000000"/>
                  <w:sz w:val="18"/>
                  <w:szCs w:val="18"/>
                  <w:rPrChange w:id="5187" w:author="Jujia Li" w:date="2025-08-25T17:41:00Z" w16du:dateUtc="2025-08-25T22:41:00Z">
                    <w:rPr>
                      <w:rFonts w:ascii="Aptos Narrow" w:hAnsi="Aptos Narrow"/>
                      <w:color w:val="000000"/>
                      <w:sz w:val="22"/>
                      <w:szCs w:val="22"/>
                    </w:rPr>
                  </w:rPrChange>
                </w:rPr>
                <w:t>63669</w:t>
              </w:r>
            </w:ins>
          </w:p>
        </w:tc>
        <w:tc>
          <w:tcPr>
            <w:tcW w:w="800" w:type="dxa"/>
            <w:noWrap/>
            <w:vAlign w:val="bottom"/>
            <w:hideMark/>
          </w:tcPr>
          <w:p w14:paraId="1FD210C2" w14:textId="13FF623D" w:rsidR="00342C52" w:rsidRPr="004E77FC" w:rsidRDefault="00342C52" w:rsidP="00342C52">
            <w:pPr>
              <w:spacing w:after="0" w:line="240" w:lineRule="auto"/>
              <w:jc w:val="right"/>
              <w:rPr>
                <w:ins w:id="5188" w:author="Jujia Li" w:date="2025-08-25T17:35:00Z" w16du:dateUtc="2025-08-25T22:35:00Z"/>
                <w:rFonts w:ascii="Times New Roman" w:eastAsia="Times New Roman" w:hAnsi="Times New Roman" w:cs="Times New Roman"/>
                <w:color w:val="000000"/>
                <w:kern w:val="0"/>
                <w:sz w:val="18"/>
                <w:szCs w:val="18"/>
                <w14:ligatures w14:val="none"/>
              </w:rPr>
            </w:pPr>
            <w:ins w:id="5189" w:author="Jujia Li" w:date="2025-08-25T17:40:00Z" w16du:dateUtc="2025-08-25T22:40:00Z">
              <w:r w:rsidRPr="00342C52">
                <w:rPr>
                  <w:rFonts w:ascii="Times New Roman" w:hAnsi="Times New Roman" w:cs="Times New Roman"/>
                  <w:color w:val="000000"/>
                  <w:sz w:val="18"/>
                  <w:szCs w:val="18"/>
                  <w:rPrChange w:id="5190" w:author="Jujia Li" w:date="2025-08-25T17:41:00Z" w16du:dateUtc="2025-08-25T22:41:00Z">
                    <w:rPr>
                      <w:rFonts w:ascii="Aptos Narrow" w:hAnsi="Aptos Narrow"/>
                      <w:color w:val="000000"/>
                      <w:sz w:val="22"/>
                      <w:szCs w:val="22"/>
                    </w:rPr>
                  </w:rPrChange>
                </w:rPr>
                <w:t>41296</w:t>
              </w:r>
            </w:ins>
          </w:p>
        </w:tc>
        <w:tc>
          <w:tcPr>
            <w:tcW w:w="800" w:type="dxa"/>
            <w:noWrap/>
            <w:vAlign w:val="bottom"/>
            <w:hideMark/>
          </w:tcPr>
          <w:p w14:paraId="58D9A589" w14:textId="0EE7745A" w:rsidR="00342C52" w:rsidRPr="004E77FC" w:rsidRDefault="00342C52" w:rsidP="00342C52">
            <w:pPr>
              <w:spacing w:after="0" w:line="240" w:lineRule="auto"/>
              <w:jc w:val="right"/>
              <w:rPr>
                <w:ins w:id="5191" w:author="Jujia Li" w:date="2025-08-25T17:35:00Z" w16du:dateUtc="2025-08-25T22:35:00Z"/>
                <w:rFonts w:ascii="Times New Roman" w:eastAsia="Times New Roman" w:hAnsi="Times New Roman" w:cs="Times New Roman"/>
                <w:color w:val="000000"/>
                <w:kern w:val="0"/>
                <w:sz w:val="18"/>
                <w:szCs w:val="18"/>
                <w14:ligatures w14:val="none"/>
              </w:rPr>
            </w:pPr>
            <w:ins w:id="5192" w:author="Jujia Li" w:date="2025-08-25T17:40:00Z" w16du:dateUtc="2025-08-25T22:40:00Z">
              <w:r w:rsidRPr="00342C52">
                <w:rPr>
                  <w:rFonts w:ascii="Times New Roman" w:hAnsi="Times New Roman" w:cs="Times New Roman"/>
                  <w:color w:val="000000"/>
                  <w:sz w:val="18"/>
                  <w:szCs w:val="18"/>
                  <w:rPrChange w:id="5193" w:author="Jujia Li" w:date="2025-08-25T17:41:00Z" w16du:dateUtc="2025-08-25T22:41:00Z">
                    <w:rPr>
                      <w:rFonts w:ascii="Aptos Narrow" w:hAnsi="Aptos Narrow"/>
                      <w:color w:val="000000"/>
                      <w:sz w:val="22"/>
                      <w:szCs w:val="22"/>
                    </w:rPr>
                  </w:rPrChange>
                </w:rPr>
                <w:t>0.65</w:t>
              </w:r>
            </w:ins>
          </w:p>
        </w:tc>
        <w:tc>
          <w:tcPr>
            <w:tcW w:w="800" w:type="dxa"/>
            <w:noWrap/>
            <w:vAlign w:val="bottom"/>
            <w:hideMark/>
          </w:tcPr>
          <w:p w14:paraId="30B0686A" w14:textId="7998D0AF" w:rsidR="00342C52" w:rsidRPr="004E77FC" w:rsidRDefault="00342C52" w:rsidP="00342C52">
            <w:pPr>
              <w:spacing w:after="0" w:line="240" w:lineRule="auto"/>
              <w:jc w:val="right"/>
              <w:rPr>
                <w:ins w:id="5194" w:author="Jujia Li" w:date="2025-08-25T17:35:00Z" w16du:dateUtc="2025-08-25T22:35:00Z"/>
                <w:rFonts w:ascii="Times New Roman" w:eastAsia="Times New Roman" w:hAnsi="Times New Roman" w:cs="Times New Roman"/>
                <w:color w:val="000000"/>
                <w:kern w:val="0"/>
                <w:sz w:val="18"/>
                <w:szCs w:val="18"/>
                <w14:ligatures w14:val="none"/>
              </w:rPr>
            </w:pPr>
            <w:ins w:id="5195" w:author="Jujia Li" w:date="2025-08-25T17:40:00Z" w16du:dateUtc="2025-08-25T22:40:00Z">
              <w:r w:rsidRPr="00342C52">
                <w:rPr>
                  <w:rFonts w:ascii="Times New Roman" w:hAnsi="Times New Roman" w:cs="Times New Roman"/>
                  <w:color w:val="000000"/>
                  <w:sz w:val="18"/>
                  <w:szCs w:val="18"/>
                  <w:rPrChange w:id="5196" w:author="Jujia Li" w:date="2025-08-25T17:41:00Z" w16du:dateUtc="2025-08-25T22:41:00Z">
                    <w:rPr>
                      <w:rFonts w:ascii="Aptos Narrow" w:hAnsi="Aptos Narrow"/>
                      <w:color w:val="000000"/>
                      <w:sz w:val="22"/>
                      <w:szCs w:val="22"/>
                    </w:rPr>
                  </w:rPrChange>
                </w:rPr>
                <w:t>63521</w:t>
              </w:r>
            </w:ins>
          </w:p>
        </w:tc>
        <w:tc>
          <w:tcPr>
            <w:tcW w:w="800" w:type="dxa"/>
            <w:noWrap/>
            <w:vAlign w:val="bottom"/>
            <w:hideMark/>
          </w:tcPr>
          <w:p w14:paraId="7AA276B5" w14:textId="44FE6DF4" w:rsidR="00342C52" w:rsidRPr="004E77FC" w:rsidRDefault="00342C52" w:rsidP="00342C52">
            <w:pPr>
              <w:spacing w:after="0" w:line="240" w:lineRule="auto"/>
              <w:jc w:val="right"/>
              <w:rPr>
                <w:ins w:id="5197" w:author="Jujia Li" w:date="2025-08-25T17:35:00Z" w16du:dateUtc="2025-08-25T22:35:00Z"/>
                <w:rFonts w:ascii="Times New Roman" w:eastAsia="Times New Roman" w:hAnsi="Times New Roman" w:cs="Times New Roman"/>
                <w:color w:val="000000"/>
                <w:kern w:val="0"/>
                <w:sz w:val="18"/>
                <w:szCs w:val="18"/>
                <w14:ligatures w14:val="none"/>
              </w:rPr>
            </w:pPr>
            <w:ins w:id="5198" w:author="Jujia Li" w:date="2025-08-25T17:40:00Z" w16du:dateUtc="2025-08-25T22:40:00Z">
              <w:r w:rsidRPr="00342C52">
                <w:rPr>
                  <w:rFonts w:ascii="Times New Roman" w:hAnsi="Times New Roman" w:cs="Times New Roman"/>
                  <w:color w:val="000000"/>
                  <w:sz w:val="18"/>
                  <w:szCs w:val="18"/>
                  <w:rPrChange w:id="5199" w:author="Jujia Li" w:date="2025-08-25T17:41:00Z" w16du:dateUtc="2025-08-25T22:41:00Z">
                    <w:rPr>
                      <w:rFonts w:ascii="Aptos Narrow" w:hAnsi="Aptos Narrow"/>
                      <w:color w:val="000000"/>
                      <w:sz w:val="22"/>
                      <w:szCs w:val="22"/>
                    </w:rPr>
                  </w:rPrChange>
                </w:rPr>
                <w:t>35919</w:t>
              </w:r>
            </w:ins>
          </w:p>
        </w:tc>
        <w:tc>
          <w:tcPr>
            <w:tcW w:w="800" w:type="dxa"/>
            <w:noWrap/>
            <w:vAlign w:val="bottom"/>
            <w:hideMark/>
          </w:tcPr>
          <w:p w14:paraId="45B0F38B" w14:textId="2881068B" w:rsidR="00342C52" w:rsidRPr="004E77FC" w:rsidRDefault="00342C52" w:rsidP="00342C52">
            <w:pPr>
              <w:spacing w:after="0" w:line="240" w:lineRule="auto"/>
              <w:jc w:val="right"/>
              <w:rPr>
                <w:ins w:id="5200" w:author="Jujia Li" w:date="2025-08-25T17:35:00Z" w16du:dateUtc="2025-08-25T22:35:00Z"/>
                <w:rFonts w:ascii="Times New Roman" w:eastAsia="Times New Roman" w:hAnsi="Times New Roman" w:cs="Times New Roman"/>
                <w:color w:val="000000"/>
                <w:kern w:val="0"/>
                <w:sz w:val="18"/>
                <w:szCs w:val="18"/>
                <w14:ligatures w14:val="none"/>
              </w:rPr>
            </w:pPr>
            <w:ins w:id="5201" w:author="Jujia Li" w:date="2025-08-25T17:40:00Z" w16du:dateUtc="2025-08-25T22:40:00Z">
              <w:r w:rsidRPr="00342C52">
                <w:rPr>
                  <w:rFonts w:ascii="Times New Roman" w:hAnsi="Times New Roman" w:cs="Times New Roman"/>
                  <w:color w:val="000000"/>
                  <w:sz w:val="18"/>
                  <w:szCs w:val="18"/>
                  <w:rPrChange w:id="5202" w:author="Jujia Li" w:date="2025-08-25T17:41:00Z" w16du:dateUtc="2025-08-25T22:41:00Z">
                    <w:rPr>
                      <w:rFonts w:ascii="Aptos Narrow" w:hAnsi="Aptos Narrow"/>
                      <w:color w:val="000000"/>
                      <w:sz w:val="22"/>
                      <w:szCs w:val="22"/>
                    </w:rPr>
                  </w:rPrChange>
                </w:rPr>
                <w:t>0.57</w:t>
              </w:r>
            </w:ins>
          </w:p>
        </w:tc>
        <w:tc>
          <w:tcPr>
            <w:tcW w:w="891" w:type="dxa"/>
            <w:noWrap/>
            <w:vAlign w:val="bottom"/>
            <w:hideMark/>
          </w:tcPr>
          <w:p w14:paraId="307BE3A7" w14:textId="7F081F5C" w:rsidR="00342C52" w:rsidRPr="004E77FC" w:rsidRDefault="00342C52" w:rsidP="00342C52">
            <w:pPr>
              <w:spacing w:after="0" w:line="240" w:lineRule="auto"/>
              <w:jc w:val="right"/>
              <w:rPr>
                <w:ins w:id="5203" w:author="Jujia Li" w:date="2025-08-25T17:35:00Z" w16du:dateUtc="2025-08-25T22:35:00Z"/>
                <w:rFonts w:ascii="Times New Roman" w:eastAsia="Times New Roman" w:hAnsi="Times New Roman" w:cs="Times New Roman"/>
                <w:color w:val="000000"/>
                <w:kern w:val="0"/>
                <w:sz w:val="18"/>
                <w:szCs w:val="18"/>
                <w14:ligatures w14:val="none"/>
              </w:rPr>
            </w:pPr>
            <w:ins w:id="5204" w:author="Jujia Li" w:date="2025-08-25T17:40:00Z" w16du:dateUtc="2025-08-25T22:40:00Z">
              <w:r w:rsidRPr="00342C52">
                <w:rPr>
                  <w:rFonts w:ascii="Times New Roman" w:hAnsi="Times New Roman" w:cs="Times New Roman"/>
                  <w:color w:val="000000"/>
                  <w:sz w:val="18"/>
                  <w:szCs w:val="18"/>
                  <w:rPrChange w:id="5205" w:author="Jujia Li" w:date="2025-08-25T17:41:00Z" w16du:dateUtc="2025-08-25T22:41:00Z">
                    <w:rPr>
                      <w:rFonts w:ascii="Aptos Narrow" w:hAnsi="Aptos Narrow"/>
                      <w:color w:val="000000"/>
                      <w:sz w:val="22"/>
                      <w:szCs w:val="22"/>
                    </w:rPr>
                  </w:rPrChange>
                </w:rPr>
                <w:t>175049</w:t>
              </w:r>
            </w:ins>
          </w:p>
        </w:tc>
        <w:tc>
          <w:tcPr>
            <w:tcW w:w="977" w:type="dxa"/>
            <w:noWrap/>
            <w:vAlign w:val="bottom"/>
            <w:hideMark/>
          </w:tcPr>
          <w:p w14:paraId="1BD95470" w14:textId="49443B87" w:rsidR="00342C52" w:rsidRPr="004E77FC" w:rsidRDefault="00342C52" w:rsidP="00342C52">
            <w:pPr>
              <w:spacing w:after="0" w:line="240" w:lineRule="auto"/>
              <w:jc w:val="right"/>
              <w:rPr>
                <w:ins w:id="5206" w:author="Jujia Li" w:date="2025-08-25T17:35:00Z" w16du:dateUtc="2025-08-25T22:35:00Z"/>
                <w:rFonts w:ascii="Times New Roman" w:eastAsia="Times New Roman" w:hAnsi="Times New Roman" w:cs="Times New Roman"/>
                <w:color w:val="000000"/>
                <w:kern w:val="0"/>
                <w:sz w:val="18"/>
                <w:szCs w:val="18"/>
                <w14:ligatures w14:val="none"/>
              </w:rPr>
            </w:pPr>
            <w:ins w:id="5207" w:author="Jujia Li" w:date="2025-08-25T17:40:00Z" w16du:dateUtc="2025-08-25T22:40:00Z">
              <w:r w:rsidRPr="00342C52">
                <w:rPr>
                  <w:rFonts w:ascii="Times New Roman" w:hAnsi="Times New Roman" w:cs="Times New Roman"/>
                  <w:color w:val="000000"/>
                  <w:sz w:val="18"/>
                  <w:szCs w:val="18"/>
                  <w:rPrChange w:id="5208" w:author="Jujia Li" w:date="2025-08-25T17:41:00Z" w16du:dateUtc="2025-08-25T22:41:00Z">
                    <w:rPr>
                      <w:rFonts w:ascii="Aptos Narrow" w:hAnsi="Aptos Narrow"/>
                      <w:color w:val="000000"/>
                      <w:sz w:val="22"/>
                      <w:szCs w:val="22"/>
                    </w:rPr>
                  </w:rPrChange>
                </w:rPr>
                <w:t>0.69</w:t>
              </w:r>
            </w:ins>
          </w:p>
        </w:tc>
      </w:tr>
      <w:tr w:rsidR="00342C52" w:rsidRPr="00D80767" w14:paraId="1A00AFC4" w14:textId="77777777" w:rsidTr="00241A4A">
        <w:trPr>
          <w:trHeight w:val="300"/>
          <w:ins w:id="5209" w:author="Jujia Li" w:date="2025-08-25T17:35:00Z"/>
        </w:trPr>
        <w:tc>
          <w:tcPr>
            <w:tcW w:w="1608" w:type="dxa"/>
            <w:noWrap/>
            <w:vAlign w:val="bottom"/>
            <w:hideMark/>
          </w:tcPr>
          <w:p w14:paraId="53CC466D" w14:textId="77777777" w:rsidR="00342C52" w:rsidRPr="00B17B5A" w:rsidRDefault="00342C52" w:rsidP="00342C52">
            <w:pPr>
              <w:spacing w:after="0" w:line="240" w:lineRule="auto"/>
              <w:rPr>
                <w:ins w:id="5210" w:author="Jujia Li" w:date="2025-08-25T17:35:00Z" w16du:dateUtc="2025-08-25T22:35:00Z"/>
                <w:rFonts w:ascii="Times New Roman" w:eastAsia="Times New Roman" w:hAnsi="Times New Roman" w:cs="Times New Roman"/>
                <w:color w:val="000000"/>
                <w:kern w:val="0"/>
                <w:sz w:val="20"/>
                <w:szCs w:val="20"/>
                <w14:ligatures w14:val="none"/>
              </w:rPr>
            </w:pPr>
            <w:ins w:id="5211" w:author="Jujia Li" w:date="2025-08-25T17:35:00Z" w16du:dateUtc="2025-08-25T22:35:00Z">
              <w:r w:rsidRPr="00B17B5A">
                <w:rPr>
                  <w:rFonts w:ascii="Times New Roman" w:eastAsia="Times New Roman" w:hAnsi="Times New Roman" w:cs="Times New Roman"/>
                  <w:color w:val="000000"/>
                  <w:kern w:val="0"/>
                  <w:sz w:val="20"/>
                  <w:szCs w:val="20"/>
                  <w14:ligatures w14:val="none"/>
                </w:rPr>
                <w:t>WINSTON</w:t>
              </w:r>
            </w:ins>
          </w:p>
        </w:tc>
        <w:tc>
          <w:tcPr>
            <w:tcW w:w="799" w:type="dxa"/>
            <w:noWrap/>
            <w:vAlign w:val="bottom"/>
            <w:hideMark/>
          </w:tcPr>
          <w:p w14:paraId="5EB6A8D3" w14:textId="4D2C25AA" w:rsidR="00342C52" w:rsidRPr="004E77FC" w:rsidRDefault="00342C52" w:rsidP="00342C52">
            <w:pPr>
              <w:spacing w:after="0" w:line="240" w:lineRule="auto"/>
              <w:jc w:val="right"/>
              <w:rPr>
                <w:ins w:id="5212" w:author="Jujia Li" w:date="2025-08-25T17:35:00Z" w16du:dateUtc="2025-08-25T22:35:00Z"/>
                <w:rFonts w:ascii="Times New Roman" w:eastAsia="Times New Roman" w:hAnsi="Times New Roman" w:cs="Times New Roman"/>
                <w:color w:val="000000"/>
                <w:kern w:val="0"/>
                <w:sz w:val="18"/>
                <w:szCs w:val="18"/>
                <w14:ligatures w14:val="none"/>
              </w:rPr>
            </w:pPr>
            <w:ins w:id="5213" w:author="Jujia Li" w:date="2025-08-25T17:40:00Z" w16du:dateUtc="2025-08-25T22:40:00Z">
              <w:r w:rsidRPr="00342C52">
                <w:rPr>
                  <w:rFonts w:ascii="Times New Roman" w:hAnsi="Times New Roman" w:cs="Times New Roman"/>
                  <w:color w:val="000000"/>
                  <w:sz w:val="18"/>
                  <w:szCs w:val="18"/>
                  <w:rPrChange w:id="5214" w:author="Jujia Li" w:date="2025-08-25T17:41:00Z" w16du:dateUtc="2025-08-25T22:41:00Z">
                    <w:rPr>
                      <w:rFonts w:ascii="Aptos Narrow" w:hAnsi="Aptos Narrow"/>
                      <w:color w:val="000000"/>
                      <w:sz w:val="22"/>
                      <w:szCs w:val="22"/>
                    </w:rPr>
                  </w:rPrChange>
                </w:rPr>
                <w:t>23907</w:t>
              </w:r>
            </w:ins>
          </w:p>
        </w:tc>
        <w:tc>
          <w:tcPr>
            <w:tcW w:w="799" w:type="dxa"/>
            <w:noWrap/>
            <w:vAlign w:val="bottom"/>
            <w:hideMark/>
          </w:tcPr>
          <w:p w14:paraId="20778FB4" w14:textId="752A92EB" w:rsidR="00342C52" w:rsidRPr="004E77FC" w:rsidRDefault="00342C52" w:rsidP="00342C52">
            <w:pPr>
              <w:spacing w:after="0" w:line="240" w:lineRule="auto"/>
              <w:jc w:val="right"/>
              <w:rPr>
                <w:ins w:id="5215" w:author="Jujia Li" w:date="2025-08-25T17:35:00Z" w16du:dateUtc="2025-08-25T22:35:00Z"/>
                <w:rFonts w:ascii="Times New Roman" w:eastAsia="Times New Roman" w:hAnsi="Times New Roman" w:cs="Times New Roman"/>
                <w:color w:val="000000"/>
                <w:kern w:val="0"/>
                <w:sz w:val="18"/>
                <w:szCs w:val="18"/>
                <w14:ligatures w14:val="none"/>
              </w:rPr>
            </w:pPr>
            <w:ins w:id="5216" w:author="Jujia Li" w:date="2025-08-25T17:40:00Z" w16du:dateUtc="2025-08-25T22:40:00Z">
              <w:r w:rsidRPr="00342C52">
                <w:rPr>
                  <w:rFonts w:ascii="Times New Roman" w:hAnsi="Times New Roman" w:cs="Times New Roman"/>
                  <w:color w:val="000000"/>
                  <w:sz w:val="18"/>
                  <w:szCs w:val="18"/>
                  <w:rPrChange w:id="5217" w:author="Jujia Li" w:date="2025-08-25T17:41:00Z" w16du:dateUtc="2025-08-25T22:41:00Z">
                    <w:rPr>
                      <w:rFonts w:ascii="Aptos Narrow" w:hAnsi="Aptos Narrow"/>
                      <w:color w:val="000000"/>
                      <w:sz w:val="22"/>
                      <w:szCs w:val="22"/>
                    </w:rPr>
                  </w:rPrChange>
                </w:rPr>
                <w:t>7998</w:t>
              </w:r>
            </w:ins>
          </w:p>
        </w:tc>
        <w:tc>
          <w:tcPr>
            <w:tcW w:w="688" w:type="dxa"/>
            <w:noWrap/>
            <w:vAlign w:val="bottom"/>
            <w:hideMark/>
          </w:tcPr>
          <w:p w14:paraId="25D0B932" w14:textId="7ECAED5A" w:rsidR="00342C52" w:rsidRPr="004E77FC" w:rsidRDefault="00342C52" w:rsidP="00342C52">
            <w:pPr>
              <w:spacing w:after="0" w:line="240" w:lineRule="auto"/>
              <w:jc w:val="right"/>
              <w:rPr>
                <w:ins w:id="5218" w:author="Jujia Li" w:date="2025-08-25T17:35:00Z" w16du:dateUtc="2025-08-25T22:35:00Z"/>
                <w:rFonts w:ascii="Times New Roman" w:eastAsia="Times New Roman" w:hAnsi="Times New Roman" w:cs="Times New Roman"/>
                <w:color w:val="000000"/>
                <w:kern w:val="0"/>
                <w:sz w:val="18"/>
                <w:szCs w:val="18"/>
                <w14:ligatures w14:val="none"/>
              </w:rPr>
            </w:pPr>
            <w:ins w:id="5219" w:author="Jujia Li" w:date="2025-08-25T17:40:00Z" w16du:dateUtc="2025-08-25T22:40:00Z">
              <w:r w:rsidRPr="00342C52">
                <w:rPr>
                  <w:rFonts w:ascii="Times New Roman" w:hAnsi="Times New Roman" w:cs="Times New Roman"/>
                  <w:color w:val="000000"/>
                  <w:sz w:val="18"/>
                  <w:szCs w:val="18"/>
                  <w:rPrChange w:id="5220" w:author="Jujia Li" w:date="2025-08-25T17:41:00Z" w16du:dateUtc="2025-08-25T22:41:00Z">
                    <w:rPr>
                      <w:rFonts w:ascii="Aptos Narrow" w:hAnsi="Aptos Narrow"/>
                      <w:color w:val="000000"/>
                      <w:sz w:val="22"/>
                      <w:szCs w:val="22"/>
                    </w:rPr>
                  </w:rPrChange>
                </w:rPr>
                <w:t>0.33</w:t>
              </w:r>
            </w:ins>
          </w:p>
        </w:tc>
        <w:tc>
          <w:tcPr>
            <w:tcW w:w="799" w:type="dxa"/>
            <w:noWrap/>
            <w:vAlign w:val="bottom"/>
            <w:hideMark/>
          </w:tcPr>
          <w:p w14:paraId="535D6D9B" w14:textId="12BFF319" w:rsidR="00342C52" w:rsidRPr="004E77FC" w:rsidRDefault="00342C52" w:rsidP="00342C52">
            <w:pPr>
              <w:spacing w:after="0" w:line="240" w:lineRule="auto"/>
              <w:jc w:val="right"/>
              <w:rPr>
                <w:ins w:id="5221" w:author="Jujia Li" w:date="2025-08-25T17:35:00Z" w16du:dateUtc="2025-08-25T22:35:00Z"/>
                <w:rFonts w:ascii="Times New Roman" w:eastAsia="Times New Roman" w:hAnsi="Times New Roman" w:cs="Times New Roman"/>
                <w:color w:val="000000"/>
                <w:kern w:val="0"/>
                <w:sz w:val="18"/>
                <w:szCs w:val="18"/>
                <w14:ligatures w14:val="none"/>
              </w:rPr>
            </w:pPr>
            <w:ins w:id="5222" w:author="Jujia Li" w:date="2025-08-25T17:40:00Z" w16du:dateUtc="2025-08-25T22:40:00Z">
              <w:r w:rsidRPr="00342C52">
                <w:rPr>
                  <w:rFonts w:ascii="Times New Roman" w:hAnsi="Times New Roman" w:cs="Times New Roman"/>
                  <w:color w:val="000000"/>
                  <w:sz w:val="18"/>
                  <w:szCs w:val="18"/>
                  <w:rPrChange w:id="5223" w:author="Jujia Li" w:date="2025-08-25T17:41:00Z" w16du:dateUtc="2025-08-25T22:41:00Z">
                    <w:rPr>
                      <w:rFonts w:ascii="Aptos Narrow" w:hAnsi="Aptos Narrow"/>
                      <w:color w:val="000000"/>
                      <w:sz w:val="22"/>
                      <w:szCs w:val="22"/>
                    </w:rPr>
                  </w:rPrChange>
                </w:rPr>
                <w:t>23760</w:t>
              </w:r>
            </w:ins>
          </w:p>
        </w:tc>
        <w:tc>
          <w:tcPr>
            <w:tcW w:w="799" w:type="dxa"/>
            <w:noWrap/>
            <w:vAlign w:val="bottom"/>
            <w:hideMark/>
          </w:tcPr>
          <w:p w14:paraId="4242C739" w14:textId="1FDEF532" w:rsidR="00342C52" w:rsidRPr="004E77FC" w:rsidRDefault="00342C52" w:rsidP="00342C52">
            <w:pPr>
              <w:spacing w:after="0" w:line="240" w:lineRule="auto"/>
              <w:jc w:val="right"/>
              <w:rPr>
                <w:ins w:id="5224" w:author="Jujia Li" w:date="2025-08-25T17:35:00Z" w16du:dateUtc="2025-08-25T22:35:00Z"/>
                <w:rFonts w:ascii="Times New Roman" w:eastAsia="Times New Roman" w:hAnsi="Times New Roman" w:cs="Times New Roman"/>
                <w:color w:val="000000"/>
                <w:kern w:val="0"/>
                <w:sz w:val="18"/>
                <w:szCs w:val="18"/>
                <w14:ligatures w14:val="none"/>
              </w:rPr>
            </w:pPr>
            <w:ins w:id="5225" w:author="Jujia Li" w:date="2025-08-25T17:40:00Z" w16du:dateUtc="2025-08-25T22:40:00Z">
              <w:r w:rsidRPr="00342C52">
                <w:rPr>
                  <w:rFonts w:ascii="Times New Roman" w:hAnsi="Times New Roman" w:cs="Times New Roman"/>
                  <w:color w:val="000000"/>
                  <w:sz w:val="18"/>
                  <w:szCs w:val="18"/>
                  <w:rPrChange w:id="5226" w:author="Jujia Li" w:date="2025-08-25T17:41:00Z" w16du:dateUtc="2025-08-25T22:41:00Z">
                    <w:rPr>
                      <w:rFonts w:ascii="Aptos Narrow" w:hAnsi="Aptos Narrow"/>
                      <w:color w:val="000000"/>
                      <w:sz w:val="22"/>
                      <w:szCs w:val="22"/>
                    </w:rPr>
                  </w:rPrChange>
                </w:rPr>
                <w:t>7595</w:t>
              </w:r>
            </w:ins>
          </w:p>
        </w:tc>
        <w:tc>
          <w:tcPr>
            <w:tcW w:w="800" w:type="dxa"/>
            <w:noWrap/>
            <w:vAlign w:val="bottom"/>
            <w:hideMark/>
          </w:tcPr>
          <w:p w14:paraId="16E1AF79" w14:textId="61C6B4AA" w:rsidR="00342C52" w:rsidRPr="004E77FC" w:rsidRDefault="00342C52" w:rsidP="00342C52">
            <w:pPr>
              <w:spacing w:after="0" w:line="240" w:lineRule="auto"/>
              <w:jc w:val="right"/>
              <w:rPr>
                <w:ins w:id="5227" w:author="Jujia Li" w:date="2025-08-25T17:35:00Z" w16du:dateUtc="2025-08-25T22:35:00Z"/>
                <w:rFonts w:ascii="Times New Roman" w:eastAsia="Times New Roman" w:hAnsi="Times New Roman" w:cs="Times New Roman"/>
                <w:color w:val="000000"/>
                <w:kern w:val="0"/>
                <w:sz w:val="18"/>
                <w:szCs w:val="18"/>
                <w14:ligatures w14:val="none"/>
              </w:rPr>
            </w:pPr>
            <w:ins w:id="5228" w:author="Jujia Li" w:date="2025-08-25T17:40:00Z" w16du:dateUtc="2025-08-25T22:40:00Z">
              <w:r w:rsidRPr="00342C52">
                <w:rPr>
                  <w:rFonts w:ascii="Times New Roman" w:hAnsi="Times New Roman" w:cs="Times New Roman"/>
                  <w:color w:val="000000"/>
                  <w:sz w:val="18"/>
                  <w:szCs w:val="18"/>
                  <w:rPrChange w:id="5229" w:author="Jujia Li" w:date="2025-08-25T17:41:00Z" w16du:dateUtc="2025-08-25T22:41:00Z">
                    <w:rPr>
                      <w:rFonts w:ascii="Aptos Narrow" w:hAnsi="Aptos Narrow"/>
                      <w:color w:val="000000"/>
                      <w:sz w:val="22"/>
                      <w:szCs w:val="22"/>
                    </w:rPr>
                  </w:rPrChange>
                </w:rPr>
                <w:t>0.32</w:t>
              </w:r>
            </w:ins>
          </w:p>
        </w:tc>
        <w:tc>
          <w:tcPr>
            <w:tcW w:w="800" w:type="dxa"/>
            <w:noWrap/>
            <w:vAlign w:val="bottom"/>
            <w:hideMark/>
          </w:tcPr>
          <w:p w14:paraId="6B157FA9" w14:textId="6E2944A7" w:rsidR="00342C52" w:rsidRPr="004E77FC" w:rsidRDefault="00342C52" w:rsidP="00342C52">
            <w:pPr>
              <w:spacing w:after="0" w:line="240" w:lineRule="auto"/>
              <w:jc w:val="right"/>
              <w:rPr>
                <w:ins w:id="5230" w:author="Jujia Li" w:date="2025-08-25T17:35:00Z" w16du:dateUtc="2025-08-25T22:35:00Z"/>
                <w:rFonts w:ascii="Times New Roman" w:eastAsia="Times New Roman" w:hAnsi="Times New Roman" w:cs="Times New Roman"/>
                <w:color w:val="000000"/>
                <w:kern w:val="0"/>
                <w:sz w:val="18"/>
                <w:szCs w:val="18"/>
                <w14:ligatures w14:val="none"/>
              </w:rPr>
            </w:pPr>
            <w:ins w:id="5231" w:author="Jujia Li" w:date="2025-08-25T17:40:00Z" w16du:dateUtc="2025-08-25T22:40:00Z">
              <w:r w:rsidRPr="00342C52">
                <w:rPr>
                  <w:rFonts w:ascii="Times New Roman" w:hAnsi="Times New Roman" w:cs="Times New Roman"/>
                  <w:color w:val="000000"/>
                  <w:sz w:val="18"/>
                  <w:szCs w:val="18"/>
                  <w:rPrChange w:id="5232" w:author="Jujia Li" w:date="2025-08-25T17:41:00Z" w16du:dateUtc="2025-08-25T22:41:00Z">
                    <w:rPr>
                      <w:rFonts w:ascii="Aptos Narrow" w:hAnsi="Aptos Narrow"/>
                      <w:color w:val="000000"/>
                      <w:sz w:val="22"/>
                      <w:szCs w:val="22"/>
                    </w:rPr>
                  </w:rPrChange>
                </w:rPr>
                <w:t>23693</w:t>
              </w:r>
            </w:ins>
          </w:p>
        </w:tc>
        <w:tc>
          <w:tcPr>
            <w:tcW w:w="800" w:type="dxa"/>
            <w:noWrap/>
            <w:vAlign w:val="bottom"/>
            <w:hideMark/>
          </w:tcPr>
          <w:p w14:paraId="32CF53E8" w14:textId="4EC4AB73" w:rsidR="00342C52" w:rsidRPr="004E77FC" w:rsidRDefault="00342C52" w:rsidP="00342C52">
            <w:pPr>
              <w:spacing w:after="0" w:line="240" w:lineRule="auto"/>
              <w:jc w:val="right"/>
              <w:rPr>
                <w:ins w:id="5233" w:author="Jujia Li" w:date="2025-08-25T17:35:00Z" w16du:dateUtc="2025-08-25T22:35:00Z"/>
                <w:rFonts w:ascii="Times New Roman" w:eastAsia="Times New Roman" w:hAnsi="Times New Roman" w:cs="Times New Roman"/>
                <w:color w:val="000000"/>
                <w:kern w:val="0"/>
                <w:sz w:val="18"/>
                <w:szCs w:val="18"/>
                <w14:ligatures w14:val="none"/>
              </w:rPr>
            </w:pPr>
            <w:ins w:id="5234" w:author="Jujia Li" w:date="2025-08-25T17:40:00Z" w16du:dateUtc="2025-08-25T22:40:00Z">
              <w:r w:rsidRPr="00342C52">
                <w:rPr>
                  <w:rFonts w:ascii="Times New Roman" w:hAnsi="Times New Roman" w:cs="Times New Roman"/>
                  <w:color w:val="000000"/>
                  <w:sz w:val="18"/>
                  <w:szCs w:val="18"/>
                  <w:rPrChange w:id="5235" w:author="Jujia Li" w:date="2025-08-25T17:41:00Z" w16du:dateUtc="2025-08-25T22:41:00Z">
                    <w:rPr>
                      <w:rFonts w:ascii="Aptos Narrow" w:hAnsi="Aptos Narrow"/>
                      <w:color w:val="000000"/>
                      <w:sz w:val="22"/>
                      <w:szCs w:val="22"/>
                    </w:rPr>
                  </w:rPrChange>
                </w:rPr>
                <w:t>7404</w:t>
              </w:r>
            </w:ins>
          </w:p>
        </w:tc>
        <w:tc>
          <w:tcPr>
            <w:tcW w:w="800" w:type="dxa"/>
            <w:noWrap/>
            <w:vAlign w:val="bottom"/>
            <w:hideMark/>
          </w:tcPr>
          <w:p w14:paraId="56D2B921" w14:textId="0D96EF07" w:rsidR="00342C52" w:rsidRPr="004E77FC" w:rsidRDefault="00342C52" w:rsidP="00342C52">
            <w:pPr>
              <w:spacing w:after="0" w:line="240" w:lineRule="auto"/>
              <w:jc w:val="right"/>
              <w:rPr>
                <w:ins w:id="5236" w:author="Jujia Li" w:date="2025-08-25T17:35:00Z" w16du:dateUtc="2025-08-25T22:35:00Z"/>
                <w:rFonts w:ascii="Times New Roman" w:eastAsia="Times New Roman" w:hAnsi="Times New Roman" w:cs="Times New Roman"/>
                <w:color w:val="000000"/>
                <w:kern w:val="0"/>
                <w:sz w:val="18"/>
                <w:szCs w:val="18"/>
                <w14:ligatures w14:val="none"/>
              </w:rPr>
            </w:pPr>
            <w:ins w:id="5237" w:author="Jujia Li" w:date="2025-08-25T17:40:00Z" w16du:dateUtc="2025-08-25T22:40:00Z">
              <w:r w:rsidRPr="00342C52">
                <w:rPr>
                  <w:rFonts w:ascii="Times New Roman" w:hAnsi="Times New Roman" w:cs="Times New Roman"/>
                  <w:color w:val="000000"/>
                  <w:sz w:val="18"/>
                  <w:szCs w:val="18"/>
                  <w:rPrChange w:id="5238" w:author="Jujia Li" w:date="2025-08-25T17:41:00Z" w16du:dateUtc="2025-08-25T22:41:00Z">
                    <w:rPr>
                      <w:rFonts w:ascii="Aptos Narrow" w:hAnsi="Aptos Narrow"/>
                      <w:color w:val="000000"/>
                      <w:sz w:val="22"/>
                      <w:szCs w:val="22"/>
                    </w:rPr>
                  </w:rPrChange>
                </w:rPr>
                <w:t>0.31</w:t>
              </w:r>
            </w:ins>
          </w:p>
        </w:tc>
        <w:tc>
          <w:tcPr>
            <w:tcW w:w="800" w:type="dxa"/>
            <w:noWrap/>
            <w:vAlign w:val="bottom"/>
            <w:hideMark/>
          </w:tcPr>
          <w:p w14:paraId="6D151CA0" w14:textId="6672421D" w:rsidR="00342C52" w:rsidRPr="004E77FC" w:rsidRDefault="00342C52" w:rsidP="00342C52">
            <w:pPr>
              <w:spacing w:after="0" w:line="240" w:lineRule="auto"/>
              <w:jc w:val="right"/>
              <w:rPr>
                <w:ins w:id="5239" w:author="Jujia Li" w:date="2025-08-25T17:35:00Z" w16du:dateUtc="2025-08-25T22:35:00Z"/>
                <w:rFonts w:ascii="Times New Roman" w:eastAsia="Times New Roman" w:hAnsi="Times New Roman" w:cs="Times New Roman"/>
                <w:color w:val="000000"/>
                <w:kern w:val="0"/>
                <w:sz w:val="18"/>
                <w:szCs w:val="18"/>
                <w14:ligatures w14:val="none"/>
              </w:rPr>
            </w:pPr>
            <w:ins w:id="5240" w:author="Jujia Li" w:date="2025-08-25T17:40:00Z" w16du:dateUtc="2025-08-25T22:40:00Z">
              <w:r w:rsidRPr="00342C52">
                <w:rPr>
                  <w:rFonts w:ascii="Times New Roman" w:hAnsi="Times New Roman" w:cs="Times New Roman"/>
                  <w:color w:val="000000"/>
                  <w:sz w:val="18"/>
                  <w:szCs w:val="18"/>
                  <w:rPrChange w:id="5241" w:author="Jujia Li" w:date="2025-08-25T17:41:00Z" w16du:dateUtc="2025-08-25T22:41:00Z">
                    <w:rPr>
                      <w:rFonts w:ascii="Aptos Narrow" w:hAnsi="Aptos Narrow"/>
                      <w:color w:val="000000"/>
                      <w:sz w:val="22"/>
                      <w:szCs w:val="22"/>
                    </w:rPr>
                  </w:rPrChange>
                </w:rPr>
                <w:t>23629</w:t>
              </w:r>
            </w:ins>
          </w:p>
        </w:tc>
        <w:tc>
          <w:tcPr>
            <w:tcW w:w="800" w:type="dxa"/>
            <w:noWrap/>
            <w:vAlign w:val="bottom"/>
            <w:hideMark/>
          </w:tcPr>
          <w:p w14:paraId="5DF806B5" w14:textId="088C15A7" w:rsidR="00342C52" w:rsidRPr="004E77FC" w:rsidRDefault="00342C52" w:rsidP="00342C52">
            <w:pPr>
              <w:spacing w:after="0" w:line="240" w:lineRule="auto"/>
              <w:jc w:val="right"/>
              <w:rPr>
                <w:ins w:id="5242" w:author="Jujia Li" w:date="2025-08-25T17:35:00Z" w16du:dateUtc="2025-08-25T22:35:00Z"/>
                <w:rFonts w:ascii="Times New Roman" w:eastAsia="Times New Roman" w:hAnsi="Times New Roman" w:cs="Times New Roman"/>
                <w:color w:val="000000"/>
                <w:kern w:val="0"/>
                <w:sz w:val="18"/>
                <w:szCs w:val="18"/>
                <w14:ligatures w14:val="none"/>
              </w:rPr>
            </w:pPr>
            <w:ins w:id="5243" w:author="Jujia Li" w:date="2025-08-25T17:40:00Z" w16du:dateUtc="2025-08-25T22:40:00Z">
              <w:r w:rsidRPr="00342C52">
                <w:rPr>
                  <w:rFonts w:ascii="Times New Roman" w:hAnsi="Times New Roman" w:cs="Times New Roman"/>
                  <w:color w:val="000000"/>
                  <w:sz w:val="18"/>
                  <w:szCs w:val="18"/>
                  <w:rPrChange w:id="5244" w:author="Jujia Li" w:date="2025-08-25T17:41:00Z" w16du:dateUtc="2025-08-25T22:41:00Z">
                    <w:rPr>
                      <w:rFonts w:ascii="Aptos Narrow" w:hAnsi="Aptos Narrow"/>
                      <w:color w:val="000000"/>
                      <w:sz w:val="22"/>
                      <w:szCs w:val="22"/>
                    </w:rPr>
                  </w:rPrChange>
                </w:rPr>
                <w:t>6723</w:t>
              </w:r>
            </w:ins>
          </w:p>
        </w:tc>
        <w:tc>
          <w:tcPr>
            <w:tcW w:w="800" w:type="dxa"/>
            <w:noWrap/>
            <w:vAlign w:val="bottom"/>
            <w:hideMark/>
          </w:tcPr>
          <w:p w14:paraId="0F262CD7" w14:textId="5BD543A6" w:rsidR="00342C52" w:rsidRPr="004E77FC" w:rsidRDefault="00342C52" w:rsidP="00342C52">
            <w:pPr>
              <w:spacing w:after="0" w:line="240" w:lineRule="auto"/>
              <w:jc w:val="right"/>
              <w:rPr>
                <w:ins w:id="5245" w:author="Jujia Li" w:date="2025-08-25T17:35:00Z" w16du:dateUtc="2025-08-25T22:35:00Z"/>
                <w:rFonts w:ascii="Times New Roman" w:eastAsia="Times New Roman" w:hAnsi="Times New Roman" w:cs="Times New Roman"/>
                <w:color w:val="000000"/>
                <w:kern w:val="0"/>
                <w:sz w:val="18"/>
                <w:szCs w:val="18"/>
                <w14:ligatures w14:val="none"/>
              </w:rPr>
            </w:pPr>
            <w:ins w:id="5246" w:author="Jujia Li" w:date="2025-08-25T17:40:00Z" w16du:dateUtc="2025-08-25T22:40:00Z">
              <w:r w:rsidRPr="00342C52">
                <w:rPr>
                  <w:rFonts w:ascii="Times New Roman" w:hAnsi="Times New Roman" w:cs="Times New Roman"/>
                  <w:color w:val="000000"/>
                  <w:sz w:val="18"/>
                  <w:szCs w:val="18"/>
                  <w:rPrChange w:id="5247" w:author="Jujia Li" w:date="2025-08-25T17:41:00Z" w16du:dateUtc="2025-08-25T22:41:00Z">
                    <w:rPr>
                      <w:rFonts w:ascii="Aptos Narrow" w:hAnsi="Aptos Narrow"/>
                      <w:color w:val="000000"/>
                      <w:sz w:val="22"/>
                      <w:szCs w:val="22"/>
                    </w:rPr>
                  </w:rPrChange>
                </w:rPr>
                <w:t>0.28</w:t>
              </w:r>
            </w:ins>
          </w:p>
        </w:tc>
        <w:tc>
          <w:tcPr>
            <w:tcW w:w="891" w:type="dxa"/>
            <w:noWrap/>
            <w:vAlign w:val="bottom"/>
            <w:hideMark/>
          </w:tcPr>
          <w:p w14:paraId="4692FAD6" w14:textId="1E64F1E3" w:rsidR="00342C52" w:rsidRPr="004E77FC" w:rsidRDefault="00342C52" w:rsidP="00342C52">
            <w:pPr>
              <w:spacing w:after="0" w:line="240" w:lineRule="auto"/>
              <w:jc w:val="right"/>
              <w:rPr>
                <w:ins w:id="5248" w:author="Jujia Li" w:date="2025-08-25T17:35:00Z" w16du:dateUtc="2025-08-25T22:35:00Z"/>
                <w:rFonts w:ascii="Times New Roman" w:eastAsia="Times New Roman" w:hAnsi="Times New Roman" w:cs="Times New Roman"/>
                <w:color w:val="000000"/>
                <w:kern w:val="0"/>
                <w:sz w:val="18"/>
                <w:szCs w:val="18"/>
                <w14:ligatures w14:val="none"/>
              </w:rPr>
            </w:pPr>
            <w:ins w:id="5249" w:author="Jujia Li" w:date="2025-08-25T17:40:00Z" w16du:dateUtc="2025-08-25T22:40:00Z">
              <w:r w:rsidRPr="00342C52">
                <w:rPr>
                  <w:rFonts w:ascii="Times New Roman" w:hAnsi="Times New Roman" w:cs="Times New Roman"/>
                  <w:color w:val="000000"/>
                  <w:sz w:val="18"/>
                  <w:szCs w:val="18"/>
                  <w:rPrChange w:id="5250" w:author="Jujia Li" w:date="2025-08-25T17:41:00Z" w16du:dateUtc="2025-08-25T22:41:00Z">
                    <w:rPr>
                      <w:rFonts w:ascii="Aptos Narrow" w:hAnsi="Aptos Narrow"/>
                      <w:color w:val="000000"/>
                      <w:sz w:val="22"/>
                      <w:szCs w:val="22"/>
                    </w:rPr>
                  </w:rPrChange>
                </w:rPr>
                <w:t>29720</w:t>
              </w:r>
            </w:ins>
          </w:p>
        </w:tc>
        <w:tc>
          <w:tcPr>
            <w:tcW w:w="977" w:type="dxa"/>
            <w:noWrap/>
            <w:vAlign w:val="bottom"/>
            <w:hideMark/>
          </w:tcPr>
          <w:p w14:paraId="0FADCF91" w14:textId="1D423A8F" w:rsidR="00342C52" w:rsidRPr="004E77FC" w:rsidRDefault="00342C52" w:rsidP="00342C52">
            <w:pPr>
              <w:spacing w:after="0" w:line="240" w:lineRule="auto"/>
              <w:jc w:val="right"/>
              <w:rPr>
                <w:ins w:id="5251" w:author="Jujia Li" w:date="2025-08-25T17:35:00Z" w16du:dateUtc="2025-08-25T22:35:00Z"/>
                <w:rFonts w:ascii="Times New Roman" w:eastAsia="Times New Roman" w:hAnsi="Times New Roman" w:cs="Times New Roman"/>
                <w:color w:val="000000"/>
                <w:kern w:val="0"/>
                <w:sz w:val="18"/>
                <w:szCs w:val="18"/>
                <w14:ligatures w14:val="none"/>
              </w:rPr>
            </w:pPr>
            <w:ins w:id="5252" w:author="Jujia Li" w:date="2025-08-25T17:40:00Z" w16du:dateUtc="2025-08-25T22:40:00Z">
              <w:r w:rsidRPr="00342C52">
                <w:rPr>
                  <w:rFonts w:ascii="Times New Roman" w:hAnsi="Times New Roman" w:cs="Times New Roman"/>
                  <w:color w:val="000000"/>
                  <w:sz w:val="18"/>
                  <w:szCs w:val="18"/>
                  <w:rPrChange w:id="5253" w:author="Jujia Li" w:date="2025-08-25T17:41:00Z" w16du:dateUtc="2025-08-25T22:41:00Z">
                    <w:rPr>
                      <w:rFonts w:ascii="Aptos Narrow" w:hAnsi="Aptos Narrow"/>
                      <w:color w:val="000000"/>
                      <w:sz w:val="22"/>
                      <w:szCs w:val="22"/>
                    </w:rPr>
                  </w:rPrChange>
                </w:rPr>
                <w:t>0.31</w:t>
              </w:r>
            </w:ins>
          </w:p>
        </w:tc>
      </w:tr>
    </w:tbl>
    <w:p w14:paraId="2763ADA0" w14:textId="63A7E047" w:rsidR="00933402" w:rsidRDefault="00933402" w:rsidP="00933402">
      <w:pPr>
        <w:spacing w:after="120" w:line="360" w:lineRule="auto"/>
        <w:contextualSpacing/>
        <w:rPr>
          <w:ins w:id="5254" w:author="Jujia Li" w:date="2025-08-25T17:35:00Z" w16du:dateUtc="2025-08-25T22:35:00Z"/>
          <w:rFonts w:ascii="Times New Roman" w:hAnsi="Times New Roman" w:cs="Times New Roman"/>
        </w:rPr>
      </w:pPr>
      <w:ins w:id="5255" w:author="Jujia Li" w:date="2025-08-25T17:35:00Z" w16du:dateUtc="2025-08-25T22:35:00Z">
        <w:r w:rsidRPr="005E344C">
          <w:rPr>
            <w:rFonts w:ascii="Times New Roman" w:hAnsi="Times New Roman" w:cs="Times New Roman"/>
            <w:i/>
            <w:iCs/>
          </w:rPr>
          <w:t>Note.</w:t>
        </w:r>
        <w:r w:rsidRPr="007D1368">
          <w:rPr>
            <w:rFonts w:ascii="Times New Roman" w:hAnsi="Times New Roman" w:cs="Times New Roman"/>
          </w:rPr>
          <w:t xml:space="preserve"> </w:t>
        </w:r>
        <w:r>
          <w:rPr>
            <w:rFonts w:ascii="Times New Roman" w:hAnsi="Times New Roman" w:cs="Times New Roman"/>
          </w:rPr>
          <w:t xml:space="preserve">Pop = population; </w:t>
        </w:r>
        <w:r w:rsidRPr="00DD7902">
          <w:rPr>
            <w:rFonts w:ascii="Times New Roman" w:hAnsi="Times New Roman" w:cs="Times New Roman"/>
          </w:rPr>
          <w:t xml:space="preserve">MME = morphine milligram equivalents; </w:t>
        </w:r>
        <w:r>
          <w:rPr>
            <w:rFonts w:ascii="Times New Roman" w:hAnsi="Times New Roman" w:cs="Times New Roman"/>
          </w:rPr>
          <w:t>Rate</w:t>
        </w:r>
        <w:r w:rsidRPr="00DD7902">
          <w:rPr>
            <w:rFonts w:ascii="Times New Roman" w:hAnsi="Times New Roman" w:cs="Times New Roman"/>
          </w:rPr>
          <w:t xml:space="preserve"> = MME per </w:t>
        </w:r>
        <w:r>
          <w:rPr>
            <w:rFonts w:ascii="Times New Roman" w:hAnsi="Times New Roman" w:cs="Times New Roman"/>
          </w:rPr>
          <w:t>1,000 residents</w:t>
        </w:r>
        <w:r w:rsidRPr="00DD7902">
          <w:rPr>
            <w:rFonts w:ascii="Times New Roman" w:hAnsi="Times New Roman" w:cs="Times New Roman"/>
          </w:rPr>
          <w:t xml:space="preserve">); “Total MME” is the sum over the study period, and “Avg </w:t>
        </w:r>
        <w:r>
          <w:rPr>
            <w:rFonts w:ascii="Times New Roman" w:hAnsi="Times New Roman" w:cs="Times New Roman"/>
          </w:rPr>
          <w:t>Rate</w:t>
        </w:r>
        <w:r w:rsidRPr="00DD7902">
          <w:rPr>
            <w:rFonts w:ascii="Times New Roman" w:hAnsi="Times New Roman" w:cs="Times New Roman"/>
          </w:rPr>
          <w:t>” is the average per capita MME across years.</w:t>
        </w:r>
      </w:ins>
    </w:p>
    <w:p w14:paraId="40503E5D" w14:textId="483E0CC8" w:rsidR="00933402" w:rsidDel="00933402" w:rsidRDefault="00933402" w:rsidP="00DD7902">
      <w:pPr>
        <w:spacing w:after="120" w:line="360" w:lineRule="auto"/>
        <w:contextualSpacing/>
        <w:rPr>
          <w:ins w:id="5256" w:author="Microsoft Word" w:date="2025-08-11T16:30:00Z" w16du:dateUtc="2025-08-11T21:30:00Z"/>
          <w:del w:id="5257" w:author="Jujia Li" w:date="2025-08-25T17:35:00Z" w16du:dateUtc="2025-08-25T22:35:00Z"/>
          <w:rFonts w:ascii="Times New Roman" w:hAnsi="Times New Roman" w:cs="Times New Roman"/>
        </w:rPr>
      </w:pPr>
    </w:p>
    <w:p w14:paraId="6EE44B99" w14:textId="2F22F149" w:rsidR="002E17C2" w:rsidDel="00933402" w:rsidRDefault="002E17C2" w:rsidP="00DD7902">
      <w:pPr>
        <w:spacing w:after="120" w:line="360" w:lineRule="auto"/>
        <w:contextualSpacing/>
        <w:rPr>
          <w:ins w:id="5258" w:author="Microsoft Word" w:date="2025-08-11T16:30:00Z" w16du:dateUtc="2025-08-11T21:30:00Z"/>
          <w:del w:id="5259" w:author="Jujia Li" w:date="2025-08-25T17:35:00Z" w16du:dateUtc="2025-08-25T22:35:00Z"/>
          <w:rFonts w:ascii="Times New Roman" w:hAnsi="Times New Roman" w:cs="Times New Roman"/>
        </w:rPr>
      </w:pPr>
    </w:p>
    <w:p w14:paraId="05C9E414" w14:textId="68766AF2" w:rsidR="00B42467" w:rsidRPr="00B42467" w:rsidDel="004E77FC" w:rsidRDefault="00B42467" w:rsidP="002E17C2">
      <w:pPr>
        <w:spacing w:after="120" w:line="360" w:lineRule="auto"/>
        <w:contextualSpacing/>
        <w:rPr>
          <w:ins w:id="5260" w:author="Microsoft Word" w:date="2025-08-11T16:30:00Z" w16du:dateUtc="2025-08-11T21:30:00Z"/>
          <w:del w:id="5261" w:author="Jujia Li" w:date="2025-08-25T17:41:00Z" w16du:dateUtc="2025-08-25T22:41:00Z"/>
          <w:rFonts w:ascii="Times New Roman" w:hAnsi="Times New Roman" w:cs="Times New Roman"/>
          <w:rPrChange w:id="5262" w:author="Jujia Li" w:date="2025-08-10T15:19:00Z" w16du:dateUtc="2025-08-10T20:19:00Z">
            <w:rPr>
              <w:ins w:id="5263" w:author="Microsoft Word" w:date="2025-08-11T16:30:00Z" w16du:dateUtc="2025-08-11T21:30:00Z"/>
              <w:del w:id="5264" w:author="Jujia Li" w:date="2025-08-25T17:41:00Z" w16du:dateUtc="2025-08-25T22:41:00Z"/>
              <w:rFonts w:ascii="Times New Roman" w:hAnsi="Times New Roman" w:cs="Times New Roman"/>
              <w:b/>
              <w:bCs/>
              <w:i/>
              <w:iCs/>
            </w:rPr>
          </w:rPrChange>
        </w:rPr>
      </w:pPr>
      <w:ins w:id="5265" w:author="Microsoft Word" w:date="2025-08-11T16:30:00Z" w16du:dateUtc="2025-08-11T21:30:00Z">
        <w:del w:id="5266" w:author="Jujia Li" w:date="2025-08-25T17:41:00Z" w16du:dateUtc="2025-08-25T22:41:00Z">
          <w:r w:rsidRPr="005E344C" w:rsidDel="004E77FC">
            <w:rPr>
              <w:rFonts w:ascii="Times New Roman" w:hAnsi="Times New Roman" w:cs="Times New Roman"/>
            </w:rPr>
            <w:delText xml:space="preserve">Table </w:delText>
          </w:r>
          <w:r w:rsidDel="004E77FC">
            <w:rPr>
              <w:rFonts w:ascii="Times New Roman" w:hAnsi="Times New Roman" w:cs="Times New Roman"/>
            </w:rPr>
            <w:delText>3</w:delText>
          </w:r>
          <w:r w:rsidRPr="005E344C" w:rsidDel="004E77FC">
            <w:rPr>
              <w:rFonts w:ascii="Times New Roman" w:hAnsi="Times New Roman" w:cs="Times New Roman"/>
            </w:rPr>
            <w:delText>.</w:delText>
          </w:r>
        </w:del>
        <w:del w:id="5267" w:author="Jujia Li" w:date="2025-08-11T21:48:00Z" w16du:dateUtc="2025-08-12T02:48:00Z">
          <w:r w:rsidRPr="005E344C" w:rsidDel="003A4292">
            <w:rPr>
              <w:rFonts w:ascii="Times New Roman" w:hAnsi="Times New Roman" w:cs="Times New Roman"/>
            </w:rPr>
            <w:delText xml:space="preserve"> </w:delText>
          </w:r>
        </w:del>
        <w:del w:id="5268" w:author="Jujia Li" w:date="2025-08-25T17:41:00Z" w16du:dateUtc="2025-08-25T22:41:00Z">
          <w:r w:rsidRPr="005E344C" w:rsidDel="004E77FC">
            <w:rPr>
              <w:rFonts w:ascii="Times New Roman" w:hAnsi="Times New Roman" w:cs="Times New Roman"/>
            </w:rPr>
            <w:delText>Summary o</w:delText>
          </w:r>
          <w:r w:rsidRPr="00037CD4" w:rsidDel="004E77FC">
            <w:rPr>
              <w:rFonts w:ascii="Times New Roman" w:hAnsi="Times New Roman" w:cs="Times New Roman"/>
            </w:rPr>
            <w:delText xml:space="preserve">f </w:delText>
          </w:r>
          <w:r w:rsidRPr="00B42467" w:rsidDel="004E77FC">
            <w:rPr>
              <w:rFonts w:ascii="Times New Roman" w:hAnsi="Times New Roman" w:cs="Times New Roman"/>
              <w:i/>
              <w:iCs/>
              <w:rPrChange w:id="5269" w:author="Jujia Li" w:date="2025-08-10T15:19:00Z" w16du:dateUtc="2025-08-10T20:19:00Z">
                <w:rPr>
                  <w:rFonts w:ascii="Times New Roman" w:hAnsi="Times New Roman" w:cs="Times New Roman"/>
                  <w:b/>
                  <w:bCs/>
                  <w:i/>
                  <w:iCs/>
                </w:rPr>
              </w:rPrChange>
            </w:rPr>
            <w:delText>Hydrocodone</w:delText>
          </w:r>
          <w:r w:rsidRPr="005E344C" w:rsidDel="004E77FC">
            <w:rPr>
              <w:rFonts w:ascii="Times New Roman" w:hAnsi="Times New Roman" w:cs="Times New Roman"/>
              <w:i/>
              <w:iCs/>
            </w:rPr>
            <w:delText xml:space="preserve"> Consumption</w:delText>
          </w:r>
          <w:r w:rsidRPr="005E344C" w:rsidDel="004E77FC">
            <w:rPr>
              <w:rFonts w:ascii="Times New Roman" w:hAnsi="Times New Roman" w:cs="Times New Roman"/>
            </w:rPr>
            <w:delText xml:space="preserve"> by County and Year (2016–2019)</w:delText>
          </w:r>
        </w:del>
      </w:ins>
    </w:p>
    <w:tbl>
      <w:tblPr>
        <w:tblW w:w="5000" w:type="pct"/>
        <w:tblBorders>
          <w:top w:val="single" w:sz="4" w:space="0" w:color="auto"/>
          <w:bottom w:val="single" w:sz="4" w:space="0" w:color="auto"/>
        </w:tblBorders>
        <w:tblLook w:val="04A0" w:firstRow="1" w:lastRow="0" w:firstColumn="1" w:lastColumn="0" w:noHBand="0" w:noVBand="1"/>
      </w:tblPr>
      <w:tblGrid>
        <w:gridCol w:w="2093"/>
        <w:gridCol w:w="1467"/>
        <w:gridCol w:w="1177"/>
        <w:gridCol w:w="594"/>
        <w:gridCol w:w="205"/>
        <w:gridCol w:w="985"/>
        <w:gridCol w:w="682"/>
        <w:gridCol w:w="135"/>
        <w:gridCol w:w="985"/>
        <w:gridCol w:w="754"/>
        <w:gridCol w:w="65"/>
        <w:gridCol w:w="985"/>
        <w:gridCol w:w="832"/>
        <w:gridCol w:w="1109"/>
        <w:gridCol w:w="892"/>
      </w:tblGrid>
      <w:tr w:rsidR="002E17C2" w:rsidRPr="006A0CE7" w:rsidDel="004E77FC" w14:paraId="5CED18F7" w14:textId="39C659D4" w:rsidTr="002E17C2">
        <w:trPr>
          <w:trHeight w:val="290"/>
          <w:ins w:id="5270" w:author="Microsoft Word" w:date="2025-08-11T16:30:00Z"/>
          <w:del w:id="5271" w:author="Jujia Li" w:date="2025-08-25T17:41:00Z"/>
        </w:trPr>
        <w:tc>
          <w:tcPr>
            <w:tcW w:w="808" w:type="pct"/>
            <w:vMerge w:val="restart"/>
            <w:tcBorders>
              <w:top w:val="single" w:sz="4" w:space="0" w:color="auto"/>
              <w:bottom w:val="single" w:sz="4" w:space="0" w:color="auto"/>
            </w:tcBorders>
            <w:noWrap/>
            <w:vAlign w:val="center"/>
            <w:hideMark/>
          </w:tcPr>
          <w:p w14:paraId="4DDE8C7B" w14:textId="4F2E2DE7" w:rsidR="002E17C2" w:rsidRPr="005E344C" w:rsidDel="004E77FC" w:rsidRDefault="002E17C2" w:rsidP="005E344C">
            <w:pPr>
              <w:spacing w:after="120" w:line="360" w:lineRule="auto"/>
              <w:contextualSpacing/>
              <w:jc w:val="center"/>
              <w:rPr>
                <w:ins w:id="5272" w:author="Microsoft Word" w:date="2025-08-11T16:30:00Z" w16du:dateUtc="2025-08-11T21:30:00Z"/>
                <w:del w:id="5273" w:author="Jujia Li" w:date="2025-08-25T17:41:00Z" w16du:dateUtc="2025-08-25T22:41:00Z"/>
                <w:rFonts w:ascii="Times New Roman" w:eastAsia="Times New Roman" w:hAnsi="Times New Roman" w:cs="Times New Roman"/>
                <w:b/>
                <w:bCs/>
                <w:color w:val="000000"/>
                <w:kern w:val="0"/>
                <w:sz w:val="18"/>
                <w:szCs w:val="18"/>
                <w14:ligatures w14:val="none"/>
              </w:rPr>
            </w:pPr>
            <w:ins w:id="5274" w:author="Microsoft Word" w:date="2025-08-11T16:30:00Z" w16du:dateUtc="2025-08-11T21:30:00Z">
              <w:del w:id="5275"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County</w:delText>
                </w:r>
              </w:del>
            </w:ins>
          </w:p>
        </w:tc>
        <w:tc>
          <w:tcPr>
            <w:tcW w:w="566" w:type="pct"/>
            <w:vMerge w:val="restart"/>
            <w:tcBorders>
              <w:top w:val="single" w:sz="4" w:space="0" w:color="auto"/>
            </w:tcBorders>
            <w:vAlign w:val="center"/>
          </w:tcPr>
          <w:p w14:paraId="6DC02EB6" w14:textId="5E4CDFF9" w:rsidR="002E17C2" w:rsidRPr="005E344C" w:rsidDel="004E77FC" w:rsidRDefault="002E17C2" w:rsidP="005E344C">
            <w:pPr>
              <w:spacing w:after="120" w:line="360" w:lineRule="auto"/>
              <w:contextualSpacing/>
              <w:jc w:val="center"/>
              <w:rPr>
                <w:ins w:id="5276" w:author="Microsoft Word" w:date="2025-08-11T16:30:00Z" w16du:dateUtc="2025-08-11T21:30:00Z"/>
                <w:del w:id="5277" w:author="Jujia Li" w:date="2025-08-25T17:41:00Z" w16du:dateUtc="2025-08-25T22:41:00Z"/>
                <w:rFonts w:ascii="Times New Roman" w:eastAsia="Times New Roman" w:hAnsi="Times New Roman" w:cs="Times New Roman"/>
                <w:b/>
                <w:bCs/>
                <w:color w:val="000000"/>
                <w:kern w:val="0"/>
                <w:sz w:val="18"/>
                <w:szCs w:val="18"/>
                <w14:ligatures w14:val="none"/>
              </w:rPr>
            </w:pPr>
            <w:ins w:id="5278" w:author="Microsoft Word" w:date="2025-08-11T16:30:00Z" w16du:dateUtc="2025-08-11T21:30:00Z">
              <w:del w:id="5279"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Population</w:delText>
                </w:r>
                <w:r w:rsidRPr="005E344C" w:rsidDel="004E77FC">
                  <w:rPr>
                    <w:rFonts w:ascii="Times New Roman" w:eastAsia="Times New Roman" w:hAnsi="Times New Roman" w:cs="Times New Roman"/>
                    <w:b/>
                    <w:bCs/>
                    <w:color w:val="000000"/>
                    <w:kern w:val="0"/>
                    <w:sz w:val="18"/>
                    <w:szCs w:val="18"/>
                    <w14:ligatures w14:val="none"/>
                  </w:rPr>
                  <w:br/>
                  <w:delText>(Average)</w:delText>
                </w:r>
              </w:del>
            </w:ins>
          </w:p>
        </w:tc>
        <w:tc>
          <w:tcPr>
            <w:tcW w:w="683" w:type="pct"/>
            <w:gridSpan w:val="2"/>
            <w:tcBorders>
              <w:top w:val="single" w:sz="4" w:space="0" w:color="auto"/>
              <w:bottom w:val="single" w:sz="4" w:space="0" w:color="auto"/>
            </w:tcBorders>
            <w:noWrap/>
            <w:vAlign w:val="center"/>
            <w:hideMark/>
          </w:tcPr>
          <w:p w14:paraId="00CCE8C4" w14:textId="1BDEBF06" w:rsidR="002E17C2" w:rsidRPr="005E344C" w:rsidDel="004E77FC" w:rsidRDefault="002E17C2" w:rsidP="005E344C">
            <w:pPr>
              <w:spacing w:after="120" w:line="360" w:lineRule="auto"/>
              <w:contextualSpacing/>
              <w:jc w:val="center"/>
              <w:rPr>
                <w:ins w:id="5280" w:author="Microsoft Word" w:date="2025-08-11T16:30:00Z" w16du:dateUtc="2025-08-11T21:30:00Z"/>
                <w:del w:id="5281" w:author="Jujia Li" w:date="2025-08-25T17:41:00Z" w16du:dateUtc="2025-08-25T22:41:00Z"/>
                <w:rFonts w:ascii="Times New Roman" w:eastAsia="Times New Roman" w:hAnsi="Times New Roman" w:cs="Times New Roman"/>
                <w:b/>
                <w:bCs/>
                <w:color w:val="000000"/>
                <w:kern w:val="0"/>
                <w:sz w:val="18"/>
                <w:szCs w:val="18"/>
                <w14:ligatures w14:val="none"/>
              </w:rPr>
            </w:pPr>
            <w:ins w:id="5282" w:author="Microsoft Word" w:date="2025-08-11T16:30:00Z" w16du:dateUtc="2025-08-11T21:30:00Z">
              <w:del w:id="5283"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2016</w:delText>
                </w:r>
              </w:del>
            </w:ins>
          </w:p>
        </w:tc>
        <w:tc>
          <w:tcPr>
            <w:tcW w:w="722" w:type="pct"/>
            <w:gridSpan w:val="3"/>
            <w:tcBorders>
              <w:top w:val="single" w:sz="4" w:space="0" w:color="auto"/>
              <w:bottom w:val="single" w:sz="4" w:space="0" w:color="auto"/>
            </w:tcBorders>
            <w:noWrap/>
            <w:vAlign w:val="center"/>
            <w:hideMark/>
          </w:tcPr>
          <w:p w14:paraId="500A695D" w14:textId="4B7F7603" w:rsidR="002E17C2" w:rsidRPr="005E344C" w:rsidDel="004E77FC" w:rsidRDefault="002E17C2" w:rsidP="005E344C">
            <w:pPr>
              <w:spacing w:after="120" w:line="360" w:lineRule="auto"/>
              <w:contextualSpacing/>
              <w:jc w:val="center"/>
              <w:rPr>
                <w:ins w:id="5284" w:author="Microsoft Word" w:date="2025-08-11T16:30:00Z" w16du:dateUtc="2025-08-11T21:30:00Z"/>
                <w:del w:id="5285" w:author="Jujia Li" w:date="2025-08-25T17:41:00Z" w16du:dateUtc="2025-08-25T22:41:00Z"/>
                <w:rFonts w:ascii="Times New Roman" w:eastAsia="Times New Roman" w:hAnsi="Times New Roman" w:cs="Times New Roman"/>
                <w:b/>
                <w:bCs/>
                <w:color w:val="000000"/>
                <w:kern w:val="0"/>
                <w:sz w:val="18"/>
                <w:szCs w:val="18"/>
                <w14:ligatures w14:val="none"/>
              </w:rPr>
            </w:pPr>
            <w:ins w:id="5286" w:author="Microsoft Word" w:date="2025-08-11T16:30:00Z" w16du:dateUtc="2025-08-11T21:30:00Z">
              <w:del w:id="5287"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2017</w:delText>
                </w:r>
              </w:del>
            </w:ins>
          </w:p>
        </w:tc>
        <w:tc>
          <w:tcPr>
            <w:tcW w:w="723" w:type="pct"/>
            <w:gridSpan w:val="3"/>
            <w:tcBorders>
              <w:top w:val="single" w:sz="4" w:space="0" w:color="auto"/>
              <w:bottom w:val="single" w:sz="4" w:space="0" w:color="auto"/>
            </w:tcBorders>
            <w:noWrap/>
            <w:vAlign w:val="center"/>
            <w:hideMark/>
          </w:tcPr>
          <w:p w14:paraId="3A78FD89" w14:textId="52598B53" w:rsidR="002E17C2" w:rsidRPr="005E344C" w:rsidDel="004E77FC" w:rsidRDefault="002E17C2" w:rsidP="005E344C">
            <w:pPr>
              <w:spacing w:after="120" w:line="360" w:lineRule="auto"/>
              <w:contextualSpacing/>
              <w:jc w:val="center"/>
              <w:rPr>
                <w:ins w:id="5288" w:author="Microsoft Word" w:date="2025-08-11T16:30:00Z" w16du:dateUtc="2025-08-11T21:30:00Z"/>
                <w:del w:id="5289" w:author="Jujia Li" w:date="2025-08-25T17:41:00Z" w16du:dateUtc="2025-08-25T22:41:00Z"/>
                <w:rFonts w:ascii="Times New Roman" w:eastAsia="Times New Roman" w:hAnsi="Times New Roman" w:cs="Times New Roman"/>
                <w:b/>
                <w:bCs/>
                <w:color w:val="000000"/>
                <w:kern w:val="0"/>
                <w:sz w:val="18"/>
                <w:szCs w:val="18"/>
                <w14:ligatures w14:val="none"/>
              </w:rPr>
            </w:pPr>
            <w:ins w:id="5290" w:author="Microsoft Word" w:date="2025-08-11T16:30:00Z" w16du:dateUtc="2025-08-11T21:30:00Z">
              <w:del w:id="5291"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2018</w:delText>
                </w:r>
              </w:del>
            </w:ins>
          </w:p>
        </w:tc>
        <w:tc>
          <w:tcPr>
            <w:tcW w:w="726" w:type="pct"/>
            <w:gridSpan w:val="3"/>
            <w:tcBorders>
              <w:top w:val="single" w:sz="4" w:space="0" w:color="auto"/>
              <w:bottom w:val="single" w:sz="4" w:space="0" w:color="auto"/>
            </w:tcBorders>
            <w:noWrap/>
            <w:vAlign w:val="center"/>
            <w:hideMark/>
          </w:tcPr>
          <w:p w14:paraId="4EA35386" w14:textId="2CD50D91" w:rsidR="002E17C2" w:rsidRPr="005E344C" w:rsidDel="004E77FC" w:rsidRDefault="002E17C2" w:rsidP="005E344C">
            <w:pPr>
              <w:spacing w:after="120" w:line="360" w:lineRule="auto"/>
              <w:contextualSpacing/>
              <w:jc w:val="center"/>
              <w:rPr>
                <w:ins w:id="5292" w:author="Microsoft Word" w:date="2025-08-11T16:30:00Z" w16du:dateUtc="2025-08-11T21:30:00Z"/>
                <w:del w:id="5293" w:author="Jujia Li" w:date="2025-08-25T17:41:00Z" w16du:dateUtc="2025-08-25T22:41:00Z"/>
                <w:rFonts w:ascii="Times New Roman" w:eastAsia="Times New Roman" w:hAnsi="Times New Roman" w:cs="Times New Roman"/>
                <w:b/>
                <w:bCs/>
                <w:color w:val="000000"/>
                <w:kern w:val="0"/>
                <w:sz w:val="18"/>
                <w:szCs w:val="18"/>
                <w14:ligatures w14:val="none"/>
              </w:rPr>
            </w:pPr>
            <w:ins w:id="5294" w:author="Microsoft Word" w:date="2025-08-11T16:30:00Z" w16du:dateUtc="2025-08-11T21:30:00Z">
              <w:del w:id="5295"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2019</w:delText>
                </w:r>
              </w:del>
            </w:ins>
          </w:p>
        </w:tc>
        <w:tc>
          <w:tcPr>
            <w:tcW w:w="428" w:type="pct"/>
            <w:vMerge w:val="restart"/>
            <w:tcBorders>
              <w:top w:val="single" w:sz="4" w:space="0" w:color="auto"/>
            </w:tcBorders>
            <w:noWrap/>
            <w:vAlign w:val="center"/>
            <w:hideMark/>
          </w:tcPr>
          <w:p w14:paraId="6AC824F4" w14:textId="4982D2E2" w:rsidR="002E17C2" w:rsidRPr="005E344C" w:rsidDel="004E77FC" w:rsidRDefault="002E17C2" w:rsidP="005E344C">
            <w:pPr>
              <w:spacing w:after="120" w:line="360" w:lineRule="auto"/>
              <w:contextualSpacing/>
              <w:jc w:val="center"/>
              <w:rPr>
                <w:ins w:id="5296" w:author="Microsoft Word" w:date="2025-08-11T16:30:00Z" w16du:dateUtc="2025-08-11T21:30:00Z"/>
                <w:del w:id="5297" w:author="Jujia Li" w:date="2025-08-25T17:41:00Z" w16du:dateUtc="2025-08-25T22:41:00Z"/>
                <w:rFonts w:ascii="Times New Roman" w:eastAsia="Times New Roman" w:hAnsi="Times New Roman" w:cs="Times New Roman"/>
                <w:b/>
                <w:bCs/>
                <w:color w:val="000000"/>
                <w:kern w:val="0"/>
                <w:sz w:val="18"/>
                <w:szCs w:val="18"/>
                <w14:ligatures w14:val="none"/>
              </w:rPr>
            </w:pPr>
            <w:ins w:id="5298" w:author="Microsoft Word" w:date="2025-08-11T16:30:00Z" w16du:dateUtc="2025-08-11T21:30:00Z">
              <w:del w:id="5299"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Total</w:delText>
                </w:r>
              </w:del>
            </w:ins>
          </w:p>
          <w:p w14:paraId="1B3E865A" w14:textId="663F3EC5" w:rsidR="002E17C2" w:rsidRPr="005E344C" w:rsidDel="004E77FC" w:rsidRDefault="002E17C2" w:rsidP="005E344C">
            <w:pPr>
              <w:spacing w:after="120" w:line="360" w:lineRule="auto"/>
              <w:contextualSpacing/>
              <w:jc w:val="center"/>
              <w:rPr>
                <w:ins w:id="5300" w:author="Microsoft Word" w:date="2025-08-11T16:30:00Z" w16du:dateUtc="2025-08-11T21:30:00Z"/>
                <w:del w:id="5301" w:author="Jujia Li" w:date="2025-08-25T17:41:00Z" w16du:dateUtc="2025-08-25T22:41:00Z"/>
                <w:rFonts w:ascii="Times New Roman" w:eastAsia="Times New Roman" w:hAnsi="Times New Roman" w:cs="Times New Roman"/>
                <w:b/>
                <w:bCs/>
                <w:color w:val="000000"/>
                <w:kern w:val="0"/>
                <w:sz w:val="18"/>
                <w:szCs w:val="18"/>
                <w14:ligatures w14:val="none"/>
              </w:rPr>
            </w:pPr>
            <w:ins w:id="5302" w:author="Microsoft Word" w:date="2025-08-11T16:30:00Z" w16du:dateUtc="2025-08-11T21:30:00Z">
              <w:del w:id="5303"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44" w:type="pct"/>
            <w:vMerge w:val="restart"/>
            <w:tcBorders>
              <w:top w:val="single" w:sz="4" w:space="0" w:color="auto"/>
            </w:tcBorders>
          </w:tcPr>
          <w:p w14:paraId="48B4D8C7" w14:textId="02BA2266" w:rsidR="002E17C2" w:rsidRPr="00332850" w:rsidDel="004E77FC" w:rsidRDefault="002E17C2" w:rsidP="005E344C">
            <w:pPr>
              <w:spacing w:after="120" w:line="360" w:lineRule="auto"/>
              <w:contextualSpacing/>
              <w:jc w:val="center"/>
              <w:rPr>
                <w:ins w:id="5304" w:author="Microsoft Word" w:date="2025-08-11T16:30:00Z" w16du:dateUtc="2025-08-11T21:30:00Z"/>
                <w:del w:id="5305" w:author="Jujia Li" w:date="2025-08-25T17:41:00Z" w16du:dateUtc="2025-08-25T22:41:00Z"/>
                <w:rFonts w:ascii="Times New Roman" w:eastAsia="Times New Roman" w:hAnsi="Times New Roman" w:cs="Times New Roman"/>
                <w:b/>
                <w:bCs/>
                <w:color w:val="000000"/>
                <w:kern w:val="0"/>
                <w:sz w:val="18"/>
                <w:szCs w:val="18"/>
                <w14:ligatures w14:val="none"/>
              </w:rPr>
            </w:pPr>
            <w:ins w:id="5306" w:author="Microsoft Word" w:date="2025-08-11T16:30:00Z" w16du:dateUtc="2025-08-11T21:30:00Z">
              <w:del w:id="5307"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Avg PC</w:delText>
                </w:r>
              </w:del>
            </w:ins>
          </w:p>
        </w:tc>
      </w:tr>
      <w:tr w:rsidR="002E17C2" w:rsidRPr="006A0CE7" w:rsidDel="004E77FC" w14:paraId="27FFD785" w14:textId="7162EE60" w:rsidTr="002E17C2">
        <w:trPr>
          <w:trHeight w:val="290"/>
          <w:ins w:id="5308" w:author="Microsoft Word" w:date="2025-08-11T16:30:00Z"/>
          <w:del w:id="5309" w:author="Jujia Li" w:date="2025-08-25T17:41:00Z"/>
        </w:trPr>
        <w:tc>
          <w:tcPr>
            <w:tcW w:w="808" w:type="pct"/>
            <w:vMerge/>
            <w:tcBorders>
              <w:top w:val="nil"/>
              <w:bottom w:val="single" w:sz="4" w:space="0" w:color="auto"/>
            </w:tcBorders>
            <w:noWrap/>
            <w:vAlign w:val="center"/>
          </w:tcPr>
          <w:p w14:paraId="0EE3B14C" w14:textId="0970EB65" w:rsidR="002E17C2" w:rsidRPr="005E344C" w:rsidDel="004E77FC" w:rsidRDefault="002E17C2" w:rsidP="005E344C">
            <w:pPr>
              <w:spacing w:after="120" w:line="360" w:lineRule="auto"/>
              <w:contextualSpacing/>
              <w:jc w:val="center"/>
              <w:rPr>
                <w:ins w:id="5310" w:author="Microsoft Word" w:date="2025-08-11T16:30:00Z" w16du:dateUtc="2025-08-11T21:30:00Z"/>
                <w:del w:id="5311"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501563DC" w14:textId="4C032FD9" w:rsidR="002E17C2" w:rsidRPr="005E344C" w:rsidDel="004E77FC" w:rsidRDefault="002E17C2" w:rsidP="005E344C">
            <w:pPr>
              <w:spacing w:after="120" w:line="360" w:lineRule="auto"/>
              <w:contextualSpacing/>
              <w:jc w:val="center"/>
              <w:rPr>
                <w:ins w:id="5312" w:author="Microsoft Word" w:date="2025-08-11T16:30:00Z" w16du:dateUtc="2025-08-11T21:30:00Z"/>
                <w:del w:id="5313"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5FA4D20D" w14:textId="4F27AC66" w:rsidR="002E17C2" w:rsidRPr="005E344C" w:rsidDel="004E77FC" w:rsidRDefault="002E17C2" w:rsidP="005E344C">
            <w:pPr>
              <w:spacing w:after="120" w:line="360" w:lineRule="auto"/>
              <w:contextualSpacing/>
              <w:jc w:val="center"/>
              <w:rPr>
                <w:ins w:id="5314" w:author="Microsoft Word" w:date="2025-08-11T16:30:00Z" w16du:dateUtc="2025-08-11T21:30:00Z"/>
                <w:del w:id="5315" w:author="Jujia Li" w:date="2025-08-25T17:41:00Z" w16du:dateUtc="2025-08-25T22:41:00Z"/>
                <w:rFonts w:ascii="Times New Roman" w:eastAsia="Times New Roman" w:hAnsi="Times New Roman" w:cs="Times New Roman"/>
                <w:b/>
                <w:bCs/>
                <w:color w:val="000000"/>
                <w:kern w:val="0"/>
                <w:sz w:val="18"/>
                <w:szCs w:val="18"/>
                <w14:ligatures w14:val="none"/>
              </w:rPr>
            </w:pPr>
            <w:ins w:id="5316" w:author="Microsoft Word" w:date="2025-08-11T16:30:00Z" w16du:dateUtc="2025-08-11T21:30:00Z">
              <w:del w:id="5317"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08" w:type="pct"/>
            <w:gridSpan w:val="2"/>
            <w:tcBorders>
              <w:top w:val="single" w:sz="4" w:space="0" w:color="auto"/>
              <w:bottom w:val="single" w:sz="4" w:space="0" w:color="auto"/>
            </w:tcBorders>
            <w:noWrap/>
            <w:vAlign w:val="center"/>
          </w:tcPr>
          <w:p w14:paraId="511B2279" w14:textId="659B489A" w:rsidR="002E17C2" w:rsidRPr="005E344C" w:rsidDel="004E77FC" w:rsidRDefault="002E17C2" w:rsidP="005E344C">
            <w:pPr>
              <w:spacing w:after="120" w:line="360" w:lineRule="auto"/>
              <w:contextualSpacing/>
              <w:jc w:val="center"/>
              <w:rPr>
                <w:ins w:id="5318" w:author="Microsoft Word" w:date="2025-08-11T16:30:00Z" w16du:dateUtc="2025-08-11T21:30:00Z"/>
                <w:del w:id="5319" w:author="Jujia Li" w:date="2025-08-25T17:41:00Z" w16du:dateUtc="2025-08-25T22:41:00Z"/>
                <w:rFonts w:ascii="Times New Roman" w:eastAsia="Times New Roman" w:hAnsi="Times New Roman" w:cs="Times New Roman"/>
                <w:b/>
                <w:bCs/>
                <w:color w:val="000000"/>
                <w:kern w:val="0"/>
                <w:sz w:val="18"/>
                <w:szCs w:val="18"/>
                <w14:ligatures w14:val="none"/>
              </w:rPr>
            </w:pPr>
            <w:ins w:id="5320" w:author="Microsoft Word" w:date="2025-08-11T16:30:00Z" w16du:dateUtc="2025-08-11T21:30:00Z">
              <w:del w:id="5321"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19066F6D" w14:textId="73EBDE7A" w:rsidR="002E17C2" w:rsidRPr="005E344C" w:rsidDel="004E77FC" w:rsidRDefault="002E17C2" w:rsidP="005E344C">
            <w:pPr>
              <w:spacing w:after="120" w:line="360" w:lineRule="auto"/>
              <w:contextualSpacing/>
              <w:jc w:val="center"/>
              <w:rPr>
                <w:ins w:id="5322" w:author="Microsoft Word" w:date="2025-08-11T16:30:00Z" w16du:dateUtc="2025-08-11T21:30:00Z"/>
                <w:del w:id="5323" w:author="Jujia Li" w:date="2025-08-25T17:41:00Z" w16du:dateUtc="2025-08-25T22:41:00Z"/>
                <w:rFonts w:ascii="Times New Roman" w:eastAsia="Times New Roman" w:hAnsi="Times New Roman" w:cs="Times New Roman"/>
                <w:b/>
                <w:bCs/>
                <w:color w:val="000000"/>
                <w:kern w:val="0"/>
                <w:sz w:val="18"/>
                <w:szCs w:val="18"/>
                <w14:ligatures w14:val="none"/>
              </w:rPr>
            </w:pPr>
            <w:ins w:id="5324" w:author="Microsoft Word" w:date="2025-08-11T16:30:00Z" w16du:dateUtc="2025-08-11T21:30:00Z">
              <w:del w:id="5325"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5" w:type="pct"/>
            <w:gridSpan w:val="2"/>
            <w:tcBorders>
              <w:top w:val="single" w:sz="4" w:space="0" w:color="auto"/>
              <w:bottom w:val="single" w:sz="4" w:space="0" w:color="auto"/>
            </w:tcBorders>
            <w:noWrap/>
            <w:vAlign w:val="center"/>
          </w:tcPr>
          <w:p w14:paraId="26ED588E" w14:textId="601AC0E5" w:rsidR="002E17C2" w:rsidRPr="005E344C" w:rsidDel="004E77FC" w:rsidRDefault="002E17C2" w:rsidP="005E344C">
            <w:pPr>
              <w:spacing w:after="120" w:line="360" w:lineRule="auto"/>
              <w:contextualSpacing/>
              <w:jc w:val="center"/>
              <w:rPr>
                <w:ins w:id="5326" w:author="Microsoft Word" w:date="2025-08-11T16:30:00Z" w16du:dateUtc="2025-08-11T21:30:00Z"/>
                <w:del w:id="5327" w:author="Jujia Li" w:date="2025-08-25T17:41:00Z" w16du:dateUtc="2025-08-25T22:41:00Z"/>
                <w:rFonts w:ascii="Times New Roman" w:eastAsia="Times New Roman" w:hAnsi="Times New Roman" w:cs="Times New Roman"/>
                <w:b/>
                <w:bCs/>
                <w:color w:val="000000"/>
                <w:kern w:val="0"/>
                <w:sz w:val="18"/>
                <w:szCs w:val="18"/>
                <w14:ligatures w14:val="none"/>
              </w:rPr>
            </w:pPr>
            <w:ins w:id="5328" w:author="Microsoft Word" w:date="2025-08-11T16:30:00Z" w16du:dateUtc="2025-08-11T21:30:00Z">
              <w:del w:id="5329"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7A6AFCA6" w14:textId="72FCA4ED" w:rsidR="002E17C2" w:rsidRPr="005E344C" w:rsidDel="004E77FC" w:rsidRDefault="002E17C2" w:rsidP="005E344C">
            <w:pPr>
              <w:spacing w:after="120" w:line="360" w:lineRule="auto"/>
              <w:contextualSpacing/>
              <w:jc w:val="center"/>
              <w:rPr>
                <w:ins w:id="5330" w:author="Microsoft Word" w:date="2025-08-11T16:30:00Z" w16du:dateUtc="2025-08-11T21:30:00Z"/>
                <w:del w:id="5331" w:author="Jujia Li" w:date="2025-08-25T17:41:00Z" w16du:dateUtc="2025-08-25T22:41:00Z"/>
                <w:rFonts w:ascii="Times New Roman" w:eastAsia="Times New Roman" w:hAnsi="Times New Roman" w:cs="Times New Roman"/>
                <w:b/>
                <w:bCs/>
                <w:color w:val="000000"/>
                <w:kern w:val="0"/>
                <w:sz w:val="18"/>
                <w:szCs w:val="18"/>
                <w14:ligatures w14:val="none"/>
              </w:rPr>
            </w:pPr>
            <w:ins w:id="5332" w:author="Microsoft Word" w:date="2025-08-11T16:30:00Z" w16du:dateUtc="2025-08-11T21:30:00Z">
              <w:del w:id="5333"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6" w:type="pct"/>
            <w:gridSpan w:val="2"/>
            <w:tcBorders>
              <w:top w:val="single" w:sz="4" w:space="0" w:color="auto"/>
              <w:bottom w:val="single" w:sz="4" w:space="0" w:color="auto"/>
            </w:tcBorders>
            <w:noWrap/>
            <w:vAlign w:val="center"/>
          </w:tcPr>
          <w:p w14:paraId="756B6DED" w14:textId="560F32C2" w:rsidR="002E17C2" w:rsidRPr="005E344C" w:rsidDel="004E77FC" w:rsidRDefault="002E17C2" w:rsidP="005E344C">
            <w:pPr>
              <w:spacing w:after="120" w:line="360" w:lineRule="auto"/>
              <w:contextualSpacing/>
              <w:jc w:val="center"/>
              <w:rPr>
                <w:ins w:id="5334" w:author="Microsoft Word" w:date="2025-08-11T16:30:00Z" w16du:dateUtc="2025-08-11T21:30:00Z"/>
                <w:del w:id="5335" w:author="Jujia Li" w:date="2025-08-25T17:41:00Z" w16du:dateUtc="2025-08-25T22:41:00Z"/>
                <w:rFonts w:ascii="Times New Roman" w:eastAsia="Times New Roman" w:hAnsi="Times New Roman" w:cs="Times New Roman"/>
                <w:b/>
                <w:bCs/>
                <w:color w:val="000000"/>
                <w:kern w:val="0"/>
                <w:sz w:val="18"/>
                <w:szCs w:val="18"/>
                <w14:ligatures w14:val="none"/>
              </w:rPr>
            </w:pPr>
            <w:ins w:id="5336" w:author="Microsoft Word" w:date="2025-08-11T16:30:00Z" w16du:dateUtc="2025-08-11T21:30:00Z">
              <w:del w:id="5337"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35652698" w14:textId="49EC1655" w:rsidR="002E17C2" w:rsidRPr="005E344C" w:rsidDel="004E77FC" w:rsidRDefault="002E17C2" w:rsidP="005E344C">
            <w:pPr>
              <w:spacing w:after="120" w:line="360" w:lineRule="auto"/>
              <w:contextualSpacing/>
              <w:jc w:val="center"/>
              <w:rPr>
                <w:ins w:id="5338" w:author="Microsoft Word" w:date="2025-08-11T16:30:00Z" w16du:dateUtc="2025-08-11T21:30:00Z"/>
                <w:del w:id="5339" w:author="Jujia Li" w:date="2025-08-25T17:41:00Z" w16du:dateUtc="2025-08-25T22:41:00Z"/>
                <w:rFonts w:ascii="Times New Roman" w:eastAsia="Times New Roman" w:hAnsi="Times New Roman" w:cs="Times New Roman"/>
                <w:b/>
                <w:bCs/>
                <w:color w:val="000000"/>
                <w:kern w:val="0"/>
                <w:sz w:val="18"/>
                <w:szCs w:val="18"/>
                <w14:ligatures w14:val="none"/>
              </w:rPr>
            </w:pPr>
            <w:ins w:id="5340" w:author="Microsoft Word" w:date="2025-08-11T16:30:00Z" w16du:dateUtc="2025-08-11T21:30:00Z">
              <w:del w:id="5341"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21" w:type="pct"/>
            <w:tcBorders>
              <w:top w:val="single" w:sz="4" w:space="0" w:color="auto"/>
              <w:bottom w:val="single" w:sz="4" w:space="0" w:color="auto"/>
            </w:tcBorders>
            <w:noWrap/>
            <w:vAlign w:val="center"/>
          </w:tcPr>
          <w:p w14:paraId="048654B0" w14:textId="7E731E1C" w:rsidR="002E17C2" w:rsidRPr="005E344C" w:rsidDel="004E77FC" w:rsidRDefault="002E17C2" w:rsidP="005E344C">
            <w:pPr>
              <w:spacing w:after="120" w:line="360" w:lineRule="auto"/>
              <w:contextualSpacing/>
              <w:jc w:val="center"/>
              <w:rPr>
                <w:ins w:id="5342" w:author="Microsoft Word" w:date="2025-08-11T16:30:00Z" w16du:dateUtc="2025-08-11T21:30:00Z"/>
                <w:del w:id="5343" w:author="Jujia Li" w:date="2025-08-25T17:41:00Z" w16du:dateUtc="2025-08-25T22:41:00Z"/>
                <w:rFonts w:ascii="Times New Roman" w:eastAsia="Times New Roman" w:hAnsi="Times New Roman" w:cs="Times New Roman"/>
                <w:b/>
                <w:bCs/>
                <w:color w:val="000000"/>
                <w:kern w:val="0"/>
                <w:sz w:val="18"/>
                <w:szCs w:val="18"/>
                <w14:ligatures w14:val="none"/>
              </w:rPr>
            </w:pPr>
            <w:ins w:id="5344" w:author="Microsoft Word" w:date="2025-08-11T16:30:00Z" w16du:dateUtc="2025-08-11T21:30:00Z">
              <w:del w:id="5345"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428" w:type="pct"/>
            <w:vMerge/>
            <w:tcBorders>
              <w:bottom w:val="single" w:sz="4" w:space="0" w:color="auto"/>
            </w:tcBorders>
            <w:noWrap/>
            <w:vAlign w:val="bottom"/>
          </w:tcPr>
          <w:p w14:paraId="306B91A5" w14:textId="2157159B" w:rsidR="002E17C2" w:rsidRPr="005E344C" w:rsidDel="004E77FC" w:rsidRDefault="002E17C2" w:rsidP="005E344C">
            <w:pPr>
              <w:spacing w:after="120" w:line="360" w:lineRule="auto"/>
              <w:contextualSpacing/>
              <w:rPr>
                <w:ins w:id="5346" w:author="Microsoft Word" w:date="2025-08-11T16:30:00Z" w16du:dateUtc="2025-08-11T21:30:00Z"/>
                <w:del w:id="5347" w:author="Jujia Li" w:date="2025-08-25T17:41:00Z" w16du:dateUtc="2025-08-25T22:41: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29BF3924" w14:textId="24E49CDF" w:rsidR="002E17C2" w:rsidRPr="00332850" w:rsidDel="004E77FC" w:rsidRDefault="002E17C2" w:rsidP="005E344C">
            <w:pPr>
              <w:spacing w:after="120" w:line="360" w:lineRule="auto"/>
              <w:contextualSpacing/>
              <w:rPr>
                <w:ins w:id="5348" w:author="Microsoft Word" w:date="2025-08-11T16:30:00Z" w16du:dateUtc="2025-08-11T21:30:00Z"/>
                <w:del w:id="5349" w:author="Jujia Li" w:date="2025-08-25T17:41:00Z" w16du:dateUtc="2025-08-25T22:41:00Z"/>
                <w:rFonts w:ascii="Times New Roman" w:eastAsia="Times New Roman" w:hAnsi="Times New Roman" w:cs="Times New Roman"/>
                <w:color w:val="000000"/>
                <w:kern w:val="0"/>
                <w:sz w:val="18"/>
                <w:szCs w:val="18"/>
                <w14:ligatures w14:val="none"/>
              </w:rPr>
            </w:pPr>
          </w:p>
        </w:tc>
      </w:tr>
      <w:tr w:rsidR="004D28DD" w:rsidRPr="006A0CE7" w:rsidDel="004E77FC" w14:paraId="039D7D6E" w14:textId="6BDD4FC3" w:rsidTr="002E17C2">
        <w:trPr>
          <w:trHeight w:val="290"/>
          <w:ins w:id="5350" w:author="Microsoft Word" w:date="2025-08-11T16:30:00Z"/>
          <w:del w:id="5351" w:author="Jujia Li" w:date="2025-08-25T17:41:00Z"/>
        </w:trPr>
        <w:tc>
          <w:tcPr>
            <w:tcW w:w="808" w:type="pct"/>
            <w:tcBorders>
              <w:top w:val="single" w:sz="4" w:space="0" w:color="auto"/>
            </w:tcBorders>
            <w:noWrap/>
            <w:vAlign w:val="bottom"/>
            <w:hideMark/>
          </w:tcPr>
          <w:p w14:paraId="1CFBE10F" w14:textId="25E6F3B9" w:rsidR="004D28DD" w:rsidRPr="00221F0A" w:rsidDel="004E77FC" w:rsidRDefault="004D28DD" w:rsidP="004D28DD">
            <w:pPr>
              <w:spacing w:after="120" w:line="360" w:lineRule="auto"/>
              <w:contextualSpacing/>
              <w:rPr>
                <w:ins w:id="5352" w:author="Microsoft Word" w:date="2025-08-11T16:30:00Z" w16du:dateUtc="2025-08-11T21:30:00Z"/>
                <w:del w:id="5353" w:author="Jujia Li" w:date="2025-08-25T17:41:00Z" w16du:dateUtc="2025-08-25T22:41:00Z"/>
                <w:rFonts w:ascii="Times New Roman" w:eastAsia="Times New Roman" w:hAnsi="Times New Roman" w:cs="Times New Roman"/>
                <w:color w:val="000000"/>
                <w:kern w:val="0"/>
                <w:sz w:val="18"/>
                <w:szCs w:val="18"/>
                <w14:ligatures w14:val="none"/>
              </w:rPr>
            </w:pPr>
            <w:ins w:id="5354" w:author="Microsoft Word" w:date="2025-08-11T16:30:00Z" w16du:dateUtc="2025-08-11T21:30:00Z">
              <w:del w:id="5355" w:author="Jujia Li" w:date="2025-08-25T17:41:00Z" w16du:dateUtc="2025-08-25T22:41:00Z">
                <w:r w:rsidRPr="005E344C" w:rsidDel="004E77FC">
                  <w:rPr>
                    <w:rFonts w:ascii="Times New Roman" w:hAnsi="Times New Roman" w:cs="Times New Roman"/>
                    <w:color w:val="000000"/>
                    <w:sz w:val="18"/>
                    <w:szCs w:val="18"/>
                  </w:rPr>
                  <w:delText>BLOUNT</w:delText>
                </w:r>
              </w:del>
            </w:ins>
          </w:p>
        </w:tc>
        <w:tc>
          <w:tcPr>
            <w:tcW w:w="566" w:type="pct"/>
            <w:tcBorders>
              <w:top w:val="single" w:sz="4" w:space="0" w:color="auto"/>
            </w:tcBorders>
            <w:vAlign w:val="bottom"/>
          </w:tcPr>
          <w:p w14:paraId="05F5CAD4" w14:textId="0CD02D43" w:rsidR="004D28DD" w:rsidRPr="002E17C2" w:rsidDel="004E77FC" w:rsidRDefault="004D28DD" w:rsidP="004D28DD">
            <w:pPr>
              <w:spacing w:after="120" w:line="360" w:lineRule="auto"/>
              <w:contextualSpacing/>
              <w:jc w:val="right"/>
              <w:rPr>
                <w:ins w:id="5356" w:author="Microsoft Word" w:date="2025-08-11T16:30:00Z" w16du:dateUtc="2025-08-11T21:30:00Z"/>
                <w:del w:id="5357" w:author="Jujia Li" w:date="2025-08-25T17:41:00Z" w16du:dateUtc="2025-08-25T22:41:00Z"/>
                <w:rFonts w:ascii="Times New Roman" w:hAnsi="Times New Roman" w:cs="Times New Roman"/>
                <w:sz w:val="18"/>
                <w:szCs w:val="18"/>
              </w:rPr>
            </w:pPr>
            <w:ins w:id="5358" w:author="Microsoft Word" w:date="2025-08-11T16:30:00Z" w16du:dateUtc="2025-08-11T21:30:00Z">
              <w:del w:id="5359" w:author="Jujia Li" w:date="2025-08-25T17:41:00Z" w16du:dateUtc="2025-08-25T22:41:00Z">
                <w:r w:rsidRPr="005E344C" w:rsidDel="004E77FC">
                  <w:rPr>
                    <w:rFonts w:ascii="Times New Roman" w:hAnsi="Times New Roman" w:cs="Times New Roman"/>
                    <w:color w:val="000000"/>
                    <w:sz w:val="18"/>
                    <w:szCs w:val="18"/>
                  </w:rPr>
                  <w:delText>57719.35</w:delText>
                </w:r>
              </w:del>
            </w:ins>
          </w:p>
        </w:tc>
        <w:tc>
          <w:tcPr>
            <w:tcW w:w="454" w:type="pct"/>
            <w:tcBorders>
              <w:top w:val="single" w:sz="4" w:space="0" w:color="auto"/>
            </w:tcBorders>
            <w:noWrap/>
            <w:vAlign w:val="bottom"/>
            <w:hideMark/>
          </w:tcPr>
          <w:p w14:paraId="4172DA57" w14:textId="27B01003" w:rsidR="004D28DD" w:rsidRPr="002E17C2" w:rsidDel="004E77FC" w:rsidRDefault="004D28DD" w:rsidP="004D28DD">
            <w:pPr>
              <w:spacing w:after="120" w:line="360" w:lineRule="auto"/>
              <w:contextualSpacing/>
              <w:jc w:val="right"/>
              <w:rPr>
                <w:ins w:id="5360" w:author="Microsoft Word" w:date="2025-08-11T16:30:00Z" w16du:dateUtc="2025-08-11T21:30:00Z"/>
                <w:del w:id="5361" w:author="Jujia Li" w:date="2025-08-25T17:41:00Z" w16du:dateUtc="2025-08-25T22:41:00Z"/>
                <w:rFonts w:ascii="Times New Roman" w:eastAsia="Times New Roman" w:hAnsi="Times New Roman" w:cs="Times New Roman"/>
                <w:color w:val="000000"/>
                <w:kern w:val="0"/>
                <w:sz w:val="18"/>
                <w:szCs w:val="18"/>
                <w14:ligatures w14:val="none"/>
              </w:rPr>
            </w:pPr>
            <w:ins w:id="5362" w:author="Microsoft Word" w:date="2025-08-11T16:30:00Z" w16du:dateUtc="2025-08-11T21:30:00Z">
              <w:del w:id="5363" w:author="Jujia Li" w:date="2025-08-25T17:41:00Z" w16du:dateUtc="2025-08-25T22:41:00Z">
                <w:r w:rsidRPr="002E17C2" w:rsidDel="004E77FC">
                  <w:rPr>
                    <w:rFonts w:ascii="Times New Roman" w:hAnsi="Times New Roman" w:cs="Times New Roman"/>
                    <w:color w:val="000000"/>
                    <w:sz w:val="18"/>
                    <w:szCs w:val="18"/>
                    <w:rPrChange w:id="5364" w:author="Jujia Li" w:date="2025-08-10T15:09:00Z" w16du:dateUtc="2025-08-10T20:09:00Z">
                      <w:rPr>
                        <w:rFonts w:ascii="Aptos Narrow" w:hAnsi="Aptos Narrow"/>
                        <w:color w:val="000000"/>
                        <w:sz w:val="22"/>
                        <w:szCs w:val="22"/>
                      </w:rPr>
                    </w:rPrChange>
                  </w:rPr>
                  <w:delText>6.42</w:delText>
                </w:r>
              </w:del>
            </w:ins>
          </w:p>
        </w:tc>
        <w:tc>
          <w:tcPr>
            <w:tcW w:w="308" w:type="pct"/>
            <w:gridSpan w:val="2"/>
            <w:tcBorders>
              <w:top w:val="single" w:sz="4" w:space="0" w:color="auto"/>
            </w:tcBorders>
            <w:noWrap/>
            <w:vAlign w:val="bottom"/>
            <w:hideMark/>
          </w:tcPr>
          <w:p w14:paraId="6E2F25B4" w14:textId="79C79141" w:rsidR="004D28DD" w:rsidRPr="002E17C2" w:rsidDel="004E77FC" w:rsidRDefault="004D28DD" w:rsidP="004D28DD">
            <w:pPr>
              <w:spacing w:after="120" w:line="360" w:lineRule="auto"/>
              <w:contextualSpacing/>
              <w:jc w:val="right"/>
              <w:rPr>
                <w:ins w:id="5365" w:author="Microsoft Word" w:date="2025-08-11T16:30:00Z" w16du:dateUtc="2025-08-11T21:30:00Z"/>
                <w:del w:id="5366" w:author="Jujia Li" w:date="2025-08-25T17:41:00Z" w16du:dateUtc="2025-08-25T22:41:00Z"/>
                <w:rFonts w:ascii="Times New Roman" w:eastAsia="Times New Roman" w:hAnsi="Times New Roman" w:cs="Times New Roman"/>
                <w:color w:val="000000"/>
                <w:kern w:val="0"/>
                <w:sz w:val="18"/>
                <w:szCs w:val="18"/>
                <w14:ligatures w14:val="none"/>
              </w:rPr>
            </w:pPr>
            <w:ins w:id="5367" w:author="Microsoft Word" w:date="2025-08-11T16:30:00Z" w16du:dateUtc="2025-08-11T21:30:00Z">
              <w:del w:id="5368" w:author="Jujia Li" w:date="2025-08-25T17:41:00Z" w16du:dateUtc="2025-08-25T22:41:00Z">
                <w:r w:rsidRPr="002E17C2" w:rsidDel="004E77FC">
                  <w:rPr>
                    <w:rFonts w:ascii="Times New Roman" w:hAnsi="Times New Roman" w:cs="Times New Roman"/>
                    <w:color w:val="000000"/>
                    <w:sz w:val="18"/>
                    <w:szCs w:val="18"/>
                    <w:rPrChange w:id="5369" w:author="Jujia Li" w:date="2025-08-10T15:09:00Z" w16du:dateUtc="2025-08-10T20:09:00Z">
                      <w:rPr>
                        <w:rFonts w:ascii="Aptos Narrow" w:hAnsi="Aptos Narrow"/>
                        <w:color w:val="000000"/>
                        <w:sz w:val="22"/>
                        <w:szCs w:val="22"/>
                      </w:rPr>
                    </w:rPrChange>
                  </w:rPr>
                  <w:delText>0.31</w:delText>
                </w:r>
              </w:del>
            </w:ins>
          </w:p>
        </w:tc>
        <w:tc>
          <w:tcPr>
            <w:tcW w:w="380" w:type="pct"/>
            <w:tcBorders>
              <w:top w:val="single" w:sz="4" w:space="0" w:color="auto"/>
            </w:tcBorders>
            <w:noWrap/>
            <w:vAlign w:val="bottom"/>
            <w:hideMark/>
          </w:tcPr>
          <w:p w14:paraId="21C64C06" w14:textId="76151BD7" w:rsidR="004D28DD" w:rsidRPr="002E17C2" w:rsidDel="004E77FC" w:rsidRDefault="004D28DD" w:rsidP="004D28DD">
            <w:pPr>
              <w:spacing w:after="120" w:line="360" w:lineRule="auto"/>
              <w:contextualSpacing/>
              <w:jc w:val="right"/>
              <w:rPr>
                <w:ins w:id="5370" w:author="Microsoft Word" w:date="2025-08-11T16:30:00Z" w16du:dateUtc="2025-08-11T21:30:00Z"/>
                <w:del w:id="5371" w:author="Jujia Li" w:date="2025-08-25T17:41:00Z" w16du:dateUtc="2025-08-25T22:41:00Z"/>
                <w:rFonts w:ascii="Times New Roman" w:eastAsia="Times New Roman" w:hAnsi="Times New Roman" w:cs="Times New Roman"/>
                <w:color w:val="000000"/>
                <w:kern w:val="0"/>
                <w:sz w:val="18"/>
                <w:szCs w:val="18"/>
                <w14:ligatures w14:val="none"/>
              </w:rPr>
            </w:pPr>
            <w:ins w:id="5372" w:author="Microsoft Word" w:date="2025-08-11T16:30:00Z" w16du:dateUtc="2025-08-11T21:30:00Z">
              <w:del w:id="5373" w:author="Jujia Li" w:date="2025-08-25T17:41:00Z" w16du:dateUtc="2025-08-25T22:41:00Z">
                <w:r w:rsidRPr="002E17C2" w:rsidDel="004E77FC">
                  <w:rPr>
                    <w:rFonts w:ascii="Times New Roman" w:hAnsi="Times New Roman" w:cs="Times New Roman"/>
                    <w:color w:val="000000"/>
                    <w:sz w:val="18"/>
                    <w:szCs w:val="18"/>
                    <w:rPrChange w:id="5374" w:author="Jujia Li" w:date="2025-08-10T15:09:00Z" w16du:dateUtc="2025-08-10T20:09:00Z">
                      <w:rPr>
                        <w:rFonts w:ascii="Aptos Narrow" w:hAnsi="Aptos Narrow"/>
                        <w:color w:val="000000"/>
                        <w:sz w:val="22"/>
                        <w:szCs w:val="22"/>
                      </w:rPr>
                    </w:rPrChange>
                  </w:rPr>
                  <w:delText>5.42</w:delText>
                </w:r>
              </w:del>
            </w:ins>
          </w:p>
        </w:tc>
        <w:tc>
          <w:tcPr>
            <w:tcW w:w="315" w:type="pct"/>
            <w:gridSpan w:val="2"/>
            <w:tcBorders>
              <w:top w:val="single" w:sz="4" w:space="0" w:color="auto"/>
            </w:tcBorders>
            <w:noWrap/>
            <w:vAlign w:val="bottom"/>
            <w:hideMark/>
          </w:tcPr>
          <w:p w14:paraId="4F5F4FBB" w14:textId="2162B2EE" w:rsidR="004D28DD" w:rsidRPr="002E17C2" w:rsidDel="004E77FC" w:rsidRDefault="004D28DD" w:rsidP="004D28DD">
            <w:pPr>
              <w:spacing w:after="120" w:line="360" w:lineRule="auto"/>
              <w:contextualSpacing/>
              <w:jc w:val="right"/>
              <w:rPr>
                <w:ins w:id="5375" w:author="Microsoft Word" w:date="2025-08-11T16:30:00Z" w16du:dateUtc="2025-08-11T21:30:00Z"/>
                <w:del w:id="5376" w:author="Jujia Li" w:date="2025-08-25T17:41:00Z" w16du:dateUtc="2025-08-25T22:41:00Z"/>
                <w:rFonts w:ascii="Times New Roman" w:eastAsia="Times New Roman" w:hAnsi="Times New Roman" w:cs="Times New Roman"/>
                <w:color w:val="000000"/>
                <w:kern w:val="0"/>
                <w:sz w:val="18"/>
                <w:szCs w:val="18"/>
                <w14:ligatures w14:val="none"/>
              </w:rPr>
            </w:pPr>
            <w:ins w:id="5377" w:author="Microsoft Word" w:date="2025-08-11T16:30:00Z" w16du:dateUtc="2025-08-11T21:30:00Z">
              <w:del w:id="5378" w:author="Jujia Li" w:date="2025-08-25T17:41:00Z" w16du:dateUtc="2025-08-25T22:41:00Z">
                <w:r w:rsidRPr="002E17C2" w:rsidDel="004E77FC">
                  <w:rPr>
                    <w:rFonts w:ascii="Times New Roman" w:hAnsi="Times New Roman" w:cs="Times New Roman"/>
                    <w:color w:val="000000"/>
                    <w:sz w:val="18"/>
                    <w:szCs w:val="18"/>
                    <w:rPrChange w:id="5379" w:author="Jujia Li" w:date="2025-08-10T15:09:00Z" w16du:dateUtc="2025-08-10T20:09:00Z">
                      <w:rPr>
                        <w:rFonts w:ascii="Aptos Narrow" w:hAnsi="Aptos Narrow"/>
                        <w:color w:val="000000"/>
                        <w:sz w:val="22"/>
                        <w:szCs w:val="22"/>
                      </w:rPr>
                    </w:rPrChange>
                  </w:rPr>
                  <w:delText>0.26</w:delText>
                </w:r>
              </w:del>
            </w:ins>
          </w:p>
        </w:tc>
        <w:tc>
          <w:tcPr>
            <w:tcW w:w="380" w:type="pct"/>
            <w:tcBorders>
              <w:top w:val="single" w:sz="4" w:space="0" w:color="auto"/>
            </w:tcBorders>
            <w:noWrap/>
            <w:vAlign w:val="bottom"/>
            <w:hideMark/>
          </w:tcPr>
          <w:p w14:paraId="168292B3" w14:textId="0FB9C2D9" w:rsidR="004D28DD" w:rsidRPr="002E17C2" w:rsidDel="004E77FC" w:rsidRDefault="004D28DD" w:rsidP="004D28DD">
            <w:pPr>
              <w:spacing w:after="120" w:line="360" w:lineRule="auto"/>
              <w:contextualSpacing/>
              <w:jc w:val="right"/>
              <w:rPr>
                <w:ins w:id="5380" w:author="Microsoft Word" w:date="2025-08-11T16:30:00Z" w16du:dateUtc="2025-08-11T21:30:00Z"/>
                <w:del w:id="5381" w:author="Jujia Li" w:date="2025-08-25T17:41:00Z" w16du:dateUtc="2025-08-25T22:41:00Z"/>
                <w:rFonts w:ascii="Times New Roman" w:eastAsia="Times New Roman" w:hAnsi="Times New Roman" w:cs="Times New Roman"/>
                <w:color w:val="000000"/>
                <w:kern w:val="0"/>
                <w:sz w:val="18"/>
                <w:szCs w:val="18"/>
                <w14:ligatures w14:val="none"/>
              </w:rPr>
            </w:pPr>
            <w:ins w:id="5382" w:author="Microsoft Word" w:date="2025-08-11T16:30:00Z" w16du:dateUtc="2025-08-11T21:30:00Z">
              <w:del w:id="5383" w:author="Jujia Li" w:date="2025-08-25T17:41:00Z" w16du:dateUtc="2025-08-25T22:41:00Z">
                <w:r w:rsidRPr="002E17C2" w:rsidDel="004E77FC">
                  <w:rPr>
                    <w:rFonts w:ascii="Times New Roman" w:hAnsi="Times New Roman" w:cs="Times New Roman"/>
                    <w:color w:val="000000"/>
                    <w:sz w:val="18"/>
                    <w:szCs w:val="18"/>
                    <w:rPrChange w:id="5384" w:author="Jujia Li" w:date="2025-08-10T15:09:00Z" w16du:dateUtc="2025-08-10T20:09:00Z">
                      <w:rPr>
                        <w:rFonts w:ascii="Aptos Narrow" w:hAnsi="Aptos Narrow"/>
                        <w:color w:val="000000"/>
                        <w:sz w:val="22"/>
                        <w:szCs w:val="22"/>
                      </w:rPr>
                    </w:rPrChange>
                  </w:rPr>
                  <w:delText>5.29</w:delText>
                </w:r>
              </w:del>
            </w:ins>
          </w:p>
        </w:tc>
        <w:tc>
          <w:tcPr>
            <w:tcW w:w="316" w:type="pct"/>
            <w:gridSpan w:val="2"/>
            <w:tcBorders>
              <w:top w:val="single" w:sz="4" w:space="0" w:color="auto"/>
            </w:tcBorders>
            <w:noWrap/>
            <w:vAlign w:val="bottom"/>
            <w:hideMark/>
          </w:tcPr>
          <w:p w14:paraId="2A42A7BC" w14:textId="6D7EA022" w:rsidR="004D28DD" w:rsidRPr="002E17C2" w:rsidDel="004E77FC" w:rsidRDefault="004D28DD" w:rsidP="004D28DD">
            <w:pPr>
              <w:spacing w:after="120" w:line="360" w:lineRule="auto"/>
              <w:contextualSpacing/>
              <w:jc w:val="right"/>
              <w:rPr>
                <w:ins w:id="5385" w:author="Microsoft Word" w:date="2025-08-11T16:30:00Z" w16du:dateUtc="2025-08-11T21:30:00Z"/>
                <w:del w:id="5386" w:author="Jujia Li" w:date="2025-08-25T17:41:00Z" w16du:dateUtc="2025-08-25T22:41:00Z"/>
                <w:rFonts w:ascii="Times New Roman" w:eastAsia="Times New Roman" w:hAnsi="Times New Roman" w:cs="Times New Roman"/>
                <w:color w:val="000000"/>
                <w:kern w:val="0"/>
                <w:sz w:val="18"/>
                <w:szCs w:val="18"/>
                <w14:ligatures w14:val="none"/>
              </w:rPr>
            </w:pPr>
            <w:ins w:id="5387" w:author="Microsoft Word" w:date="2025-08-11T16:30:00Z" w16du:dateUtc="2025-08-11T21:30:00Z">
              <w:del w:id="5388" w:author="Jujia Li" w:date="2025-08-25T17:41:00Z" w16du:dateUtc="2025-08-25T22:41:00Z">
                <w:r w:rsidRPr="002E17C2" w:rsidDel="004E77FC">
                  <w:rPr>
                    <w:rFonts w:ascii="Times New Roman" w:hAnsi="Times New Roman" w:cs="Times New Roman"/>
                    <w:color w:val="000000"/>
                    <w:sz w:val="18"/>
                    <w:szCs w:val="18"/>
                    <w:rPrChange w:id="5389" w:author="Jujia Li" w:date="2025-08-10T15:09:00Z" w16du:dateUtc="2025-08-10T20:09:00Z">
                      <w:rPr>
                        <w:rFonts w:ascii="Aptos Narrow" w:hAnsi="Aptos Narrow"/>
                        <w:color w:val="000000"/>
                        <w:sz w:val="22"/>
                        <w:szCs w:val="22"/>
                      </w:rPr>
                    </w:rPrChange>
                  </w:rPr>
                  <w:delText>0.25</w:delText>
                </w:r>
              </w:del>
            </w:ins>
          </w:p>
        </w:tc>
        <w:tc>
          <w:tcPr>
            <w:tcW w:w="380" w:type="pct"/>
            <w:tcBorders>
              <w:top w:val="single" w:sz="4" w:space="0" w:color="auto"/>
            </w:tcBorders>
            <w:noWrap/>
            <w:vAlign w:val="bottom"/>
            <w:hideMark/>
          </w:tcPr>
          <w:p w14:paraId="5A298E71" w14:textId="73E79BE1" w:rsidR="004D28DD" w:rsidRPr="002E17C2" w:rsidDel="004E77FC" w:rsidRDefault="004D28DD" w:rsidP="004D28DD">
            <w:pPr>
              <w:spacing w:after="120" w:line="360" w:lineRule="auto"/>
              <w:contextualSpacing/>
              <w:jc w:val="right"/>
              <w:rPr>
                <w:ins w:id="5390" w:author="Microsoft Word" w:date="2025-08-11T16:30:00Z" w16du:dateUtc="2025-08-11T21:30:00Z"/>
                <w:del w:id="5391" w:author="Jujia Li" w:date="2025-08-25T17:41:00Z" w16du:dateUtc="2025-08-25T22:41:00Z"/>
                <w:rFonts w:ascii="Times New Roman" w:eastAsia="Times New Roman" w:hAnsi="Times New Roman" w:cs="Times New Roman"/>
                <w:color w:val="000000"/>
                <w:kern w:val="0"/>
                <w:sz w:val="18"/>
                <w:szCs w:val="18"/>
                <w14:ligatures w14:val="none"/>
              </w:rPr>
            </w:pPr>
            <w:ins w:id="5392" w:author="Microsoft Word" w:date="2025-08-11T16:30:00Z" w16du:dateUtc="2025-08-11T21:30:00Z">
              <w:del w:id="5393" w:author="Jujia Li" w:date="2025-08-25T17:41:00Z" w16du:dateUtc="2025-08-25T22:41:00Z">
                <w:r w:rsidRPr="002E17C2" w:rsidDel="004E77FC">
                  <w:rPr>
                    <w:rFonts w:ascii="Times New Roman" w:hAnsi="Times New Roman" w:cs="Times New Roman"/>
                    <w:color w:val="000000"/>
                    <w:sz w:val="18"/>
                    <w:szCs w:val="18"/>
                    <w:rPrChange w:id="5394" w:author="Jujia Li" w:date="2025-08-10T15:09:00Z" w16du:dateUtc="2025-08-10T20:09:00Z">
                      <w:rPr>
                        <w:rFonts w:ascii="Aptos Narrow" w:hAnsi="Aptos Narrow"/>
                        <w:color w:val="000000"/>
                        <w:sz w:val="22"/>
                        <w:szCs w:val="22"/>
                      </w:rPr>
                    </w:rPrChange>
                  </w:rPr>
                  <w:delText>3.82</w:delText>
                </w:r>
              </w:del>
            </w:ins>
          </w:p>
        </w:tc>
        <w:tc>
          <w:tcPr>
            <w:tcW w:w="321" w:type="pct"/>
            <w:tcBorders>
              <w:top w:val="single" w:sz="4" w:space="0" w:color="auto"/>
            </w:tcBorders>
            <w:noWrap/>
            <w:vAlign w:val="bottom"/>
            <w:hideMark/>
          </w:tcPr>
          <w:p w14:paraId="074A7945" w14:textId="0DE8B9E2" w:rsidR="004D28DD" w:rsidRPr="002E17C2" w:rsidDel="004E77FC" w:rsidRDefault="004D28DD" w:rsidP="004D28DD">
            <w:pPr>
              <w:spacing w:after="120" w:line="360" w:lineRule="auto"/>
              <w:contextualSpacing/>
              <w:jc w:val="right"/>
              <w:rPr>
                <w:ins w:id="5395" w:author="Microsoft Word" w:date="2025-08-11T16:30:00Z" w16du:dateUtc="2025-08-11T21:30:00Z"/>
                <w:del w:id="5396" w:author="Jujia Li" w:date="2025-08-25T17:41:00Z" w16du:dateUtc="2025-08-25T22:41:00Z"/>
                <w:rFonts w:ascii="Times New Roman" w:eastAsia="Times New Roman" w:hAnsi="Times New Roman" w:cs="Times New Roman"/>
                <w:color w:val="000000"/>
                <w:kern w:val="0"/>
                <w:sz w:val="18"/>
                <w:szCs w:val="18"/>
                <w14:ligatures w14:val="none"/>
              </w:rPr>
            </w:pPr>
            <w:ins w:id="5397" w:author="Microsoft Word" w:date="2025-08-11T16:30:00Z" w16du:dateUtc="2025-08-11T21:30:00Z">
              <w:del w:id="5398" w:author="Jujia Li" w:date="2025-08-25T17:41:00Z" w16du:dateUtc="2025-08-25T22:41:00Z">
                <w:r w:rsidRPr="002E17C2" w:rsidDel="004E77FC">
                  <w:rPr>
                    <w:rFonts w:ascii="Times New Roman" w:hAnsi="Times New Roman" w:cs="Times New Roman"/>
                    <w:color w:val="000000"/>
                    <w:sz w:val="18"/>
                    <w:szCs w:val="18"/>
                    <w:rPrChange w:id="5399" w:author="Jujia Li" w:date="2025-08-10T15:09:00Z" w16du:dateUtc="2025-08-10T20:09:00Z">
                      <w:rPr>
                        <w:rFonts w:ascii="Aptos Narrow" w:hAnsi="Aptos Narrow"/>
                        <w:color w:val="000000"/>
                        <w:sz w:val="22"/>
                        <w:szCs w:val="22"/>
                      </w:rPr>
                    </w:rPrChange>
                  </w:rPr>
                  <w:delText>0.18</w:delText>
                </w:r>
              </w:del>
            </w:ins>
          </w:p>
        </w:tc>
        <w:tc>
          <w:tcPr>
            <w:tcW w:w="428" w:type="pct"/>
            <w:tcBorders>
              <w:top w:val="single" w:sz="4" w:space="0" w:color="auto"/>
            </w:tcBorders>
            <w:noWrap/>
            <w:vAlign w:val="bottom"/>
            <w:hideMark/>
          </w:tcPr>
          <w:p w14:paraId="4F1AF4FA" w14:textId="2A79EF91" w:rsidR="004D28DD" w:rsidRPr="002E17C2" w:rsidDel="004E77FC" w:rsidRDefault="004D28DD" w:rsidP="004D28DD">
            <w:pPr>
              <w:spacing w:after="120" w:line="360" w:lineRule="auto"/>
              <w:contextualSpacing/>
              <w:jc w:val="right"/>
              <w:rPr>
                <w:ins w:id="5400" w:author="Microsoft Word" w:date="2025-08-11T16:30:00Z" w16du:dateUtc="2025-08-11T21:30:00Z"/>
                <w:del w:id="5401" w:author="Jujia Li" w:date="2025-08-25T17:41:00Z" w16du:dateUtc="2025-08-25T22:41:00Z"/>
                <w:rFonts w:ascii="Times New Roman" w:eastAsia="Times New Roman" w:hAnsi="Times New Roman" w:cs="Times New Roman"/>
                <w:color w:val="000000"/>
                <w:kern w:val="0"/>
                <w:sz w:val="18"/>
                <w:szCs w:val="18"/>
                <w14:ligatures w14:val="none"/>
              </w:rPr>
            </w:pPr>
            <w:ins w:id="5402" w:author="Microsoft Word" w:date="2025-08-11T16:30:00Z" w16du:dateUtc="2025-08-11T21:30:00Z">
              <w:del w:id="5403" w:author="Jujia Li" w:date="2025-08-25T17:41:00Z" w16du:dateUtc="2025-08-25T22:41:00Z">
                <w:r w:rsidRPr="002E17C2" w:rsidDel="004E77FC">
                  <w:rPr>
                    <w:rFonts w:ascii="Times New Roman" w:hAnsi="Times New Roman" w:cs="Times New Roman"/>
                    <w:color w:val="000000"/>
                    <w:sz w:val="18"/>
                    <w:szCs w:val="18"/>
                    <w:rPrChange w:id="5404" w:author="Jujia Li" w:date="2025-08-10T15:09:00Z" w16du:dateUtc="2025-08-10T20:09:00Z">
                      <w:rPr>
                        <w:rFonts w:ascii="Aptos Narrow" w:hAnsi="Aptos Narrow"/>
                        <w:color w:val="000000"/>
                        <w:sz w:val="22"/>
                        <w:szCs w:val="22"/>
                      </w:rPr>
                    </w:rPrChange>
                  </w:rPr>
                  <w:delText>20.95</w:delText>
                </w:r>
              </w:del>
            </w:ins>
          </w:p>
        </w:tc>
        <w:tc>
          <w:tcPr>
            <w:tcW w:w="344" w:type="pct"/>
            <w:tcBorders>
              <w:top w:val="single" w:sz="4" w:space="0" w:color="auto"/>
            </w:tcBorders>
            <w:vAlign w:val="bottom"/>
          </w:tcPr>
          <w:p w14:paraId="5834FB67" w14:textId="44181B54" w:rsidR="004D28DD" w:rsidRPr="002E17C2" w:rsidDel="004E77FC" w:rsidRDefault="004D28DD" w:rsidP="004D28DD">
            <w:pPr>
              <w:spacing w:after="120" w:line="360" w:lineRule="auto"/>
              <w:contextualSpacing/>
              <w:jc w:val="right"/>
              <w:rPr>
                <w:ins w:id="5405" w:author="Microsoft Word" w:date="2025-08-11T16:30:00Z" w16du:dateUtc="2025-08-11T21:30:00Z"/>
                <w:del w:id="5406" w:author="Jujia Li" w:date="2025-08-25T17:41:00Z" w16du:dateUtc="2025-08-25T22:41:00Z"/>
                <w:rFonts w:ascii="Times New Roman" w:hAnsi="Times New Roman" w:cs="Times New Roman"/>
                <w:sz w:val="18"/>
                <w:szCs w:val="18"/>
              </w:rPr>
            </w:pPr>
            <w:ins w:id="5407" w:author="Microsoft Word" w:date="2025-08-11T16:30:00Z" w16du:dateUtc="2025-08-11T21:30:00Z">
              <w:del w:id="5408" w:author="Jujia Li" w:date="2025-08-25T17:41:00Z" w16du:dateUtc="2025-08-25T22:41:00Z">
                <w:r w:rsidRPr="002E17C2" w:rsidDel="004E77FC">
                  <w:rPr>
                    <w:rFonts w:ascii="Times New Roman" w:hAnsi="Times New Roman" w:cs="Times New Roman"/>
                    <w:color w:val="000000"/>
                    <w:sz w:val="18"/>
                    <w:szCs w:val="18"/>
                    <w:rPrChange w:id="5409" w:author="Jujia Li" w:date="2025-08-10T15:09:00Z" w16du:dateUtc="2025-08-10T20:09:00Z">
                      <w:rPr>
                        <w:rFonts w:ascii="Aptos Narrow" w:hAnsi="Aptos Narrow"/>
                        <w:color w:val="000000"/>
                        <w:sz w:val="22"/>
                        <w:szCs w:val="22"/>
                      </w:rPr>
                    </w:rPrChange>
                  </w:rPr>
                  <w:delText>0.25</w:delText>
                </w:r>
              </w:del>
            </w:ins>
          </w:p>
        </w:tc>
      </w:tr>
      <w:tr w:rsidR="004D28DD" w:rsidRPr="006A0CE7" w:rsidDel="004E77FC" w14:paraId="036F20A1" w14:textId="03BCC9AB" w:rsidTr="002E17C2">
        <w:trPr>
          <w:trHeight w:val="290"/>
          <w:ins w:id="5410" w:author="Microsoft Word" w:date="2025-08-11T16:30:00Z"/>
          <w:del w:id="5411" w:author="Jujia Li" w:date="2025-08-25T17:41:00Z"/>
        </w:trPr>
        <w:tc>
          <w:tcPr>
            <w:tcW w:w="808" w:type="pct"/>
            <w:noWrap/>
            <w:vAlign w:val="bottom"/>
            <w:hideMark/>
          </w:tcPr>
          <w:p w14:paraId="4BE1A4B9" w14:textId="40731074" w:rsidR="004D28DD" w:rsidRPr="00221F0A" w:rsidDel="004E77FC" w:rsidRDefault="004D28DD" w:rsidP="004D28DD">
            <w:pPr>
              <w:spacing w:after="120" w:line="360" w:lineRule="auto"/>
              <w:contextualSpacing/>
              <w:rPr>
                <w:ins w:id="5412" w:author="Microsoft Word" w:date="2025-08-11T16:30:00Z" w16du:dateUtc="2025-08-11T21:30:00Z"/>
                <w:del w:id="5413" w:author="Jujia Li" w:date="2025-08-25T17:41:00Z" w16du:dateUtc="2025-08-25T22:41:00Z"/>
                <w:rFonts w:ascii="Times New Roman" w:eastAsia="Times New Roman" w:hAnsi="Times New Roman" w:cs="Times New Roman"/>
                <w:color w:val="000000"/>
                <w:kern w:val="0"/>
                <w:sz w:val="18"/>
                <w:szCs w:val="18"/>
                <w14:ligatures w14:val="none"/>
              </w:rPr>
            </w:pPr>
            <w:ins w:id="5414" w:author="Microsoft Word" w:date="2025-08-11T16:30:00Z" w16du:dateUtc="2025-08-11T21:30:00Z">
              <w:del w:id="5415" w:author="Jujia Li" w:date="2025-08-25T17:41:00Z" w16du:dateUtc="2025-08-25T22:41:00Z">
                <w:r w:rsidRPr="005E344C" w:rsidDel="004E77FC">
                  <w:rPr>
                    <w:rFonts w:ascii="Times New Roman" w:hAnsi="Times New Roman" w:cs="Times New Roman"/>
                    <w:color w:val="000000"/>
                    <w:sz w:val="18"/>
                    <w:szCs w:val="18"/>
                  </w:rPr>
                  <w:delText>CHEROKEE</w:delText>
                </w:r>
              </w:del>
            </w:ins>
          </w:p>
        </w:tc>
        <w:tc>
          <w:tcPr>
            <w:tcW w:w="566" w:type="pct"/>
            <w:vAlign w:val="bottom"/>
          </w:tcPr>
          <w:p w14:paraId="2A793D27" w14:textId="6F314CB0" w:rsidR="004D28DD" w:rsidRPr="002E17C2" w:rsidDel="004E77FC" w:rsidRDefault="004D28DD" w:rsidP="004D28DD">
            <w:pPr>
              <w:spacing w:after="120" w:line="360" w:lineRule="auto"/>
              <w:contextualSpacing/>
              <w:jc w:val="right"/>
              <w:rPr>
                <w:ins w:id="5416" w:author="Microsoft Word" w:date="2025-08-11T16:30:00Z" w16du:dateUtc="2025-08-11T21:30:00Z"/>
                <w:del w:id="5417" w:author="Jujia Li" w:date="2025-08-25T17:41:00Z" w16du:dateUtc="2025-08-25T22:41:00Z"/>
                <w:rFonts w:ascii="Times New Roman" w:hAnsi="Times New Roman" w:cs="Times New Roman"/>
                <w:sz w:val="18"/>
                <w:szCs w:val="18"/>
              </w:rPr>
            </w:pPr>
            <w:ins w:id="5418" w:author="Microsoft Word" w:date="2025-08-11T16:30:00Z" w16du:dateUtc="2025-08-11T21:30:00Z">
              <w:del w:id="5419" w:author="Jujia Li" w:date="2025-08-25T17:41:00Z" w16du:dateUtc="2025-08-25T22:41:00Z">
                <w:r w:rsidRPr="005E344C" w:rsidDel="004E77FC">
                  <w:rPr>
                    <w:rFonts w:ascii="Times New Roman" w:hAnsi="Times New Roman" w:cs="Times New Roman"/>
                    <w:color w:val="000000"/>
                    <w:sz w:val="18"/>
                    <w:szCs w:val="18"/>
                  </w:rPr>
                  <w:delText>25945.63</w:delText>
                </w:r>
              </w:del>
            </w:ins>
          </w:p>
        </w:tc>
        <w:tc>
          <w:tcPr>
            <w:tcW w:w="454" w:type="pct"/>
            <w:noWrap/>
            <w:vAlign w:val="bottom"/>
            <w:hideMark/>
          </w:tcPr>
          <w:p w14:paraId="082BC2E2" w14:textId="3790617A" w:rsidR="004D28DD" w:rsidRPr="002E17C2" w:rsidDel="004E77FC" w:rsidRDefault="004D28DD" w:rsidP="004D28DD">
            <w:pPr>
              <w:spacing w:after="120" w:line="360" w:lineRule="auto"/>
              <w:contextualSpacing/>
              <w:jc w:val="right"/>
              <w:rPr>
                <w:ins w:id="5420" w:author="Microsoft Word" w:date="2025-08-11T16:30:00Z" w16du:dateUtc="2025-08-11T21:30:00Z"/>
                <w:del w:id="5421" w:author="Jujia Li" w:date="2025-08-25T17:41:00Z" w16du:dateUtc="2025-08-25T22:41:00Z"/>
                <w:rFonts w:ascii="Times New Roman" w:eastAsia="Times New Roman" w:hAnsi="Times New Roman" w:cs="Times New Roman"/>
                <w:color w:val="000000"/>
                <w:kern w:val="0"/>
                <w:sz w:val="18"/>
                <w:szCs w:val="18"/>
                <w14:ligatures w14:val="none"/>
              </w:rPr>
            </w:pPr>
            <w:ins w:id="5422" w:author="Microsoft Word" w:date="2025-08-11T16:30:00Z" w16du:dateUtc="2025-08-11T21:30:00Z">
              <w:del w:id="5423" w:author="Jujia Li" w:date="2025-08-25T17:41:00Z" w16du:dateUtc="2025-08-25T22:41:00Z">
                <w:r w:rsidRPr="002E17C2" w:rsidDel="004E77FC">
                  <w:rPr>
                    <w:rFonts w:ascii="Times New Roman" w:hAnsi="Times New Roman" w:cs="Times New Roman"/>
                    <w:color w:val="000000"/>
                    <w:sz w:val="18"/>
                    <w:szCs w:val="18"/>
                    <w:rPrChange w:id="5424" w:author="Jujia Li" w:date="2025-08-10T15:09:00Z" w16du:dateUtc="2025-08-10T20:09:00Z">
                      <w:rPr>
                        <w:rFonts w:ascii="Aptos Narrow" w:hAnsi="Aptos Narrow"/>
                        <w:color w:val="000000"/>
                        <w:sz w:val="22"/>
                        <w:szCs w:val="22"/>
                      </w:rPr>
                    </w:rPrChange>
                  </w:rPr>
                  <w:delText>7.28</w:delText>
                </w:r>
              </w:del>
            </w:ins>
          </w:p>
        </w:tc>
        <w:tc>
          <w:tcPr>
            <w:tcW w:w="308" w:type="pct"/>
            <w:gridSpan w:val="2"/>
            <w:noWrap/>
            <w:vAlign w:val="bottom"/>
            <w:hideMark/>
          </w:tcPr>
          <w:p w14:paraId="11E0170B" w14:textId="2C618E51" w:rsidR="004D28DD" w:rsidRPr="002E17C2" w:rsidDel="004E77FC" w:rsidRDefault="004D28DD" w:rsidP="004D28DD">
            <w:pPr>
              <w:spacing w:after="120" w:line="360" w:lineRule="auto"/>
              <w:contextualSpacing/>
              <w:jc w:val="right"/>
              <w:rPr>
                <w:ins w:id="5425" w:author="Microsoft Word" w:date="2025-08-11T16:30:00Z" w16du:dateUtc="2025-08-11T21:30:00Z"/>
                <w:del w:id="5426" w:author="Jujia Li" w:date="2025-08-25T17:41:00Z" w16du:dateUtc="2025-08-25T22:41:00Z"/>
                <w:rFonts w:ascii="Times New Roman" w:eastAsia="Times New Roman" w:hAnsi="Times New Roman" w:cs="Times New Roman"/>
                <w:color w:val="000000"/>
                <w:kern w:val="0"/>
                <w:sz w:val="18"/>
                <w:szCs w:val="18"/>
                <w14:ligatures w14:val="none"/>
              </w:rPr>
            </w:pPr>
            <w:ins w:id="5427" w:author="Microsoft Word" w:date="2025-08-11T16:30:00Z" w16du:dateUtc="2025-08-11T21:30:00Z">
              <w:del w:id="5428" w:author="Jujia Li" w:date="2025-08-25T17:41:00Z" w16du:dateUtc="2025-08-25T22:41:00Z">
                <w:r w:rsidRPr="002E17C2" w:rsidDel="004E77FC">
                  <w:rPr>
                    <w:rFonts w:ascii="Times New Roman" w:hAnsi="Times New Roman" w:cs="Times New Roman"/>
                    <w:color w:val="000000"/>
                    <w:sz w:val="18"/>
                    <w:szCs w:val="18"/>
                    <w:rPrChange w:id="5429" w:author="Jujia Li" w:date="2025-08-10T15:09:00Z" w16du:dateUtc="2025-08-10T20:09:00Z">
                      <w:rPr>
                        <w:rFonts w:ascii="Aptos Narrow" w:hAnsi="Aptos Narrow"/>
                        <w:color w:val="000000"/>
                        <w:sz w:val="22"/>
                        <w:szCs w:val="22"/>
                      </w:rPr>
                    </w:rPrChange>
                  </w:rPr>
                  <w:delText>0.77</w:delText>
                </w:r>
              </w:del>
            </w:ins>
          </w:p>
        </w:tc>
        <w:tc>
          <w:tcPr>
            <w:tcW w:w="380" w:type="pct"/>
            <w:noWrap/>
            <w:vAlign w:val="bottom"/>
            <w:hideMark/>
          </w:tcPr>
          <w:p w14:paraId="5CE0CAA6" w14:textId="7719610A" w:rsidR="004D28DD" w:rsidRPr="002E17C2" w:rsidDel="004E77FC" w:rsidRDefault="004D28DD" w:rsidP="004D28DD">
            <w:pPr>
              <w:spacing w:after="120" w:line="360" w:lineRule="auto"/>
              <w:contextualSpacing/>
              <w:jc w:val="right"/>
              <w:rPr>
                <w:ins w:id="5430" w:author="Microsoft Word" w:date="2025-08-11T16:30:00Z" w16du:dateUtc="2025-08-11T21:30:00Z"/>
                <w:del w:id="5431" w:author="Jujia Li" w:date="2025-08-25T17:41:00Z" w16du:dateUtc="2025-08-25T22:41:00Z"/>
                <w:rFonts w:ascii="Times New Roman" w:eastAsia="Times New Roman" w:hAnsi="Times New Roman" w:cs="Times New Roman"/>
                <w:color w:val="000000"/>
                <w:kern w:val="0"/>
                <w:sz w:val="18"/>
                <w:szCs w:val="18"/>
                <w14:ligatures w14:val="none"/>
              </w:rPr>
            </w:pPr>
            <w:ins w:id="5432" w:author="Microsoft Word" w:date="2025-08-11T16:30:00Z" w16du:dateUtc="2025-08-11T21:30:00Z">
              <w:del w:id="5433" w:author="Jujia Li" w:date="2025-08-25T17:41:00Z" w16du:dateUtc="2025-08-25T22:41:00Z">
                <w:r w:rsidRPr="002E17C2" w:rsidDel="004E77FC">
                  <w:rPr>
                    <w:rFonts w:ascii="Times New Roman" w:hAnsi="Times New Roman" w:cs="Times New Roman"/>
                    <w:color w:val="000000"/>
                    <w:sz w:val="18"/>
                    <w:szCs w:val="18"/>
                    <w:rPrChange w:id="5434" w:author="Jujia Li" w:date="2025-08-10T15:09:00Z" w16du:dateUtc="2025-08-10T20:09:00Z">
                      <w:rPr>
                        <w:rFonts w:ascii="Aptos Narrow" w:hAnsi="Aptos Narrow"/>
                        <w:color w:val="000000"/>
                        <w:sz w:val="22"/>
                        <w:szCs w:val="22"/>
                      </w:rPr>
                    </w:rPrChange>
                  </w:rPr>
                  <w:delText>6.67</w:delText>
                </w:r>
              </w:del>
            </w:ins>
          </w:p>
        </w:tc>
        <w:tc>
          <w:tcPr>
            <w:tcW w:w="315" w:type="pct"/>
            <w:gridSpan w:val="2"/>
            <w:noWrap/>
            <w:vAlign w:val="bottom"/>
            <w:hideMark/>
          </w:tcPr>
          <w:p w14:paraId="36CB3159" w14:textId="32CCE6F9" w:rsidR="004D28DD" w:rsidRPr="002E17C2" w:rsidDel="004E77FC" w:rsidRDefault="004D28DD" w:rsidP="004D28DD">
            <w:pPr>
              <w:spacing w:after="120" w:line="360" w:lineRule="auto"/>
              <w:contextualSpacing/>
              <w:jc w:val="right"/>
              <w:rPr>
                <w:ins w:id="5435" w:author="Microsoft Word" w:date="2025-08-11T16:30:00Z" w16du:dateUtc="2025-08-11T21:30:00Z"/>
                <w:del w:id="5436" w:author="Jujia Li" w:date="2025-08-25T17:41:00Z" w16du:dateUtc="2025-08-25T22:41:00Z"/>
                <w:rFonts w:ascii="Times New Roman" w:eastAsia="Times New Roman" w:hAnsi="Times New Roman" w:cs="Times New Roman"/>
                <w:color w:val="000000"/>
                <w:kern w:val="0"/>
                <w:sz w:val="18"/>
                <w:szCs w:val="18"/>
                <w14:ligatures w14:val="none"/>
              </w:rPr>
            </w:pPr>
            <w:ins w:id="5437" w:author="Microsoft Word" w:date="2025-08-11T16:30:00Z" w16du:dateUtc="2025-08-11T21:30:00Z">
              <w:del w:id="5438" w:author="Jujia Li" w:date="2025-08-25T17:41:00Z" w16du:dateUtc="2025-08-25T22:41:00Z">
                <w:r w:rsidRPr="002E17C2" w:rsidDel="004E77FC">
                  <w:rPr>
                    <w:rFonts w:ascii="Times New Roman" w:hAnsi="Times New Roman" w:cs="Times New Roman"/>
                    <w:color w:val="000000"/>
                    <w:sz w:val="18"/>
                    <w:szCs w:val="18"/>
                    <w:rPrChange w:id="5439" w:author="Jujia Li" w:date="2025-08-10T15:09:00Z" w16du:dateUtc="2025-08-10T20:09:00Z">
                      <w:rPr>
                        <w:rFonts w:ascii="Aptos Narrow" w:hAnsi="Aptos Narrow"/>
                        <w:color w:val="000000"/>
                        <w:sz w:val="22"/>
                        <w:szCs w:val="22"/>
                      </w:rPr>
                    </w:rPrChange>
                  </w:rPr>
                  <w:delText>0.71</w:delText>
                </w:r>
              </w:del>
            </w:ins>
          </w:p>
        </w:tc>
        <w:tc>
          <w:tcPr>
            <w:tcW w:w="380" w:type="pct"/>
            <w:noWrap/>
            <w:vAlign w:val="bottom"/>
            <w:hideMark/>
          </w:tcPr>
          <w:p w14:paraId="2C310484" w14:textId="300E3ADD" w:rsidR="004D28DD" w:rsidRPr="002E17C2" w:rsidDel="004E77FC" w:rsidRDefault="004D28DD" w:rsidP="004D28DD">
            <w:pPr>
              <w:spacing w:after="120" w:line="360" w:lineRule="auto"/>
              <w:contextualSpacing/>
              <w:jc w:val="right"/>
              <w:rPr>
                <w:ins w:id="5440" w:author="Microsoft Word" w:date="2025-08-11T16:30:00Z" w16du:dateUtc="2025-08-11T21:30:00Z"/>
                <w:del w:id="5441" w:author="Jujia Li" w:date="2025-08-25T17:41:00Z" w16du:dateUtc="2025-08-25T22:41:00Z"/>
                <w:rFonts w:ascii="Times New Roman" w:eastAsia="Times New Roman" w:hAnsi="Times New Roman" w:cs="Times New Roman"/>
                <w:color w:val="000000"/>
                <w:kern w:val="0"/>
                <w:sz w:val="18"/>
                <w:szCs w:val="18"/>
                <w14:ligatures w14:val="none"/>
              </w:rPr>
            </w:pPr>
            <w:ins w:id="5442" w:author="Microsoft Word" w:date="2025-08-11T16:30:00Z" w16du:dateUtc="2025-08-11T21:30:00Z">
              <w:del w:id="5443" w:author="Jujia Li" w:date="2025-08-25T17:41:00Z" w16du:dateUtc="2025-08-25T22:41:00Z">
                <w:r w:rsidRPr="002E17C2" w:rsidDel="004E77FC">
                  <w:rPr>
                    <w:rFonts w:ascii="Times New Roman" w:hAnsi="Times New Roman" w:cs="Times New Roman"/>
                    <w:color w:val="000000"/>
                    <w:sz w:val="18"/>
                    <w:szCs w:val="18"/>
                    <w:rPrChange w:id="5444" w:author="Jujia Li" w:date="2025-08-10T15:09:00Z" w16du:dateUtc="2025-08-10T20:09:00Z">
                      <w:rPr>
                        <w:rFonts w:ascii="Aptos Narrow" w:hAnsi="Aptos Narrow"/>
                        <w:color w:val="000000"/>
                        <w:sz w:val="22"/>
                        <w:szCs w:val="22"/>
                      </w:rPr>
                    </w:rPrChange>
                  </w:rPr>
                  <w:delText>6.36</w:delText>
                </w:r>
              </w:del>
            </w:ins>
          </w:p>
        </w:tc>
        <w:tc>
          <w:tcPr>
            <w:tcW w:w="316" w:type="pct"/>
            <w:gridSpan w:val="2"/>
            <w:noWrap/>
            <w:vAlign w:val="bottom"/>
            <w:hideMark/>
          </w:tcPr>
          <w:p w14:paraId="6F8705FB" w14:textId="4B5F2FAA" w:rsidR="004D28DD" w:rsidRPr="002E17C2" w:rsidDel="004E77FC" w:rsidRDefault="004D28DD" w:rsidP="004D28DD">
            <w:pPr>
              <w:spacing w:after="120" w:line="360" w:lineRule="auto"/>
              <w:contextualSpacing/>
              <w:jc w:val="right"/>
              <w:rPr>
                <w:ins w:id="5445" w:author="Microsoft Word" w:date="2025-08-11T16:30:00Z" w16du:dateUtc="2025-08-11T21:30:00Z"/>
                <w:del w:id="5446" w:author="Jujia Li" w:date="2025-08-25T17:41:00Z" w16du:dateUtc="2025-08-25T22:41:00Z"/>
                <w:rFonts w:ascii="Times New Roman" w:eastAsia="Times New Roman" w:hAnsi="Times New Roman" w:cs="Times New Roman"/>
                <w:color w:val="000000"/>
                <w:kern w:val="0"/>
                <w:sz w:val="18"/>
                <w:szCs w:val="18"/>
                <w14:ligatures w14:val="none"/>
              </w:rPr>
            </w:pPr>
            <w:ins w:id="5447" w:author="Microsoft Word" w:date="2025-08-11T16:30:00Z" w16du:dateUtc="2025-08-11T21:30:00Z">
              <w:del w:id="5448" w:author="Jujia Li" w:date="2025-08-25T17:41:00Z" w16du:dateUtc="2025-08-25T22:41:00Z">
                <w:r w:rsidRPr="002E17C2" w:rsidDel="004E77FC">
                  <w:rPr>
                    <w:rFonts w:ascii="Times New Roman" w:hAnsi="Times New Roman" w:cs="Times New Roman"/>
                    <w:color w:val="000000"/>
                    <w:sz w:val="18"/>
                    <w:szCs w:val="18"/>
                    <w:rPrChange w:id="5449" w:author="Jujia Li" w:date="2025-08-10T15:09:00Z" w16du:dateUtc="2025-08-10T20:09:00Z">
                      <w:rPr>
                        <w:rFonts w:ascii="Aptos Narrow" w:hAnsi="Aptos Narrow"/>
                        <w:color w:val="000000"/>
                        <w:sz w:val="22"/>
                        <w:szCs w:val="22"/>
                      </w:rPr>
                    </w:rPrChange>
                  </w:rPr>
                  <w:delText>0.67</w:delText>
                </w:r>
              </w:del>
            </w:ins>
          </w:p>
        </w:tc>
        <w:tc>
          <w:tcPr>
            <w:tcW w:w="380" w:type="pct"/>
            <w:noWrap/>
            <w:vAlign w:val="bottom"/>
            <w:hideMark/>
          </w:tcPr>
          <w:p w14:paraId="29FD59B5" w14:textId="2DC24264" w:rsidR="004D28DD" w:rsidRPr="002E17C2" w:rsidDel="004E77FC" w:rsidRDefault="004D28DD" w:rsidP="004D28DD">
            <w:pPr>
              <w:spacing w:after="120" w:line="360" w:lineRule="auto"/>
              <w:contextualSpacing/>
              <w:jc w:val="right"/>
              <w:rPr>
                <w:ins w:id="5450" w:author="Microsoft Word" w:date="2025-08-11T16:30:00Z" w16du:dateUtc="2025-08-11T21:30:00Z"/>
                <w:del w:id="5451" w:author="Jujia Li" w:date="2025-08-25T17:41:00Z" w16du:dateUtc="2025-08-25T22:41:00Z"/>
                <w:rFonts w:ascii="Times New Roman" w:eastAsia="Times New Roman" w:hAnsi="Times New Roman" w:cs="Times New Roman"/>
                <w:color w:val="000000"/>
                <w:kern w:val="0"/>
                <w:sz w:val="18"/>
                <w:szCs w:val="18"/>
                <w14:ligatures w14:val="none"/>
              </w:rPr>
            </w:pPr>
            <w:ins w:id="5452" w:author="Microsoft Word" w:date="2025-08-11T16:30:00Z" w16du:dateUtc="2025-08-11T21:30:00Z">
              <w:del w:id="5453" w:author="Jujia Li" w:date="2025-08-25T17:41:00Z" w16du:dateUtc="2025-08-25T22:41:00Z">
                <w:r w:rsidRPr="002E17C2" w:rsidDel="004E77FC">
                  <w:rPr>
                    <w:rFonts w:ascii="Times New Roman" w:hAnsi="Times New Roman" w:cs="Times New Roman"/>
                    <w:color w:val="000000"/>
                    <w:sz w:val="18"/>
                    <w:szCs w:val="18"/>
                    <w:rPrChange w:id="5454" w:author="Jujia Li" w:date="2025-08-10T15:09:00Z" w16du:dateUtc="2025-08-10T20:09:00Z">
                      <w:rPr>
                        <w:rFonts w:ascii="Aptos Narrow" w:hAnsi="Aptos Narrow"/>
                        <w:color w:val="000000"/>
                        <w:sz w:val="22"/>
                        <w:szCs w:val="22"/>
                      </w:rPr>
                    </w:rPrChange>
                  </w:rPr>
                  <w:delText>5.84</w:delText>
                </w:r>
              </w:del>
            </w:ins>
          </w:p>
        </w:tc>
        <w:tc>
          <w:tcPr>
            <w:tcW w:w="321" w:type="pct"/>
            <w:noWrap/>
            <w:vAlign w:val="bottom"/>
            <w:hideMark/>
          </w:tcPr>
          <w:p w14:paraId="77674167" w14:textId="2C00159F" w:rsidR="004D28DD" w:rsidRPr="002E17C2" w:rsidDel="004E77FC" w:rsidRDefault="004D28DD" w:rsidP="004D28DD">
            <w:pPr>
              <w:spacing w:after="120" w:line="360" w:lineRule="auto"/>
              <w:contextualSpacing/>
              <w:jc w:val="right"/>
              <w:rPr>
                <w:ins w:id="5455" w:author="Microsoft Word" w:date="2025-08-11T16:30:00Z" w16du:dateUtc="2025-08-11T21:30:00Z"/>
                <w:del w:id="5456" w:author="Jujia Li" w:date="2025-08-25T17:41:00Z" w16du:dateUtc="2025-08-25T22:41:00Z"/>
                <w:rFonts w:ascii="Times New Roman" w:eastAsia="Times New Roman" w:hAnsi="Times New Roman" w:cs="Times New Roman"/>
                <w:color w:val="000000"/>
                <w:kern w:val="0"/>
                <w:sz w:val="18"/>
                <w:szCs w:val="18"/>
                <w14:ligatures w14:val="none"/>
              </w:rPr>
            </w:pPr>
            <w:ins w:id="5457" w:author="Microsoft Word" w:date="2025-08-11T16:30:00Z" w16du:dateUtc="2025-08-11T21:30:00Z">
              <w:del w:id="5458" w:author="Jujia Li" w:date="2025-08-25T17:41:00Z" w16du:dateUtc="2025-08-25T22:41:00Z">
                <w:r w:rsidRPr="002E17C2" w:rsidDel="004E77FC">
                  <w:rPr>
                    <w:rFonts w:ascii="Times New Roman" w:hAnsi="Times New Roman" w:cs="Times New Roman"/>
                    <w:color w:val="000000"/>
                    <w:sz w:val="18"/>
                    <w:szCs w:val="18"/>
                    <w:rPrChange w:id="5459" w:author="Jujia Li" w:date="2025-08-10T15:09:00Z" w16du:dateUtc="2025-08-10T20:09:00Z">
                      <w:rPr>
                        <w:rFonts w:ascii="Aptos Narrow" w:hAnsi="Aptos Narrow"/>
                        <w:color w:val="000000"/>
                        <w:sz w:val="22"/>
                        <w:szCs w:val="22"/>
                      </w:rPr>
                    </w:rPrChange>
                  </w:rPr>
                  <w:delText>0.61</w:delText>
                </w:r>
              </w:del>
            </w:ins>
          </w:p>
        </w:tc>
        <w:tc>
          <w:tcPr>
            <w:tcW w:w="428" w:type="pct"/>
            <w:noWrap/>
            <w:vAlign w:val="bottom"/>
            <w:hideMark/>
          </w:tcPr>
          <w:p w14:paraId="4F4505A7" w14:textId="2F4340CB" w:rsidR="004D28DD" w:rsidRPr="002E17C2" w:rsidDel="004E77FC" w:rsidRDefault="004D28DD" w:rsidP="004D28DD">
            <w:pPr>
              <w:spacing w:after="120" w:line="360" w:lineRule="auto"/>
              <w:contextualSpacing/>
              <w:jc w:val="right"/>
              <w:rPr>
                <w:ins w:id="5460" w:author="Microsoft Word" w:date="2025-08-11T16:30:00Z" w16du:dateUtc="2025-08-11T21:30:00Z"/>
                <w:del w:id="5461" w:author="Jujia Li" w:date="2025-08-25T17:41:00Z" w16du:dateUtc="2025-08-25T22:41:00Z"/>
                <w:rFonts w:ascii="Times New Roman" w:eastAsia="Times New Roman" w:hAnsi="Times New Roman" w:cs="Times New Roman"/>
                <w:color w:val="000000"/>
                <w:kern w:val="0"/>
                <w:sz w:val="18"/>
                <w:szCs w:val="18"/>
                <w14:ligatures w14:val="none"/>
              </w:rPr>
            </w:pPr>
            <w:ins w:id="5462" w:author="Microsoft Word" w:date="2025-08-11T16:30:00Z" w16du:dateUtc="2025-08-11T21:30:00Z">
              <w:del w:id="5463" w:author="Jujia Li" w:date="2025-08-25T17:41:00Z" w16du:dateUtc="2025-08-25T22:41:00Z">
                <w:r w:rsidRPr="002E17C2" w:rsidDel="004E77FC">
                  <w:rPr>
                    <w:rFonts w:ascii="Times New Roman" w:hAnsi="Times New Roman" w:cs="Times New Roman"/>
                    <w:color w:val="000000"/>
                    <w:sz w:val="18"/>
                    <w:szCs w:val="18"/>
                    <w:rPrChange w:id="5464" w:author="Jujia Li" w:date="2025-08-10T15:09:00Z" w16du:dateUtc="2025-08-10T20:09:00Z">
                      <w:rPr>
                        <w:rFonts w:ascii="Aptos Narrow" w:hAnsi="Aptos Narrow"/>
                        <w:color w:val="000000"/>
                        <w:sz w:val="22"/>
                        <w:szCs w:val="22"/>
                      </w:rPr>
                    </w:rPrChange>
                  </w:rPr>
                  <w:delText>26.15</w:delText>
                </w:r>
              </w:del>
            </w:ins>
          </w:p>
        </w:tc>
        <w:tc>
          <w:tcPr>
            <w:tcW w:w="344" w:type="pct"/>
            <w:vAlign w:val="bottom"/>
          </w:tcPr>
          <w:p w14:paraId="25F6AD9D" w14:textId="640A8C7F" w:rsidR="004D28DD" w:rsidRPr="002E17C2" w:rsidDel="004E77FC" w:rsidRDefault="004D28DD" w:rsidP="004D28DD">
            <w:pPr>
              <w:spacing w:after="120" w:line="360" w:lineRule="auto"/>
              <w:contextualSpacing/>
              <w:jc w:val="right"/>
              <w:rPr>
                <w:ins w:id="5465" w:author="Microsoft Word" w:date="2025-08-11T16:30:00Z" w16du:dateUtc="2025-08-11T21:30:00Z"/>
                <w:del w:id="5466" w:author="Jujia Li" w:date="2025-08-25T17:41:00Z" w16du:dateUtc="2025-08-25T22:41:00Z"/>
                <w:rFonts w:ascii="Times New Roman" w:hAnsi="Times New Roman" w:cs="Times New Roman"/>
                <w:sz w:val="18"/>
                <w:szCs w:val="18"/>
              </w:rPr>
            </w:pPr>
            <w:ins w:id="5467" w:author="Microsoft Word" w:date="2025-08-11T16:30:00Z" w16du:dateUtc="2025-08-11T21:30:00Z">
              <w:del w:id="5468" w:author="Jujia Li" w:date="2025-08-25T17:41:00Z" w16du:dateUtc="2025-08-25T22:41:00Z">
                <w:r w:rsidRPr="002E17C2" w:rsidDel="004E77FC">
                  <w:rPr>
                    <w:rFonts w:ascii="Times New Roman" w:hAnsi="Times New Roman" w:cs="Times New Roman"/>
                    <w:color w:val="000000"/>
                    <w:sz w:val="18"/>
                    <w:szCs w:val="18"/>
                    <w:rPrChange w:id="5469" w:author="Jujia Li" w:date="2025-08-10T15:09:00Z" w16du:dateUtc="2025-08-10T20:09:00Z">
                      <w:rPr>
                        <w:rFonts w:ascii="Aptos Narrow" w:hAnsi="Aptos Narrow"/>
                        <w:color w:val="000000"/>
                        <w:sz w:val="22"/>
                        <w:szCs w:val="22"/>
                      </w:rPr>
                    </w:rPrChange>
                  </w:rPr>
                  <w:delText>0.69</w:delText>
                </w:r>
              </w:del>
            </w:ins>
          </w:p>
        </w:tc>
      </w:tr>
      <w:tr w:rsidR="004D28DD" w:rsidRPr="006A0CE7" w:rsidDel="004E77FC" w14:paraId="6E16AE78" w14:textId="588003A6" w:rsidTr="002E17C2">
        <w:trPr>
          <w:trHeight w:val="290"/>
          <w:ins w:id="5470" w:author="Microsoft Word" w:date="2025-08-11T16:30:00Z"/>
          <w:del w:id="5471" w:author="Jujia Li" w:date="2025-08-25T17:41:00Z"/>
        </w:trPr>
        <w:tc>
          <w:tcPr>
            <w:tcW w:w="808" w:type="pct"/>
            <w:noWrap/>
            <w:vAlign w:val="bottom"/>
            <w:hideMark/>
          </w:tcPr>
          <w:p w14:paraId="594363A1" w14:textId="6FB5CF1B" w:rsidR="004D28DD" w:rsidRPr="00221F0A" w:rsidDel="004E77FC" w:rsidRDefault="004D28DD" w:rsidP="004D28DD">
            <w:pPr>
              <w:spacing w:after="120" w:line="360" w:lineRule="auto"/>
              <w:contextualSpacing/>
              <w:rPr>
                <w:ins w:id="5472" w:author="Microsoft Word" w:date="2025-08-11T16:30:00Z" w16du:dateUtc="2025-08-11T21:30:00Z"/>
                <w:del w:id="5473" w:author="Jujia Li" w:date="2025-08-25T17:41:00Z" w16du:dateUtc="2025-08-25T22:41:00Z"/>
                <w:rFonts w:ascii="Times New Roman" w:eastAsia="Times New Roman" w:hAnsi="Times New Roman" w:cs="Times New Roman"/>
                <w:color w:val="000000"/>
                <w:kern w:val="0"/>
                <w:sz w:val="18"/>
                <w:szCs w:val="18"/>
                <w14:ligatures w14:val="none"/>
              </w:rPr>
            </w:pPr>
            <w:ins w:id="5474" w:author="Microsoft Word" w:date="2025-08-11T16:30:00Z" w16du:dateUtc="2025-08-11T21:30:00Z">
              <w:del w:id="5475" w:author="Jujia Li" w:date="2025-08-25T17:41:00Z" w16du:dateUtc="2025-08-25T22:41:00Z">
                <w:r w:rsidRPr="005E344C" w:rsidDel="004E77FC">
                  <w:rPr>
                    <w:rFonts w:ascii="Times New Roman" w:hAnsi="Times New Roman" w:cs="Times New Roman"/>
                    <w:color w:val="000000"/>
                    <w:sz w:val="18"/>
                    <w:szCs w:val="18"/>
                  </w:rPr>
                  <w:delText>COLBERT</w:delText>
                </w:r>
              </w:del>
            </w:ins>
          </w:p>
        </w:tc>
        <w:tc>
          <w:tcPr>
            <w:tcW w:w="566" w:type="pct"/>
            <w:vAlign w:val="bottom"/>
          </w:tcPr>
          <w:p w14:paraId="0951F899" w14:textId="54211B4F" w:rsidR="004D28DD" w:rsidRPr="002E17C2" w:rsidDel="004E77FC" w:rsidRDefault="004D28DD" w:rsidP="004D28DD">
            <w:pPr>
              <w:spacing w:after="120" w:line="360" w:lineRule="auto"/>
              <w:contextualSpacing/>
              <w:jc w:val="right"/>
              <w:rPr>
                <w:ins w:id="5476" w:author="Microsoft Word" w:date="2025-08-11T16:30:00Z" w16du:dateUtc="2025-08-11T21:30:00Z"/>
                <w:del w:id="5477" w:author="Jujia Li" w:date="2025-08-25T17:41:00Z" w16du:dateUtc="2025-08-25T22:41:00Z"/>
                <w:rFonts w:ascii="Times New Roman" w:hAnsi="Times New Roman" w:cs="Times New Roman"/>
                <w:sz w:val="18"/>
                <w:szCs w:val="18"/>
              </w:rPr>
            </w:pPr>
            <w:ins w:id="5478" w:author="Microsoft Word" w:date="2025-08-11T16:30:00Z" w16du:dateUtc="2025-08-11T21:30:00Z">
              <w:del w:id="5479" w:author="Jujia Li" w:date="2025-08-25T17:41:00Z" w16du:dateUtc="2025-08-25T22:41:00Z">
                <w:r w:rsidRPr="005E344C" w:rsidDel="004E77FC">
                  <w:rPr>
                    <w:rFonts w:ascii="Times New Roman" w:hAnsi="Times New Roman" w:cs="Times New Roman"/>
                    <w:color w:val="000000"/>
                    <w:sz w:val="18"/>
                    <w:szCs w:val="18"/>
                  </w:rPr>
                  <w:delText>54859.00</w:delText>
                </w:r>
              </w:del>
            </w:ins>
          </w:p>
        </w:tc>
        <w:tc>
          <w:tcPr>
            <w:tcW w:w="454" w:type="pct"/>
            <w:noWrap/>
            <w:vAlign w:val="bottom"/>
            <w:hideMark/>
          </w:tcPr>
          <w:p w14:paraId="28BAC8A5" w14:textId="40B687D9" w:rsidR="004D28DD" w:rsidRPr="002E17C2" w:rsidDel="004E77FC" w:rsidRDefault="004D28DD" w:rsidP="004D28DD">
            <w:pPr>
              <w:spacing w:after="120" w:line="360" w:lineRule="auto"/>
              <w:contextualSpacing/>
              <w:jc w:val="right"/>
              <w:rPr>
                <w:ins w:id="5480" w:author="Microsoft Word" w:date="2025-08-11T16:30:00Z" w16du:dateUtc="2025-08-11T21:30:00Z"/>
                <w:del w:id="5481" w:author="Jujia Li" w:date="2025-08-25T17:41:00Z" w16du:dateUtc="2025-08-25T22:41:00Z"/>
                <w:rFonts w:ascii="Times New Roman" w:eastAsia="Times New Roman" w:hAnsi="Times New Roman" w:cs="Times New Roman"/>
                <w:color w:val="000000"/>
                <w:kern w:val="0"/>
                <w:sz w:val="18"/>
                <w:szCs w:val="18"/>
                <w14:ligatures w14:val="none"/>
              </w:rPr>
            </w:pPr>
            <w:ins w:id="5482" w:author="Microsoft Word" w:date="2025-08-11T16:30:00Z" w16du:dateUtc="2025-08-11T21:30:00Z">
              <w:del w:id="5483" w:author="Jujia Li" w:date="2025-08-25T17:41:00Z" w16du:dateUtc="2025-08-25T22:41:00Z">
                <w:r w:rsidRPr="002E17C2" w:rsidDel="004E77FC">
                  <w:rPr>
                    <w:rFonts w:ascii="Times New Roman" w:hAnsi="Times New Roman" w:cs="Times New Roman"/>
                    <w:color w:val="000000"/>
                    <w:sz w:val="18"/>
                    <w:szCs w:val="18"/>
                    <w:rPrChange w:id="5484" w:author="Jujia Li" w:date="2025-08-10T15:09:00Z" w16du:dateUtc="2025-08-10T20:09:00Z">
                      <w:rPr>
                        <w:rFonts w:ascii="Aptos Narrow" w:hAnsi="Aptos Narrow"/>
                        <w:color w:val="000000"/>
                        <w:sz w:val="22"/>
                        <w:szCs w:val="22"/>
                      </w:rPr>
                    </w:rPrChange>
                  </w:rPr>
                  <w:delText>25.48</w:delText>
                </w:r>
              </w:del>
            </w:ins>
          </w:p>
        </w:tc>
        <w:tc>
          <w:tcPr>
            <w:tcW w:w="308" w:type="pct"/>
            <w:gridSpan w:val="2"/>
            <w:noWrap/>
            <w:vAlign w:val="bottom"/>
            <w:hideMark/>
          </w:tcPr>
          <w:p w14:paraId="20B02B39" w14:textId="01965164" w:rsidR="004D28DD" w:rsidRPr="002E17C2" w:rsidDel="004E77FC" w:rsidRDefault="004D28DD" w:rsidP="004D28DD">
            <w:pPr>
              <w:spacing w:after="120" w:line="360" w:lineRule="auto"/>
              <w:contextualSpacing/>
              <w:jc w:val="right"/>
              <w:rPr>
                <w:ins w:id="5485" w:author="Microsoft Word" w:date="2025-08-11T16:30:00Z" w16du:dateUtc="2025-08-11T21:30:00Z"/>
                <w:del w:id="5486" w:author="Jujia Li" w:date="2025-08-25T17:41:00Z" w16du:dateUtc="2025-08-25T22:41:00Z"/>
                <w:rFonts w:ascii="Times New Roman" w:eastAsia="Times New Roman" w:hAnsi="Times New Roman" w:cs="Times New Roman"/>
                <w:color w:val="000000"/>
                <w:kern w:val="0"/>
                <w:sz w:val="18"/>
                <w:szCs w:val="18"/>
                <w14:ligatures w14:val="none"/>
              </w:rPr>
            </w:pPr>
            <w:ins w:id="5487" w:author="Microsoft Word" w:date="2025-08-11T16:30:00Z" w16du:dateUtc="2025-08-11T21:30:00Z">
              <w:del w:id="5488" w:author="Jujia Li" w:date="2025-08-25T17:41:00Z" w16du:dateUtc="2025-08-25T22:41:00Z">
                <w:r w:rsidRPr="002E17C2" w:rsidDel="004E77FC">
                  <w:rPr>
                    <w:rFonts w:ascii="Times New Roman" w:hAnsi="Times New Roman" w:cs="Times New Roman"/>
                    <w:color w:val="000000"/>
                    <w:sz w:val="18"/>
                    <w:szCs w:val="18"/>
                    <w:rPrChange w:id="5489" w:author="Jujia Li" w:date="2025-08-10T15:09:00Z" w16du:dateUtc="2025-08-10T20:09:00Z">
                      <w:rPr>
                        <w:rFonts w:ascii="Aptos Narrow" w:hAnsi="Aptos Narrow"/>
                        <w:color w:val="000000"/>
                        <w:sz w:val="22"/>
                        <w:szCs w:val="22"/>
                      </w:rPr>
                    </w:rPrChange>
                  </w:rPr>
                  <w:delText>1.28</w:delText>
                </w:r>
              </w:del>
            </w:ins>
          </w:p>
        </w:tc>
        <w:tc>
          <w:tcPr>
            <w:tcW w:w="380" w:type="pct"/>
            <w:noWrap/>
            <w:vAlign w:val="bottom"/>
            <w:hideMark/>
          </w:tcPr>
          <w:p w14:paraId="2176F5E9" w14:textId="39402E6A" w:rsidR="004D28DD" w:rsidRPr="002E17C2" w:rsidDel="004E77FC" w:rsidRDefault="004D28DD" w:rsidP="004D28DD">
            <w:pPr>
              <w:spacing w:after="120" w:line="360" w:lineRule="auto"/>
              <w:contextualSpacing/>
              <w:jc w:val="right"/>
              <w:rPr>
                <w:ins w:id="5490" w:author="Microsoft Word" w:date="2025-08-11T16:30:00Z" w16du:dateUtc="2025-08-11T21:30:00Z"/>
                <w:del w:id="5491" w:author="Jujia Li" w:date="2025-08-25T17:41:00Z" w16du:dateUtc="2025-08-25T22:41:00Z"/>
                <w:rFonts w:ascii="Times New Roman" w:eastAsia="Times New Roman" w:hAnsi="Times New Roman" w:cs="Times New Roman"/>
                <w:color w:val="000000"/>
                <w:kern w:val="0"/>
                <w:sz w:val="18"/>
                <w:szCs w:val="18"/>
                <w14:ligatures w14:val="none"/>
              </w:rPr>
            </w:pPr>
            <w:ins w:id="5492" w:author="Microsoft Word" w:date="2025-08-11T16:30:00Z" w16du:dateUtc="2025-08-11T21:30:00Z">
              <w:del w:id="5493" w:author="Jujia Li" w:date="2025-08-25T17:41:00Z" w16du:dateUtc="2025-08-25T22:41:00Z">
                <w:r w:rsidRPr="002E17C2" w:rsidDel="004E77FC">
                  <w:rPr>
                    <w:rFonts w:ascii="Times New Roman" w:hAnsi="Times New Roman" w:cs="Times New Roman"/>
                    <w:color w:val="000000"/>
                    <w:sz w:val="18"/>
                    <w:szCs w:val="18"/>
                    <w:rPrChange w:id="5494" w:author="Jujia Li" w:date="2025-08-10T15:09:00Z" w16du:dateUtc="2025-08-10T20:09:00Z">
                      <w:rPr>
                        <w:rFonts w:ascii="Aptos Narrow" w:hAnsi="Aptos Narrow"/>
                        <w:color w:val="000000"/>
                        <w:sz w:val="22"/>
                        <w:szCs w:val="22"/>
                      </w:rPr>
                    </w:rPrChange>
                  </w:rPr>
                  <w:delText>23.84</w:delText>
                </w:r>
              </w:del>
            </w:ins>
          </w:p>
        </w:tc>
        <w:tc>
          <w:tcPr>
            <w:tcW w:w="315" w:type="pct"/>
            <w:gridSpan w:val="2"/>
            <w:noWrap/>
            <w:vAlign w:val="bottom"/>
            <w:hideMark/>
          </w:tcPr>
          <w:p w14:paraId="6BC4BB11" w14:textId="5D656DAE" w:rsidR="004D28DD" w:rsidRPr="002E17C2" w:rsidDel="004E77FC" w:rsidRDefault="004D28DD" w:rsidP="004D28DD">
            <w:pPr>
              <w:spacing w:after="120" w:line="360" w:lineRule="auto"/>
              <w:contextualSpacing/>
              <w:jc w:val="right"/>
              <w:rPr>
                <w:ins w:id="5495" w:author="Microsoft Word" w:date="2025-08-11T16:30:00Z" w16du:dateUtc="2025-08-11T21:30:00Z"/>
                <w:del w:id="5496" w:author="Jujia Li" w:date="2025-08-25T17:41:00Z" w16du:dateUtc="2025-08-25T22:41:00Z"/>
                <w:rFonts w:ascii="Times New Roman" w:eastAsia="Times New Roman" w:hAnsi="Times New Roman" w:cs="Times New Roman"/>
                <w:color w:val="000000"/>
                <w:kern w:val="0"/>
                <w:sz w:val="18"/>
                <w:szCs w:val="18"/>
                <w14:ligatures w14:val="none"/>
              </w:rPr>
            </w:pPr>
            <w:ins w:id="5497" w:author="Microsoft Word" w:date="2025-08-11T16:30:00Z" w16du:dateUtc="2025-08-11T21:30:00Z">
              <w:del w:id="5498" w:author="Jujia Li" w:date="2025-08-25T17:41:00Z" w16du:dateUtc="2025-08-25T22:41:00Z">
                <w:r w:rsidRPr="002E17C2" w:rsidDel="004E77FC">
                  <w:rPr>
                    <w:rFonts w:ascii="Times New Roman" w:hAnsi="Times New Roman" w:cs="Times New Roman"/>
                    <w:color w:val="000000"/>
                    <w:sz w:val="18"/>
                    <w:szCs w:val="18"/>
                    <w:rPrChange w:id="5499" w:author="Jujia Li" w:date="2025-08-10T15:09:00Z" w16du:dateUtc="2025-08-10T20:09:00Z">
                      <w:rPr>
                        <w:rFonts w:ascii="Aptos Narrow" w:hAnsi="Aptos Narrow"/>
                        <w:color w:val="000000"/>
                        <w:sz w:val="22"/>
                        <w:szCs w:val="22"/>
                      </w:rPr>
                    </w:rPrChange>
                  </w:rPr>
                  <w:delText>1.19</w:delText>
                </w:r>
              </w:del>
            </w:ins>
          </w:p>
        </w:tc>
        <w:tc>
          <w:tcPr>
            <w:tcW w:w="380" w:type="pct"/>
            <w:noWrap/>
            <w:vAlign w:val="bottom"/>
            <w:hideMark/>
          </w:tcPr>
          <w:p w14:paraId="754969B1" w14:textId="4859F3F2" w:rsidR="004D28DD" w:rsidRPr="002E17C2" w:rsidDel="004E77FC" w:rsidRDefault="004D28DD" w:rsidP="004D28DD">
            <w:pPr>
              <w:spacing w:after="120" w:line="360" w:lineRule="auto"/>
              <w:contextualSpacing/>
              <w:jc w:val="right"/>
              <w:rPr>
                <w:ins w:id="5500" w:author="Microsoft Word" w:date="2025-08-11T16:30:00Z" w16du:dateUtc="2025-08-11T21:30:00Z"/>
                <w:del w:id="5501" w:author="Jujia Li" w:date="2025-08-25T17:41:00Z" w16du:dateUtc="2025-08-25T22:41:00Z"/>
                <w:rFonts w:ascii="Times New Roman" w:eastAsia="Times New Roman" w:hAnsi="Times New Roman" w:cs="Times New Roman"/>
                <w:color w:val="000000"/>
                <w:kern w:val="0"/>
                <w:sz w:val="18"/>
                <w:szCs w:val="18"/>
                <w14:ligatures w14:val="none"/>
              </w:rPr>
            </w:pPr>
            <w:ins w:id="5502" w:author="Microsoft Word" w:date="2025-08-11T16:30:00Z" w16du:dateUtc="2025-08-11T21:30:00Z">
              <w:del w:id="5503" w:author="Jujia Li" w:date="2025-08-25T17:41:00Z" w16du:dateUtc="2025-08-25T22:41:00Z">
                <w:r w:rsidRPr="002E17C2" w:rsidDel="004E77FC">
                  <w:rPr>
                    <w:rFonts w:ascii="Times New Roman" w:hAnsi="Times New Roman" w:cs="Times New Roman"/>
                    <w:color w:val="000000"/>
                    <w:sz w:val="18"/>
                    <w:szCs w:val="18"/>
                    <w:rPrChange w:id="5504" w:author="Jujia Li" w:date="2025-08-10T15:09:00Z" w16du:dateUtc="2025-08-10T20:09:00Z">
                      <w:rPr>
                        <w:rFonts w:ascii="Aptos Narrow" w:hAnsi="Aptos Narrow"/>
                        <w:color w:val="000000"/>
                        <w:sz w:val="22"/>
                        <w:szCs w:val="22"/>
                      </w:rPr>
                    </w:rPrChange>
                  </w:rPr>
                  <w:delText>21.63</w:delText>
                </w:r>
              </w:del>
            </w:ins>
          </w:p>
        </w:tc>
        <w:tc>
          <w:tcPr>
            <w:tcW w:w="316" w:type="pct"/>
            <w:gridSpan w:val="2"/>
            <w:noWrap/>
            <w:vAlign w:val="bottom"/>
            <w:hideMark/>
          </w:tcPr>
          <w:p w14:paraId="1C68A882" w14:textId="4BEE3F6C" w:rsidR="004D28DD" w:rsidRPr="002E17C2" w:rsidDel="004E77FC" w:rsidRDefault="004D28DD" w:rsidP="004D28DD">
            <w:pPr>
              <w:spacing w:after="120" w:line="360" w:lineRule="auto"/>
              <w:contextualSpacing/>
              <w:jc w:val="right"/>
              <w:rPr>
                <w:ins w:id="5505" w:author="Microsoft Word" w:date="2025-08-11T16:30:00Z" w16du:dateUtc="2025-08-11T21:30:00Z"/>
                <w:del w:id="5506" w:author="Jujia Li" w:date="2025-08-25T17:41:00Z" w16du:dateUtc="2025-08-25T22:41:00Z"/>
                <w:rFonts w:ascii="Times New Roman" w:eastAsia="Times New Roman" w:hAnsi="Times New Roman" w:cs="Times New Roman"/>
                <w:color w:val="000000"/>
                <w:kern w:val="0"/>
                <w:sz w:val="18"/>
                <w:szCs w:val="18"/>
                <w14:ligatures w14:val="none"/>
              </w:rPr>
            </w:pPr>
            <w:ins w:id="5507" w:author="Microsoft Word" w:date="2025-08-11T16:30:00Z" w16du:dateUtc="2025-08-11T21:30:00Z">
              <w:del w:id="5508" w:author="Jujia Li" w:date="2025-08-25T17:41:00Z" w16du:dateUtc="2025-08-25T22:41:00Z">
                <w:r w:rsidRPr="002E17C2" w:rsidDel="004E77FC">
                  <w:rPr>
                    <w:rFonts w:ascii="Times New Roman" w:hAnsi="Times New Roman" w:cs="Times New Roman"/>
                    <w:color w:val="000000"/>
                    <w:sz w:val="18"/>
                    <w:szCs w:val="18"/>
                    <w:rPrChange w:id="5509" w:author="Jujia Li" w:date="2025-08-10T15:09:00Z" w16du:dateUtc="2025-08-10T20:09:00Z">
                      <w:rPr>
                        <w:rFonts w:ascii="Aptos Narrow" w:hAnsi="Aptos Narrow"/>
                        <w:color w:val="000000"/>
                        <w:sz w:val="22"/>
                        <w:szCs w:val="22"/>
                      </w:rPr>
                    </w:rPrChange>
                  </w:rPr>
                  <w:delText>1.08</w:delText>
                </w:r>
              </w:del>
            </w:ins>
          </w:p>
        </w:tc>
        <w:tc>
          <w:tcPr>
            <w:tcW w:w="380" w:type="pct"/>
            <w:noWrap/>
            <w:vAlign w:val="bottom"/>
            <w:hideMark/>
          </w:tcPr>
          <w:p w14:paraId="76154AC8" w14:textId="45FD782A" w:rsidR="004D28DD" w:rsidRPr="002E17C2" w:rsidDel="004E77FC" w:rsidRDefault="004D28DD" w:rsidP="004D28DD">
            <w:pPr>
              <w:spacing w:after="120" w:line="360" w:lineRule="auto"/>
              <w:contextualSpacing/>
              <w:jc w:val="right"/>
              <w:rPr>
                <w:ins w:id="5510" w:author="Microsoft Word" w:date="2025-08-11T16:30:00Z" w16du:dateUtc="2025-08-11T21:30:00Z"/>
                <w:del w:id="5511" w:author="Jujia Li" w:date="2025-08-25T17:41:00Z" w16du:dateUtc="2025-08-25T22:41:00Z"/>
                <w:rFonts w:ascii="Times New Roman" w:eastAsia="Times New Roman" w:hAnsi="Times New Roman" w:cs="Times New Roman"/>
                <w:color w:val="000000"/>
                <w:kern w:val="0"/>
                <w:sz w:val="18"/>
                <w:szCs w:val="18"/>
                <w14:ligatures w14:val="none"/>
              </w:rPr>
            </w:pPr>
            <w:ins w:id="5512" w:author="Microsoft Word" w:date="2025-08-11T16:30:00Z" w16du:dateUtc="2025-08-11T21:30:00Z">
              <w:del w:id="5513" w:author="Jujia Li" w:date="2025-08-25T17:41:00Z" w16du:dateUtc="2025-08-25T22:41:00Z">
                <w:r w:rsidRPr="002E17C2" w:rsidDel="004E77FC">
                  <w:rPr>
                    <w:rFonts w:ascii="Times New Roman" w:hAnsi="Times New Roman" w:cs="Times New Roman"/>
                    <w:color w:val="000000"/>
                    <w:sz w:val="18"/>
                    <w:szCs w:val="18"/>
                    <w:rPrChange w:id="5514" w:author="Jujia Li" w:date="2025-08-10T15:09:00Z" w16du:dateUtc="2025-08-10T20:09:00Z">
                      <w:rPr>
                        <w:rFonts w:ascii="Aptos Narrow" w:hAnsi="Aptos Narrow"/>
                        <w:color w:val="000000"/>
                        <w:sz w:val="22"/>
                        <w:szCs w:val="22"/>
                      </w:rPr>
                    </w:rPrChange>
                  </w:rPr>
                  <w:delText>20.04</w:delText>
                </w:r>
              </w:del>
            </w:ins>
          </w:p>
        </w:tc>
        <w:tc>
          <w:tcPr>
            <w:tcW w:w="321" w:type="pct"/>
            <w:noWrap/>
            <w:vAlign w:val="bottom"/>
            <w:hideMark/>
          </w:tcPr>
          <w:p w14:paraId="29E2C668" w14:textId="63CE1465" w:rsidR="004D28DD" w:rsidRPr="002E17C2" w:rsidDel="004E77FC" w:rsidRDefault="004D28DD" w:rsidP="004D28DD">
            <w:pPr>
              <w:spacing w:after="120" w:line="360" w:lineRule="auto"/>
              <w:contextualSpacing/>
              <w:jc w:val="right"/>
              <w:rPr>
                <w:ins w:id="5515" w:author="Microsoft Word" w:date="2025-08-11T16:30:00Z" w16du:dateUtc="2025-08-11T21:30:00Z"/>
                <w:del w:id="5516" w:author="Jujia Li" w:date="2025-08-25T17:41:00Z" w16du:dateUtc="2025-08-25T22:41:00Z"/>
                <w:rFonts w:ascii="Times New Roman" w:eastAsia="Times New Roman" w:hAnsi="Times New Roman" w:cs="Times New Roman"/>
                <w:color w:val="000000"/>
                <w:kern w:val="0"/>
                <w:sz w:val="18"/>
                <w:szCs w:val="18"/>
                <w14:ligatures w14:val="none"/>
              </w:rPr>
            </w:pPr>
            <w:ins w:id="5517" w:author="Microsoft Word" w:date="2025-08-11T16:30:00Z" w16du:dateUtc="2025-08-11T21:30:00Z">
              <w:del w:id="5518" w:author="Jujia Li" w:date="2025-08-25T17:41:00Z" w16du:dateUtc="2025-08-25T22:41:00Z">
                <w:r w:rsidRPr="002E17C2" w:rsidDel="004E77FC">
                  <w:rPr>
                    <w:rFonts w:ascii="Times New Roman" w:hAnsi="Times New Roman" w:cs="Times New Roman"/>
                    <w:color w:val="000000"/>
                    <w:sz w:val="18"/>
                    <w:szCs w:val="18"/>
                    <w:rPrChange w:id="5519" w:author="Jujia Li" w:date="2025-08-10T15:09:00Z" w16du:dateUtc="2025-08-10T20:09:00Z">
                      <w:rPr>
                        <w:rFonts w:ascii="Aptos Narrow" w:hAnsi="Aptos Narrow"/>
                        <w:color w:val="000000"/>
                        <w:sz w:val="22"/>
                        <w:szCs w:val="22"/>
                      </w:rPr>
                    </w:rPrChange>
                  </w:rPr>
                  <w:delText>0.99</w:delText>
                </w:r>
              </w:del>
            </w:ins>
          </w:p>
        </w:tc>
        <w:tc>
          <w:tcPr>
            <w:tcW w:w="428" w:type="pct"/>
            <w:noWrap/>
            <w:vAlign w:val="bottom"/>
            <w:hideMark/>
          </w:tcPr>
          <w:p w14:paraId="7BE23F0C" w14:textId="09F1EB52" w:rsidR="004D28DD" w:rsidRPr="002E17C2" w:rsidDel="004E77FC" w:rsidRDefault="004D28DD" w:rsidP="004D28DD">
            <w:pPr>
              <w:spacing w:after="120" w:line="360" w:lineRule="auto"/>
              <w:contextualSpacing/>
              <w:jc w:val="right"/>
              <w:rPr>
                <w:ins w:id="5520" w:author="Microsoft Word" w:date="2025-08-11T16:30:00Z" w16du:dateUtc="2025-08-11T21:30:00Z"/>
                <w:del w:id="5521" w:author="Jujia Li" w:date="2025-08-25T17:41:00Z" w16du:dateUtc="2025-08-25T22:41:00Z"/>
                <w:rFonts w:ascii="Times New Roman" w:eastAsia="Times New Roman" w:hAnsi="Times New Roman" w:cs="Times New Roman"/>
                <w:color w:val="000000"/>
                <w:kern w:val="0"/>
                <w:sz w:val="18"/>
                <w:szCs w:val="18"/>
                <w14:ligatures w14:val="none"/>
              </w:rPr>
            </w:pPr>
            <w:ins w:id="5522" w:author="Microsoft Word" w:date="2025-08-11T16:30:00Z" w16du:dateUtc="2025-08-11T21:30:00Z">
              <w:del w:id="5523" w:author="Jujia Li" w:date="2025-08-25T17:41:00Z" w16du:dateUtc="2025-08-25T22:41:00Z">
                <w:r w:rsidRPr="002E17C2" w:rsidDel="004E77FC">
                  <w:rPr>
                    <w:rFonts w:ascii="Times New Roman" w:hAnsi="Times New Roman" w:cs="Times New Roman"/>
                    <w:color w:val="000000"/>
                    <w:sz w:val="18"/>
                    <w:szCs w:val="18"/>
                    <w:rPrChange w:id="5524" w:author="Jujia Li" w:date="2025-08-10T15:09:00Z" w16du:dateUtc="2025-08-10T20:09:00Z">
                      <w:rPr>
                        <w:rFonts w:ascii="Aptos Narrow" w:hAnsi="Aptos Narrow"/>
                        <w:color w:val="000000"/>
                        <w:sz w:val="22"/>
                        <w:szCs w:val="22"/>
                      </w:rPr>
                    </w:rPrChange>
                  </w:rPr>
                  <w:delText>90.99</w:delText>
                </w:r>
              </w:del>
            </w:ins>
          </w:p>
        </w:tc>
        <w:tc>
          <w:tcPr>
            <w:tcW w:w="344" w:type="pct"/>
            <w:vAlign w:val="bottom"/>
          </w:tcPr>
          <w:p w14:paraId="3199A333" w14:textId="6A4E4A29" w:rsidR="004D28DD" w:rsidRPr="002E17C2" w:rsidDel="004E77FC" w:rsidRDefault="004D28DD" w:rsidP="004D28DD">
            <w:pPr>
              <w:spacing w:after="120" w:line="360" w:lineRule="auto"/>
              <w:contextualSpacing/>
              <w:jc w:val="right"/>
              <w:rPr>
                <w:ins w:id="5525" w:author="Microsoft Word" w:date="2025-08-11T16:30:00Z" w16du:dateUtc="2025-08-11T21:30:00Z"/>
                <w:del w:id="5526" w:author="Jujia Li" w:date="2025-08-25T17:41:00Z" w16du:dateUtc="2025-08-25T22:41:00Z"/>
                <w:rFonts w:ascii="Times New Roman" w:hAnsi="Times New Roman" w:cs="Times New Roman"/>
                <w:sz w:val="18"/>
                <w:szCs w:val="18"/>
              </w:rPr>
            </w:pPr>
            <w:ins w:id="5527" w:author="Microsoft Word" w:date="2025-08-11T16:30:00Z" w16du:dateUtc="2025-08-11T21:30:00Z">
              <w:del w:id="5528" w:author="Jujia Li" w:date="2025-08-25T17:41:00Z" w16du:dateUtc="2025-08-25T22:41:00Z">
                <w:r w:rsidRPr="002E17C2" w:rsidDel="004E77FC">
                  <w:rPr>
                    <w:rFonts w:ascii="Times New Roman" w:hAnsi="Times New Roman" w:cs="Times New Roman"/>
                    <w:color w:val="000000"/>
                    <w:sz w:val="18"/>
                    <w:szCs w:val="18"/>
                    <w:rPrChange w:id="5529" w:author="Jujia Li" w:date="2025-08-10T15:09:00Z" w16du:dateUtc="2025-08-10T20:09:00Z">
                      <w:rPr>
                        <w:rFonts w:ascii="Aptos Narrow" w:hAnsi="Aptos Narrow"/>
                        <w:color w:val="000000"/>
                        <w:sz w:val="22"/>
                        <w:szCs w:val="22"/>
                      </w:rPr>
                    </w:rPrChange>
                  </w:rPr>
                  <w:delText>1.14</w:delText>
                </w:r>
              </w:del>
            </w:ins>
          </w:p>
        </w:tc>
      </w:tr>
      <w:tr w:rsidR="004D28DD" w:rsidRPr="006A0CE7" w:rsidDel="004E77FC" w14:paraId="56FE59F0" w14:textId="218D1E65" w:rsidTr="002E17C2">
        <w:trPr>
          <w:trHeight w:val="290"/>
          <w:ins w:id="5530" w:author="Microsoft Word" w:date="2025-08-11T16:30:00Z"/>
          <w:del w:id="5531" w:author="Jujia Li" w:date="2025-08-25T17:41:00Z"/>
        </w:trPr>
        <w:tc>
          <w:tcPr>
            <w:tcW w:w="808" w:type="pct"/>
            <w:noWrap/>
            <w:vAlign w:val="bottom"/>
            <w:hideMark/>
          </w:tcPr>
          <w:p w14:paraId="773034B7" w14:textId="4F978D88" w:rsidR="004D28DD" w:rsidRPr="00221F0A" w:rsidDel="004E77FC" w:rsidRDefault="004D28DD" w:rsidP="004D28DD">
            <w:pPr>
              <w:spacing w:after="120" w:line="360" w:lineRule="auto"/>
              <w:contextualSpacing/>
              <w:rPr>
                <w:ins w:id="5532" w:author="Microsoft Word" w:date="2025-08-11T16:30:00Z" w16du:dateUtc="2025-08-11T21:30:00Z"/>
                <w:del w:id="5533" w:author="Jujia Li" w:date="2025-08-25T17:41:00Z" w16du:dateUtc="2025-08-25T22:41:00Z"/>
                <w:rFonts w:ascii="Times New Roman" w:eastAsia="Times New Roman" w:hAnsi="Times New Roman" w:cs="Times New Roman"/>
                <w:color w:val="000000"/>
                <w:kern w:val="0"/>
                <w:sz w:val="18"/>
                <w:szCs w:val="18"/>
                <w14:ligatures w14:val="none"/>
              </w:rPr>
            </w:pPr>
            <w:ins w:id="5534" w:author="Microsoft Word" w:date="2025-08-11T16:30:00Z" w16du:dateUtc="2025-08-11T21:30:00Z">
              <w:del w:id="5535" w:author="Jujia Li" w:date="2025-08-25T17:41:00Z" w16du:dateUtc="2025-08-25T22:41:00Z">
                <w:r w:rsidRPr="005E344C" w:rsidDel="004E77FC">
                  <w:rPr>
                    <w:rFonts w:ascii="Times New Roman" w:hAnsi="Times New Roman" w:cs="Times New Roman"/>
                    <w:color w:val="000000"/>
                    <w:sz w:val="18"/>
                    <w:szCs w:val="18"/>
                  </w:rPr>
                  <w:delText>CULLMAN</w:delText>
                </w:r>
              </w:del>
            </w:ins>
          </w:p>
        </w:tc>
        <w:tc>
          <w:tcPr>
            <w:tcW w:w="566" w:type="pct"/>
            <w:vAlign w:val="bottom"/>
          </w:tcPr>
          <w:p w14:paraId="0F634BE4" w14:textId="7A6E7622" w:rsidR="004D28DD" w:rsidRPr="002E17C2" w:rsidDel="004E77FC" w:rsidRDefault="004D28DD" w:rsidP="004D28DD">
            <w:pPr>
              <w:spacing w:after="120" w:line="360" w:lineRule="auto"/>
              <w:contextualSpacing/>
              <w:jc w:val="right"/>
              <w:rPr>
                <w:ins w:id="5536" w:author="Microsoft Word" w:date="2025-08-11T16:30:00Z" w16du:dateUtc="2025-08-11T21:30:00Z"/>
                <w:del w:id="5537" w:author="Jujia Li" w:date="2025-08-25T17:41:00Z" w16du:dateUtc="2025-08-25T22:41:00Z"/>
                <w:rFonts w:ascii="Times New Roman" w:hAnsi="Times New Roman" w:cs="Times New Roman"/>
                <w:sz w:val="18"/>
                <w:szCs w:val="18"/>
              </w:rPr>
            </w:pPr>
            <w:ins w:id="5538" w:author="Microsoft Word" w:date="2025-08-11T16:30:00Z" w16du:dateUtc="2025-08-11T21:30:00Z">
              <w:del w:id="5539" w:author="Jujia Li" w:date="2025-08-25T17:41:00Z" w16du:dateUtc="2025-08-25T22:41:00Z">
                <w:r w:rsidRPr="005E344C" w:rsidDel="004E77FC">
                  <w:rPr>
                    <w:rFonts w:ascii="Times New Roman" w:hAnsi="Times New Roman" w:cs="Times New Roman"/>
                    <w:color w:val="000000"/>
                    <w:sz w:val="18"/>
                    <w:szCs w:val="18"/>
                  </w:rPr>
                  <w:delText>83125.29</w:delText>
                </w:r>
              </w:del>
            </w:ins>
          </w:p>
        </w:tc>
        <w:tc>
          <w:tcPr>
            <w:tcW w:w="454" w:type="pct"/>
            <w:noWrap/>
            <w:vAlign w:val="bottom"/>
            <w:hideMark/>
          </w:tcPr>
          <w:p w14:paraId="6F632398" w14:textId="2F506712" w:rsidR="004D28DD" w:rsidRPr="002E17C2" w:rsidDel="004E77FC" w:rsidRDefault="004D28DD" w:rsidP="004D28DD">
            <w:pPr>
              <w:spacing w:after="120" w:line="360" w:lineRule="auto"/>
              <w:contextualSpacing/>
              <w:jc w:val="right"/>
              <w:rPr>
                <w:ins w:id="5540" w:author="Microsoft Word" w:date="2025-08-11T16:30:00Z" w16du:dateUtc="2025-08-11T21:30:00Z"/>
                <w:del w:id="5541" w:author="Jujia Li" w:date="2025-08-25T17:41:00Z" w16du:dateUtc="2025-08-25T22:41:00Z"/>
                <w:rFonts w:ascii="Times New Roman" w:eastAsia="Times New Roman" w:hAnsi="Times New Roman" w:cs="Times New Roman"/>
                <w:color w:val="000000"/>
                <w:kern w:val="0"/>
                <w:sz w:val="18"/>
                <w:szCs w:val="18"/>
                <w14:ligatures w14:val="none"/>
              </w:rPr>
            </w:pPr>
            <w:ins w:id="5542" w:author="Microsoft Word" w:date="2025-08-11T16:30:00Z" w16du:dateUtc="2025-08-11T21:30:00Z">
              <w:del w:id="5543" w:author="Jujia Li" w:date="2025-08-25T17:41:00Z" w16du:dateUtc="2025-08-25T22:41:00Z">
                <w:r w:rsidRPr="002E17C2" w:rsidDel="004E77FC">
                  <w:rPr>
                    <w:rFonts w:ascii="Times New Roman" w:hAnsi="Times New Roman" w:cs="Times New Roman"/>
                    <w:color w:val="000000"/>
                    <w:sz w:val="18"/>
                    <w:szCs w:val="18"/>
                    <w:rPrChange w:id="5544" w:author="Jujia Li" w:date="2025-08-10T15:09:00Z" w16du:dateUtc="2025-08-10T20:09:00Z">
                      <w:rPr>
                        <w:rFonts w:ascii="Aptos Narrow" w:hAnsi="Aptos Narrow"/>
                        <w:color w:val="000000"/>
                        <w:sz w:val="22"/>
                        <w:szCs w:val="22"/>
                      </w:rPr>
                    </w:rPrChange>
                  </w:rPr>
                  <w:delText>24.4</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49598025" w14:textId="17734FE8" w:rsidR="004D28DD" w:rsidRPr="002E17C2" w:rsidDel="004E77FC" w:rsidRDefault="004D28DD" w:rsidP="004D28DD">
            <w:pPr>
              <w:spacing w:after="120" w:line="360" w:lineRule="auto"/>
              <w:contextualSpacing/>
              <w:jc w:val="right"/>
              <w:rPr>
                <w:ins w:id="5545" w:author="Microsoft Word" w:date="2025-08-11T16:30:00Z" w16du:dateUtc="2025-08-11T21:30:00Z"/>
                <w:del w:id="5546" w:author="Jujia Li" w:date="2025-08-25T17:41:00Z" w16du:dateUtc="2025-08-25T22:41:00Z"/>
                <w:rFonts w:ascii="Times New Roman" w:eastAsia="Times New Roman" w:hAnsi="Times New Roman" w:cs="Times New Roman"/>
                <w:color w:val="000000"/>
                <w:kern w:val="0"/>
                <w:sz w:val="18"/>
                <w:szCs w:val="18"/>
                <w14:ligatures w14:val="none"/>
              </w:rPr>
            </w:pPr>
            <w:ins w:id="5547" w:author="Microsoft Word" w:date="2025-08-11T16:30:00Z" w16du:dateUtc="2025-08-11T21:30:00Z">
              <w:del w:id="5548" w:author="Jujia Li" w:date="2025-08-25T17:41:00Z" w16du:dateUtc="2025-08-25T22:41:00Z">
                <w:r w:rsidRPr="002E17C2" w:rsidDel="004E77FC">
                  <w:rPr>
                    <w:rFonts w:ascii="Times New Roman" w:hAnsi="Times New Roman" w:cs="Times New Roman"/>
                    <w:color w:val="000000"/>
                    <w:sz w:val="18"/>
                    <w:szCs w:val="18"/>
                    <w:rPrChange w:id="5549" w:author="Jujia Li" w:date="2025-08-10T15:09:00Z" w16du:dateUtc="2025-08-10T20:09:00Z">
                      <w:rPr>
                        <w:rFonts w:ascii="Aptos Narrow" w:hAnsi="Aptos Narrow"/>
                        <w:color w:val="000000"/>
                        <w:sz w:val="22"/>
                        <w:szCs w:val="22"/>
                      </w:rPr>
                    </w:rPrChange>
                  </w:rPr>
                  <w:delText>0.81</w:delText>
                </w:r>
              </w:del>
            </w:ins>
          </w:p>
        </w:tc>
        <w:tc>
          <w:tcPr>
            <w:tcW w:w="380" w:type="pct"/>
            <w:noWrap/>
            <w:vAlign w:val="bottom"/>
            <w:hideMark/>
          </w:tcPr>
          <w:p w14:paraId="0995E416" w14:textId="0643DFBE" w:rsidR="004D28DD" w:rsidRPr="002E17C2" w:rsidDel="004E77FC" w:rsidRDefault="004D28DD" w:rsidP="004D28DD">
            <w:pPr>
              <w:spacing w:after="120" w:line="360" w:lineRule="auto"/>
              <w:contextualSpacing/>
              <w:jc w:val="right"/>
              <w:rPr>
                <w:ins w:id="5550" w:author="Microsoft Word" w:date="2025-08-11T16:30:00Z" w16du:dateUtc="2025-08-11T21:30:00Z"/>
                <w:del w:id="5551" w:author="Jujia Li" w:date="2025-08-25T17:41:00Z" w16du:dateUtc="2025-08-25T22:41:00Z"/>
                <w:rFonts w:ascii="Times New Roman" w:eastAsia="Times New Roman" w:hAnsi="Times New Roman" w:cs="Times New Roman"/>
                <w:color w:val="000000"/>
                <w:kern w:val="0"/>
                <w:sz w:val="18"/>
                <w:szCs w:val="18"/>
                <w14:ligatures w14:val="none"/>
              </w:rPr>
            </w:pPr>
            <w:ins w:id="5552" w:author="Microsoft Word" w:date="2025-08-11T16:30:00Z" w16du:dateUtc="2025-08-11T21:30:00Z">
              <w:del w:id="5553" w:author="Jujia Li" w:date="2025-08-25T17:41:00Z" w16du:dateUtc="2025-08-25T22:41:00Z">
                <w:r w:rsidRPr="002E17C2" w:rsidDel="004E77FC">
                  <w:rPr>
                    <w:rFonts w:ascii="Times New Roman" w:hAnsi="Times New Roman" w:cs="Times New Roman"/>
                    <w:color w:val="000000"/>
                    <w:sz w:val="18"/>
                    <w:szCs w:val="18"/>
                    <w:rPrChange w:id="5554" w:author="Jujia Li" w:date="2025-08-10T15:09:00Z" w16du:dateUtc="2025-08-10T20:09:00Z">
                      <w:rPr>
                        <w:rFonts w:ascii="Aptos Narrow" w:hAnsi="Aptos Narrow"/>
                        <w:color w:val="000000"/>
                        <w:sz w:val="22"/>
                        <w:szCs w:val="22"/>
                      </w:rPr>
                    </w:rPrChange>
                  </w:rPr>
                  <w:delText>21.09</w:delText>
                </w:r>
              </w:del>
            </w:ins>
          </w:p>
        </w:tc>
        <w:tc>
          <w:tcPr>
            <w:tcW w:w="315" w:type="pct"/>
            <w:gridSpan w:val="2"/>
            <w:noWrap/>
            <w:vAlign w:val="bottom"/>
            <w:hideMark/>
          </w:tcPr>
          <w:p w14:paraId="565BCEE5" w14:textId="3AE221BF" w:rsidR="004D28DD" w:rsidRPr="002E17C2" w:rsidDel="004E77FC" w:rsidRDefault="004D28DD" w:rsidP="004D28DD">
            <w:pPr>
              <w:spacing w:after="120" w:line="360" w:lineRule="auto"/>
              <w:contextualSpacing/>
              <w:jc w:val="right"/>
              <w:rPr>
                <w:ins w:id="5555" w:author="Microsoft Word" w:date="2025-08-11T16:30:00Z" w16du:dateUtc="2025-08-11T21:30:00Z"/>
                <w:del w:id="5556" w:author="Jujia Li" w:date="2025-08-25T17:41:00Z" w16du:dateUtc="2025-08-25T22:41:00Z"/>
                <w:rFonts w:ascii="Times New Roman" w:eastAsia="Times New Roman" w:hAnsi="Times New Roman" w:cs="Times New Roman"/>
                <w:color w:val="000000"/>
                <w:kern w:val="0"/>
                <w:sz w:val="18"/>
                <w:szCs w:val="18"/>
                <w14:ligatures w14:val="none"/>
              </w:rPr>
            </w:pPr>
            <w:ins w:id="5557" w:author="Microsoft Word" w:date="2025-08-11T16:30:00Z" w16du:dateUtc="2025-08-11T21:30:00Z">
              <w:del w:id="5558" w:author="Jujia Li" w:date="2025-08-25T17:41:00Z" w16du:dateUtc="2025-08-25T22:41:00Z">
                <w:r w:rsidRPr="002E17C2" w:rsidDel="004E77FC">
                  <w:rPr>
                    <w:rFonts w:ascii="Times New Roman" w:hAnsi="Times New Roman" w:cs="Times New Roman"/>
                    <w:color w:val="000000"/>
                    <w:sz w:val="18"/>
                    <w:szCs w:val="18"/>
                    <w:rPrChange w:id="5559" w:author="Jujia Li" w:date="2025-08-10T15:09:00Z" w16du:dateUtc="2025-08-10T20:09:00Z">
                      <w:rPr>
                        <w:rFonts w:ascii="Aptos Narrow" w:hAnsi="Aptos Narrow"/>
                        <w:color w:val="000000"/>
                        <w:sz w:val="22"/>
                        <w:szCs w:val="22"/>
                      </w:rPr>
                    </w:rPrChange>
                  </w:rPr>
                  <w:delText>0.7</w:delText>
                </w:r>
                <w:r w:rsidDel="004E77FC">
                  <w:rPr>
                    <w:rFonts w:ascii="Times New Roman" w:hAnsi="Times New Roman" w:cs="Times New Roman"/>
                    <w:color w:val="000000"/>
                    <w:sz w:val="18"/>
                    <w:szCs w:val="18"/>
                  </w:rPr>
                  <w:delText>0</w:delText>
                </w:r>
              </w:del>
            </w:ins>
          </w:p>
        </w:tc>
        <w:tc>
          <w:tcPr>
            <w:tcW w:w="380" w:type="pct"/>
            <w:noWrap/>
            <w:vAlign w:val="bottom"/>
            <w:hideMark/>
          </w:tcPr>
          <w:p w14:paraId="1B1D1C28" w14:textId="6FC00CD3" w:rsidR="004D28DD" w:rsidRPr="002E17C2" w:rsidDel="004E77FC" w:rsidRDefault="004D28DD" w:rsidP="004D28DD">
            <w:pPr>
              <w:spacing w:after="120" w:line="360" w:lineRule="auto"/>
              <w:contextualSpacing/>
              <w:jc w:val="right"/>
              <w:rPr>
                <w:ins w:id="5560" w:author="Microsoft Word" w:date="2025-08-11T16:30:00Z" w16du:dateUtc="2025-08-11T21:30:00Z"/>
                <w:del w:id="5561" w:author="Jujia Li" w:date="2025-08-25T17:41:00Z" w16du:dateUtc="2025-08-25T22:41:00Z"/>
                <w:rFonts w:ascii="Times New Roman" w:eastAsia="Times New Roman" w:hAnsi="Times New Roman" w:cs="Times New Roman"/>
                <w:color w:val="000000"/>
                <w:kern w:val="0"/>
                <w:sz w:val="18"/>
                <w:szCs w:val="18"/>
                <w14:ligatures w14:val="none"/>
              </w:rPr>
            </w:pPr>
            <w:ins w:id="5562" w:author="Microsoft Word" w:date="2025-08-11T16:30:00Z" w16du:dateUtc="2025-08-11T21:30:00Z">
              <w:del w:id="5563" w:author="Jujia Li" w:date="2025-08-25T17:41:00Z" w16du:dateUtc="2025-08-25T22:41:00Z">
                <w:r w:rsidRPr="002E17C2" w:rsidDel="004E77FC">
                  <w:rPr>
                    <w:rFonts w:ascii="Times New Roman" w:hAnsi="Times New Roman" w:cs="Times New Roman"/>
                    <w:color w:val="000000"/>
                    <w:sz w:val="18"/>
                    <w:szCs w:val="18"/>
                    <w:rPrChange w:id="5564" w:author="Jujia Li" w:date="2025-08-10T15:09:00Z" w16du:dateUtc="2025-08-10T20:09:00Z">
                      <w:rPr>
                        <w:rFonts w:ascii="Aptos Narrow" w:hAnsi="Aptos Narrow"/>
                        <w:color w:val="000000"/>
                        <w:sz w:val="22"/>
                        <w:szCs w:val="22"/>
                      </w:rPr>
                    </w:rPrChange>
                  </w:rPr>
                  <w:delText>17.76</w:delText>
                </w:r>
              </w:del>
            </w:ins>
          </w:p>
        </w:tc>
        <w:tc>
          <w:tcPr>
            <w:tcW w:w="316" w:type="pct"/>
            <w:gridSpan w:val="2"/>
            <w:noWrap/>
            <w:vAlign w:val="bottom"/>
            <w:hideMark/>
          </w:tcPr>
          <w:p w14:paraId="46CDF2C3" w14:textId="114C1A09" w:rsidR="004D28DD" w:rsidRPr="002E17C2" w:rsidDel="004E77FC" w:rsidRDefault="004D28DD" w:rsidP="004D28DD">
            <w:pPr>
              <w:spacing w:after="120" w:line="360" w:lineRule="auto"/>
              <w:contextualSpacing/>
              <w:jc w:val="right"/>
              <w:rPr>
                <w:ins w:id="5565" w:author="Microsoft Word" w:date="2025-08-11T16:30:00Z" w16du:dateUtc="2025-08-11T21:30:00Z"/>
                <w:del w:id="5566" w:author="Jujia Li" w:date="2025-08-25T17:41:00Z" w16du:dateUtc="2025-08-25T22:41:00Z"/>
                <w:rFonts w:ascii="Times New Roman" w:eastAsia="Times New Roman" w:hAnsi="Times New Roman" w:cs="Times New Roman"/>
                <w:color w:val="000000"/>
                <w:kern w:val="0"/>
                <w:sz w:val="18"/>
                <w:szCs w:val="18"/>
                <w14:ligatures w14:val="none"/>
              </w:rPr>
            </w:pPr>
            <w:ins w:id="5567" w:author="Microsoft Word" w:date="2025-08-11T16:30:00Z" w16du:dateUtc="2025-08-11T21:30:00Z">
              <w:del w:id="5568" w:author="Jujia Li" w:date="2025-08-25T17:41:00Z" w16du:dateUtc="2025-08-25T22:41:00Z">
                <w:r w:rsidRPr="002E17C2" w:rsidDel="004E77FC">
                  <w:rPr>
                    <w:rFonts w:ascii="Times New Roman" w:hAnsi="Times New Roman" w:cs="Times New Roman"/>
                    <w:color w:val="000000"/>
                    <w:sz w:val="18"/>
                    <w:szCs w:val="18"/>
                    <w:rPrChange w:id="5569" w:author="Jujia Li" w:date="2025-08-10T15:09:00Z" w16du:dateUtc="2025-08-10T20:09:00Z">
                      <w:rPr>
                        <w:rFonts w:ascii="Aptos Narrow" w:hAnsi="Aptos Narrow"/>
                        <w:color w:val="000000"/>
                        <w:sz w:val="22"/>
                        <w:szCs w:val="22"/>
                      </w:rPr>
                    </w:rPrChange>
                  </w:rPr>
                  <w:delText>0.58</w:delText>
                </w:r>
              </w:del>
            </w:ins>
          </w:p>
        </w:tc>
        <w:tc>
          <w:tcPr>
            <w:tcW w:w="380" w:type="pct"/>
            <w:noWrap/>
            <w:vAlign w:val="bottom"/>
            <w:hideMark/>
          </w:tcPr>
          <w:p w14:paraId="65E70093" w14:textId="32E3AA2F" w:rsidR="004D28DD" w:rsidRPr="002E17C2" w:rsidDel="004E77FC" w:rsidRDefault="004D28DD" w:rsidP="004D28DD">
            <w:pPr>
              <w:spacing w:after="120" w:line="360" w:lineRule="auto"/>
              <w:contextualSpacing/>
              <w:jc w:val="right"/>
              <w:rPr>
                <w:ins w:id="5570" w:author="Microsoft Word" w:date="2025-08-11T16:30:00Z" w16du:dateUtc="2025-08-11T21:30:00Z"/>
                <w:del w:id="5571" w:author="Jujia Li" w:date="2025-08-25T17:41:00Z" w16du:dateUtc="2025-08-25T22:41:00Z"/>
                <w:rFonts w:ascii="Times New Roman" w:eastAsia="Times New Roman" w:hAnsi="Times New Roman" w:cs="Times New Roman"/>
                <w:color w:val="000000"/>
                <w:kern w:val="0"/>
                <w:sz w:val="18"/>
                <w:szCs w:val="18"/>
                <w14:ligatures w14:val="none"/>
              </w:rPr>
            </w:pPr>
            <w:ins w:id="5572" w:author="Microsoft Word" w:date="2025-08-11T16:30:00Z" w16du:dateUtc="2025-08-11T21:30:00Z">
              <w:del w:id="5573" w:author="Jujia Li" w:date="2025-08-25T17:41:00Z" w16du:dateUtc="2025-08-25T22:41:00Z">
                <w:r w:rsidRPr="002E17C2" w:rsidDel="004E77FC">
                  <w:rPr>
                    <w:rFonts w:ascii="Times New Roman" w:hAnsi="Times New Roman" w:cs="Times New Roman"/>
                    <w:color w:val="000000"/>
                    <w:sz w:val="18"/>
                    <w:szCs w:val="18"/>
                    <w:rPrChange w:id="5574" w:author="Jujia Li" w:date="2025-08-10T15:09:00Z" w16du:dateUtc="2025-08-10T20:09:00Z">
                      <w:rPr>
                        <w:rFonts w:ascii="Aptos Narrow" w:hAnsi="Aptos Narrow"/>
                        <w:color w:val="000000"/>
                        <w:sz w:val="22"/>
                        <w:szCs w:val="22"/>
                      </w:rPr>
                    </w:rPrChange>
                  </w:rPr>
                  <w:delText>15.03</w:delText>
                </w:r>
              </w:del>
            </w:ins>
          </w:p>
        </w:tc>
        <w:tc>
          <w:tcPr>
            <w:tcW w:w="321" w:type="pct"/>
            <w:noWrap/>
            <w:vAlign w:val="bottom"/>
            <w:hideMark/>
          </w:tcPr>
          <w:p w14:paraId="6A0DEA28" w14:textId="42DDA3B1" w:rsidR="004D28DD" w:rsidRPr="002E17C2" w:rsidDel="004E77FC" w:rsidRDefault="004D28DD" w:rsidP="004D28DD">
            <w:pPr>
              <w:spacing w:after="120" w:line="360" w:lineRule="auto"/>
              <w:contextualSpacing/>
              <w:jc w:val="right"/>
              <w:rPr>
                <w:ins w:id="5575" w:author="Microsoft Word" w:date="2025-08-11T16:30:00Z" w16du:dateUtc="2025-08-11T21:30:00Z"/>
                <w:del w:id="5576" w:author="Jujia Li" w:date="2025-08-25T17:41:00Z" w16du:dateUtc="2025-08-25T22:41:00Z"/>
                <w:rFonts w:ascii="Times New Roman" w:eastAsia="Times New Roman" w:hAnsi="Times New Roman" w:cs="Times New Roman"/>
                <w:color w:val="000000"/>
                <w:kern w:val="0"/>
                <w:sz w:val="18"/>
                <w:szCs w:val="18"/>
                <w14:ligatures w14:val="none"/>
              </w:rPr>
            </w:pPr>
            <w:ins w:id="5577" w:author="Microsoft Word" w:date="2025-08-11T16:30:00Z" w16du:dateUtc="2025-08-11T21:30:00Z">
              <w:del w:id="5578" w:author="Jujia Li" w:date="2025-08-25T17:41:00Z" w16du:dateUtc="2025-08-25T22:41:00Z">
                <w:r w:rsidRPr="002E17C2" w:rsidDel="004E77FC">
                  <w:rPr>
                    <w:rFonts w:ascii="Times New Roman" w:hAnsi="Times New Roman" w:cs="Times New Roman"/>
                    <w:color w:val="000000"/>
                    <w:sz w:val="18"/>
                    <w:szCs w:val="18"/>
                    <w:rPrChange w:id="5579" w:author="Jujia Li" w:date="2025-08-10T15:09:00Z" w16du:dateUtc="2025-08-10T20:09:00Z">
                      <w:rPr>
                        <w:rFonts w:ascii="Aptos Narrow" w:hAnsi="Aptos Narrow"/>
                        <w:color w:val="000000"/>
                        <w:sz w:val="22"/>
                        <w:szCs w:val="22"/>
                      </w:rPr>
                    </w:rPrChange>
                  </w:rPr>
                  <w:delText>0.49</w:delText>
                </w:r>
              </w:del>
            </w:ins>
          </w:p>
        </w:tc>
        <w:tc>
          <w:tcPr>
            <w:tcW w:w="428" w:type="pct"/>
            <w:noWrap/>
            <w:vAlign w:val="bottom"/>
            <w:hideMark/>
          </w:tcPr>
          <w:p w14:paraId="32DCE9CE" w14:textId="0DB7405E" w:rsidR="004D28DD" w:rsidRPr="002E17C2" w:rsidDel="004E77FC" w:rsidRDefault="004D28DD" w:rsidP="004D28DD">
            <w:pPr>
              <w:spacing w:after="120" w:line="360" w:lineRule="auto"/>
              <w:contextualSpacing/>
              <w:jc w:val="right"/>
              <w:rPr>
                <w:ins w:id="5580" w:author="Microsoft Word" w:date="2025-08-11T16:30:00Z" w16du:dateUtc="2025-08-11T21:30:00Z"/>
                <w:del w:id="5581" w:author="Jujia Li" w:date="2025-08-25T17:41:00Z" w16du:dateUtc="2025-08-25T22:41:00Z"/>
                <w:rFonts w:ascii="Times New Roman" w:eastAsia="Times New Roman" w:hAnsi="Times New Roman" w:cs="Times New Roman"/>
                <w:color w:val="000000"/>
                <w:kern w:val="0"/>
                <w:sz w:val="18"/>
                <w:szCs w:val="18"/>
                <w14:ligatures w14:val="none"/>
              </w:rPr>
            </w:pPr>
            <w:ins w:id="5582" w:author="Microsoft Word" w:date="2025-08-11T16:30:00Z" w16du:dateUtc="2025-08-11T21:30:00Z">
              <w:del w:id="5583" w:author="Jujia Li" w:date="2025-08-25T17:41:00Z" w16du:dateUtc="2025-08-25T22:41:00Z">
                <w:r w:rsidRPr="002E17C2" w:rsidDel="004E77FC">
                  <w:rPr>
                    <w:rFonts w:ascii="Times New Roman" w:hAnsi="Times New Roman" w:cs="Times New Roman"/>
                    <w:color w:val="000000"/>
                    <w:sz w:val="18"/>
                    <w:szCs w:val="18"/>
                    <w:rPrChange w:id="5584" w:author="Jujia Li" w:date="2025-08-10T15:09:00Z" w16du:dateUtc="2025-08-10T20:09:00Z">
                      <w:rPr>
                        <w:rFonts w:ascii="Aptos Narrow" w:hAnsi="Aptos Narrow"/>
                        <w:color w:val="000000"/>
                        <w:sz w:val="22"/>
                        <w:szCs w:val="22"/>
                      </w:rPr>
                    </w:rPrChange>
                  </w:rPr>
                  <w:delText>78.28</w:delText>
                </w:r>
              </w:del>
            </w:ins>
          </w:p>
        </w:tc>
        <w:tc>
          <w:tcPr>
            <w:tcW w:w="344" w:type="pct"/>
            <w:vAlign w:val="bottom"/>
          </w:tcPr>
          <w:p w14:paraId="6002658A" w14:textId="3D91E864" w:rsidR="004D28DD" w:rsidRPr="002E17C2" w:rsidDel="004E77FC" w:rsidRDefault="004D28DD" w:rsidP="004D28DD">
            <w:pPr>
              <w:spacing w:after="120" w:line="360" w:lineRule="auto"/>
              <w:contextualSpacing/>
              <w:jc w:val="right"/>
              <w:rPr>
                <w:ins w:id="5585" w:author="Microsoft Word" w:date="2025-08-11T16:30:00Z" w16du:dateUtc="2025-08-11T21:30:00Z"/>
                <w:del w:id="5586" w:author="Jujia Li" w:date="2025-08-25T17:41:00Z" w16du:dateUtc="2025-08-25T22:41:00Z"/>
                <w:rFonts w:ascii="Times New Roman" w:hAnsi="Times New Roman" w:cs="Times New Roman"/>
                <w:sz w:val="18"/>
                <w:szCs w:val="18"/>
              </w:rPr>
            </w:pPr>
            <w:ins w:id="5587" w:author="Microsoft Word" w:date="2025-08-11T16:30:00Z" w16du:dateUtc="2025-08-11T21:30:00Z">
              <w:del w:id="5588" w:author="Jujia Li" w:date="2025-08-25T17:41:00Z" w16du:dateUtc="2025-08-25T22:41:00Z">
                <w:r w:rsidRPr="002E17C2" w:rsidDel="004E77FC">
                  <w:rPr>
                    <w:rFonts w:ascii="Times New Roman" w:hAnsi="Times New Roman" w:cs="Times New Roman"/>
                    <w:color w:val="000000"/>
                    <w:sz w:val="18"/>
                    <w:szCs w:val="18"/>
                    <w:rPrChange w:id="5589" w:author="Jujia Li" w:date="2025-08-10T15:09:00Z" w16du:dateUtc="2025-08-10T20:09:00Z">
                      <w:rPr>
                        <w:rFonts w:ascii="Aptos Narrow" w:hAnsi="Aptos Narrow"/>
                        <w:color w:val="000000"/>
                        <w:sz w:val="22"/>
                        <w:szCs w:val="22"/>
                      </w:rPr>
                    </w:rPrChange>
                  </w:rPr>
                  <w:delText>0.64</w:delText>
                </w:r>
              </w:del>
            </w:ins>
          </w:p>
        </w:tc>
      </w:tr>
      <w:tr w:rsidR="004D28DD" w:rsidRPr="006A0CE7" w:rsidDel="004E77FC" w14:paraId="304310FB" w14:textId="1D15466E" w:rsidTr="002E17C2">
        <w:trPr>
          <w:trHeight w:val="290"/>
          <w:ins w:id="5590" w:author="Microsoft Word" w:date="2025-08-11T16:30:00Z"/>
          <w:del w:id="5591" w:author="Jujia Li" w:date="2025-08-25T17:41:00Z"/>
        </w:trPr>
        <w:tc>
          <w:tcPr>
            <w:tcW w:w="808" w:type="pct"/>
            <w:noWrap/>
            <w:vAlign w:val="bottom"/>
            <w:hideMark/>
          </w:tcPr>
          <w:p w14:paraId="76CD4139" w14:textId="00CF3950" w:rsidR="004D28DD" w:rsidRPr="00221F0A" w:rsidDel="004E77FC" w:rsidRDefault="004D28DD" w:rsidP="004D28DD">
            <w:pPr>
              <w:spacing w:after="120" w:line="360" w:lineRule="auto"/>
              <w:contextualSpacing/>
              <w:rPr>
                <w:ins w:id="5592" w:author="Microsoft Word" w:date="2025-08-11T16:30:00Z" w16du:dateUtc="2025-08-11T21:30:00Z"/>
                <w:del w:id="5593" w:author="Jujia Li" w:date="2025-08-25T17:41:00Z" w16du:dateUtc="2025-08-25T22:41:00Z"/>
                <w:rFonts w:ascii="Times New Roman" w:eastAsia="Times New Roman" w:hAnsi="Times New Roman" w:cs="Times New Roman"/>
                <w:color w:val="000000"/>
                <w:kern w:val="0"/>
                <w:sz w:val="18"/>
                <w:szCs w:val="18"/>
                <w14:ligatures w14:val="none"/>
              </w:rPr>
            </w:pPr>
            <w:ins w:id="5594" w:author="Microsoft Word" w:date="2025-08-11T16:30:00Z" w16du:dateUtc="2025-08-11T21:30:00Z">
              <w:del w:id="5595" w:author="Jujia Li" w:date="2025-08-25T17:41:00Z" w16du:dateUtc="2025-08-25T22:41:00Z">
                <w:r w:rsidRPr="005E344C" w:rsidDel="004E77FC">
                  <w:rPr>
                    <w:rFonts w:ascii="Times New Roman" w:hAnsi="Times New Roman" w:cs="Times New Roman"/>
                    <w:color w:val="000000"/>
                    <w:sz w:val="18"/>
                    <w:szCs w:val="18"/>
                  </w:rPr>
                  <w:delText>ETOWAH</w:delText>
                </w:r>
              </w:del>
            </w:ins>
          </w:p>
        </w:tc>
        <w:tc>
          <w:tcPr>
            <w:tcW w:w="566" w:type="pct"/>
            <w:vAlign w:val="bottom"/>
          </w:tcPr>
          <w:p w14:paraId="3B4C1D45" w14:textId="426FC2E9" w:rsidR="004D28DD" w:rsidRPr="002E17C2" w:rsidDel="004E77FC" w:rsidRDefault="004D28DD" w:rsidP="004D28DD">
            <w:pPr>
              <w:spacing w:after="120" w:line="360" w:lineRule="auto"/>
              <w:contextualSpacing/>
              <w:jc w:val="right"/>
              <w:rPr>
                <w:ins w:id="5596" w:author="Microsoft Word" w:date="2025-08-11T16:30:00Z" w16du:dateUtc="2025-08-11T21:30:00Z"/>
                <w:del w:id="5597" w:author="Jujia Li" w:date="2025-08-25T17:41:00Z" w16du:dateUtc="2025-08-25T22:41:00Z"/>
                <w:rFonts w:ascii="Times New Roman" w:hAnsi="Times New Roman" w:cs="Times New Roman"/>
                <w:sz w:val="18"/>
                <w:szCs w:val="18"/>
              </w:rPr>
            </w:pPr>
            <w:ins w:id="5598" w:author="Microsoft Word" w:date="2025-08-11T16:30:00Z" w16du:dateUtc="2025-08-11T21:30:00Z">
              <w:del w:id="5599" w:author="Jujia Li" w:date="2025-08-25T17:41:00Z" w16du:dateUtc="2025-08-25T22:41:00Z">
                <w:r w:rsidRPr="005E344C" w:rsidDel="004E77FC">
                  <w:rPr>
                    <w:rFonts w:ascii="Times New Roman" w:hAnsi="Times New Roman" w:cs="Times New Roman"/>
                    <w:color w:val="000000"/>
                    <w:sz w:val="18"/>
                    <w:szCs w:val="18"/>
                  </w:rPr>
                  <w:delText>102685.37</w:delText>
                </w:r>
              </w:del>
            </w:ins>
          </w:p>
        </w:tc>
        <w:tc>
          <w:tcPr>
            <w:tcW w:w="454" w:type="pct"/>
            <w:noWrap/>
            <w:vAlign w:val="bottom"/>
            <w:hideMark/>
          </w:tcPr>
          <w:p w14:paraId="720BB9C1" w14:textId="7E6C6717" w:rsidR="004D28DD" w:rsidRPr="002E17C2" w:rsidDel="004E77FC" w:rsidRDefault="004D28DD" w:rsidP="004D28DD">
            <w:pPr>
              <w:spacing w:after="120" w:line="360" w:lineRule="auto"/>
              <w:contextualSpacing/>
              <w:jc w:val="right"/>
              <w:rPr>
                <w:ins w:id="5600" w:author="Microsoft Word" w:date="2025-08-11T16:30:00Z" w16du:dateUtc="2025-08-11T21:30:00Z"/>
                <w:del w:id="5601" w:author="Jujia Li" w:date="2025-08-25T17:41:00Z" w16du:dateUtc="2025-08-25T22:41:00Z"/>
                <w:rFonts w:ascii="Times New Roman" w:eastAsia="Times New Roman" w:hAnsi="Times New Roman" w:cs="Times New Roman"/>
                <w:color w:val="000000"/>
                <w:kern w:val="0"/>
                <w:sz w:val="18"/>
                <w:szCs w:val="18"/>
                <w14:ligatures w14:val="none"/>
              </w:rPr>
            </w:pPr>
            <w:ins w:id="5602" w:author="Microsoft Word" w:date="2025-08-11T16:30:00Z" w16du:dateUtc="2025-08-11T21:30:00Z">
              <w:del w:id="5603" w:author="Jujia Li" w:date="2025-08-25T17:41:00Z" w16du:dateUtc="2025-08-25T22:41:00Z">
                <w:r w:rsidRPr="002E17C2" w:rsidDel="004E77FC">
                  <w:rPr>
                    <w:rFonts w:ascii="Times New Roman" w:hAnsi="Times New Roman" w:cs="Times New Roman"/>
                    <w:color w:val="000000"/>
                    <w:sz w:val="18"/>
                    <w:szCs w:val="18"/>
                    <w:rPrChange w:id="5604" w:author="Jujia Li" w:date="2025-08-10T15:09:00Z" w16du:dateUtc="2025-08-10T20:09:00Z">
                      <w:rPr>
                        <w:rFonts w:ascii="Aptos Narrow" w:hAnsi="Aptos Narrow"/>
                        <w:color w:val="000000"/>
                        <w:sz w:val="22"/>
                        <w:szCs w:val="22"/>
                      </w:rPr>
                    </w:rPrChange>
                  </w:rPr>
                  <w:delText>32.42</w:delText>
                </w:r>
              </w:del>
            </w:ins>
          </w:p>
        </w:tc>
        <w:tc>
          <w:tcPr>
            <w:tcW w:w="308" w:type="pct"/>
            <w:gridSpan w:val="2"/>
            <w:noWrap/>
            <w:vAlign w:val="bottom"/>
            <w:hideMark/>
          </w:tcPr>
          <w:p w14:paraId="46E20B36" w14:textId="05AE0302" w:rsidR="004D28DD" w:rsidRPr="002E17C2" w:rsidDel="004E77FC" w:rsidRDefault="004D28DD" w:rsidP="004D28DD">
            <w:pPr>
              <w:spacing w:after="120" w:line="360" w:lineRule="auto"/>
              <w:contextualSpacing/>
              <w:jc w:val="right"/>
              <w:rPr>
                <w:ins w:id="5605" w:author="Microsoft Word" w:date="2025-08-11T16:30:00Z" w16du:dateUtc="2025-08-11T21:30:00Z"/>
                <w:del w:id="5606" w:author="Jujia Li" w:date="2025-08-25T17:41:00Z" w16du:dateUtc="2025-08-25T22:41:00Z"/>
                <w:rFonts w:ascii="Times New Roman" w:eastAsia="Times New Roman" w:hAnsi="Times New Roman" w:cs="Times New Roman"/>
                <w:color w:val="000000"/>
                <w:kern w:val="0"/>
                <w:sz w:val="18"/>
                <w:szCs w:val="18"/>
                <w14:ligatures w14:val="none"/>
              </w:rPr>
            </w:pPr>
            <w:ins w:id="5607" w:author="Microsoft Word" w:date="2025-08-11T16:30:00Z" w16du:dateUtc="2025-08-11T21:30:00Z">
              <w:del w:id="5608" w:author="Jujia Li" w:date="2025-08-25T17:41:00Z" w16du:dateUtc="2025-08-25T22:41:00Z">
                <w:r w:rsidRPr="002E17C2" w:rsidDel="004E77FC">
                  <w:rPr>
                    <w:rFonts w:ascii="Times New Roman" w:hAnsi="Times New Roman" w:cs="Times New Roman"/>
                    <w:color w:val="000000"/>
                    <w:sz w:val="18"/>
                    <w:szCs w:val="18"/>
                    <w:rPrChange w:id="5609" w:author="Jujia Li" w:date="2025-08-10T15:09:00Z" w16du:dateUtc="2025-08-10T20:09:00Z">
                      <w:rPr>
                        <w:rFonts w:ascii="Aptos Narrow" w:hAnsi="Aptos Narrow"/>
                        <w:color w:val="000000"/>
                        <w:sz w:val="22"/>
                        <w:szCs w:val="22"/>
                      </w:rPr>
                    </w:rPrChange>
                  </w:rPr>
                  <w:delText>0.86</w:delText>
                </w:r>
              </w:del>
            </w:ins>
          </w:p>
        </w:tc>
        <w:tc>
          <w:tcPr>
            <w:tcW w:w="380" w:type="pct"/>
            <w:noWrap/>
            <w:vAlign w:val="bottom"/>
            <w:hideMark/>
          </w:tcPr>
          <w:p w14:paraId="68D4F83F" w14:textId="0A317A36" w:rsidR="004D28DD" w:rsidRPr="002E17C2" w:rsidDel="004E77FC" w:rsidRDefault="004D28DD" w:rsidP="004D28DD">
            <w:pPr>
              <w:spacing w:after="120" w:line="360" w:lineRule="auto"/>
              <w:contextualSpacing/>
              <w:jc w:val="right"/>
              <w:rPr>
                <w:ins w:id="5610" w:author="Microsoft Word" w:date="2025-08-11T16:30:00Z" w16du:dateUtc="2025-08-11T21:30:00Z"/>
                <w:del w:id="5611" w:author="Jujia Li" w:date="2025-08-25T17:41:00Z" w16du:dateUtc="2025-08-25T22:41:00Z"/>
                <w:rFonts w:ascii="Times New Roman" w:eastAsia="Times New Roman" w:hAnsi="Times New Roman" w:cs="Times New Roman"/>
                <w:color w:val="000000"/>
                <w:kern w:val="0"/>
                <w:sz w:val="18"/>
                <w:szCs w:val="18"/>
                <w14:ligatures w14:val="none"/>
              </w:rPr>
            </w:pPr>
            <w:ins w:id="5612" w:author="Microsoft Word" w:date="2025-08-11T16:30:00Z" w16du:dateUtc="2025-08-11T21:30:00Z">
              <w:del w:id="5613" w:author="Jujia Li" w:date="2025-08-25T17:41:00Z" w16du:dateUtc="2025-08-25T22:41:00Z">
                <w:r w:rsidRPr="002E17C2" w:rsidDel="004E77FC">
                  <w:rPr>
                    <w:rFonts w:ascii="Times New Roman" w:hAnsi="Times New Roman" w:cs="Times New Roman"/>
                    <w:color w:val="000000"/>
                    <w:sz w:val="18"/>
                    <w:szCs w:val="18"/>
                    <w:rPrChange w:id="5614" w:author="Jujia Li" w:date="2025-08-10T15:09:00Z" w16du:dateUtc="2025-08-10T20:09:00Z">
                      <w:rPr>
                        <w:rFonts w:ascii="Aptos Narrow" w:hAnsi="Aptos Narrow"/>
                        <w:color w:val="000000"/>
                        <w:sz w:val="22"/>
                        <w:szCs w:val="22"/>
                      </w:rPr>
                    </w:rPrChange>
                  </w:rPr>
                  <w:delText>28.59</w:delText>
                </w:r>
              </w:del>
            </w:ins>
          </w:p>
        </w:tc>
        <w:tc>
          <w:tcPr>
            <w:tcW w:w="315" w:type="pct"/>
            <w:gridSpan w:val="2"/>
            <w:noWrap/>
            <w:vAlign w:val="bottom"/>
            <w:hideMark/>
          </w:tcPr>
          <w:p w14:paraId="4D447CBA" w14:textId="13664D84" w:rsidR="004D28DD" w:rsidRPr="002E17C2" w:rsidDel="004E77FC" w:rsidRDefault="004D28DD" w:rsidP="004D28DD">
            <w:pPr>
              <w:spacing w:after="120" w:line="360" w:lineRule="auto"/>
              <w:contextualSpacing/>
              <w:jc w:val="right"/>
              <w:rPr>
                <w:ins w:id="5615" w:author="Microsoft Word" w:date="2025-08-11T16:30:00Z" w16du:dateUtc="2025-08-11T21:30:00Z"/>
                <w:del w:id="5616" w:author="Jujia Li" w:date="2025-08-25T17:41:00Z" w16du:dateUtc="2025-08-25T22:41:00Z"/>
                <w:rFonts w:ascii="Times New Roman" w:eastAsia="Times New Roman" w:hAnsi="Times New Roman" w:cs="Times New Roman"/>
                <w:color w:val="000000"/>
                <w:kern w:val="0"/>
                <w:sz w:val="18"/>
                <w:szCs w:val="18"/>
                <w14:ligatures w14:val="none"/>
              </w:rPr>
            </w:pPr>
            <w:ins w:id="5617" w:author="Microsoft Word" w:date="2025-08-11T16:30:00Z" w16du:dateUtc="2025-08-11T21:30:00Z">
              <w:del w:id="5618" w:author="Jujia Li" w:date="2025-08-25T17:41:00Z" w16du:dateUtc="2025-08-25T22:41:00Z">
                <w:r w:rsidRPr="002E17C2" w:rsidDel="004E77FC">
                  <w:rPr>
                    <w:rFonts w:ascii="Times New Roman" w:hAnsi="Times New Roman" w:cs="Times New Roman"/>
                    <w:color w:val="000000"/>
                    <w:sz w:val="18"/>
                    <w:szCs w:val="18"/>
                    <w:rPrChange w:id="5619" w:author="Jujia Li" w:date="2025-08-10T15:09:00Z" w16du:dateUtc="2025-08-10T20:09:00Z">
                      <w:rPr>
                        <w:rFonts w:ascii="Aptos Narrow" w:hAnsi="Aptos Narrow"/>
                        <w:color w:val="000000"/>
                        <w:sz w:val="22"/>
                        <w:szCs w:val="22"/>
                      </w:rPr>
                    </w:rPrChange>
                  </w:rPr>
                  <w:delText>0.76</w:delText>
                </w:r>
              </w:del>
            </w:ins>
          </w:p>
        </w:tc>
        <w:tc>
          <w:tcPr>
            <w:tcW w:w="380" w:type="pct"/>
            <w:noWrap/>
            <w:vAlign w:val="bottom"/>
            <w:hideMark/>
          </w:tcPr>
          <w:p w14:paraId="5771BE5D" w14:textId="014B441D" w:rsidR="004D28DD" w:rsidRPr="002E17C2" w:rsidDel="004E77FC" w:rsidRDefault="004D28DD" w:rsidP="004D28DD">
            <w:pPr>
              <w:spacing w:after="120" w:line="360" w:lineRule="auto"/>
              <w:contextualSpacing/>
              <w:jc w:val="right"/>
              <w:rPr>
                <w:ins w:id="5620" w:author="Microsoft Word" w:date="2025-08-11T16:30:00Z" w16du:dateUtc="2025-08-11T21:30:00Z"/>
                <w:del w:id="5621" w:author="Jujia Li" w:date="2025-08-25T17:41:00Z" w16du:dateUtc="2025-08-25T22:41:00Z"/>
                <w:rFonts w:ascii="Times New Roman" w:eastAsia="Times New Roman" w:hAnsi="Times New Roman" w:cs="Times New Roman"/>
                <w:color w:val="000000"/>
                <w:kern w:val="0"/>
                <w:sz w:val="18"/>
                <w:szCs w:val="18"/>
                <w14:ligatures w14:val="none"/>
              </w:rPr>
            </w:pPr>
            <w:ins w:id="5622" w:author="Microsoft Word" w:date="2025-08-11T16:30:00Z" w16du:dateUtc="2025-08-11T21:30:00Z">
              <w:del w:id="5623" w:author="Jujia Li" w:date="2025-08-25T17:41:00Z" w16du:dateUtc="2025-08-25T22:41:00Z">
                <w:r w:rsidRPr="002E17C2" w:rsidDel="004E77FC">
                  <w:rPr>
                    <w:rFonts w:ascii="Times New Roman" w:hAnsi="Times New Roman" w:cs="Times New Roman"/>
                    <w:color w:val="000000"/>
                    <w:sz w:val="18"/>
                    <w:szCs w:val="18"/>
                    <w:rPrChange w:id="5624" w:author="Jujia Li" w:date="2025-08-10T15:09:00Z" w16du:dateUtc="2025-08-10T20:09:00Z">
                      <w:rPr>
                        <w:rFonts w:ascii="Aptos Narrow" w:hAnsi="Aptos Narrow"/>
                        <w:color w:val="000000"/>
                        <w:sz w:val="22"/>
                        <w:szCs w:val="22"/>
                      </w:rPr>
                    </w:rPrChange>
                  </w:rPr>
                  <w:delText>27.17</w:delText>
                </w:r>
              </w:del>
            </w:ins>
          </w:p>
        </w:tc>
        <w:tc>
          <w:tcPr>
            <w:tcW w:w="316" w:type="pct"/>
            <w:gridSpan w:val="2"/>
            <w:noWrap/>
            <w:vAlign w:val="bottom"/>
            <w:hideMark/>
          </w:tcPr>
          <w:p w14:paraId="41A0EAF9" w14:textId="4A55B920" w:rsidR="004D28DD" w:rsidRPr="002E17C2" w:rsidDel="004E77FC" w:rsidRDefault="004D28DD" w:rsidP="004D28DD">
            <w:pPr>
              <w:spacing w:after="120" w:line="360" w:lineRule="auto"/>
              <w:contextualSpacing/>
              <w:jc w:val="right"/>
              <w:rPr>
                <w:ins w:id="5625" w:author="Microsoft Word" w:date="2025-08-11T16:30:00Z" w16du:dateUtc="2025-08-11T21:30:00Z"/>
                <w:del w:id="5626" w:author="Jujia Li" w:date="2025-08-25T17:41:00Z" w16du:dateUtc="2025-08-25T22:41:00Z"/>
                <w:rFonts w:ascii="Times New Roman" w:eastAsia="Times New Roman" w:hAnsi="Times New Roman" w:cs="Times New Roman"/>
                <w:color w:val="000000"/>
                <w:kern w:val="0"/>
                <w:sz w:val="18"/>
                <w:szCs w:val="18"/>
                <w14:ligatures w14:val="none"/>
              </w:rPr>
            </w:pPr>
            <w:ins w:id="5627" w:author="Microsoft Word" w:date="2025-08-11T16:30:00Z" w16du:dateUtc="2025-08-11T21:30:00Z">
              <w:del w:id="5628" w:author="Jujia Li" w:date="2025-08-25T17:41:00Z" w16du:dateUtc="2025-08-25T22:41:00Z">
                <w:r w:rsidRPr="002E17C2" w:rsidDel="004E77FC">
                  <w:rPr>
                    <w:rFonts w:ascii="Times New Roman" w:hAnsi="Times New Roman" w:cs="Times New Roman"/>
                    <w:color w:val="000000"/>
                    <w:sz w:val="18"/>
                    <w:szCs w:val="18"/>
                    <w:rPrChange w:id="5629" w:author="Jujia Li" w:date="2025-08-10T15:09:00Z" w16du:dateUtc="2025-08-10T20:09:00Z">
                      <w:rPr>
                        <w:rFonts w:ascii="Aptos Narrow" w:hAnsi="Aptos Narrow"/>
                        <w:color w:val="000000"/>
                        <w:sz w:val="22"/>
                        <w:szCs w:val="22"/>
                      </w:rPr>
                    </w:rPrChange>
                  </w:rPr>
                  <w:delText>0.73</w:delText>
                </w:r>
              </w:del>
            </w:ins>
          </w:p>
        </w:tc>
        <w:tc>
          <w:tcPr>
            <w:tcW w:w="380" w:type="pct"/>
            <w:noWrap/>
            <w:vAlign w:val="bottom"/>
            <w:hideMark/>
          </w:tcPr>
          <w:p w14:paraId="55632F98" w14:textId="3AB8521F" w:rsidR="004D28DD" w:rsidRPr="002E17C2" w:rsidDel="004E77FC" w:rsidRDefault="004D28DD" w:rsidP="004D28DD">
            <w:pPr>
              <w:spacing w:after="120" w:line="360" w:lineRule="auto"/>
              <w:contextualSpacing/>
              <w:jc w:val="right"/>
              <w:rPr>
                <w:ins w:id="5630" w:author="Microsoft Word" w:date="2025-08-11T16:30:00Z" w16du:dateUtc="2025-08-11T21:30:00Z"/>
                <w:del w:id="5631" w:author="Jujia Li" w:date="2025-08-25T17:41:00Z" w16du:dateUtc="2025-08-25T22:41:00Z"/>
                <w:rFonts w:ascii="Times New Roman" w:eastAsia="Times New Roman" w:hAnsi="Times New Roman" w:cs="Times New Roman"/>
                <w:color w:val="000000"/>
                <w:kern w:val="0"/>
                <w:sz w:val="18"/>
                <w:szCs w:val="18"/>
                <w14:ligatures w14:val="none"/>
              </w:rPr>
            </w:pPr>
            <w:ins w:id="5632" w:author="Microsoft Word" w:date="2025-08-11T16:30:00Z" w16du:dateUtc="2025-08-11T21:30:00Z">
              <w:del w:id="5633" w:author="Jujia Li" w:date="2025-08-25T17:41:00Z" w16du:dateUtc="2025-08-25T22:41:00Z">
                <w:r w:rsidRPr="002E17C2" w:rsidDel="004E77FC">
                  <w:rPr>
                    <w:rFonts w:ascii="Times New Roman" w:hAnsi="Times New Roman" w:cs="Times New Roman"/>
                    <w:color w:val="000000"/>
                    <w:sz w:val="18"/>
                    <w:szCs w:val="18"/>
                    <w:rPrChange w:id="5634" w:author="Jujia Li" w:date="2025-08-10T15:09:00Z" w16du:dateUtc="2025-08-10T20:09:00Z">
                      <w:rPr>
                        <w:rFonts w:ascii="Aptos Narrow" w:hAnsi="Aptos Narrow"/>
                        <w:color w:val="000000"/>
                        <w:sz w:val="22"/>
                        <w:szCs w:val="22"/>
                      </w:rPr>
                    </w:rPrChange>
                  </w:rPr>
                  <w:delText>24.78</w:delText>
                </w:r>
              </w:del>
            </w:ins>
          </w:p>
        </w:tc>
        <w:tc>
          <w:tcPr>
            <w:tcW w:w="321" w:type="pct"/>
            <w:noWrap/>
            <w:vAlign w:val="bottom"/>
            <w:hideMark/>
          </w:tcPr>
          <w:p w14:paraId="5925AB97" w14:textId="66296062" w:rsidR="004D28DD" w:rsidRPr="002E17C2" w:rsidDel="004E77FC" w:rsidRDefault="004D28DD" w:rsidP="004D28DD">
            <w:pPr>
              <w:spacing w:after="120" w:line="360" w:lineRule="auto"/>
              <w:contextualSpacing/>
              <w:jc w:val="right"/>
              <w:rPr>
                <w:ins w:id="5635" w:author="Microsoft Word" w:date="2025-08-11T16:30:00Z" w16du:dateUtc="2025-08-11T21:30:00Z"/>
                <w:del w:id="5636" w:author="Jujia Li" w:date="2025-08-25T17:41:00Z" w16du:dateUtc="2025-08-25T22:41:00Z"/>
                <w:rFonts w:ascii="Times New Roman" w:eastAsia="Times New Roman" w:hAnsi="Times New Roman" w:cs="Times New Roman"/>
                <w:color w:val="000000"/>
                <w:kern w:val="0"/>
                <w:sz w:val="18"/>
                <w:szCs w:val="18"/>
                <w14:ligatures w14:val="none"/>
              </w:rPr>
            </w:pPr>
            <w:ins w:id="5637" w:author="Microsoft Word" w:date="2025-08-11T16:30:00Z" w16du:dateUtc="2025-08-11T21:30:00Z">
              <w:del w:id="5638" w:author="Jujia Li" w:date="2025-08-25T17:41:00Z" w16du:dateUtc="2025-08-25T22:41:00Z">
                <w:r w:rsidRPr="002E17C2" w:rsidDel="004E77FC">
                  <w:rPr>
                    <w:rFonts w:ascii="Times New Roman" w:hAnsi="Times New Roman" w:cs="Times New Roman"/>
                    <w:color w:val="000000"/>
                    <w:sz w:val="18"/>
                    <w:szCs w:val="18"/>
                    <w:rPrChange w:id="5639" w:author="Jujia Li" w:date="2025-08-10T15:09:00Z" w16du:dateUtc="2025-08-10T20:09:00Z">
                      <w:rPr>
                        <w:rFonts w:ascii="Aptos Narrow" w:hAnsi="Aptos Narrow"/>
                        <w:color w:val="000000"/>
                        <w:sz w:val="22"/>
                        <w:szCs w:val="22"/>
                      </w:rPr>
                    </w:rPrChange>
                  </w:rPr>
                  <w:delText>0.66</w:delText>
                </w:r>
              </w:del>
            </w:ins>
          </w:p>
        </w:tc>
        <w:tc>
          <w:tcPr>
            <w:tcW w:w="428" w:type="pct"/>
            <w:noWrap/>
            <w:vAlign w:val="bottom"/>
            <w:hideMark/>
          </w:tcPr>
          <w:p w14:paraId="1534A3BD" w14:textId="6FE1A26A" w:rsidR="004D28DD" w:rsidRPr="002E17C2" w:rsidDel="004E77FC" w:rsidRDefault="004D28DD" w:rsidP="004D28DD">
            <w:pPr>
              <w:spacing w:after="120" w:line="360" w:lineRule="auto"/>
              <w:contextualSpacing/>
              <w:jc w:val="right"/>
              <w:rPr>
                <w:ins w:id="5640" w:author="Microsoft Word" w:date="2025-08-11T16:30:00Z" w16du:dateUtc="2025-08-11T21:30:00Z"/>
                <w:del w:id="5641" w:author="Jujia Li" w:date="2025-08-25T17:41:00Z" w16du:dateUtc="2025-08-25T22:41:00Z"/>
                <w:rFonts w:ascii="Times New Roman" w:eastAsia="Times New Roman" w:hAnsi="Times New Roman" w:cs="Times New Roman"/>
                <w:color w:val="000000"/>
                <w:kern w:val="0"/>
                <w:sz w:val="18"/>
                <w:szCs w:val="18"/>
                <w14:ligatures w14:val="none"/>
              </w:rPr>
            </w:pPr>
            <w:ins w:id="5642" w:author="Microsoft Word" w:date="2025-08-11T16:30:00Z" w16du:dateUtc="2025-08-11T21:30:00Z">
              <w:del w:id="5643" w:author="Jujia Li" w:date="2025-08-25T17:41:00Z" w16du:dateUtc="2025-08-25T22:41:00Z">
                <w:r w:rsidRPr="002E17C2" w:rsidDel="004E77FC">
                  <w:rPr>
                    <w:rFonts w:ascii="Times New Roman" w:hAnsi="Times New Roman" w:cs="Times New Roman"/>
                    <w:color w:val="000000"/>
                    <w:sz w:val="18"/>
                    <w:szCs w:val="18"/>
                    <w:rPrChange w:id="5644" w:author="Jujia Li" w:date="2025-08-10T15:09:00Z" w16du:dateUtc="2025-08-10T20:09:00Z">
                      <w:rPr>
                        <w:rFonts w:ascii="Aptos Narrow" w:hAnsi="Aptos Narrow"/>
                        <w:color w:val="000000"/>
                        <w:sz w:val="22"/>
                        <w:szCs w:val="22"/>
                      </w:rPr>
                    </w:rPrChange>
                  </w:rPr>
                  <w:delText>112.96</w:delText>
                </w:r>
              </w:del>
            </w:ins>
          </w:p>
        </w:tc>
        <w:tc>
          <w:tcPr>
            <w:tcW w:w="344" w:type="pct"/>
            <w:vAlign w:val="bottom"/>
          </w:tcPr>
          <w:p w14:paraId="1F7A4202" w14:textId="07031A51" w:rsidR="004D28DD" w:rsidRPr="002E17C2" w:rsidDel="004E77FC" w:rsidRDefault="004D28DD" w:rsidP="004D28DD">
            <w:pPr>
              <w:spacing w:after="120" w:line="360" w:lineRule="auto"/>
              <w:contextualSpacing/>
              <w:jc w:val="right"/>
              <w:rPr>
                <w:ins w:id="5645" w:author="Microsoft Word" w:date="2025-08-11T16:30:00Z" w16du:dateUtc="2025-08-11T21:30:00Z"/>
                <w:del w:id="5646" w:author="Jujia Li" w:date="2025-08-25T17:41:00Z" w16du:dateUtc="2025-08-25T22:41:00Z"/>
                <w:rFonts w:ascii="Times New Roman" w:hAnsi="Times New Roman" w:cs="Times New Roman"/>
                <w:sz w:val="18"/>
                <w:szCs w:val="18"/>
              </w:rPr>
            </w:pPr>
            <w:ins w:id="5647" w:author="Microsoft Word" w:date="2025-08-11T16:30:00Z" w16du:dateUtc="2025-08-11T21:30:00Z">
              <w:del w:id="5648" w:author="Jujia Li" w:date="2025-08-25T17:41:00Z" w16du:dateUtc="2025-08-25T22:41:00Z">
                <w:r w:rsidRPr="002E17C2" w:rsidDel="004E77FC">
                  <w:rPr>
                    <w:rFonts w:ascii="Times New Roman" w:hAnsi="Times New Roman" w:cs="Times New Roman"/>
                    <w:color w:val="000000"/>
                    <w:sz w:val="18"/>
                    <w:szCs w:val="18"/>
                    <w:rPrChange w:id="5649" w:author="Jujia Li" w:date="2025-08-10T15:09:00Z" w16du:dateUtc="2025-08-10T20:09:00Z">
                      <w:rPr>
                        <w:rFonts w:ascii="Aptos Narrow" w:hAnsi="Aptos Narrow"/>
                        <w:color w:val="000000"/>
                        <w:sz w:val="22"/>
                        <w:szCs w:val="22"/>
                      </w:rPr>
                    </w:rPrChange>
                  </w:rPr>
                  <w:delText>0.75</w:delText>
                </w:r>
              </w:del>
            </w:ins>
          </w:p>
        </w:tc>
      </w:tr>
      <w:tr w:rsidR="004D28DD" w:rsidRPr="006A0CE7" w:rsidDel="004E77FC" w14:paraId="0538291E" w14:textId="79744548" w:rsidTr="002E17C2">
        <w:trPr>
          <w:trHeight w:val="290"/>
          <w:ins w:id="5650" w:author="Microsoft Word" w:date="2025-08-11T16:30:00Z"/>
          <w:del w:id="5651" w:author="Jujia Li" w:date="2025-08-25T17:41:00Z"/>
        </w:trPr>
        <w:tc>
          <w:tcPr>
            <w:tcW w:w="808" w:type="pct"/>
            <w:noWrap/>
            <w:vAlign w:val="bottom"/>
          </w:tcPr>
          <w:p w14:paraId="17EF4740" w14:textId="12A2AEDB" w:rsidR="004D28DD" w:rsidRPr="00221F0A" w:rsidDel="004E77FC" w:rsidRDefault="004D28DD" w:rsidP="004D28DD">
            <w:pPr>
              <w:spacing w:after="120" w:line="360" w:lineRule="auto"/>
              <w:contextualSpacing/>
              <w:rPr>
                <w:ins w:id="5652" w:author="Microsoft Word" w:date="2025-08-11T16:30:00Z" w16du:dateUtc="2025-08-11T21:30:00Z"/>
                <w:del w:id="5653" w:author="Jujia Li" w:date="2025-08-25T17:41:00Z" w16du:dateUtc="2025-08-25T22:41:00Z"/>
                <w:rFonts w:ascii="Times New Roman" w:eastAsia="Times New Roman" w:hAnsi="Times New Roman" w:cs="Times New Roman"/>
                <w:color w:val="000000"/>
                <w:kern w:val="0"/>
                <w:sz w:val="18"/>
                <w:szCs w:val="18"/>
                <w14:ligatures w14:val="none"/>
              </w:rPr>
            </w:pPr>
            <w:ins w:id="5654" w:author="Microsoft Word" w:date="2025-08-11T16:30:00Z" w16du:dateUtc="2025-08-11T21:30:00Z">
              <w:del w:id="5655" w:author="Jujia Li" w:date="2025-08-25T17:41:00Z" w16du:dateUtc="2025-08-25T22:41:00Z">
                <w:r w:rsidRPr="005E344C" w:rsidDel="004E77FC">
                  <w:rPr>
                    <w:rFonts w:ascii="Times New Roman" w:hAnsi="Times New Roman" w:cs="Times New Roman"/>
                    <w:color w:val="000000"/>
                    <w:sz w:val="18"/>
                    <w:szCs w:val="18"/>
                  </w:rPr>
                  <w:delText>FAYETTE</w:delText>
                </w:r>
              </w:del>
            </w:ins>
          </w:p>
        </w:tc>
        <w:tc>
          <w:tcPr>
            <w:tcW w:w="566" w:type="pct"/>
            <w:vAlign w:val="bottom"/>
          </w:tcPr>
          <w:p w14:paraId="518D2276" w14:textId="4CAE011C" w:rsidR="004D28DD" w:rsidRPr="002E17C2" w:rsidDel="004E77FC" w:rsidRDefault="004D28DD" w:rsidP="004D28DD">
            <w:pPr>
              <w:spacing w:after="120" w:line="360" w:lineRule="auto"/>
              <w:contextualSpacing/>
              <w:jc w:val="right"/>
              <w:rPr>
                <w:ins w:id="5656" w:author="Microsoft Word" w:date="2025-08-11T16:30:00Z" w16du:dateUtc="2025-08-11T21:30:00Z"/>
                <w:del w:id="5657" w:author="Jujia Li" w:date="2025-08-25T17:41:00Z" w16du:dateUtc="2025-08-25T22:41:00Z"/>
                <w:rFonts w:ascii="Times New Roman" w:hAnsi="Times New Roman" w:cs="Times New Roman"/>
                <w:color w:val="000000"/>
                <w:sz w:val="18"/>
                <w:szCs w:val="18"/>
              </w:rPr>
            </w:pPr>
            <w:ins w:id="5658" w:author="Microsoft Word" w:date="2025-08-11T16:30:00Z" w16du:dateUtc="2025-08-11T21:30:00Z">
              <w:del w:id="5659" w:author="Jujia Li" w:date="2025-08-25T17:41:00Z" w16du:dateUtc="2025-08-25T22:41:00Z">
                <w:r w:rsidRPr="005E344C" w:rsidDel="004E77FC">
                  <w:rPr>
                    <w:rFonts w:ascii="Times New Roman" w:hAnsi="Times New Roman" w:cs="Times New Roman"/>
                    <w:color w:val="000000"/>
                    <w:sz w:val="18"/>
                    <w:szCs w:val="18"/>
                  </w:rPr>
                  <w:delText>16444.08</w:delText>
                </w:r>
              </w:del>
            </w:ins>
          </w:p>
        </w:tc>
        <w:tc>
          <w:tcPr>
            <w:tcW w:w="454" w:type="pct"/>
            <w:noWrap/>
            <w:vAlign w:val="bottom"/>
          </w:tcPr>
          <w:p w14:paraId="2E6FFC42" w14:textId="647911B5" w:rsidR="004D28DD" w:rsidRPr="002E17C2" w:rsidDel="004E77FC" w:rsidRDefault="004D28DD" w:rsidP="004D28DD">
            <w:pPr>
              <w:spacing w:after="120" w:line="360" w:lineRule="auto"/>
              <w:contextualSpacing/>
              <w:jc w:val="right"/>
              <w:rPr>
                <w:ins w:id="5660" w:author="Microsoft Word" w:date="2025-08-11T16:30:00Z" w16du:dateUtc="2025-08-11T21:30:00Z"/>
                <w:del w:id="5661" w:author="Jujia Li" w:date="2025-08-25T17:41:00Z" w16du:dateUtc="2025-08-25T22:41:00Z"/>
                <w:rFonts w:ascii="Times New Roman" w:hAnsi="Times New Roman" w:cs="Times New Roman"/>
                <w:color w:val="000000"/>
                <w:sz w:val="18"/>
                <w:szCs w:val="18"/>
              </w:rPr>
            </w:pPr>
            <w:ins w:id="5662" w:author="Microsoft Word" w:date="2025-08-11T16:30:00Z" w16du:dateUtc="2025-08-11T21:30:00Z">
              <w:del w:id="5663" w:author="Jujia Li" w:date="2025-08-25T17:41:00Z" w16du:dateUtc="2025-08-25T22:41:00Z">
                <w:r w:rsidRPr="002E17C2" w:rsidDel="004E77FC">
                  <w:rPr>
                    <w:rFonts w:ascii="Times New Roman" w:hAnsi="Times New Roman" w:cs="Times New Roman"/>
                    <w:color w:val="000000"/>
                    <w:sz w:val="18"/>
                    <w:szCs w:val="18"/>
                    <w:rPrChange w:id="5664" w:author="Jujia Li" w:date="2025-08-10T15:09:00Z" w16du:dateUtc="2025-08-10T20:09:00Z">
                      <w:rPr>
                        <w:rFonts w:ascii="Aptos Narrow" w:hAnsi="Aptos Narrow"/>
                        <w:color w:val="000000"/>
                        <w:sz w:val="22"/>
                        <w:szCs w:val="22"/>
                      </w:rPr>
                    </w:rPrChange>
                  </w:rPr>
                  <w:delText>2.64</w:delText>
                </w:r>
              </w:del>
            </w:ins>
          </w:p>
        </w:tc>
        <w:tc>
          <w:tcPr>
            <w:tcW w:w="308" w:type="pct"/>
            <w:gridSpan w:val="2"/>
            <w:noWrap/>
            <w:vAlign w:val="bottom"/>
          </w:tcPr>
          <w:p w14:paraId="192D3F54" w14:textId="5B45E65F" w:rsidR="004D28DD" w:rsidRPr="002E17C2" w:rsidDel="004E77FC" w:rsidRDefault="004D28DD" w:rsidP="004D28DD">
            <w:pPr>
              <w:spacing w:after="120" w:line="360" w:lineRule="auto"/>
              <w:contextualSpacing/>
              <w:jc w:val="right"/>
              <w:rPr>
                <w:ins w:id="5665" w:author="Microsoft Word" w:date="2025-08-11T16:30:00Z" w16du:dateUtc="2025-08-11T21:30:00Z"/>
                <w:del w:id="5666" w:author="Jujia Li" w:date="2025-08-25T17:41:00Z" w16du:dateUtc="2025-08-25T22:41:00Z"/>
                <w:rFonts w:ascii="Times New Roman" w:hAnsi="Times New Roman" w:cs="Times New Roman"/>
                <w:color w:val="000000"/>
                <w:sz w:val="18"/>
                <w:szCs w:val="18"/>
              </w:rPr>
            </w:pPr>
            <w:ins w:id="5667" w:author="Microsoft Word" w:date="2025-08-11T16:30:00Z" w16du:dateUtc="2025-08-11T21:30:00Z">
              <w:del w:id="5668" w:author="Jujia Li" w:date="2025-08-25T17:41:00Z" w16du:dateUtc="2025-08-25T22:41:00Z">
                <w:r w:rsidRPr="002E17C2" w:rsidDel="004E77FC">
                  <w:rPr>
                    <w:rFonts w:ascii="Times New Roman" w:hAnsi="Times New Roman" w:cs="Times New Roman"/>
                    <w:color w:val="000000"/>
                    <w:sz w:val="18"/>
                    <w:szCs w:val="18"/>
                    <w:rPrChange w:id="5669" w:author="Jujia Li" w:date="2025-08-10T15:09:00Z" w16du:dateUtc="2025-08-10T20:09:00Z">
                      <w:rPr>
                        <w:rFonts w:ascii="Aptos Narrow" w:hAnsi="Aptos Narrow"/>
                        <w:color w:val="000000"/>
                        <w:sz w:val="22"/>
                        <w:szCs w:val="22"/>
                      </w:rPr>
                    </w:rPrChange>
                  </w:rPr>
                  <w:delText>0.44</w:delText>
                </w:r>
              </w:del>
            </w:ins>
          </w:p>
        </w:tc>
        <w:tc>
          <w:tcPr>
            <w:tcW w:w="380" w:type="pct"/>
            <w:noWrap/>
            <w:vAlign w:val="bottom"/>
          </w:tcPr>
          <w:p w14:paraId="77E33AB3" w14:textId="5B1AFD61" w:rsidR="004D28DD" w:rsidRPr="002E17C2" w:rsidDel="004E77FC" w:rsidRDefault="004D28DD" w:rsidP="004D28DD">
            <w:pPr>
              <w:spacing w:after="120" w:line="360" w:lineRule="auto"/>
              <w:contextualSpacing/>
              <w:jc w:val="right"/>
              <w:rPr>
                <w:ins w:id="5670" w:author="Microsoft Word" w:date="2025-08-11T16:30:00Z" w16du:dateUtc="2025-08-11T21:30:00Z"/>
                <w:del w:id="5671" w:author="Jujia Li" w:date="2025-08-25T17:41:00Z" w16du:dateUtc="2025-08-25T22:41:00Z"/>
                <w:rFonts w:ascii="Times New Roman" w:hAnsi="Times New Roman" w:cs="Times New Roman"/>
                <w:color w:val="000000"/>
                <w:sz w:val="18"/>
                <w:szCs w:val="18"/>
              </w:rPr>
            </w:pPr>
            <w:ins w:id="5672" w:author="Microsoft Word" w:date="2025-08-11T16:30:00Z" w16du:dateUtc="2025-08-11T21:30:00Z">
              <w:del w:id="5673" w:author="Jujia Li" w:date="2025-08-25T17:41:00Z" w16du:dateUtc="2025-08-25T22:41:00Z">
                <w:r w:rsidRPr="002E17C2" w:rsidDel="004E77FC">
                  <w:rPr>
                    <w:rFonts w:ascii="Times New Roman" w:hAnsi="Times New Roman" w:cs="Times New Roman"/>
                    <w:color w:val="000000"/>
                    <w:sz w:val="18"/>
                    <w:szCs w:val="18"/>
                    <w:rPrChange w:id="5674" w:author="Jujia Li" w:date="2025-08-10T15:09:00Z" w16du:dateUtc="2025-08-10T20:09:00Z">
                      <w:rPr>
                        <w:rFonts w:ascii="Aptos Narrow" w:hAnsi="Aptos Narrow"/>
                        <w:color w:val="000000"/>
                        <w:sz w:val="22"/>
                        <w:szCs w:val="22"/>
                      </w:rPr>
                    </w:rPrChange>
                  </w:rPr>
                  <w:delText>2.24</w:delText>
                </w:r>
              </w:del>
            </w:ins>
          </w:p>
        </w:tc>
        <w:tc>
          <w:tcPr>
            <w:tcW w:w="315" w:type="pct"/>
            <w:gridSpan w:val="2"/>
            <w:noWrap/>
            <w:vAlign w:val="bottom"/>
          </w:tcPr>
          <w:p w14:paraId="634FE647" w14:textId="3E355B59" w:rsidR="004D28DD" w:rsidRPr="002E17C2" w:rsidDel="004E77FC" w:rsidRDefault="004D28DD" w:rsidP="004D28DD">
            <w:pPr>
              <w:spacing w:after="120" w:line="360" w:lineRule="auto"/>
              <w:contextualSpacing/>
              <w:jc w:val="right"/>
              <w:rPr>
                <w:ins w:id="5675" w:author="Microsoft Word" w:date="2025-08-11T16:30:00Z" w16du:dateUtc="2025-08-11T21:30:00Z"/>
                <w:del w:id="5676" w:author="Jujia Li" w:date="2025-08-25T17:41:00Z" w16du:dateUtc="2025-08-25T22:41:00Z"/>
                <w:rFonts w:ascii="Times New Roman" w:hAnsi="Times New Roman" w:cs="Times New Roman"/>
                <w:color w:val="000000"/>
                <w:sz w:val="18"/>
                <w:szCs w:val="18"/>
              </w:rPr>
            </w:pPr>
            <w:ins w:id="5677" w:author="Microsoft Word" w:date="2025-08-11T16:30:00Z" w16du:dateUtc="2025-08-11T21:30:00Z">
              <w:del w:id="5678" w:author="Jujia Li" w:date="2025-08-25T17:41:00Z" w16du:dateUtc="2025-08-25T22:41:00Z">
                <w:r w:rsidRPr="002E17C2" w:rsidDel="004E77FC">
                  <w:rPr>
                    <w:rFonts w:ascii="Times New Roman" w:hAnsi="Times New Roman" w:cs="Times New Roman"/>
                    <w:color w:val="000000"/>
                    <w:sz w:val="18"/>
                    <w:szCs w:val="18"/>
                    <w:rPrChange w:id="5679" w:author="Jujia Li" w:date="2025-08-10T15:09:00Z" w16du:dateUtc="2025-08-10T20:09:00Z">
                      <w:rPr>
                        <w:rFonts w:ascii="Aptos Narrow" w:hAnsi="Aptos Narrow"/>
                        <w:color w:val="000000"/>
                        <w:sz w:val="22"/>
                        <w:szCs w:val="22"/>
                      </w:rPr>
                    </w:rPrChange>
                  </w:rPr>
                  <w:delText>0.37</w:delText>
                </w:r>
              </w:del>
            </w:ins>
          </w:p>
        </w:tc>
        <w:tc>
          <w:tcPr>
            <w:tcW w:w="380" w:type="pct"/>
            <w:noWrap/>
            <w:vAlign w:val="bottom"/>
          </w:tcPr>
          <w:p w14:paraId="0B421860" w14:textId="79F7F390" w:rsidR="004D28DD" w:rsidRPr="002E17C2" w:rsidDel="004E77FC" w:rsidRDefault="004D28DD" w:rsidP="004D28DD">
            <w:pPr>
              <w:spacing w:after="120" w:line="360" w:lineRule="auto"/>
              <w:contextualSpacing/>
              <w:jc w:val="right"/>
              <w:rPr>
                <w:ins w:id="5680" w:author="Microsoft Word" w:date="2025-08-11T16:30:00Z" w16du:dateUtc="2025-08-11T21:30:00Z"/>
                <w:del w:id="5681" w:author="Jujia Li" w:date="2025-08-25T17:41:00Z" w16du:dateUtc="2025-08-25T22:41:00Z"/>
                <w:rFonts w:ascii="Times New Roman" w:hAnsi="Times New Roman" w:cs="Times New Roman"/>
                <w:color w:val="000000"/>
                <w:sz w:val="18"/>
                <w:szCs w:val="18"/>
              </w:rPr>
            </w:pPr>
            <w:ins w:id="5682" w:author="Microsoft Word" w:date="2025-08-11T16:30:00Z" w16du:dateUtc="2025-08-11T21:30:00Z">
              <w:del w:id="5683" w:author="Jujia Li" w:date="2025-08-25T17:41:00Z" w16du:dateUtc="2025-08-25T22:41:00Z">
                <w:r w:rsidRPr="002E17C2" w:rsidDel="004E77FC">
                  <w:rPr>
                    <w:rFonts w:ascii="Times New Roman" w:hAnsi="Times New Roman" w:cs="Times New Roman"/>
                    <w:color w:val="000000"/>
                    <w:sz w:val="18"/>
                    <w:szCs w:val="18"/>
                    <w:rPrChange w:id="5684" w:author="Jujia Li" w:date="2025-08-10T15:09:00Z" w16du:dateUtc="2025-08-10T20:09:00Z">
                      <w:rPr>
                        <w:rFonts w:ascii="Aptos Narrow" w:hAnsi="Aptos Narrow"/>
                        <w:color w:val="000000"/>
                        <w:sz w:val="22"/>
                        <w:szCs w:val="22"/>
                      </w:rPr>
                    </w:rPrChange>
                  </w:rPr>
                  <w:delText>1.85</w:delText>
                </w:r>
              </w:del>
            </w:ins>
          </w:p>
        </w:tc>
        <w:tc>
          <w:tcPr>
            <w:tcW w:w="316" w:type="pct"/>
            <w:gridSpan w:val="2"/>
            <w:noWrap/>
            <w:vAlign w:val="bottom"/>
          </w:tcPr>
          <w:p w14:paraId="01ADC18B" w14:textId="38979EDF" w:rsidR="004D28DD" w:rsidRPr="002E17C2" w:rsidDel="004E77FC" w:rsidRDefault="004D28DD" w:rsidP="004D28DD">
            <w:pPr>
              <w:spacing w:after="120" w:line="360" w:lineRule="auto"/>
              <w:contextualSpacing/>
              <w:jc w:val="right"/>
              <w:rPr>
                <w:ins w:id="5685" w:author="Microsoft Word" w:date="2025-08-11T16:30:00Z" w16du:dateUtc="2025-08-11T21:30:00Z"/>
                <w:del w:id="5686" w:author="Jujia Li" w:date="2025-08-25T17:41:00Z" w16du:dateUtc="2025-08-25T22:41:00Z"/>
                <w:rFonts w:ascii="Times New Roman" w:hAnsi="Times New Roman" w:cs="Times New Roman"/>
                <w:color w:val="000000"/>
                <w:sz w:val="18"/>
                <w:szCs w:val="18"/>
              </w:rPr>
            </w:pPr>
            <w:ins w:id="5687" w:author="Microsoft Word" w:date="2025-08-11T16:30:00Z" w16du:dateUtc="2025-08-11T21:30:00Z">
              <w:del w:id="5688" w:author="Jujia Li" w:date="2025-08-25T17:41:00Z" w16du:dateUtc="2025-08-25T22:41:00Z">
                <w:r w:rsidRPr="002E17C2" w:rsidDel="004E77FC">
                  <w:rPr>
                    <w:rFonts w:ascii="Times New Roman" w:hAnsi="Times New Roman" w:cs="Times New Roman"/>
                    <w:color w:val="000000"/>
                    <w:sz w:val="18"/>
                    <w:szCs w:val="18"/>
                    <w:rPrChange w:id="5689" w:author="Jujia Li" w:date="2025-08-10T15:09:00Z" w16du:dateUtc="2025-08-10T20:09:00Z">
                      <w:rPr>
                        <w:rFonts w:ascii="Aptos Narrow" w:hAnsi="Aptos Narrow"/>
                        <w:color w:val="000000"/>
                        <w:sz w:val="22"/>
                        <w:szCs w:val="22"/>
                      </w:rPr>
                    </w:rPrChange>
                  </w:rPr>
                  <w:delText>0.31</w:delText>
                </w:r>
              </w:del>
            </w:ins>
          </w:p>
        </w:tc>
        <w:tc>
          <w:tcPr>
            <w:tcW w:w="380" w:type="pct"/>
            <w:noWrap/>
            <w:vAlign w:val="bottom"/>
          </w:tcPr>
          <w:p w14:paraId="01E69A7C" w14:textId="09DCE1B7" w:rsidR="004D28DD" w:rsidRPr="002E17C2" w:rsidDel="004E77FC" w:rsidRDefault="004D28DD" w:rsidP="004D28DD">
            <w:pPr>
              <w:spacing w:after="120" w:line="360" w:lineRule="auto"/>
              <w:contextualSpacing/>
              <w:jc w:val="right"/>
              <w:rPr>
                <w:ins w:id="5690" w:author="Microsoft Word" w:date="2025-08-11T16:30:00Z" w16du:dateUtc="2025-08-11T21:30:00Z"/>
                <w:del w:id="5691" w:author="Jujia Li" w:date="2025-08-25T17:41:00Z" w16du:dateUtc="2025-08-25T22:41:00Z"/>
                <w:rFonts w:ascii="Times New Roman" w:hAnsi="Times New Roman" w:cs="Times New Roman"/>
                <w:color w:val="000000"/>
                <w:sz w:val="18"/>
                <w:szCs w:val="18"/>
              </w:rPr>
            </w:pPr>
            <w:ins w:id="5692" w:author="Microsoft Word" w:date="2025-08-11T16:30:00Z" w16du:dateUtc="2025-08-11T21:30:00Z">
              <w:del w:id="5693" w:author="Jujia Li" w:date="2025-08-25T17:41:00Z" w16du:dateUtc="2025-08-25T22:41:00Z">
                <w:r w:rsidRPr="002E17C2" w:rsidDel="004E77FC">
                  <w:rPr>
                    <w:rFonts w:ascii="Times New Roman" w:hAnsi="Times New Roman" w:cs="Times New Roman"/>
                    <w:color w:val="000000"/>
                    <w:sz w:val="18"/>
                    <w:szCs w:val="18"/>
                    <w:rPrChange w:id="5694" w:author="Jujia Li" w:date="2025-08-10T15:09:00Z" w16du:dateUtc="2025-08-10T20:09:00Z">
                      <w:rPr>
                        <w:rFonts w:ascii="Aptos Narrow" w:hAnsi="Aptos Narrow"/>
                        <w:color w:val="000000"/>
                        <w:sz w:val="22"/>
                        <w:szCs w:val="22"/>
                      </w:rPr>
                    </w:rPrChange>
                  </w:rPr>
                  <w:delText>1.7</w:delText>
                </w:r>
                <w:r w:rsidDel="004E77FC">
                  <w:rPr>
                    <w:rFonts w:ascii="Times New Roman" w:hAnsi="Times New Roman" w:cs="Times New Roman"/>
                    <w:color w:val="000000"/>
                    <w:sz w:val="18"/>
                    <w:szCs w:val="18"/>
                  </w:rPr>
                  <w:delText>0</w:delText>
                </w:r>
              </w:del>
            </w:ins>
          </w:p>
        </w:tc>
        <w:tc>
          <w:tcPr>
            <w:tcW w:w="321" w:type="pct"/>
            <w:noWrap/>
            <w:vAlign w:val="bottom"/>
          </w:tcPr>
          <w:p w14:paraId="06C1483E" w14:textId="1B5606C9" w:rsidR="004D28DD" w:rsidRPr="002E17C2" w:rsidDel="004E77FC" w:rsidRDefault="004D28DD" w:rsidP="004D28DD">
            <w:pPr>
              <w:spacing w:after="120" w:line="360" w:lineRule="auto"/>
              <w:contextualSpacing/>
              <w:jc w:val="right"/>
              <w:rPr>
                <w:ins w:id="5695" w:author="Microsoft Word" w:date="2025-08-11T16:30:00Z" w16du:dateUtc="2025-08-11T21:30:00Z"/>
                <w:del w:id="5696" w:author="Jujia Li" w:date="2025-08-25T17:41:00Z" w16du:dateUtc="2025-08-25T22:41:00Z"/>
                <w:rFonts w:ascii="Times New Roman" w:hAnsi="Times New Roman" w:cs="Times New Roman"/>
                <w:color w:val="000000"/>
                <w:sz w:val="18"/>
                <w:szCs w:val="18"/>
              </w:rPr>
            </w:pPr>
            <w:ins w:id="5697" w:author="Microsoft Word" w:date="2025-08-11T16:30:00Z" w16du:dateUtc="2025-08-11T21:30:00Z">
              <w:del w:id="5698" w:author="Jujia Li" w:date="2025-08-25T17:41:00Z" w16du:dateUtc="2025-08-25T22:41:00Z">
                <w:r w:rsidRPr="002E17C2" w:rsidDel="004E77FC">
                  <w:rPr>
                    <w:rFonts w:ascii="Times New Roman" w:hAnsi="Times New Roman" w:cs="Times New Roman"/>
                    <w:color w:val="000000"/>
                    <w:sz w:val="18"/>
                    <w:szCs w:val="18"/>
                    <w:rPrChange w:id="5699" w:author="Jujia Li" w:date="2025-08-10T15:09:00Z" w16du:dateUtc="2025-08-10T20:09:00Z">
                      <w:rPr>
                        <w:rFonts w:ascii="Aptos Narrow" w:hAnsi="Aptos Narrow"/>
                        <w:color w:val="000000"/>
                        <w:sz w:val="22"/>
                        <w:szCs w:val="22"/>
                      </w:rPr>
                    </w:rPrChange>
                  </w:rPr>
                  <w:delText>0.29</w:delText>
                </w:r>
              </w:del>
            </w:ins>
          </w:p>
        </w:tc>
        <w:tc>
          <w:tcPr>
            <w:tcW w:w="428" w:type="pct"/>
            <w:noWrap/>
            <w:vAlign w:val="bottom"/>
          </w:tcPr>
          <w:p w14:paraId="3FFD17AF" w14:textId="4800D7BD" w:rsidR="004D28DD" w:rsidRPr="002E17C2" w:rsidDel="004E77FC" w:rsidRDefault="004D28DD" w:rsidP="004D28DD">
            <w:pPr>
              <w:spacing w:after="120" w:line="360" w:lineRule="auto"/>
              <w:contextualSpacing/>
              <w:jc w:val="right"/>
              <w:rPr>
                <w:ins w:id="5700" w:author="Microsoft Word" w:date="2025-08-11T16:30:00Z" w16du:dateUtc="2025-08-11T21:30:00Z"/>
                <w:del w:id="5701" w:author="Jujia Li" w:date="2025-08-25T17:41:00Z" w16du:dateUtc="2025-08-25T22:41:00Z"/>
                <w:rFonts w:ascii="Times New Roman" w:hAnsi="Times New Roman" w:cs="Times New Roman"/>
                <w:color w:val="000000"/>
                <w:sz w:val="18"/>
                <w:szCs w:val="18"/>
              </w:rPr>
            </w:pPr>
            <w:ins w:id="5702" w:author="Microsoft Word" w:date="2025-08-11T16:30:00Z" w16du:dateUtc="2025-08-11T21:30:00Z">
              <w:del w:id="5703" w:author="Jujia Li" w:date="2025-08-25T17:41:00Z" w16du:dateUtc="2025-08-25T22:41:00Z">
                <w:r w:rsidRPr="002E17C2" w:rsidDel="004E77FC">
                  <w:rPr>
                    <w:rFonts w:ascii="Times New Roman" w:hAnsi="Times New Roman" w:cs="Times New Roman"/>
                    <w:color w:val="000000"/>
                    <w:sz w:val="18"/>
                    <w:szCs w:val="18"/>
                    <w:rPrChange w:id="5704" w:author="Jujia Li" w:date="2025-08-10T15:09:00Z" w16du:dateUtc="2025-08-10T20:09:00Z">
                      <w:rPr>
                        <w:rFonts w:ascii="Aptos Narrow" w:hAnsi="Aptos Narrow"/>
                        <w:color w:val="000000"/>
                        <w:sz w:val="22"/>
                        <w:szCs w:val="22"/>
                      </w:rPr>
                    </w:rPrChange>
                  </w:rPr>
                  <w:delText>8.43</w:delText>
                </w:r>
              </w:del>
            </w:ins>
          </w:p>
        </w:tc>
        <w:tc>
          <w:tcPr>
            <w:tcW w:w="344" w:type="pct"/>
            <w:vAlign w:val="bottom"/>
          </w:tcPr>
          <w:p w14:paraId="6B826A62" w14:textId="278D7954" w:rsidR="004D28DD" w:rsidRPr="002E17C2" w:rsidDel="004E77FC" w:rsidRDefault="004D28DD" w:rsidP="004D28DD">
            <w:pPr>
              <w:spacing w:after="120" w:line="360" w:lineRule="auto"/>
              <w:contextualSpacing/>
              <w:jc w:val="right"/>
              <w:rPr>
                <w:ins w:id="5705" w:author="Microsoft Word" w:date="2025-08-11T16:30:00Z" w16du:dateUtc="2025-08-11T21:30:00Z"/>
                <w:del w:id="5706" w:author="Jujia Li" w:date="2025-08-25T17:41:00Z" w16du:dateUtc="2025-08-25T22:41:00Z"/>
                <w:rFonts w:ascii="Times New Roman" w:hAnsi="Times New Roman" w:cs="Times New Roman"/>
                <w:color w:val="000000"/>
                <w:sz w:val="18"/>
                <w:szCs w:val="18"/>
              </w:rPr>
            </w:pPr>
            <w:ins w:id="5707" w:author="Microsoft Word" w:date="2025-08-11T16:30:00Z" w16du:dateUtc="2025-08-11T21:30:00Z">
              <w:del w:id="5708" w:author="Jujia Li" w:date="2025-08-25T17:41:00Z" w16du:dateUtc="2025-08-25T22:41:00Z">
                <w:r w:rsidRPr="002E17C2" w:rsidDel="004E77FC">
                  <w:rPr>
                    <w:rFonts w:ascii="Times New Roman" w:hAnsi="Times New Roman" w:cs="Times New Roman"/>
                    <w:color w:val="000000"/>
                    <w:sz w:val="18"/>
                    <w:szCs w:val="18"/>
                    <w:rPrChange w:id="5709" w:author="Jujia Li" w:date="2025-08-10T15:09:00Z" w16du:dateUtc="2025-08-10T20:09:00Z">
                      <w:rPr>
                        <w:rFonts w:ascii="Aptos Narrow" w:hAnsi="Aptos Narrow"/>
                        <w:color w:val="000000"/>
                        <w:sz w:val="22"/>
                        <w:szCs w:val="22"/>
                      </w:rPr>
                    </w:rPrChange>
                  </w:rPr>
                  <w:delText>0.35</w:delText>
                </w:r>
              </w:del>
            </w:ins>
          </w:p>
        </w:tc>
      </w:tr>
      <w:tr w:rsidR="004D28DD" w:rsidRPr="006A0CE7" w:rsidDel="004E77FC" w14:paraId="491489F7" w14:textId="133B6BF5" w:rsidTr="002E17C2">
        <w:trPr>
          <w:trHeight w:val="290"/>
          <w:ins w:id="5710" w:author="Microsoft Word" w:date="2025-08-11T16:30:00Z"/>
          <w:del w:id="5711" w:author="Jujia Li" w:date="2025-08-25T17:41:00Z"/>
        </w:trPr>
        <w:tc>
          <w:tcPr>
            <w:tcW w:w="808" w:type="pct"/>
            <w:noWrap/>
            <w:vAlign w:val="bottom"/>
          </w:tcPr>
          <w:p w14:paraId="568E0C95" w14:textId="29384745" w:rsidR="004D28DD" w:rsidRPr="00221F0A" w:rsidDel="004E77FC" w:rsidRDefault="004D28DD" w:rsidP="004D28DD">
            <w:pPr>
              <w:spacing w:after="120" w:line="360" w:lineRule="auto"/>
              <w:contextualSpacing/>
              <w:rPr>
                <w:ins w:id="5712" w:author="Microsoft Word" w:date="2025-08-11T16:30:00Z" w16du:dateUtc="2025-08-11T21:30:00Z"/>
                <w:del w:id="5713" w:author="Jujia Li" w:date="2025-08-25T17:41:00Z" w16du:dateUtc="2025-08-25T22:41:00Z"/>
                <w:rFonts w:ascii="Times New Roman" w:eastAsia="Times New Roman" w:hAnsi="Times New Roman" w:cs="Times New Roman"/>
                <w:color w:val="000000"/>
                <w:kern w:val="0"/>
                <w:sz w:val="18"/>
                <w:szCs w:val="18"/>
                <w14:ligatures w14:val="none"/>
              </w:rPr>
            </w:pPr>
            <w:ins w:id="5714" w:author="Microsoft Word" w:date="2025-08-11T16:30:00Z" w16du:dateUtc="2025-08-11T21:30:00Z">
              <w:del w:id="5715" w:author="Jujia Li" w:date="2025-08-25T17:41:00Z" w16du:dateUtc="2025-08-25T22:41:00Z">
                <w:r w:rsidRPr="005E344C" w:rsidDel="004E77FC">
                  <w:rPr>
                    <w:rFonts w:ascii="Times New Roman" w:hAnsi="Times New Roman" w:cs="Times New Roman"/>
                    <w:color w:val="000000"/>
                    <w:sz w:val="18"/>
                    <w:szCs w:val="18"/>
                  </w:rPr>
                  <w:delText>FRANKLIN</w:delText>
                </w:r>
              </w:del>
            </w:ins>
          </w:p>
        </w:tc>
        <w:tc>
          <w:tcPr>
            <w:tcW w:w="566" w:type="pct"/>
            <w:vAlign w:val="bottom"/>
          </w:tcPr>
          <w:p w14:paraId="2285A22C" w14:textId="45AA4CB6" w:rsidR="004D28DD" w:rsidRPr="002E17C2" w:rsidDel="004E77FC" w:rsidRDefault="004D28DD" w:rsidP="004D28DD">
            <w:pPr>
              <w:spacing w:after="120" w:line="360" w:lineRule="auto"/>
              <w:contextualSpacing/>
              <w:jc w:val="right"/>
              <w:rPr>
                <w:ins w:id="5716" w:author="Microsoft Word" w:date="2025-08-11T16:30:00Z" w16du:dateUtc="2025-08-11T21:30:00Z"/>
                <w:del w:id="5717" w:author="Jujia Li" w:date="2025-08-25T17:41:00Z" w16du:dateUtc="2025-08-25T22:41:00Z"/>
                <w:rFonts w:ascii="Times New Roman" w:hAnsi="Times New Roman" w:cs="Times New Roman"/>
                <w:color w:val="000000"/>
                <w:sz w:val="18"/>
                <w:szCs w:val="18"/>
              </w:rPr>
            </w:pPr>
            <w:ins w:id="5718" w:author="Microsoft Word" w:date="2025-08-11T16:30:00Z" w16du:dateUtc="2025-08-11T21:30:00Z">
              <w:del w:id="5719" w:author="Jujia Li" w:date="2025-08-25T17:41:00Z" w16du:dateUtc="2025-08-25T22:41:00Z">
                <w:r w:rsidRPr="005E344C" w:rsidDel="004E77FC">
                  <w:rPr>
                    <w:rFonts w:ascii="Times New Roman" w:hAnsi="Times New Roman" w:cs="Times New Roman"/>
                    <w:color w:val="000000"/>
                    <w:sz w:val="18"/>
                    <w:szCs w:val="18"/>
                  </w:rPr>
                  <w:delText>31453.36</w:delText>
                </w:r>
              </w:del>
            </w:ins>
          </w:p>
        </w:tc>
        <w:tc>
          <w:tcPr>
            <w:tcW w:w="454" w:type="pct"/>
            <w:noWrap/>
            <w:vAlign w:val="bottom"/>
          </w:tcPr>
          <w:p w14:paraId="7BAB36FD" w14:textId="10B45AB6" w:rsidR="004D28DD" w:rsidRPr="002E17C2" w:rsidDel="004E77FC" w:rsidRDefault="004D28DD" w:rsidP="004D28DD">
            <w:pPr>
              <w:spacing w:after="120" w:line="360" w:lineRule="auto"/>
              <w:contextualSpacing/>
              <w:jc w:val="right"/>
              <w:rPr>
                <w:ins w:id="5720" w:author="Microsoft Word" w:date="2025-08-11T16:30:00Z" w16du:dateUtc="2025-08-11T21:30:00Z"/>
                <w:del w:id="5721" w:author="Jujia Li" w:date="2025-08-25T17:41:00Z" w16du:dateUtc="2025-08-25T22:41:00Z"/>
                <w:rFonts w:ascii="Times New Roman" w:hAnsi="Times New Roman" w:cs="Times New Roman"/>
                <w:color w:val="000000"/>
                <w:sz w:val="18"/>
                <w:szCs w:val="18"/>
              </w:rPr>
            </w:pPr>
            <w:ins w:id="5722" w:author="Microsoft Word" w:date="2025-08-11T16:30:00Z" w16du:dateUtc="2025-08-11T21:30:00Z">
              <w:del w:id="5723" w:author="Jujia Li" w:date="2025-08-25T17:41:00Z" w16du:dateUtc="2025-08-25T22:41:00Z">
                <w:r w:rsidRPr="002E17C2" w:rsidDel="004E77FC">
                  <w:rPr>
                    <w:rFonts w:ascii="Times New Roman" w:hAnsi="Times New Roman" w:cs="Times New Roman"/>
                    <w:color w:val="000000"/>
                    <w:sz w:val="18"/>
                    <w:szCs w:val="18"/>
                    <w:rPrChange w:id="5724" w:author="Jujia Li" w:date="2025-08-10T15:09:00Z" w16du:dateUtc="2025-08-10T20:09:00Z">
                      <w:rPr>
                        <w:rFonts w:ascii="Aptos Narrow" w:hAnsi="Aptos Narrow"/>
                        <w:color w:val="000000"/>
                        <w:sz w:val="22"/>
                        <w:szCs w:val="22"/>
                      </w:rPr>
                    </w:rPrChange>
                  </w:rPr>
                  <w:delText>13.89</w:delText>
                </w:r>
              </w:del>
            </w:ins>
          </w:p>
        </w:tc>
        <w:tc>
          <w:tcPr>
            <w:tcW w:w="308" w:type="pct"/>
            <w:gridSpan w:val="2"/>
            <w:noWrap/>
            <w:vAlign w:val="bottom"/>
          </w:tcPr>
          <w:p w14:paraId="72699346" w14:textId="6546C75F" w:rsidR="004D28DD" w:rsidRPr="002E17C2" w:rsidDel="004E77FC" w:rsidRDefault="004D28DD" w:rsidP="004D28DD">
            <w:pPr>
              <w:spacing w:after="120" w:line="360" w:lineRule="auto"/>
              <w:contextualSpacing/>
              <w:jc w:val="right"/>
              <w:rPr>
                <w:ins w:id="5725" w:author="Microsoft Word" w:date="2025-08-11T16:30:00Z" w16du:dateUtc="2025-08-11T21:30:00Z"/>
                <w:del w:id="5726" w:author="Jujia Li" w:date="2025-08-25T17:41:00Z" w16du:dateUtc="2025-08-25T22:41:00Z"/>
                <w:rFonts w:ascii="Times New Roman" w:hAnsi="Times New Roman" w:cs="Times New Roman"/>
                <w:color w:val="000000"/>
                <w:sz w:val="18"/>
                <w:szCs w:val="18"/>
              </w:rPr>
            </w:pPr>
            <w:ins w:id="5727" w:author="Microsoft Word" w:date="2025-08-11T16:30:00Z" w16du:dateUtc="2025-08-11T21:30:00Z">
              <w:del w:id="5728" w:author="Jujia Li" w:date="2025-08-25T17:41:00Z" w16du:dateUtc="2025-08-25T22:41:00Z">
                <w:r w:rsidRPr="002E17C2" w:rsidDel="004E77FC">
                  <w:rPr>
                    <w:rFonts w:ascii="Times New Roman" w:hAnsi="Times New Roman" w:cs="Times New Roman"/>
                    <w:color w:val="000000"/>
                    <w:sz w:val="18"/>
                    <w:szCs w:val="18"/>
                    <w:rPrChange w:id="5729" w:author="Jujia Li" w:date="2025-08-10T15:09:00Z" w16du:dateUtc="2025-08-10T20:09:00Z">
                      <w:rPr>
                        <w:rFonts w:ascii="Aptos Narrow" w:hAnsi="Aptos Narrow"/>
                        <w:color w:val="000000"/>
                        <w:sz w:val="22"/>
                        <w:szCs w:val="22"/>
                      </w:rPr>
                    </w:rPrChange>
                  </w:rPr>
                  <w:delText>1.2</w:delText>
                </w:r>
                <w:r w:rsidDel="004E77FC">
                  <w:rPr>
                    <w:rFonts w:ascii="Times New Roman" w:hAnsi="Times New Roman" w:cs="Times New Roman"/>
                    <w:color w:val="000000"/>
                    <w:sz w:val="18"/>
                    <w:szCs w:val="18"/>
                  </w:rPr>
                  <w:delText>0</w:delText>
                </w:r>
              </w:del>
            </w:ins>
          </w:p>
        </w:tc>
        <w:tc>
          <w:tcPr>
            <w:tcW w:w="380" w:type="pct"/>
            <w:noWrap/>
            <w:vAlign w:val="bottom"/>
          </w:tcPr>
          <w:p w14:paraId="5743DEF0" w14:textId="399295C5" w:rsidR="004D28DD" w:rsidRPr="002E17C2" w:rsidDel="004E77FC" w:rsidRDefault="004D28DD" w:rsidP="004D28DD">
            <w:pPr>
              <w:spacing w:after="120" w:line="360" w:lineRule="auto"/>
              <w:contextualSpacing/>
              <w:jc w:val="right"/>
              <w:rPr>
                <w:ins w:id="5730" w:author="Microsoft Word" w:date="2025-08-11T16:30:00Z" w16du:dateUtc="2025-08-11T21:30:00Z"/>
                <w:del w:id="5731" w:author="Jujia Li" w:date="2025-08-25T17:41:00Z" w16du:dateUtc="2025-08-25T22:41:00Z"/>
                <w:rFonts w:ascii="Times New Roman" w:hAnsi="Times New Roman" w:cs="Times New Roman"/>
                <w:color w:val="000000"/>
                <w:sz w:val="18"/>
                <w:szCs w:val="18"/>
              </w:rPr>
            </w:pPr>
            <w:ins w:id="5732" w:author="Microsoft Word" w:date="2025-08-11T16:30:00Z" w16du:dateUtc="2025-08-11T21:30:00Z">
              <w:del w:id="5733" w:author="Jujia Li" w:date="2025-08-25T17:41:00Z" w16du:dateUtc="2025-08-25T22:41:00Z">
                <w:r w:rsidRPr="002E17C2" w:rsidDel="004E77FC">
                  <w:rPr>
                    <w:rFonts w:ascii="Times New Roman" w:hAnsi="Times New Roman" w:cs="Times New Roman"/>
                    <w:color w:val="000000"/>
                    <w:sz w:val="18"/>
                    <w:szCs w:val="18"/>
                    <w:rPrChange w:id="5734" w:author="Jujia Li" w:date="2025-08-10T15:09:00Z" w16du:dateUtc="2025-08-10T20:09:00Z">
                      <w:rPr>
                        <w:rFonts w:ascii="Aptos Narrow" w:hAnsi="Aptos Narrow"/>
                        <w:color w:val="000000"/>
                        <w:sz w:val="22"/>
                        <w:szCs w:val="22"/>
                      </w:rPr>
                    </w:rPrChange>
                  </w:rPr>
                  <w:delText>10.68</w:delText>
                </w:r>
              </w:del>
            </w:ins>
          </w:p>
        </w:tc>
        <w:tc>
          <w:tcPr>
            <w:tcW w:w="315" w:type="pct"/>
            <w:gridSpan w:val="2"/>
            <w:noWrap/>
            <w:vAlign w:val="bottom"/>
          </w:tcPr>
          <w:p w14:paraId="61CC766D" w14:textId="5AFAC438" w:rsidR="004D28DD" w:rsidRPr="002E17C2" w:rsidDel="004E77FC" w:rsidRDefault="004D28DD" w:rsidP="004D28DD">
            <w:pPr>
              <w:spacing w:after="120" w:line="360" w:lineRule="auto"/>
              <w:contextualSpacing/>
              <w:jc w:val="right"/>
              <w:rPr>
                <w:ins w:id="5735" w:author="Microsoft Word" w:date="2025-08-11T16:30:00Z" w16du:dateUtc="2025-08-11T21:30:00Z"/>
                <w:del w:id="5736" w:author="Jujia Li" w:date="2025-08-25T17:41:00Z" w16du:dateUtc="2025-08-25T22:41:00Z"/>
                <w:rFonts w:ascii="Times New Roman" w:hAnsi="Times New Roman" w:cs="Times New Roman"/>
                <w:color w:val="000000"/>
                <w:sz w:val="18"/>
                <w:szCs w:val="18"/>
              </w:rPr>
            </w:pPr>
            <w:ins w:id="5737" w:author="Microsoft Word" w:date="2025-08-11T16:30:00Z" w16du:dateUtc="2025-08-11T21:30:00Z">
              <w:del w:id="5738" w:author="Jujia Li" w:date="2025-08-25T17:41:00Z" w16du:dateUtc="2025-08-25T22:41:00Z">
                <w:r w:rsidRPr="002E17C2" w:rsidDel="004E77FC">
                  <w:rPr>
                    <w:rFonts w:ascii="Times New Roman" w:hAnsi="Times New Roman" w:cs="Times New Roman"/>
                    <w:color w:val="000000"/>
                    <w:sz w:val="18"/>
                    <w:szCs w:val="18"/>
                    <w:rPrChange w:id="5739" w:author="Jujia Li" w:date="2025-08-10T15:09:00Z" w16du:dateUtc="2025-08-10T20:09:00Z">
                      <w:rPr>
                        <w:rFonts w:ascii="Aptos Narrow" w:hAnsi="Aptos Narrow"/>
                        <w:color w:val="000000"/>
                        <w:sz w:val="22"/>
                        <w:szCs w:val="22"/>
                      </w:rPr>
                    </w:rPrChange>
                  </w:rPr>
                  <w:delText>0.93</w:delText>
                </w:r>
              </w:del>
            </w:ins>
          </w:p>
        </w:tc>
        <w:tc>
          <w:tcPr>
            <w:tcW w:w="380" w:type="pct"/>
            <w:noWrap/>
            <w:vAlign w:val="bottom"/>
          </w:tcPr>
          <w:p w14:paraId="7BE81A3F" w14:textId="6854D2B3" w:rsidR="004D28DD" w:rsidRPr="002E17C2" w:rsidDel="004E77FC" w:rsidRDefault="004D28DD" w:rsidP="004D28DD">
            <w:pPr>
              <w:spacing w:after="120" w:line="360" w:lineRule="auto"/>
              <w:contextualSpacing/>
              <w:jc w:val="right"/>
              <w:rPr>
                <w:ins w:id="5740" w:author="Microsoft Word" w:date="2025-08-11T16:30:00Z" w16du:dateUtc="2025-08-11T21:30:00Z"/>
                <w:del w:id="5741" w:author="Jujia Li" w:date="2025-08-25T17:41:00Z" w16du:dateUtc="2025-08-25T22:41:00Z"/>
                <w:rFonts w:ascii="Times New Roman" w:hAnsi="Times New Roman" w:cs="Times New Roman"/>
                <w:color w:val="000000"/>
                <w:sz w:val="18"/>
                <w:szCs w:val="18"/>
              </w:rPr>
            </w:pPr>
            <w:ins w:id="5742" w:author="Microsoft Word" w:date="2025-08-11T16:30:00Z" w16du:dateUtc="2025-08-11T21:30:00Z">
              <w:del w:id="5743" w:author="Jujia Li" w:date="2025-08-25T17:41:00Z" w16du:dateUtc="2025-08-25T22:41:00Z">
                <w:r w:rsidRPr="002E17C2" w:rsidDel="004E77FC">
                  <w:rPr>
                    <w:rFonts w:ascii="Times New Roman" w:hAnsi="Times New Roman" w:cs="Times New Roman"/>
                    <w:color w:val="000000"/>
                    <w:sz w:val="18"/>
                    <w:szCs w:val="18"/>
                    <w:rPrChange w:id="5744" w:author="Jujia Li" w:date="2025-08-10T15:09:00Z" w16du:dateUtc="2025-08-10T20:09:00Z">
                      <w:rPr>
                        <w:rFonts w:ascii="Aptos Narrow" w:hAnsi="Aptos Narrow"/>
                        <w:color w:val="000000"/>
                        <w:sz w:val="22"/>
                        <w:szCs w:val="22"/>
                      </w:rPr>
                    </w:rPrChange>
                  </w:rPr>
                  <w:delText>8.82</w:delText>
                </w:r>
              </w:del>
            </w:ins>
          </w:p>
        </w:tc>
        <w:tc>
          <w:tcPr>
            <w:tcW w:w="316" w:type="pct"/>
            <w:gridSpan w:val="2"/>
            <w:noWrap/>
            <w:vAlign w:val="bottom"/>
          </w:tcPr>
          <w:p w14:paraId="1243DD3F" w14:textId="15B3BDF3" w:rsidR="004D28DD" w:rsidRPr="002E17C2" w:rsidDel="004E77FC" w:rsidRDefault="004D28DD" w:rsidP="004D28DD">
            <w:pPr>
              <w:spacing w:after="120" w:line="360" w:lineRule="auto"/>
              <w:contextualSpacing/>
              <w:jc w:val="right"/>
              <w:rPr>
                <w:ins w:id="5745" w:author="Microsoft Word" w:date="2025-08-11T16:30:00Z" w16du:dateUtc="2025-08-11T21:30:00Z"/>
                <w:del w:id="5746" w:author="Jujia Li" w:date="2025-08-25T17:41:00Z" w16du:dateUtc="2025-08-25T22:41:00Z"/>
                <w:rFonts w:ascii="Times New Roman" w:hAnsi="Times New Roman" w:cs="Times New Roman"/>
                <w:color w:val="000000"/>
                <w:sz w:val="18"/>
                <w:szCs w:val="18"/>
              </w:rPr>
            </w:pPr>
            <w:ins w:id="5747" w:author="Microsoft Word" w:date="2025-08-11T16:30:00Z" w16du:dateUtc="2025-08-11T21:30:00Z">
              <w:del w:id="5748" w:author="Jujia Li" w:date="2025-08-25T17:41:00Z" w16du:dateUtc="2025-08-25T22:41:00Z">
                <w:r w:rsidRPr="002E17C2" w:rsidDel="004E77FC">
                  <w:rPr>
                    <w:rFonts w:ascii="Times New Roman" w:hAnsi="Times New Roman" w:cs="Times New Roman"/>
                    <w:color w:val="000000"/>
                    <w:sz w:val="18"/>
                    <w:szCs w:val="18"/>
                    <w:rPrChange w:id="5749" w:author="Jujia Li" w:date="2025-08-10T15:09:00Z" w16du:dateUtc="2025-08-10T20:09:00Z">
                      <w:rPr>
                        <w:rFonts w:ascii="Aptos Narrow" w:hAnsi="Aptos Narrow"/>
                        <w:color w:val="000000"/>
                        <w:sz w:val="22"/>
                        <w:szCs w:val="22"/>
                      </w:rPr>
                    </w:rPrChange>
                  </w:rPr>
                  <w:delText>0.77</w:delText>
                </w:r>
              </w:del>
            </w:ins>
          </w:p>
        </w:tc>
        <w:tc>
          <w:tcPr>
            <w:tcW w:w="380" w:type="pct"/>
            <w:noWrap/>
            <w:vAlign w:val="bottom"/>
          </w:tcPr>
          <w:p w14:paraId="508B8530" w14:textId="084AB105" w:rsidR="004D28DD" w:rsidRPr="002E17C2" w:rsidDel="004E77FC" w:rsidRDefault="004D28DD" w:rsidP="004D28DD">
            <w:pPr>
              <w:spacing w:after="120" w:line="360" w:lineRule="auto"/>
              <w:contextualSpacing/>
              <w:jc w:val="right"/>
              <w:rPr>
                <w:ins w:id="5750" w:author="Microsoft Word" w:date="2025-08-11T16:30:00Z" w16du:dateUtc="2025-08-11T21:30:00Z"/>
                <w:del w:id="5751" w:author="Jujia Li" w:date="2025-08-25T17:41:00Z" w16du:dateUtc="2025-08-25T22:41:00Z"/>
                <w:rFonts w:ascii="Times New Roman" w:hAnsi="Times New Roman" w:cs="Times New Roman"/>
                <w:color w:val="000000"/>
                <w:sz w:val="18"/>
                <w:szCs w:val="18"/>
              </w:rPr>
            </w:pPr>
            <w:ins w:id="5752" w:author="Microsoft Word" w:date="2025-08-11T16:30:00Z" w16du:dateUtc="2025-08-11T21:30:00Z">
              <w:del w:id="5753" w:author="Jujia Li" w:date="2025-08-25T17:41:00Z" w16du:dateUtc="2025-08-25T22:41:00Z">
                <w:r w:rsidRPr="002E17C2" w:rsidDel="004E77FC">
                  <w:rPr>
                    <w:rFonts w:ascii="Times New Roman" w:hAnsi="Times New Roman" w:cs="Times New Roman"/>
                    <w:color w:val="000000"/>
                    <w:sz w:val="18"/>
                    <w:szCs w:val="18"/>
                    <w:rPrChange w:id="5754" w:author="Jujia Li" w:date="2025-08-10T15:09:00Z" w16du:dateUtc="2025-08-10T20:09:00Z">
                      <w:rPr>
                        <w:rFonts w:ascii="Aptos Narrow" w:hAnsi="Aptos Narrow"/>
                        <w:color w:val="000000"/>
                        <w:sz w:val="22"/>
                        <w:szCs w:val="22"/>
                      </w:rPr>
                    </w:rPrChange>
                  </w:rPr>
                  <w:delText>8.57</w:delText>
                </w:r>
              </w:del>
            </w:ins>
          </w:p>
        </w:tc>
        <w:tc>
          <w:tcPr>
            <w:tcW w:w="321" w:type="pct"/>
            <w:noWrap/>
            <w:vAlign w:val="bottom"/>
          </w:tcPr>
          <w:p w14:paraId="13817156" w14:textId="22F1BF58" w:rsidR="004D28DD" w:rsidRPr="002E17C2" w:rsidDel="004E77FC" w:rsidRDefault="004D28DD" w:rsidP="004D28DD">
            <w:pPr>
              <w:spacing w:after="120" w:line="360" w:lineRule="auto"/>
              <w:contextualSpacing/>
              <w:jc w:val="right"/>
              <w:rPr>
                <w:ins w:id="5755" w:author="Microsoft Word" w:date="2025-08-11T16:30:00Z" w16du:dateUtc="2025-08-11T21:30:00Z"/>
                <w:del w:id="5756" w:author="Jujia Li" w:date="2025-08-25T17:41:00Z" w16du:dateUtc="2025-08-25T22:41:00Z"/>
                <w:rFonts w:ascii="Times New Roman" w:hAnsi="Times New Roman" w:cs="Times New Roman"/>
                <w:color w:val="000000"/>
                <w:sz w:val="18"/>
                <w:szCs w:val="18"/>
              </w:rPr>
            </w:pPr>
            <w:ins w:id="5757" w:author="Microsoft Word" w:date="2025-08-11T16:30:00Z" w16du:dateUtc="2025-08-11T21:30:00Z">
              <w:del w:id="5758" w:author="Jujia Li" w:date="2025-08-25T17:41:00Z" w16du:dateUtc="2025-08-25T22:41:00Z">
                <w:r w:rsidRPr="002E17C2" w:rsidDel="004E77FC">
                  <w:rPr>
                    <w:rFonts w:ascii="Times New Roman" w:hAnsi="Times New Roman" w:cs="Times New Roman"/>
                    <w:color w:val="000000"/>
                    <w:sz w:val="18"/>
                    <w:szCs w:val="18"/>
                    <w:rPrChange w:id="5759" w:author="Jujia Li" w:date="2025-08-10T15:09:00Z" w16du:dateUtc="2025-08-10T20:09:00Z">
                      <w:rPr>
                        <w:rFonts w:ascii="Aptos Narrow" w:hAnsi="Aptos Narrow"/>
                        <w:color w:val="000000"/>
                        <w:sz w:val="22"/>
                        <w:szCs w:val="22"/>
                      </w:rPr>
                    </w:rPrChange>
                  </w:rPr>
                  <w:delText>0.75</w:delText>
                </w:r>
              </w:del>
            </w:ins>
          </w:p>
        </w:tc>
        <w:tc>
          <w:tcPr>
            <w:tcW w:w="428" w:type="pct"/>
            <w:noWrap/>
            <w:vAlign w:val="bottom"/>
          </w:tcPr>
          <w:p w14:paraId="67E59D1F" w14:textId="39A9CB50" w:rsidR="004D28DD" w:rsidRPr="002E17C2" w:rsidDel="004E77FC" w:rsidRDefault="004D28DD" w:rsidP="004D28DD">
            <w:pPr>
              <w:spacing w:after="120" w:line="360" w:lineRule="auto"/>
              <w:contextualSpacing/>
              <w:jc w:val="right"/>
              <w:rPr>
                <w:ins w:id="5760" w:author="Microsoft Word" w:date="2025-08-11T16:30:00Z" w16du:dateUtc="2025-08-11T21:30:00Z"/>
                <w:del w:id="5761" w:author="Jujia Li" w:date="2025-08-25T17:41:00Z" w16du:dateUtc="2025-08-25T22:41:00Z"/>
                <w:rFonts w:ascii="Times New Roman" w:hAnsi="Times New Roman" w:cs="Times New Roman"/>
                <w:color w:val="000000"/>
                <w:sz w:val="18"/>
                <w:szCs w:val="18"/>
              </w:rPr>
            </w:pPr>
            <w:ins w:id="5762" w:author="Microsoft Word" w:date="2025-08-11T16:30:00Z" w16du:dateUtc="2025-08-11T21:30:00Z">
              <w:del w:id="5763" w:author="Jujia Li" w:date="2025-08-25T17:41:00Z" w16du:dateUtc="2025-08-25T22:41:00Z">
                <w:r w:rsidRPr="002E17C2" w:rsidDel="004E77FC">
                  <w:rPr>
                    <w:rFonts w:ascii="Times New Roman" w:hAnsi="Times New Roman" w:cs="Times New Roman"/>
                    <w:color w:val="000000"/>
                    <w:sz w:val="18"/>
                    <w:szCs w:val="18"/>
                    <w:rPrChange w:id="5764" w:author="Jujia Li" w:date="2025-08-10T15:09:00Z" w16du:dateUtc="2025-08-10T20:09:00Z">
                      <w:rPr>
                        <w:rFonts w:ascii="Aptos Narrow" w:hAnsi="Aptos Narrow"/>
                        <w:color w:val="000000"/>
                        <w:sz w:val="22"/>
                        <w:szCs w:val="22"/>
                      </w:rPr>
                    </w:rPrChange>
                  </w:rPr>
                  <w:delText>41.96</w:delText>
                </w:r>
              </w:del>
            </w:ins>
          </w:p>
        </w:tc>
        <w:tc>
          <w:tcPr>
            <w:tcW w:w="344" w:type="pct"/>
            <w:vAlign w:val="bottom"/>
          </w:tcPr>
          <w:p w14:paraId="6EC9A6E5" w14:textId="3AD4DD52" w:rsidR="004D28DD" w:rsidRPr="002E17C2" w:rsidDel="004E77FC" w:rsidRDefault="004D28DD" w:rsidP="004D28DD">
            <w:pPr>
              <w:spacing w:after="120" w:line="360" w:lineRule="auto"/>
              <w:contextualSpacing/>
              <w:jc w:val="right"/>
              <w:rPr>
                <w:ins w:id="5765" w:author="Microsoft Word" w:date="2025-08-11T16:30:00Z" w16du:dateUtc="2025-08-11T21:30:00Z"/>
                <w:del w:id="5766" w:author="Jujia Li" w:date="2025-08-25T17:41:00Z" w16du:dateUtc="2025-08-25T22:41:00Z"/>
                <w:rFonts w:ascii="Times New Roman" w:hAnsi="Times New Roman" w:cs="Times New Roman"/>
                <w:color w:val="000000"/>
                <w:sz w:val="18"/>
                <w:szCs w:val="18"/>
              </w:rPr>
            </w:pPr>
            <w:ins w:id="5767" w:author="Microsoft Word" w:date="2025-08-11T16:30:00Z" w16du:dateUtc="2025-08-11T21:30:00Z">
              <w:del w:id="5768" w:author="Jujia Li" w:date="2025-08-25T17:41:00Z" w16du:dateUtc="2025-08-25T22:41:00Z">
                <w:r w:rsidRPr="002E17C2" w:rsidDel="004E77FC">
                  <w:rPr>
                    <w:rFonts w:ascii="Times New Roman" w:hAnsi="Times New Roman" w:cs="Times New Roman"/>
                    <w:color w:val="000000"/>
                    <w:sz w:val="18"/>
                    <w:szCs w:val="18"/>
                    <w:rPrChange w:id="5769" w:author="Jujia Li" w:date="2025-08-10T15:09:00Z" w16du:dateUtc="2025-08-10T20:09:00Z">
                      <w:rPr>
                        <w:rFonts w:ascii="Aptos Narrow" w:hAnsi="Aptos Narrow"/>
                        <w:color w:val="000000"/>
                        <w:sz w:val="22"/>
                        <w:szCs w:val="22"/>
                      </w:rPr>
                    </w:rPrChange>
                  </w:rPr>
                  <w:delText>0.91</w:delText>
                </w:r>
              </w:del>
            </w:ins>
          </w:p>
        </w:tc>
      </w:tr>
      <w:tr w:rsidR="004D28DD" w:rsidRPr="006A0CE7" w:rsidDel="004E77FC" w14:paraId="42D92D3B" w14:textId="7B253F85" w:rsidTr="002E17C2">
        <w:trPr>
          <w:trHeight w:val="290"/>
          <w:ins w:id="5770" w:author="Microsoft Word" w:date="2025-08-11T16:30:00Z"/>
          <w:del w:id="5771" w:author="Jujia Li" w:date="2025-08-25T17:41:00Z"/>
        </w:trPr>
        <w:tc>
          <w:tcPr>
            <w:tcW w:w="808" w:type="pct"/>
            <w:noWrap/>
            <w:vAlign w:val="bottom"/>
            <w:hideMark/>
          </w:tcPr>
          <w:p w14:paraId="33FD9C6D" w14:textId="1F54FB45" w:rsidR="004D28DD" w:rsidRPr="00221F0A" w:rsidDel="004E77FC" w:rsidRDefault="004D28DD" w:rsidP="004D28DD">
            <w:pPr>
              <w:spacing w:after="120" w:line="360" w:lineRule="auto"/>
              <w:contextualSpacing/>
              <w:rPr>
                <w:ins w:id="5772" w:author="Microsoft Word" w:date="2025-08-11T16:30:00Z" w16du:dateUtc="2025-08-11T21:30:00Z"/>
                <w:del w:id="5773" w:author="Jujia Li" w:date="2025-08-25T17:41:00Z" w16du:dateUtc="2025-08-25T22:41:00Z"/>
                <w:rFonts w:ascii="Times New Roman" w:eastAsia="Times New Roman" w:hAnsi="Times New Roman" w:cs="Times New Roman"/>
                <w:color w:val="000000"/>
                <w:kern w:val="0"/>
                <w:sz w:val="18"/>
                <w:szCs w:val="18"/>
                <w14:ligatures w14:val="none"/>
              </w:rPr>
            </w:pPr>
            <w:ins w:id="5774" w:author="Microsoft Word" w:date="2025-08-11T16:30:00Z" w16du:dateUtc="2025-08-11T21:30:00Z">
              <w:del w:id="5775" w:author="Jujia Li" w:date="2025-08-25T17:41:00Z" w16du:dateUtc="2025-08-25T22:41:00Z">
                <w:r w:rsidRPr="005E344C" w:rsidDel="004E77FC">
                  <w:rPr>
                    <w:rFonts w:ascii="Times New Roman" w:hAnsi="Times New Roman" w:cs="Times New Roman"/>
                    <w:color w:val="000000"/>
                    <w:sz w:val="18"/>
                    <w:szCs w:val="18"/>
                  </w:rPr>
                  <w:delText>JACKSON</w:delText>
                </w:r>
              </w:del>
            </w:ins>
          </w:p>
        </w:tc>
        <w:tc>
          <w:tcPr>
            <w:tcW w:w="566" w:type="pct"/>
            <w:vAlign w:val="bottom"/>
          </w:tcPr>
          <w:p w14:paraId="2366D751" w14:textId="7D8532D1" w:rsidR="004D28DD" w:rsidRPr="002E17C2" w:rsidDel="004E77FC" w:rsidRDefault="004D28DD" w:rsidP="004D28DD">
            <w:pPr>
              <w:spacing w:after="120" w:line="360" w:lineRule="auto"/>
              <w:contextualSpacing/>
              <w:jc w:val="right"/>
              <w:rPr>
                <w:ins w:id="5776" w:author="Microsoft Word" w:date="2025-08-11T16:30:00Z" w16du:dateUtc="2025-08-11T21:30:00Z"/>
                <w:del w:id="5777" w:author="Jujia Li" w:date="2025-08-25T17:41:00Z" w16du:dateUtc="2025-08-25T22:41:00Z"/>
                <w:rFonts w:ascii="Times New Roman" w:hAnsi="Times New Roman" w:cs="Times New Roman"/>
                <w:sz w:val="18"/>
                <w:szCs w:val="18"/>
              </w:rPr>
            </w:pPr>
            <w:ins w:id="5778" w:author="Microsoft Word" w:date="2025-08-11T16:30:00Z" w16du:dateUtc="2025-08-11T21:30:00Z">
              <w:del w:id="5779" w:author="Jujia Li" w:date="2025-08-25T17:41:00Z" w16du:dateUtc="2025-08-25T22:41:00Z">
                <w:r w:rsidRPr="005E344C" w:rsidDel="004E77FC">
                  <w:rPr>
                    <w:rFonts w:ascii="Times New Roman" w:hAnsi="Times New Roman" w:cs="Times New Roman"/>
                    <w:color w:val="000000"/>
                    <w:sz w:val="18"/>
                    <w:szCs w:val="18"/>
                  </w:rPr>
                  <w:delText>51765.90</w:delText>
                </w:r>
              </w:del>
            </w:ins>
          </w:p>
        </w:tc>
        <w:tc>
          <w:tcPr>
            <w:tcW w:w="454" w:type="pct"/>
            <w:noWrap/>
            <w:vAlign w:val="bottom"/>
            <w:hideMark/>
          </w:tcPr>
          <w:p w14:paraId="3B5F1079" w14:textId="3CCDB2A7" w:rsidR="004D28DD" w:rsidRPr="002E17C2" w:rsidDel="004E77FC" w:rsidRDefault="004D28DD" w:rsidP="004D28DD">
            <w:pPr>
              <w:spacing w:after="120" w:line="360" w:lineRule="auto"/>
              <w:contextualSpacing/>
              <w:jc w:val="right"/>
              <w:rPr>
                <w:ins w:id="5780" w:author="Microsoft Word" w:date="2025-08-11T16:30:00Z" w16du:dateUtc="2025-08-11T21:30:00Z"/>
                <w:del w:id="5781" w:author="Jujia Li" w:date="2025-08-25T17:41:00Z" w16du:dateUtc="2025-08-25T22:41:00Z"/>
                <w:rFonts w:ascii="Times New Roman" w:eastAsia="Times New Roman" w:hAnsi="Times New Roman" w:cs="Times New Roman"/>
                <w:color w:val="000000"/>
                <w:kern w:val="0"/>
                <w:sz w:val="18"/>
                <w:szCs w:val="18"/>
                <w14:ligatures w14:val="none"/>
              </w:rPr>
            </w:pPr>
            <w:ins w:id="5782" w:author="Microsoft Word" w:date="2025-08-11T16:30:00Z" w16du:dateUtc="2025-08-11T21:30:00Z">
              <w:del w:id="5783" w:author="Jujia Li" w:date="2025-08-25T17:41:00Z" w16du:dateUtc="2025-08-25T22:41:00Z">
                <w:r w:rsidRPr="002E17C2" w:rsidDel="004E77FC">
                  <w:rPr>
                    <w:rFonts w:ascii="Times New Roman" w:hAnsi="Times New Roman" w:cs="Times New Roman"/>
                    <w:color w:val="000000"/>
                    <w:sz w:val="18"/>
                    <w:szCs w:val="18"/>
                    <w:rPrChange w:id="5784" w:author="Jujia Li" w:date="2025-08-10T15:09:00Z" w16du:dateUtc="2025-08-10T20:09:00Z">
                      <w:rPr>
                        <w:rFonts w:ascii="Aptos Narrow" w:hAnsi="Aptos Narrow"/>
                        <w:color w:val="000000"/>
                        <w:sz w:val="22"/>
                        <w:szCs w:val="22"/>
                      </w:rPr>
                    </w:rPrChange>
                  </w:rPr>
                  <w:delText>16.86</w:delText>
                </w:r>
              </w:del>
            </w:ins>
          </w:p>
        </w:tc>
        <w:tc>
          <w:tcPr>
            <w:tcW w:w="308" w:type="pct"/>
            <w:gridSpan w:val="2"/>
            <w:noWrap/>
            <w:vAlign w:val="bottom"/>
            <w:hideMark/>
          </w:tcPr>
          <w:p w14:paraId="4907C7D3" w14:textId="00102343" w:rsidR="004D28DD" w:rsidRPr="002E17C2" w:rsidDel="004E77FC" w:rsidRDefault="004D28DD" w:rsidP="004D28DD">
            <w:pPr>
              <w:spacing w:after="120" w:line="360" w:lineRule="auto"/>
              <w:contextualSpacing/>
              <w:jc w:val="right"/>
              <w:rPr>
                <w:ins w:id="5785" w:author="Microsoft Word" w:date="2025-08-11T16:30:00Z" w16du:dateUtc="2025-08-11T21:30:00Z"/>
                <w:del w:id="5786" w:author="Jujia Li" w:date="2025-08-25T17:41:00Z" w16du:dateUtc="2025-08-25T22:41:00Z"/>
                <w:rFonts w:ascii="Times New Roman" w:eastAsia="Times New Roman" w:hAnsi="Times New Roman" w:cs="Times New Roman"/>
                <w:color w:val="000000"/>
                <w:kern w:val="0"/>
                <w:sz w:val="18"/>
                <w:szCs w:val="18"/>
                <w14:ligatures w14:val="none"/>
              </w:rPr>
            </w:pPr>
            <w:ins w:id="5787" w:author="Microsoft Word" w:date="2025-08-11T16:30:00Z" w16du:dateUtc="2025-08-11T21:30:00Z">
              <w:del w:id="5788" w:author="Jujia Li" w:date="2025-08-25T17:41:00Z" w16du:dateUtc="2025-08-25T22:41:00Z">
                <w:r w:rsidRPr="002E17C2" w:rsidDel="004E77FC">
                  <w:rPr>
                    <w:rFonts w:ascii="Times New Roman" w:hAnsi="Times New Roman" w:cs="Times New Roman"/>
                    <w:color w:val="000000"/>
                    <w:sz w:val="18"/>
                    <w:szCs w:val="18"/>
                    <w:rPrChange w:id="5789" w:author="Jujia Li" w:date="2025-08-10T15:09:00Z" w16du:dateUtc="2025-08-10T20:09:00Z">
                      <w:rPr>
                        <w:rFonts w:ascii="Aptos Narrow" w:hAnsi="Aptos Narrow"/>
                        <w:color w:val="000000"/>
                        <w:sz w:val="22"/>
                        <w:szCs w:val="22"/>
                      </w:rPr>
                    </w:rPrChange>
                  </w:rPr>
                  <w:delText>0.89</w:delText>
                </w:r>
              </w:del>
            </w:ins>
          </w:p>
        </w:tc>
        <w:tc>
          <w:tcPr>
            <w:tcW w:w="380" w:type="pct"/>
            <w:noWrap/>
            <w:vAlign w:val="bottom"/>
            <w:hideMark/>
          </w:tcPr>
          <w:p w14:paraId="4A89C9A3" w14:textId="67D6B263" w:rsidR="004D28DD" w:rsidRPr="002E17C2" w:rsidDel="004E77FC" w:rsidRDefault="004D28DD" w:rsidP="004D28DD">
            <w:pPr>
              <w:spacing w:after="120" w:line="360" w:lineRule="auto"/>
              <w:contextualSpacing/>
              <w:jc w:val="right"/>
              <w:rPr>
                <w:ins w:id="5790" w:author="Microsoft Word" w:date="2025-08-11T16:30:00Z" w16du:dateUtc="2025-08-11T21:30:00Z"/>
                <w:del w:id="5791" w:author="Jujia Li" w:date="2025-08-25T17:41:00Z" w16du:dateUtc="2025-08-25T22:41:00Z"/>
                <w:rFonts w:ascii="Times New Roman" w:eastAsia="Times New Roman" w:hAnsi="Times New Roman" w:cs="Times New Roman"/>
                <w:color w:val="000000"/>
                <w:kern w:val="0"/>
                <w:sz w:val="18"/>
                <w:szCs w:val="18"/>
                <w14:ligatures w14:val="none"/>
              </w:rPr>
            </w:pPr>
            <w:ins w:id="5792" w:author="Microsoft Word" w:date="2025-08-11T16:30:00Z" w16du:dateUtc="2025-08-11T21:30:00Z">
              <w:del w:id="5793" w:author="Jujia Li" w:date="2025-08-25T17:41:00Z" w16du:dateUtc="2025-08-25T22:41:00Z">
                <w:r w:rsidRPr="002E17C2" w:rsidDel="004E77FC">
                  <w:rPr>
                    <w:rFonts w:ascii="Times New Roman" w:hAnsi="Times New Roman" w:cs="Times New Roman"/>
                    <w:color w:val="000000"/>
                    <w:sz w:val="18"/>
                    <w:szCs w:val="18"/>
                    <w:rPrChange w:id="5794" w:author="Jujia Li" w:date="2025-08-10T15:09:00Z" w16du:dateUtc="2025-08-10T20:09:00Z">
                      <w:rPr>
                        <w:rFonts w:ascii="Aptos Narrow" w:hAnsi="Aptos Narrow"/>
                        <w:color w:val="000000"/>
                        <w:sz w:val="22"/>
                        <w:szCs w:val="22"/>
                      </w:rPr>
                    </w:rPrChange>
                  </w:rPr>
                  <w:delText>15.27</w:delText>
                </w:r>
              </w:del>
            </w:ins>
          </w:p>
        </w:tc>
        <w:tc>
          <w:tcPr>
            <w:tcW w:w="315" w:type="pct"/>
            <w:gridSpan w:val="2"/>
            <w:noWrap/>
            <w:vAlign w:val="bottom"/>
            <w:hideMark/>
          </w:tcPr>
          <w:p w14:paraId="23093FD8" w14:textId="6B5E0D58" w:rsidR="004D28DD" w:rsidRPr="002E17C2" w:rsidDel="004E77FC" w:rsidRDefault="004D28DD" w:rsidP="004D28DD">
            <w:pPr>
              <w:spacing w:after="120" w:line="360" w:lineRule="auto"/>
              <w:contextualSpacing/>
              <w:jc w:val="right"/>
              <w:rPr>
                <w:ins w:id="5795" w:author="Microsoft Word" w:date="2025-08-11T16:30:00Z" w16du:dateUtc="2025-08-11T21:30:00Z"/>
                <w:del w:id="5796" w:author="Jujia Li" w:date="2025-08-25T17:41:00Z" w16du:dateUtc="2025-08-25T22:41:00Z"/>
                <w:rFonts w:ascii="Times New Roman" w:eastAsia="Times New Roman" w:hAnsi="Times New Roman" w:cs="Times New Roman"/>
                <w:color w:val="000000"/>
                <w:kern w:val="0"/>
                <w:sz w:val="18"/>
                <w:szCs w:val="18"/>
                <w14:ligatures w14:val="none"/>
              </w:rPr>
            </w:pPr>
            <w:ins w:id="5797" w:author="Microsoft Word" w:date="2025-08-11T16:30:00Z" w16du:dateUtc="2025-08-11T21:30:00Z">
              <w:del w:id="5798" w:author="Jujia Li" w:date="2025-08-25T17:41:00Z" w16du:dateUtc="2025-08-25T22:41:00Z">
                <w:r w:rsidRPr="002E17C2" w:rsidDel="004E77FC">
                  <w:rPr>
                    <w:rFonts w:ascii="Times New Roman" w:hAnsi="Times New Roman" w:cs="Times New Roman"/>
                    <w:color w:val="000000"/>
                    <w:sz w:val="18"/>
                    <w:szCs w:val="18"/>
                    <w:rPrChange w:id="5799" w:author="Jujia Li" w:date="2025-08-10T15:09:00Z" w16du:dateUtc="2025-08-10T20:09:00Z">
                      <w:rPr>
                        <w:rFonts w:ascii="Aptos Narrow" w:hAnsi="Aptos Narrow"/>
                        <w:color w:val="000000"/>
                        <w:sz w:val="22"/>
                        <w:szCs w:val="22"/>
                      </w:rPr>
                    </w:rPrChange>
                  </w:rPr>
                  <w:delText>0.81</w:delText>
                </w:r>
              </w:del>
            </w:ins>
          </w:p>
        </w:tc>
        <w:tc>
          <w:tcPr>
            <w:tcW w:w="380" w:type="pct"/>
            <w:noWrap/>
            <w:vAlign w:val="bottom"/>
            <w:hideMark/>
          </w:tcPr>
          <w:p w14:paraId="34E2FBD7" w14:textId="45E5F1A1" w:rsidR="004D28DD" w:rsidRPr="002E17C2" w:rsidDel="004E77FC" w:rsidRDefault="004D28DD" w:rsidP="004D28DD">
            <w:pPr>
              <w:spacing w:after="120" w:line="360" w:lineRule="auto"/>
              <w:contextualSpacing/>
              <w:jc w:val="right"/>
              <w:rPr>
                <w:ins w:id="5800" w:author="Microsoft Word" w:date="2025-08-11T16:30:00Z" w16du:dateUtc="2025-08-11T21:30:00Z"/>
                <w:del w:id="5801" w:author="Jujia Li" w:date="2025-08-25T17:41:00Z" w16du:dateUtc="2025-08-25T22:41:00Z"/>
                <w:rFonts w:ascii="Times New Roman" w:eastAsia="Times New Roman" w:hAnsi="Times New Roman" w:cs="Times New Roman"/>
                <w:color w:val="000000"/>
                <w:kern w:val="0"/>
                <w:sz w:val="18"/>
                <w:szCs w:val="18"/>
                <w14:ligatures w14:val="none"/>
              </w:rPr>
            </w:pPr>
            <w:ins w:id="5802" w:author="Microsoft Word" w:date="2025-08-11T16:30:00Z" w16du:dateUtc="2025-08-11T21:30:00Z">
              <w:del w:id="5803" w:author="Jujia Li" w:date="2025-08-25T17:41:00Z" w16du:dateUtc="2025-08-25T22:41:00Z">
                <w:r w:rsidRPr="002E17C2" w:rsidDel="004E77FC">
                  <w:rPr>
                    <w:rFonts w:ascii="Times New Roman" w:hAnsi="Times New Roman" w:cs="Times New Roman"/>
                    <w:color w:val="000000"/>
                    <w:sz w:val="18"/>
                    <w:szCs w:val="18"/>
                    <w:rPrChange w:id="5804" w:author="Jujia Li" w:date="2025-08-10T15:09:00Z" w16du:dateUtc="2025-08-10T20:09:00Z">
                      <w:rPr>
                        <w:rFonts w:ascii="Aptos Narrow" w:hAnsi="Aptos Narrow"/>
                        <w:color w:val="000000"/>
                        <w:sz w:val="22"/>
                        <w:szCs w:val="22"/>
                      </w:rPr>
                    </w:rPrChange>
                  </w:rPr>
                  <w:delText>13.14</w:delText>
                </w:r>
              </w:del>
            </w:ins>
          </w:p>
        </w:tc>
        <w:tc>
          <w:tcPr>
            <w:tcW w:w="316" w:type="pct"/>
            <w:gridSpan w:val="2"/>
            <w:noWrap/>
            <w:vAlign w:val="bottom"/>
            <w:hideMark/>
          </w:tcPr>
          <w:p w14:paraId="02E42DB1" w14:textId="3AC20622" w:rsidR="004D28DD" w:rsidRPr="002E17C2" w:rsidDel="004E77FC" w:rsidRDefault="004D28DD" w:rsidP="004D28DD">
            <w:pPr>
              <w:spacing w:after="120" w:line="360" w:lineRule="auto"/>
              <w:contextualSpacing/>
              <w:jc w:val="right"/>
              <w:rPr>
                <w:ins w:id="5805" w:author="Microsoft Word" w:date="2025-08-11T16:30:00Z" w16du:dateUtc="2025-08-11T21:30:00Z"/>
                <w:del w:id="5806" w:author="Jujia Li" w:date="2025-08-25T17:41:00Z" w16du:dateUtc="2025-08-25T22:41:00Z"/>
                <w:rFonts w:ascii="Times New Roman" w:eastAsia="Times New Roman" w:hAnsi="Times New Roman" w:cs="Times New Roman"/>
                <w:color w:val="000000"/>
                <w:kern w:val="0"/>
                <w:sz w:val="18"/>
                <w:szCs w:val="18"/>
                <w14:ligatures w14:val="none"/>
              </w:rPr>
            </w:pPr>
            <w:ins w:id="5807" w:author="Microsoft Word" w:date="2025-08-11T16:30:00Z" w16du:dateUtc="2025-08-11T21:30:00Z">
              <w:del w:id="5808" w:author="Jujia Li" w:date="2025-08-25T17:41:00Z" w16du:dateUtc="2025-08-25T22:41:00Z">
                <w:r w:rsidRPr="002E17C2" w:rsidDel="004E77FC">
                  <w:rPr>
                    <w:rFonts w:ascii="Times New Roman" w:hAnsi="Times New Roman" w:cs="Times New Roman"/>
                    <w:color w:val="000000"/>
                    <w:sz w:val="18"/>
                    <w:szCs w:val="18"/>
                    <w:rPrChange w:id="5809" w:author="Jujia Li" w:date="2025-08-10T15:09:00Z" w16du:dateUtc="2025-08-10T20:09:00Z">
                      <w:rPr>
                        <w:rFonts w:ascii="Aptos Narrow" w:hAnsi="Aptos Narrow"/>
                        <w:color w:val="000000"/>
                        <w:sz w:val="22"/>
                        <w:szCs w:val="22"/>
                      </w:rPr>
                    </w:rPrChange>
                  </w:rPr>
                  <w:delText>0.7</w:delText>
                </w:r>
                <w:r w:rsidDel="004E77FC">
                  <w:rPr>
                    <w:rFonts w:ascii="Times New Roman" w:hAnsi="Times New Roman" w:cs="Times New Roman"/>
                    <w:color w:val="000000"/>
                    <w:sz w:val="18"/>
                    <w:szCs w:val="18"/>
                  </w:rPr>
                  <w:delText>0</w:delText>
                </w:r>
              </w:del>
            </w:ins>
          </w:p>
        </w:tc>
        <w:tc>
          <w:tcPr>
            <w:tcW w:w="380" w:type="pct"/>
            <w:noWrap/>
            <w:vAlign w:val="bottom"/>
            <w:hideMark/>
          </w:tcPr>
          <w:p w14:paraId="06B996D4" w14:textId="71A958C8" w:rsidR="004D28DD" w:rsidRPr="002E17C2" w:rsidDel="004E77FC" w:rsidRDefault="004D28DD" w:rsidP="004D28DD">
            <w:pPr>
              <w:spacing w:after="120" w:line="360" w:lineRule="auto"/>
              <w:contextualSpacing/>
              <w:jc w:val="right"/>
              <w:rPr>
                <w:ins w:id="5810" w:author="Microsoft Word" w:date="2025-08-11T16:30:00Z" w16du:dateUtc="2025-08-11T21:30:00Z"/>
                <w:del w:id="5811" w:author="Jujia Li" w:date="2025-08-25T17:41:00Z" w16du:dateUtc="2025-08-25T22:41:00Z"/>
                <w:rFonts w:ascii="Times New Roman" w:eastAsia="Times New Roman" w:hAnsi="Times New Roman" w:cs="Times New Roman"/>
                <w:color w:val="000000"/>
                <w:kern w:val="0"/>
                <w:sz w:val="18"/>
                <w:szCs w:val="18"/>
                <w14:ligatures w14:val="none"/>
              </w:rPr>
            </w:pPr>
            <w:ins w:id="5812" w:author="Microsoft Word" w:date="2025-08-11T16:30:00Z" w16du:dateUtc="2025-08-11T21:30:00Z">
              <w:del w:id="5813" w:author="Jujia Li" w:date="2025-08-25T17:41:00Z" w16du:dateUtc="2025-08-25T22:41:00Z">
                <w:r w:rsidRPr="002E17C2" w:rsidDel="004E77FC">
                  <w:rPr>
                    <w:rFonts w:ascii="Times New Roman" w:hAnsi="Times New Roman" w:cs="Times New Roman"/>
                    <w:color w:val="000000"/>
                    <w:sz w:val="18"/>
                    <w:szCs w:val="18"/>
                    <w:rPrChange w:id="5814" w:author="Jujia Li" w:date="2025-08-10T15:09:00Z" w16du:dateUtc="2025-08-10T20:09:00Z">
                      <w:rPr>
                        <w:rFonts w:ascii="Aptos Narrow" w:hAnsi="Aptos Narrow"/>
                        <w:color w:val="000000"/>
                        <w:sz w:val="22"/>
                        <w:szCs w:val="22"/>
                      </w:rPr>
                    </w:rPrChange>
                  </w:rPr>
                  <w:delText>11.8</w:delText>
                </w:r>
                <w:r w:rsidDel="004E77FC">
                  <w:rPr>
                    <w:rFonts w:ascii="Times New Roman" w:hAnsi="Times New Roman" w:cs="Times New Roman"/>
                    <w:color w:val="000000"/>
                    <w:sz w:val="18"/>
                    <w:szCs w:val="18"/>
                  </w:rPr>
                  <w:delText>0</w:delText>
                </w:r>
              </w:del>
            </w:ins>
          </w:p>
        </w:tc>
        <w:tc>
          <w:tcPr>
            <w:tcW w:w="321" w:type="pct"/>
            <w:noWrap/>
            <w:vAlign w:val="bottom"/>
            <w:hideMark/>
          </w:tcPr>
          <w:p w14:paraId="18DBE6FC" w14:textId="4493D02C" w:rsidR="004D28DD" w:rsidRPr="002E17C2" w:rsidDel="004E77FC" w:rsidRDefault="004D28DD" w:rsidP="004D28DD">
            <w:pPr>
              <w:spacing w:after="120" w:line="360" w:lineRule="auto"/>
              <w:contextualSpacing/>
              <w:jc w:val="right"/>
              <w:rPr>
                <w:ins w:id="5815" w:author="Microsoft Word" w:date="2025-08-11T16:30:00Z" w16du:dateUtc="2025-08-11T21:30:00Z"/>
                <w:del w:id="5816" w:author="Jujia Li" w:date="2025-08-25T17:41:00Z" w16du:dateUtc="2025-08-25T22:41:00Z"/>
                <w:rFonts w:ascii="Times New Roman" w:eastAsia="Times New Roman" w:hAnsi="Times New Roman" w:cs="Times New Roman"/>
                <w:color w:val="000000"/>
                <w:kern w:val="0"/>
                <w:sz w:val="18"/>
                <w:szCs w:val="18"/>
                <w14:ligatures w14:val="none"/>
              </w:rPr>
            </w:pPr>
            <w:ins w:id="5817" w:author="Microsoft Word" w:date="2025-08-11T16:30:00Z" w16du:dateUtc="2025-08-11T21:30:00Z">
              <w:del w:id="5818" w:author="Jujia Li" w:date="2025-08-25T17:41:00Z" w16du:dateUtc="2025-08-25T22:41:00Z">
                <w:r w:rsidRPr="002E17C2" w:rsidDel="004E77FC">
                  <w:rPr>
                    <w:rFonts w:ascii="Times New Roman" w:hAnsi="Times New Roman" w:cs="Times New Roman"/>
                    <w:color w:val="000000"/>
                    <w:sz w:val="18"/>
                    <w:szCs w:val="18"/>
                    <w:rPrChange w:id="5819" w:author="Jujia Li" w:date="2025-08-10T15:09:00Z" w16du:dateUtc="2025-08-10T20:09:00Z">
                      <w:rPr>
                        <w:rFonts w:ascii="Aptos Narrow" w:hAnsi="Aptos Narrow"/>
                        <w:color w:val="000000"/>
                        <w:sz w:val="22"/>
                        <w:szCs w:val="22"/>
                      </w:rPr>
                    </w:rPrChange>
                  </w:rPr>
                  <w:delText>0.63</w:delText>
                </w:r>
              </w:del>
            </w:ins>
          </w:p>
        </w:tc>
        <w:tc>
          <w:tcPr>
            <w:tcW w:w="428" w:type="pct"/>
            <w:noWrap/>
            <w:vAlign w:val="bottom"/>
            <w:hideMark/>
          </w:tcPr>
          <w:p w14:paraId="47392336" w14:textId="7BD4B681" w:rsidR="004D28DD" w:rsidRPr="002E17C2" w:rsidDel="004E77FC" w:rsidRDefault="004D28DD" w:rsidP="004D28DD">
            <w:pPr>
              <w:spacing w:after="120" w:line="360" w:lineRule="auto"/>
              <w:contextualSpacing/>
              <w:jc w:val="right"/>
              <w:rPr>
                <w:ins w:id="5820" w:author="Microsoft Word" w:date="2025-08-11T16:30:00Z" w16du:dateUtc="2025-08-11T21:30:00Z"/>
                <w:del w:id="5821" w:author="Jujia Li" w:date="2025-08-25T17:41:00Z" w16du:dateUtc="2025-08-25T22:41:00Z"/>
                <w:rFonts w:ascii="Times New Roman" w:eastAsia="Times New Roman" w:hAnsi="Times New Roman" w:cs="Times New Roman"/>
                <w:color w:val="000000"/>
                <w:kern w:val="0"/>
                <w:sz w:val="18"/>
                <w:szCs w:val="18"/>
                <w14:ligatures w14:val="none"/>
              </w:rPr>
            </w:pPr>
            <w:ins w:id="5822" w:author="Microsoft Word" w:date="2025-08-11T16:30:00Z" w16du:dateUtc="2025-08-11T21:30:00Z">
              <w:del w:id="5823" w:author="Jujia Li" w:date="2025-08-25T17:41:00Z" w16du:dateUtc="2025-08-25T22:41:00Z">
                <w:r w:rsidRPr="002E17C2" w:rsidDel="004E77FC">
                  <w:rPr>
                    <w:rFonts w:ascii="Times New Roman" w:hAnsi="Times New Roman" w:cs="Times New Roman"/>
                    <w:color w:val="000000"/>
                    <w:sz w:val="18"/>
                    <w:szCs w:val="18"/>
                    <w:rPrChange w:id="5824" w:author="Jujia Li" w:date="2025-08-10T15:09:00Z" w16du:dateUtc="2025-08-10T20:09:00Z">
                      <w:rPr>
                        <w:rFonts w:ascii="Aptos Narrow" w:hAnsi="Aptos Narrow"/>
                        <w:color w:val="000000"/>
                        <w:sz w:val="22"/>
                        <w:szCs w:val="22"/>
                      </w:rPr>
                    </w:rPrChange>
                  </w:rPr>
                  <w:delText>57.07</w:delText>
                </w:r>
              </w:del>
            </w:ins>
          </w:p>
        </w:tc>
        <w:tc>
          <w:tcPr>
            <w:tcW w:w="344" w:type="pct"/>
            <w:vAlign w:val="bottom"/>
          </w:tcPr>
          <w:p w14:paraId="760898C1" w14:textId="4E99BE45" w:rsidR="004D28DD" w:rsidRPr="002E17C2" w:rsidDel="004E77FC" w:rsidRDefault="004D28DD" w:rsidP="004D28DD">
            <w:pPr>
              <w:spacing w:after="120" w:line="360" w:lineRule="auto"/>
              <w:contextualSpacing/>
              <w:jc w:val="right"/>
              <w:rPr>
                <w:ins w:id="5825" w:author="Microsoft Word" w:date="2025-08-11T16:30:00Z" w16du:dateUtc="2025-08-11T21:30:00Z"/>
                <w:del w:id="5826" w:author="Jujia Li" w:date="2025-08-25T17:41:00Z" w16du:dateUtc="2025-08-25T22:41:00Z"/>
                <w:rFonts w:ascii="Times New Roman" w:hAnsi="Times New Roman" w:cs="Times New Roman"/>
                <w:sz w:val="18"/>
                <w:szCs w:val="18"/>
              </w:rPr>
            </w:pPr>
            <w:ins w:id="5827" w:author="Microsoft Word" w:date="2025-08-11T16:30:00Z" w16du:dateUtc="2025-08-11T21:30:00Z">
              <w:del w:id="5828" w:author="Jujia Li" w:date="2025-08-25T17:41:00Z" w16du:dateUtc="2025-08-25T22:41:00Z">
                <w:r w:rsidRPr="002E17C2" w:rsidDel="004E77FC">
                  <w:rPr>
                    <w:rFonts w:ascii="Times New Roman" w:hAnsi="Times New Roman" w:cs="Times New Roman"/>
                    <w:color w:val="000000"/>
                    <w:sz w:val="18"/>
                    <w:szCs w:val="18"/>
                    <w:rPrChange w:id="5829" w:author="Jujia Li" w:date="2025-08-10T15:09:00Z" w16du:dateUtc="2025-08-10T20:09:00Z">
                      <w:rPr>
                        <w:rFonts w:ascii="Aptos Narrow" w:hAnsi="Aptos Narrow"/>
                        <w:color w:val="000000"/>
                        <w:sz w:val="22"/>
                        <w:szCs w:val="22"/>
                      </w:rPr>
                    </w:rPrChange>
                  </w:rPr>
                  <w:delText>0.76</w:delText>
                </w:r>
              </w:del>
            </w:ins>
          </w:p>
        </w:tc>
      </w:tr>
      <w:tr w:rsidR="004D28DD" w:rsidRPr="006A0CE7" w:rsidDel="004E77FC" w14:paraId="4EAB1A62" w14:textId="48318CD3" w:rsidTr="002E17C2">
        <w:trPr>
          <w:trHeight w:val="290"/>
          <w:ins w:id="5830" w:author="Microsoft Word" w:date="2025-08-11T16:30:00Z"/>
          <w:del w:id="5831" w:author="Jujia Li" w:date="2025-08-25T17:41:00Z"/>
        </w:trPr>
        <w:tc>
          <w:tcPr>
            <w:tcW w:w="808" w:type="pct"/>
            <w:noWrap/>
            <w:vAlign w:val="bottom"/>
            <w:hideMark/>
          </w:tcPr>
          <w:p w14:paraId="20A919DC" w14:textId="084F8289" w:rsidR="004D28DD" w:rsidRPr="00221F0A" w:rsidDel="004E77FC" w:rsidRDefault="004D28DD" w:rsidP="004D28DD">
            <w:pPr>
              <w:spacing w:after="120" w:line="360" w:lineRule="auto"/>
              <w:contextualSpacing/>
              <w:rPr>
                <w:ins w:id="5832" w:author="Microsoft Word" w:date="2025-08-11T16:30:00Z" w16du:dateUtc="2025-08-11T21:30:00Z"/>
                <w:del w:id="5833" w:author="Jujia Li" w:date="2025-08-25T17:41:00Z" w16du:dateUtc="2025-08-25T22:41:00Z"/>
                <w:rFonts w:ascii="Times New Roman" w:eastAsia="Times New Roman" w:hAnsi="Times New Roman" w:cs="Times New Roman"/>
                <w:color w:val="000000"/>
                <w:kern w:val="0"/>
                <w:sz w:val="18"/>
                <w:szCs w:val="18"/>
                <w14:ligatures w14:val="none"/>
              </w:rPr>
            </w:pPr>
            <w:ins w:id="5834" w:author="Microsoft Word" w:date="2025-08-11T16:30:00Z" w16du:dateUtc="2025-08-11T21:30:00Z">
              <w:del w:id="5835" w:author="Jujia Li" w:date="2025-08-25T17:41:00Z" w16du:dateUtc="2025-08-25T22:41:00Z">
                <w:r w:rsidRPr="005E344C" w:rsidDel="004E77FC">
                  <w:rPr>
                    <w:rFonts w:ascii="Times New Roman" w:hAnsi="Times New Roman" w:cs="Times New Roman"/>
                    <w:color w:val="000000"/>
                    <w:sz w:val="18"/>
                    <w:szCs w:val="18"/>
                  </w:rPr>
                  <w:delText>JEFFERSON</w:delText>
                </w:r>
              </w:del>
            </w:ins>
          </w:p>
        </w:tc>
        <w:tc>
          <w:tcPr>
            <w:tcW w:w="566" w:type="pct"/>
            <w:vAlign w:val="bottom"/>
          </w:tcPr>
          <w:p w14:paraId="1251D634" w14:textId="1C54A36F" w:rsidR="004D28DD" w:rsidRPr="002E17C2" w:rsidDel="004E77FC" w:rsidRDefault="004D28DD" w:rsidP="004D28DD">
            <w:pPr>
              <w:spacing w:after="120" w:line="360" w:lineRule="auto"/>
              <w:contextualSpacing/>
              <w:jc w:val="right"/>
              <w:rPr>
                <w:ins w:id="5836" w:author="Microsoft Word" w:date="2025-08-11T16:30:00Z" w16du:dateUtc="2025-08-11T21:30:00Z"/>
                <w:del w:id="5837" w:author="Jujia Li" w:date="2025-08-25T17:41:00Z" w16du:dateUtc="2025-08-25T22:41:00Z"/>
                <w:rFonts w:ascii="Times New Roman" w:hAnsi="Times New Roman" w:cs="Times New Roman"/>
                <w:sz w:val="18"/>
                <w:szCs w:val="18"/>
              </w:rPr>
            </w:pPr>
            <w:ins w:id="5838" w:author="Microsoft Word" w:date="2025-08-11T16:30:00Z" w16du:dateUtc="2025-08-11T21:30:00Z">
              <w:del w:id="5839" w:author="Jujia Li" w:date="2025-08-25T17:41:00Z" w16du:dateUtc="2025-08-25T22:41:00Z">
                <w:r w:rsidRPr="005E344C" w:rsidDel="004E77FC">
                  <w:rPr>
                    <w:rFonts w:ascii="Times New Roman" w:hAnsi="Times New Roman" w:cs="Times New Roman"/>
                    <w:color w:val="000000"/>
                    <w:sz w:val="18"/>
                    <w:szCs w:val="18"/>
                  </w:rPr>
                  <w:delText>659486.59</w:delText>
                </w:r>
              </w:del>
            </w:ins>
          </w:p>
        </w:tc>
        <w:tc>
          <w:tcPr>
            <w:tcW w:w="454" w:type="pct"/>
            <w:noWrap/>
            <w:vAlign w:val="bottom"/>
            <w:hideMark/>
          </w:tcPr>
          <w:p w14:paraId="68935517" w14:textId="268FEDE8" w:rsidR="004D28DD" w:rsidRPr="002E17C2" w:rsidDel="004E77FC" w:rsidRDefault="004D28DD" w:rsidP="004D28DD">
            <w:pPr>
              <w:spacing w:after="120" w:line="360" w:lineRule="auto"/>
              <w:contextualSpacing/>
              <w:jc w:val="right"/>
              <w:rPr>
                <w:ins w:id="5840" w:author="Microsoft Word" w:date="2025-08-11T16:30:00Z" w16du:dateUtc="2025-08-11T21:30:00Z"/>
                <w:del w:id="5841" w:author="Jujia Li" w:date="2025-08-25T17:41:00Z" w16du:dateUtc="2025-08-25T22:41:00Z"/>
                <w:rFonts w:ascii="Times New Roman" w:eastAsia="Times New Roman" w:hAnsi="Times New Roman" w:cs="Times New Roman"/>
                <w:color w:val="000000"/>
                <w:kern w:val="0"/>
                <w:sz w:val="18"/>
                <w:szCs w:val="18"/>
                <w14:ligatures w14:val="none"/>
              </w:rPr>
            </w:pPr>
            <w:ins w:id="5842" w:author="Microsoft Word" w:date="2025-08-11T16:30:00Z" w16du:dateUtc="2025-08-11T21:30:00Z">
              <w:del w:id="5843" w:author="Jujia Li" w:date="2025-08-25T17:41:00Z" w16du:dateUtc="2025-08-25T22:41:00Z">
                <w:r w:rsidRPr="002E17C2" w:rsidDel="004E77FC">
                  <w:rPr>
                    <w:rFonts w:ascii="Times New Roman" w:hAnsi="Times New Roman" w:cs="Times New Roman"/>
                    <w:color w:val="000000"/>
                    <w:sz w:val="18"/>
                    <w:szCs w:val="18"/>
                    <w:rPrChange w:id="5844" w:author="Jujia Li" w:date="2025-08-10T15:09:00Z" w16du:dateUtc="2025-08-10T20:09:00Z">
                      <w:rPr>
                        <w:rFonts w:ascii="Aptos Narrow" w:hAnsi="Aptos Narrow"/>
                        <w:color w:val="000000"/>
                        <w:sz w:val="22"/>
                        <w:szCs w:val="22"/>
                      </w:rPr>
                    </w:rPrChange>
                  </w:rPr>
                  <w:delText>147.75</w:delText>
                </w:r>
              </w:del>
            </w:ins>
          </w:p>
        </w:tc>
        <w:tc>
          <w:tcPr>
            <w:tcW w:w="308" w:type="pct"/>
            <w:gridSpan w:val="2"/>
            <w:noWrap/>
            <w:vAlign w:val="bottom"/>
            <w:hideMark/>
          </w:tcPr>
          <w:p w14:paraId="77344924" w14:textId="6590172D" w:rsidR="004D28DD" w:rsidRPr="002E17C2" w:rsidDel="004E77FC" w:rsidRDefault="004D28DD" w:rsidP="004D28DD">
            <w:pPr>
              <w:spacing w:after="120" w:line="360" w:lineRule="auto"/>
              <w:contextualSpacing/>
              <w:jc w:val="right"/>
              <w:rPr>
                <w:ins w:id="5845" w:author="Microsoft Word" w:date="2025-08-11T16:30:00Z" w16du:dateUtc="2025-08-11T21:30:00Z"/>
                <w:del w:id="5846" w:author="Jujia Li" w:date="2025-08-25T17:41:00Z" w16du:dateUtc="2025-08-25T22:41:00Z"/>
                <w:rFonts w:ascii="Times New Roman" w:eastAsia="Times New Roman" w:hAnsi="Times New Roman" w:cs="Times New Roman"/>
                <w:color w:val="000000"/>
                <w:kern w:val="0"/>
                <w:sz w:val="18"/>
                <w:szCs w:val="18"/>
                <w14:ligatures w14:val="none"/>
              </w:rPr>
            </w:pPr>
            <w:ins w:id="5847" w:author="Microsoft Word" w:date="2025-08-11T16:30:00Z" w16du:dateUtc="2025-08-11T21:30:00Z">
              <w:del w:id="5848" w:author="Jujia Li" w:date="2025-08-25T17:41:00Z" w16du:dateUtc="2025-08-25T22:41:00Z">
                <w:r w:rsidRPr="002E17C2" w:rsidDel="004E77FC">
                  <w:rPr>
                    <w:rFonts w:ascii="Times New Roman" w:hAnsi="Times New Roman" w:cs="Times New Roman"/>
                    <w:color w:val="000000"/>
                    <w:sz w:val="18"/>
                    <w:szCs w:val="18"/>
                    <w:rPrChange w:id="5849" w:author="Jujia Li" w:date="2025-08-10T15:09:00Z" w16du:dateUtc="2025-08-10T20:09:00Z">
                      <w:rPr>
                        <w:rFonts w:ascii="Aptos Narrow" w:hAnsi="Aptos Narrow"/>
                        <w:color w:val="000000"/>
                        <w:sz w:val="22"/>
                        <w:szCs w:val="22"/>
                      </w:rPr>
                    </w:rPrChange>
                  </w:rPr>
                  <w:delText>0.61</w:delText>
                </w:r>
              </w:del>
            </w:ins>
          </w:p>
        </w:tc>
        <w:tc>
          <w:tcPr>
            <w:tcW w:w="380" w:type="pct"/>
            <w:noWrap/>
            <w:vAlign w:val="bottom"/>
            <w:hideMark/>
          </w:tcPr>
          <w:p w14:paraId="2BE6D899" w14:textId="27378C8D" w:rsidR="004D28DD" w:rsidRPr="002E17C2" w:rsidDel="004E77FC" w:rsidRDefault="004D28DD" w:rsidP="004D28DD">
            <w:pPr>
              <w:spacing w:after="120" w:line="360" w:lineRule="auto"/>
              <w:contextualSpacing/>
              <w:jc w:val="right"/>
              <w:rPr>
                <w:ins w:id="5850" w:author="Microsoft Word" w:date="2025-08-11T16:30:00Z" w16du:dateUtc="2025-08-11T21:30:00Z"/>
                <w:del w:id="5851" w:author="Jujia Li" w:date="2025-08-25T17:41:00Z" w16du:dateUtc="2025-08-25T22:41:00Z"/>
                <w:rFonts w:ascii="Times New Roman" w:eastAsia="Times New Roman" w:hAnsi="Times New Roman" w:cs="Times New Roman"/>
                <w:color w:val="000000"/>
                <w:kern w:val="0"/>
                <w:sz w:val="18"/>
                <w:szCs w:val="18"/>
                <w14:ligatures w14:val="none"/>
              </w:rPr>
            </w:pPr>
            <w:ins w:id="5852" w:author="Microsoft Word" w:date="2025-08-11T16:30:00Z" w16du:dateUtc="2025-08-11T21:30:00Z">
              <w:del w:id="5853" w:author="Jujia Li" w:date="2025-08-25T17:41:00Z" w16du:dateUtc="2025-08-25T22:41:00Z">
                <w:r w:rsidRPr="002E17C2" w:rsidDel="004E77FC">
                  <w:rPr>
                    <w:rFonts w:ascii="Times New Roman" w:hAnsi="Times New Roman" w:cs="Times New Roman"/>
                    <w:color w:val="000000"/>
                    <w:sz w:val="18"/>
                    <w:szCs w:val="18"/>
                    <w:rPrChange w:id="5854" w:author="Jujia Li" w:date="2025-08-10T15:09:00Z" w16du:dateUtc="2025-08-10T20:09:00Z">
                      <w:rPr>
                        <w:rFonts w:ascii="Aptos Narrow" w:hAnsi="Aptos Narrow"/>
                        <w:color w:val="000000"/>
                        <w:sz w:val="22"/>
                        <w:szCs w:val="22"/>
                      </w:rPr>
                    </w:rPrChange>
                  </w:rPr>
                  <w:delText>130.48</w:delText>
                </w:r>
              </w:del>
            </w:ins>
          </w:p>
        </w:tc>
        <w:tc>
          <w:tcPr>
            <w:tcW w:w="315" w:type="pct"/>
            <w:gridSpan w:val="2"/>
            <w:noWrap/>
            <w:vAlign w:val="bottom"/>
            <w:hideMark/>
          </w:tcPr>
          <w:p w14:paraId="52103C6C" w14:textId="41CD9C0E" w:rsidR="004D28DD" w:rsidRPr="002E17C2" w:rsidDel="004E77FC" w:rsidRDefault="004D28DD" w:rsidP="004D28DD">
            <w:pPr>
              <w:spacing w:after="120" w:line="360" w:lineRule="auto"/>
              <w:contextualSpacing/>
              <w:jc w:val="right"/>
              <w:rPr>
                <w:ins w:id="5855" w:author="Microsoft Word" w:date="2025-08-11T16:30:00Z" w16du:dateUtc="2025-08-11T21:30:00Z"/>
                <w:del w:id="5856" w:author="Jujia Li" w:date="2025-08-25T17:41:00Z" w16du:dateUtc="2025-08-25T22:41:00Z"/>
                <w:rFonts w:ascii="Times New Roman" w:eastAsia="Times New Roman" w:hAnsi="Times New Roman" w:cs="Times New Roman"/>
                <w:color w:val="000000"/>
                <w:kern w:val="0"/>
                <w:sz w:val="18"/>
                <w:szCs w:val="18"/>
                <w14:ligatures w14:val="none"/>
              </w:rPr>
            </w:pPr>
            <w:ins w:id="5857" w:author="Microsoft Word" w:date="2025-08-11T16:30:00Z" w16du:dateUtc="2025-08-11T21:30:00Z">
              <w:del w:id="5858" w:author="Jujia Li" w:date="2025-08-25T17:41:00Z" w16du:dateUtc="2025-08-25T22:41:00Z">
                <w:r w:rsidRPr="002E17C2" w:rsidDel="004E77FC">
                  <w:rPr>
                    <w:rFonts w:ascii="Times New Roman" w:hAnsi="Times New Roman" w:cs="Times New Roman"/>
                    <w:color w:val="000000"/>
                    <w:sz w:val="18"/>
                    <w:szCs w:val="18"/>
                    <w:rPrChange w:id="5859" w:author="Jujia Li" w:date="2025-08-10T15:09:00Z" w16du:dateUtc="2025-08-10T20:09:00Z">
                      <w:rPr>
                        <w:rFonts w:ascii="Aptos Narrow" w:hAnsi="Aptos Narrow"/>
                        <w:color w:val="000000"/>
                        <w:sz w:val="22"/>
                        <w:szCs w:val="22"/>
                      </w:rPr>
                    </w:rPrChange>
                  </w:rPr>
                  <w:delText>0.54</w:delText>
                </w:r>
              </w:del>
            </w:ins>
          </w:p>
        </w:tc>
        <w:tc>
          <w:tcPr>
            <w:tcW w:w="380" w:type="pct"/>
            <w:noWrap/>
            <w:vAlign w:val="bottom"/>
            <w:hideMark/>
          </w:tcPr>
          <w:p w14:paraId="53EAE914" w14:textId="01C9BFE9" w:rsidR="004D28DD" w:rsidRPr="002E17C2" w:rsidDel="004E77FC" w:rsidRDefault="004D28DD" w:rsidP="004D28DD">
            <w:pPr>
              <w:spacing w:after="120" w:line="360" w:lineRule="auto"/>
              <w:contextualSpacing/>
              <w:jc w:val="right"/>
              <w:rPr>
                <w:ins w:id="5860" w:author="Microsoft Word" w:date="2025-08-11T16:30:00Z" w16du:dateUtc="2025-08-11T21:30:00Z"/>
                <w:del w:id="5861" w:author="Jujia Li" w:date="2025-08-25T17:41:00Z" w16du:dateUtc="2025-08-25T22:41:00Z"/>
                <w:rFonts w:ascii="Times New Roman" w:eastAsia="Times New Roman" w:hAnsi="Times New Roman" w:cs="Times New Roman"/>
                <w:color w:val="000000"/>
                <w:kern w:val="0"/>
                <w:sz w:val="18"/>
                <w:szCs w:val="18"/>
                <w14:ligatures w14:val="none"/>
              </w:rPr>
            </w:pPr>
            <w:ins w:id="5862" w:author="Microsoft Word" w:date="2025-08-11T16:30:00Z" w16du:dateUtc="2025-08-11T21:30:00Z">
              <w:del w:id="5863" w:author="Jujia Li" w:date="2025-08-25T17:41:00Z" w16du:dateUtc="2025-08-25T22:41:00Z">
                <w:r w:rsidRPr="002E17C2" w:rsidDel="004E77FC">
                  <w:rPr>
                    <w:rFonts w:ascii="Times New Roman" w:hAnsi="Times New Roman" w:cs="Times New Roman"/>
                    <w:color w:val="000000"/>
                    <w:sz w:val="18"/>
                    <w:szCs w:val="18"/>
                    <w:rPrChange w:id="5864" w:author="Jujia Li" w:date="2025-08-10T15:09:00Z" w16du:dateUtc="2025-08-10T20:09:00Z">
                      <w:rPr>
                        <w:rFonts w:ascii="Aptos Narrow" w:hAnsi="Aptos Narrow"/>
                        <w:color w:val="000000"/>
                        <w:sz w:val="22"/>
                        <w:szCs w:val="22"/>
                      </w:rPr>
                    </w:rPrChange>
                  </w:rPr>
                  <w:delText>114.64</w:delText>
                </w:r>
              </w:del>
            </w:ins>
          </w:p>
        </w:tc>
        <w:tc>
          <w:tcPr>
            <w:tcW w:w="316" w:type="pct"/>
            <w:gridSpan w:val="2"/>
            <w:noWrap/>
            <w:vAlign w:val="bottom"/>
            <w:hideMark/>
          </w:tcPr>
          <w:p w14:paraId="75FC890B" w14:textId="69AE77BE" w:rsidR="004D28DD" w:rsidRPr="002E17C2" w:rsidDel="004E77FC" w:rsidRDefault="004D28DD" w:rsidP="004D28DD">
            <w:pPr>
              <w:spacing w:after="120" w:line="360" w:lineRule="auto"/>
              <w:contextualSpacing/>
              <w:jc w:val="right"/>
              <w:rPr>
                <w:ins w:id="5865" w:author="Microsoft Word" w:date="2025-08-11T16:30:00Z" w16du:dateUtc="2025-08-11T21:30:00Z"/>
                <w:del w:id="5866" w:author="Jujia Li" w:date="2025-08-25T17:41:00Z" w16du:dateUtc="2025-08-25T22:41:00Z"/>
                <w:rFonts w:ascii="Times New Roman" w:eastAsia="Times New Roman" w:hAnsi="Times New Roman" w:cs="Times New Roman"/>
                <w:color w:val="000000"/>
                <w:kern w:val="0"/>
                <w:sz w:val="18"/>
                <w:szCs w:val="18"/>
                <w14:ligatures w14:val="none"/>
              </w:rPr>
            </w:pPr>
            <w:ins w:id="5867" w:author="Microsoft Word" w:date="2025-08-11T16:30:00Z" w16du:dateUtc="2025-08-11T21:30:00Z">
              <w:del w:id="5868" w:author="Jujia Li" w:date="2025-08-25T17:41:00Z" w16du:dateUtc="2025-08-25T22:41:00Z">
                <w:r w:rsidRPr="002E17C2" w:rsidDel="004E77FC">
                  <w:rPr>
                    <w:rFonts w:ascii="Times New Roman" w:hAnsi="Times New Roman" w:cs="Times New Roman"/>
                    <w:color w:val="000000"/>
                    <w:sz w:val="18"/>
                    <w:szCs w:val="18"/>
                    <w:rPrChange w:id="5869" w:author="Jujia Li" w:date="2025-08-10T15:09:00Z" w16du:dateUtc="2025-08-10T20:09:00Z">
                      <w:rPr>
                        <w:rFonts w:ascii="Aptos Narrow" w:hAnsi="Aptos Narrow"/>
                        <w:color w:val="000000"/>
                        <w:sz w:val="22"/>
                        <w:szCs w:val="22"/>
                      </w:rPr>
                    </w:rPrChange>
                  </w:rPr>
                  <w:delText>0.48</w:delText>
                </w:r>
              </w:del>
            </w:ins>
          </w:p>
        </w:tc>
        <w:tc>
          <w:tcPr>
            <w:tcW w:w="380" w:type="pct"/>
            <w:noWrap/>
            <w:vAlign w:val="bottom"/>
            <w:hideMark/>
          </w:tcPr>
          <w:p w14:paraId="74225099" w14:textId="2D2D3DB5" w:rsidR="004D28DD" w:rsidRPr="002E17C2" w:rsidDel="004E77FC" w:rsidRDefault="004D28DD" w:rsidP="004D28DD">
            <w:pPr>
              <w:spacing w:after="120" w:line="360" w:lineRule="auto"/>
              <w:contextualSpacing/>
              <w:jc w:val="right"/>
              <w:rPr>
                <w:ins w:id="5870" w:author="Microsoft Word" w:date="2025-08-11T16:30:00Z" w16du:dateUtc="2025-08-11T21:30:00Z"/>
                <w:del w:id="5871" w:author="Jujia Li" w:date="2025-08-25T17:41:00Z" w16du:dateUtc="2025-08-25T22:41:00Z"/>
                <w:rFonts w:ascii="Times New Roman" w:eastAsia="Times New Roman" w:hAnsi="Times New Roman" w:cs="Times New Roman"/>
                <w:color w:val="000000"/>
                <w:kern w:val="0"/>
                <w:sz w:val="18"/>
                <w:szCs w:val="18"/>
                <w14:ligatures w14:val="none"/>
              </w:rPr>
            </w:pPr>
            <w:ins w:id="5872" w:author="Microsoft Word" w:date="2025-08-11T16:30:00Z" w16du:dateUtc="2025-08-11T21:30:00Z">
              <w:del w:id="5873" w:author="Jujia Li" w:date="2025-08-25T17:41:00Z" w16du:dateUtc="2025-08-25T22:41:00Z">
                <w:r w:rsidRPr="002E17C2" w:rsidDel="004E77FC">
                  <w:rPr>
                    <w:rFonts w:ascii="Times New Roman" w:hAnsi="Times New Roman" w:cs="Times New Roman"/>
                    <w:color w:val="000000"/>
                    <w:sz w:val="18"/>
                    <w:szCs w:val="18"/>
                    <w:rPrChange w:id="5874" w:author="Jujia Li" w:date="2025-08-10T15:09:00Z" w16du:dateUtc="2025-08-10T20:09:00Z">
                      <w:rPr>
                        <w:rFonts w:ascii="Aptos Narrow" w:hAnsi="Aptos Narrow"/>
                        <w:color w:val="000000"/>
                        <w:sz w:val="22"/>
                        <w:szCs w:val="22"/>
                      </w:rPr>
                    </w:rPrChange>
                  </w:rPr>
                  <w:delText>101.34</w:delText>
                </w:r>
              </w:del>
            </w:ins>
          </w:p>
        </w:tc>
        <w:tc>
          <w:tcPr>
            <w:tcW w:w="321" w:type="pct"/>
            <w:noWrap/>
            <w:vAlign w:val="bottom"/>
            <w:hideMark/>
          </w:tcPr>
          <w:p w14:paraId="637AE31C" w14:textId="471EEA8F" w:rsidR="004D28DD" w:rsidRPr="002E17C2" w:rsidDel="004E77FC" w:rsidRDefault="004D28DD" w:rsidP="004D28DD">
            <w:pPr>
              <w:spacing w:after="120" w:line="360" w:lineRule="auto"/>
              <w:contextualSpacing/>
              <w:jc w:val="right"/>
              <w:rPr>
                <w:ins w:id="5875" w:author="Microsoft Word" w:date="2025-08-11T16:30:00Z" w16du:dateUtc="2025-08-11T21:30:00Z"/>
                <w:del w:id="5876" w:author="Jujia Li" w:date="2025-08-25T17:41:00Z" w16du:dateUtc="2025-08-25T22:41:00Z"/>
                <w:rFonts w:ascii="Times New Roman" w:eastAsia="Times New Roman" w:hAnsi="Times New Roman" w:cs="Times New Roman"/>
                <w:color w:val="000000"/>
                <w:kern w:val="0"/>
                <w:sz w:val="18"/>
                <w:szCs w:val="18"/>
                <w14:ligatures w14:val="none"/>
              </w:rPr>
            </w:pPr>
            <w:ins w:id="5877" w:author="Microsoft Word" w:date="2025-08-11T16:30:00Z" w16du:dateUtc="2025-08-11T21:30:00Z">
              <w:del w:id="5878" w:author="Jujia Li" w:date="2025-08-25T17:41:00Z" w16du:dateUtc="2025-08-25T22:41:00Z">
                <w:r w:rsidRPr="002E17C2" w:rsidDel="004E77FC">
                  <w:rPr>
                    <w:rFonts w:ascii="Times New Roman" w:hAnsi="Times New Roman" w:cs="Times New Roman"/>
                    <w:color w:val="000000"/>
                    <w:sz w:val="18"/>
                    <w:szCs w:val="18"/>
                    <w:rPrChange w:id="5879" w:author="Jujia Li" w:date="2025-08-10T15:09:00Z" w16du:dateUtc="2025-08-10T20:09:00Z">
                      <w:rPr>
                        <w:rFonts w:ascii="Aptos Narrow" w:hAnsi="Aptos Narrow"/>
                        <w:color w:val="000000"/>
                        <w:sz w:val="22"/>
                        <w:szCs w:val="22"/>
                      </w:rPr>
                    </w:rPrChange>
                  </w:rPr>
                  <w:delText>0.42</w:delText>
                </w:r>
              </w:del>
            </w:ins>
          </w:p>
        </w:tc>
        <w:tc>
          <w:tcPr>
            <w:tcW w:w="428" w:type="pct"/>
            <w:noWrap/>
            <w:vAlign w:val="bottom"/>
            <w:hideMark/>
          </w:tcPr>
          <w:p w14:paraId="7C6787CE" w14:textId="4B285376" w:rsidR="004D28DD" w:rsidRPr="002E17C2" w:rsidDel="004E77FC" w:rsidRDefault="004D28DD" w:rsidP="004D28DD">
            <w:pPr>
              <w:spacing w:after="120" w:line="360" w:lineRule="auto"/>
              <w:contextualSpacing/>
              <w:jc w:val="right"/>
              <w:rPr>
                <w:ins w:id="5880" w:author="Microsoft Word" w:date="2025-08-11T16:30:00Z" w16du:dateUtc="2025-08-11T21:30:00Z"/>
                <w:del w:id="5881" w:author="Jujia Li" w:date="2025-08-25T17:41:00Z" w16du:dateUtc="2025-08-25T22:41:00Z"/>
                <w:rFonts w:ascii="Times New Roman" w:eastAsia="Times New Roman" w:hAnsi="Times New Roman" w:cs="Times New Roman"/>
                <w:color w:val="000000"/>
                <w:kern w:val="0"/>
                <w:sz w:val="18"/>
                <w:szCs w:val="18"/>
                <w14:ligatures w14:val="none"/>
              </w:rPr>
            </w:pPr>
            <w:ins w:id="5882" w:author="Microsoft Word" w:date="2025-08-11T16:30:00Z" w16du:dateUtc="2025-08-11T21:30:00Z">
              <w:del w:id="5883" w:author="Jujia Li" w:date="2025-08-25T17:41:00Z" w16du:dateUtc="2025-08-25T22:41:00Z">
                <w:r w:rsidRPr="002E17C2" w:rsidDel="004E77FC">
                  <w:rPr>
                    <w:rFonts w:ascii="Times New Roman" w:hAnsi="Times New Roman" w:cs="Times New Roman"/>
                    <w:color w:val="000000"/>
                    <w:sz w:val="18"/>
                    <w:szCs w:val="18"/>
                    <w:rPrChange w:id="5884" w:author="Jujia Li" w:date="2025-08-10T15:09:00Z" w16du:dateUtc="2025-08-10T20:09:00Z">
                      <w:rPr>
                        <w:rFonts w:ascii="Aptos Narrow" w:hAnsi="Aptos Narrow"/>
                        <w:color w:val="000000"/>
                        <w:sz w:val="22"/>
                        <w:szCs w:val="22"/>
                      </w:rPr>
                    </w:rPrChange>
                  </w:rPr>
                  <w:delText>494.21</w:delText>
                </w:r>
              </w:del>
            </w:ins>
          </w:p>
        </w:tc>
        <w:tc>
          <w:tcPr>
            <w:tcW w:w="344" w:type="pct"/>
            <w:vAlign w:val="bottom"/>
          </w:tcPr>
          <w:p w14:paraId="2AD1D37D" w14:textId="34DAC7D9" w:rsidR="004D28DD" w:rsidRPr="002E17C2" w:rsidDel="004E77FC" w:rsidRDefault="004D28DD" w:rsidP="004D28DD">
            <w:pPr>
              <w:spacing w:after="120" w:line="360" w:lineRule="auto"/>
              <w:contextualSpacing/>
              <w:jc w:val="right"/>
              <w:rPr>
                <w:ins w:id="5885" w:author="Microsoft Word" w:date="2025-08-11T16:30:00Z" w16du:dateUtc="2025-08-11T21:30:00Z"/>
                <w:del w:id="5886" w:author="Jujia Li" w:date="2025-08-25T17:41:00Z" w16du:dateUtc="2025-08-25T22:41:00Z"/>
                <w:rFonts w:ascii="Times New Roman" w:hAnsi="Times New Roman" w:cs="Times New Roman"/>
                <w:sz w:val="18"/>
                <w:szCs w:val="18"/>
              </w:rPr>
            </w:pPr>
            <w:ins w:id="5887" w:author="Microsoft Word" w:date="2025-08-11T16:30:00Z" w16du:dateUtc="2025-08-11T21:30:00Z">
              <w:del w:id="5888" w:author="Jujia Li" w:date="2025-08-25T17:41:00Z" w16du:dateUtc="2025-08-25T22:41:00Z">
                <w:r w:rsidRPr="002E17C2" w:rsidDel="004E77FC">
                  <w:rPr>
                    <w:rFonts w:ascii="Times New Roman" w:hAnsi="Times New Roman" w:cs="Times New Roman"/>
                    <w:color w:val="000000"/>
                    <w:sz w:val="18"/>
                    <w:szCs w:val="18"/>
                    <w:rPrChange w:id="5889" w:author="Jujia Li" w:date="2025-08-10T15:09:00Z" w16du:dateUtc="2025-08-10T20:09:00Z">
                      <w:rPr>
                        <w:rFonts w:ascii="Aptos Narrow" w:hAnsi="Aptos Narrow"/>
                        <w:color w:val="000000"/>
                        <w:sz w:val="22"/>
                        <w:szCs w:val="22"/>
                      </w:rPr>
                    </w:rPrChange>
                  </w:rPr>
                  <w:delText>0.51</w:delText>
                </w:r>
              </w:del>
            </w:ins>
          </w:p>
        </w:tc>
      </w:tr>
      <w:tr w:rsidR="004D28DD" w:rsidRPr="006A0CE7" w:rsidDel="004E77FC" w14:paraId="656E482F" w14:textId="7BFBC8D9" w:rsidTr="002E17C2">
        <w:trPr>
          <w:trHeight w:val="290"/>
          <w:ins w:id="5890" w:author="Microsoft Word" w:date="2025-08-11T16:30:00Z"/>
          <w:del w:id="5891" w:author="Jujia Li" w:date="2025-08-25T17:41:00Z"/>
        </w:trPr>
        <w:tc>
          <w:tcPr>
            <w:tcW w:w="808" w:type="pct"/>
            <w:noWrap/>
            <w:vAlign w:val="bottom"/>
            <w:hideMark/>
          </w:tcPr>
          <w:p w14:paraId="151FEF61" w14:textId="4A858104" w:rsidR="004D28DD" w:rsidRPr="00221F0A" w:rsidDel="004E77FC" w:rsidRDefault="004D28DD" w:rsidP="004D28DD">
            <w:pPr>
              <w:spacing w:after="120" w:line="360" w:lineRule="auto"/>
              <w:contextualSpacing/>
              <w:rPr>
                <w:ins w:id="5892" w:author="Microsoft Word" w:date="2025-08-11T16:30:00Z" w16du:dateUtc="2025-08-11T21:30:00Z"/>
                <w:del w:id="5893" w:author="Jujia Li" w:date="2025-08-25T17:41:00Z" w16du:dateUtc="2025-08-25T22:41:00Z"/>
                <w:rFonts w:ascii="Times New Roman" w:eastAsia="Times New Roman" w:hAnsi="Times New Roman" w:cs="Times New Roman"/>
                <w:color w:val="000000"/>
                <w:kern w:val="0"/>
                <w:sz w:val="18"/>
                <w:szCs w:val="18"/>
                <w14:ligatures w14:val="none"/>
              </w:rPr>
            </w:pPr>
            <w:ins w:id="5894" w:author="Microsoft Word" w:date="2025-08-11T16:30:00Z" w16du:dateUtc="2025-08-11T21:30:00Z">
              <w:del w:id="5895" w:author="Jujia Li" w:date="2025-08-25T17:41:00Z" w16du:dateUtc="2025-08-25T22:41:00Z">
                <w:r w:rsidRPr="005E344C" w:rsidDel="004E77FC">
                  <w:rPr>
                    <w:rFonts w:ascii="Times New Roman" w:hAnsi="Times New Roman" w:cs="Times New Roman"/>
                    <w:color w:val="000000"/>
                    <w:sz w:val="18"/>
                    <w:szCs w:val="18"/>
                  </w:rPr>
                  <w:delText>LAMAR</w:delText>
                </w:r>
              </w:del>
            </w:ins>
          </w:p>
        </w:tc>
        <w:tc>
          <w:tcPr>
            <w:tcW w:w="566" w:type="pct"/>
            <w:vAlign w:val="bottom"/>
          </w:tcPr>
          <w:p w14:paraId="052F248C" w14:textId="3FC0230F" w:rsidR="004D28DD" w:rsidRPr="002E17C2" w:rsidDel="004E77FC" w:rsidRDefault="004D28DD" w:rsidP="004D28DD">
            <w:pPr>
              <w:spacing w:after="120" w:line="360" w:lineRule="auto"/>
              <w:contextualSpacing/>
              <w:jc w:val="right"/>
              <w:rPr>
                <w:ins w:id="5896" w:author="Microsoft Word" w:date="2025-08-11T16:30:00Z" w16du:dateUtc="2025-08-11T21:30:00Z"/>
                <w:del w:id="5897" w:author="Jujia Li" w:date="2025-08-25T17:41:00Z" w16du:dateUtc="2025-08-25T22:41:00Z"/>
                <w:rFonts w:ascii="Times New Roman" w:hAnsi="Times New Roman" w:cs="Times New Roman"/>
                <w:sz w:val="18"/>
                <w:szCs w:val="18"/>
              </w:rPr>
            </w:pPr>
            <w:ins w:id="5898" w:author="Microsoft Word" w:date="2025-08-11T16:30:00Z" w16du:dateUtc="2025-08-11T21:30:00Z">
              <w:del w:id="5899" w:author="Jujia Li" w:date="2025-08-25T17:41:00Z" w16du:dateUtc="2025-08-25T22:41:00Z">
                <w:r w:rsidRPr="005E344C" w:rsidDel="004E77FC">
                  <w:rPr>
                    <w:rFonts w:ascii="Times New Roman" w:hAnsi="Times New Roman" w:cs="Times New Roman"/>
                    <w:color w:val="000000"/>
                    <w:sz w:val="18"/>
                    <w:szCs w:val="18"/>
                  </w:rPr>
                  <w:delText>13874.29</w:delText>
                </w:r>
              </w:del>
            </w:ins>
          </w:p>
        </w:tc>
        <w:tc>
          <w:tcPr>
            <w:tcW w:w="454" w:type="pct"/>
            <w:noWrap/>
            <w:vAlign w:val="bottom"/>
            <w:hideMark/>
          </w:tcPr>
          <w:p w14:paraId="7C99CD32" w14:textId="2EB51E52" w:rsidR="004D28DD" w:rsidRPr="002E17C2" w:rsidDel="004E77FC" w:rsidRDefault="004D28DD" w:rsidP="004D28DD">
            <w:pPr>
              <w:spacing w:after="120" w:line="360" w:lineRule="auto"/>
              <w:contextualSpacing/>
              <w:jc w:val="right"/>
              <w:rPr>
                <w:ins w:id="5900" w:author="Microsoft Word" w:date="2025-08-11T16:30:00Z" w16du:dateUtc="2025-08-11T21:30:00Z"/>
                <w:del w:id="5901" w:author="Jujia Li" w:date="2025-08-25T17:41:00Z" w16du:dateUtc="2025-08-25T22:41:00Z"/>
                <w:rFonts w:ascii="Times New Roman" w:eastAsia="Times New Roman" w:hAnsi="Times New Roman" w:cs="Times New Roman"/>
                <w:color w:val="000000"/>
                <w:kern w:val="0"/>
                <w:sz w:val="18"/>
                <w:szCs w:val="18"/>
                <w14:ligatures w14:val="none"/>
              </w:rPr>
            </w:pPr>
            <w:ins w:id="5902" w:author="Microsoft Word" w:date="2025-08-11T16:30:00Z" w16du:dateUtc="2025-08-11T21:30:00Z">
              <w:del w:id="5903" w:author="Jujia Li" w:date="2025-08-25T17:41:00Z" w16du:dateUtc="2025-08-25T22:41:00Z">
                <w:r w:rsidRPr="002E17C2" w:rsidDel="004E77FC">
                  <w:rPr>
                    <w:rFonts w:ascii="Times New Roman" w:hAnsi="Times New Roman" w:cs="Times New Roman"/>
                    <w:color w:val="000000"/>
                    <w:sz w:val="18"/>
                    <w:szCs w:val="18"/>
                    <w:rPrChange w:id="5904" w:author="Jujia Li" w:date="2025-08-10T15:09:00Z" w16du:dateUtc="2025-08-10T20:09:00Z">
                      <w:rPr>
                        <w:rFonts w:ascii="Aptos Narrow" w:hAnsi="Aptos Narrow"/>
                        <w:color w:val="000000"/>
                        <w:sz w:val="22"/>
                        <w:szCs w:val="22"/>
                      </w:rPr>
                    </w:rPrChange>
                  </w:rPr>
                  <w:delText>2.64</w:delText>
                </w:r>
              </w:del>
            </w:ins>
          </w:p>
        </w:tc>
        <w:tc>
          <w:tcPr>
            <w:tcW w:w="308" w:type="pct"/>
            <w:gridSpan w:val="2"/>
            <w:noWrap/>
            <w:vAlign w:val="bottom"/>
            <w:hideMark/>
          </w:tcPr>
          <w:p w14:paraId="3361FC2A" w14:textId="701EA1D6" w:rsidR="004D28DD" w:rsidRPr="002E17C2" w:rsidDel="004E77FC" w:rsidRDefault="004D28DD" w:rsidP="004D28DD">
            <w:pPr>
              <w:spacing w:after="120" w:line="360" w:lineRule="auto"/>
              <w:contextualSpacing/>
              <w:jc w:val="right"/>
              <w:rPr>
                <w:ins w:id="5905" w:author="Microsoft Word" w:date="2025-08-11T16:30:00Z" w16du:dateUtc="2025-08-11T21:30:00Z"/>
                <w:del w:id="5906" w:author="Jujia Li" w:date="2025-08-25T17:41:00Z" w16du:dateUtc="2025-08-25T22:41:00Z"/>
                <w:rFonts w:ascii="Times New Roman" w:eastAsia="Times New Roman" w:hAnsi="Times New Roman" w:cs="Times New Roman"/>
                <w:color w:val="000000"/>
                <w:kern w:val="0"/>
                <w:sz w:val="18"/>
                <w:szCs w:val="18"/>
                <w14:ligatures w14:val="none"/>
              </w:rPr>
            </w:pPr>
            <w:ins w:id="5907" w:author="Microsoft Word" w:date="2025-08-11T16:30:00Z" w16du:dateUtc="2025-08-11T21:30:00Z">
              <w:del w:id="5908" w:author="Jujia Li" w:date="2025-08-25T17:41:00Z" w16du:dateUtc="2025-08-25T22:41:00Z">
                <w:r w:rsidRPr="002E17C2" w:rsidDel="004E77FC">
                  <w:rPr>
                    <w:rFonts w:ascii="Times New Roman" w:hAnsi="Times New Roman" w:cs="Times New Roman"/>
                    <w:color w:val="000000"/>
                    <w:sz w:val="18"/>
                    <w:szCs w:val="18"/>
                    <w:rPrChange w:id="5909" w:author="Jujia Li" w:date="2025-08-10T15:09:00Z" w16du:dateUtc="2025-08-10T20:09:00Z">
                      <w:rPr>
                        <w:rFonts w:ascii="Aptos Narrow" w:hAnsi="Aptos Narrow"/>
                        <w:color w:val="000000"/>
                        <w:sz w:val="22"/>
                        <w:szCs w:val="22"/>
                      </w:rPr>
                    </w:rPrChange>
                  </w:rPr>
                  <w:delText>0.52</w:delText>
                </w:r>
              </w:del>
            </w:ins>
          </w:p>
        </w:tc>
        <w:tc>
          <w:tcPr>
            <w:tcW w:w="380" w:type="pct"/>
            <w:noWrap/>
            <w:vAlign w:val="bottom"/>
            <w:hideMark/>
          </w:tcPr>
          <w:p w14:paraId="51139A9E" w14:textId="6BC3D0E8" w:rsidR="004D28DD" w:rsidRPr="002E17C2" w:rsidDel="004E77FC" w:rsidRDefault="004D28DD" w:rsidP="004D28DD">
            <w:pPr>
              <w:spacing w:after="120" w:line="360" w:lineRule="auto"/>
              <w:contextualSpacing/>
              <w:jc w:val="right"/>
              <w:rPr>
                <w:ins w:id="5910" w:author="Microsoft Word" w:date="2025-08-11T16:30:00Z" w16du:dateUtc="2025-08-11T21:30:00Z"/>
                <w:del w:id="5911" w:author="Jujia Li" w:date="2025-08-25T17:41:00Z" w16du:dateUtc="2025-08-25T22:41:00Z"/>
                <w:rFonts w:ascii="Times New Roman" w:eastAsia="Times New Roman" w:hAnsi="Times New Roman" w:cs="Times New Roman"/>
                <w:color w:val="000000"/>
                <w:kern w:val="0"/>
                <w:sz w:val="18"/>
                <w:szCs w:val="18"/>
                <w14:ligatures w14:val="none"/>
              </w:rPr>
            </w:pPr>
            <w:ins w:id="5912" w:author="Microsoft Word" w:date="2025-08-11T16:30:00Z" w16du:dateUtc="2025-08-11T21:30:00Z">
              <w:del w:id="5913" w:author="Jujia Li" w:date="2025-08-25T17:41:00Z" w16du:dateUtc="2025-08-25T22:41:00Z">
                <w:r w:rsidRPr="002E17C2" w:rsidDel="004E77FC">
                  <w:rPr>
                    <w:rFonts w:ascii="Times New Roman" w:hAnsi="Times New Roman" w:cs="Times New Roman"/>
                    <w:color w:val="000000"/>
                    <w:sz w:val="18"/>
                    <w:szCs w:val="18"/>
                    <w:rPrChange w:id="5914" w:author="Jujia Li" w:date="2025-08-10T15:09:00Z" w16du:dateUtc="2025-08-10T20:09:00Z">
                      <w:rPr>
                        <w:rFonts w:ascii="Aptos Narrow" w:hAnsi="Aptos Narrow"/>
                        <w:color w:val="000000"/>
                        <w:sz w:val="22"/>
                        <w:szCs w:val="22"/>
                      </w:rPr>
                    </w:rPrChange>
                  </w:rPr>
                  <w:delText>2.26</w:delText>
                </w:r>
              </w:del>
            </w:ins>
          </w:p>
        </w:tc>
        <w:tc>
          <w:tcPr>
            <w:tcW w:w="315" w:type="pct"/>
            <w:gridSpan w:val="2"/>
            <w:noWrap/>
            <w:vAlign w:val="bottom"/>
            <w:hideMark/>
          </w:tcPr>
          <w:p w14:paraId="781F848C" w14:textId="6ABE45F8" w:rsidR="004D28DD" w:rsidRPr="002E17C2" w:rsidDel="004E77FC" w:rsidRDefault="004D28DD" w:rsidP="004D28DD">
            <w:pPr>
              <w:spacing w:after="120" w:line="360" w:lineRule="auto"/>
              <w:contextualSpacing/>
              <w:jc w:val="right"/>
              <w:rPr>
                <w:ins w:id="5915" w:author="Microsoft Word" w:date="2025-08-11T16:30:00Z" w16du:dateUtc="2025-08-11T21:30:00Z"/>
                <w:del w:id="5916" w:author="Jujia Li" w:date="2025-08-25T17:41:00Z" w16du:dateUtc="2025-08-25T22:41:00Z"/>
                <w:rFonts w:ascii="Times New Roman" w:eastAsia="Times New Roman" w:hAnsi="Times New Roman" w:cs="Times New Roman"/>
                <w:color w:val="000000"/>
                <w:kern w:val="0"/>
                <w:sz w:val="18"/>
                <w:szCs w:val="18"/>
                <w14:ligatures w14:val="none"/>
              </w:rPr>
            </w:pPr>
            <w:ins w:id="5917" w:author="Microsoft Word" w:date="2025-08-11T16:30:00Z" w16du:dateUtc="2025-08-11T21:30:00Z">
              <w:del w:id="5918" w:author="Jujia Li" w:date="2025-08-25T17:41:00Z" w16du:dateUtc="2025-08-25T22:41:00Z">
                <w:r w:rsidRPr="002E17C2" w:rsidDel="004E77FC">
                  <w:rPr>
                    <w:rFonts w:ascii="Times New Roman" w:hAnsi="Times New Roman" w:cs="Times New Roman"/>
                    <w:color w:val="000000"/>
                    <w:sz w:val="18"/>
                    <w:szCs w:val="18"/>
                    <w:rPrChange w:id="5919" w:author="Jujia Li" w:date="2025-08-10T15:09:00Z" w16du:dateUtc="2025-08-10T20:09:00Z">
                      <w:rPr>
                        <w:rFonts w:ascii="Aptos Narrow" w:hAnsi="Aptos Narrow"/>
                        <w:color w:val="000000"/>
                        <w:sz w:val="22"/>
                        <w:szCs w:val="22"/>
                      </w:rPr>
                    </w:rPrChange>
                  </w:rPr>
                  <w:delText>0.45</w:delText>
                </w:r>
              </w:del>
            </w:ins>
          </w:p>
        </w:tc>
        <w:tc>
          <w:tcPr>
            <w:tcW w:w="380" w:type="pct"/>
            <w:noWrap/>
            <w:vAlign w:val="bottom"/>
            <w:hideMark/>
          </w:tcPr>
          <w:p w14:paraId="6C2CF74D" w14:textId="2EAF6924" w:rsidR="004D28DD" w:rsidRPr="002E17C2" w:rsidDel="004E77FC" w:rsidRDefault="004D28DD" w:rsidP="004D28DD">
            <w:pPr>
              <w:spacing w:after="120" w:line="360" w:lineRule="auto"/>
              <w:contextualSpacing/>
              <w:jc w:val="right"/>
              <w:rPr>
                <w:ins w:id="5920" w:author="Microsoft Word" w:date="2025-08-11T16:30:00Z" w16du:dateUtc="2025-08-11T21:30:00Z"/>
                <w:del w:id="5921" w:author="Jujia Li" w:date="2025-08-25T17:41:00Z" w16du:dateUtc="2025-08-25T22:41:00Z"/>
                <w:rFonts w:ascii="Times New Roman" w:eastAsia="Times New Roman" w:hAnsi="Times New Roman" w:cs="Times New Roman"/>
                <w:color w:val="000000"/>
                <w:kern w:val="0"/>
                <w:sz w:val="18"/>
                <w:szCs w:val="18"/>
                <w14:ligatures w14:val="none"/>
              </w:rPr>
            </w:pPr>
            <w:ins w:id="5922" w:author="Microsoft Word" w:date="2025-08-11T16:30:00Z" w16du:dateUtc="2025-08-11T21:30:00Z">
              <w:del w:id="5923" w:author="Jujia Li" w:date="2025-08-25T17:41:00Z" w16du:dateUtc="2025-08-25T22:41:00Z">
                <w:r w:rsidRPr="002E17C2" w:rsidDel="004E77FC">
                  <w:rPr>
                    <w:rFonts w:ascii="Times New Roman" w:hAnsi="Times New Roman" w:cs="Times New Roman"/>
                    <w:color w:val="000000"/>
                    <w:sz w:val="18"/>
                    <w:szCs w:val="18"/>
                    <w:rPrChange w:id="5924" w:author="Jujia Li" w:date="2025-08-10T15:09:00Z" w16du:dateUtc="2025-08-10T20:09:00Z">
                      <w:rPr>
                        <w:rFonts w:ascii="Aptos Narrow" w:hAnsi="Aptos Narrow"/>
                        <w:color w:val="000000"/>
                        <w:sz w:val="22"/>
                        <w:szCs w:val="22"/>
                      </w:rPr>
                    </w:rPrChange>
                  </w:rPr>
                  <w:delText>2.01</w:delText>
                </w:r>
              </w:del>
            </w:ins>
          </w:p>
        </w:tc>
        <w:tc>
          <w:tcPr>
            <w:tcW w:w="316" w:type="pct"/>
            <w:gridSpan w:val="2"/>
            <w:noWrap/>
            <w:vAlign w:val="bottom"/>
            <w:hideMark/>
          </w:tcPr>
          <w:p w14:paraId="14183C56" w14:textId="248F8795" w:rsidR="004D28DD" w:rsidRPr="002E17C2" w:rsidDel="004E77FC" w:rsidRDefault="004D28DD" w:rsidP="004D28DD">
            <w:pPr>
              <w:spacing w:after="120" w:line="360" w:lineRule="auto"/>
              <w:contextualSpacing/>
              <w:jc w:val="right"/>
              <w:rPr>
                <w:ins w:id="5925" w:author="Microsoft Word" w:date="2025-08-11T16:30:00Z" w16du:dateUtc="2025-08-11T21:30:00Z"/>
                <w:del w:id="5926" w:author="Jujia Li" w:date="2025-08-25T17:41:00Z" w16du:dateUtc="2025-08-25T22:41:00Z"/>
                <w:rFonts w:ascii="Times New Roman" w:eastAsia="Times New Roman" w:hAnsi="Times New Roman" w:cs="Times New Roman"/>
                <w:color w:val="000000"/>
                <w:kern w:val="0"/>
                <w:sz w:val="18"/>
                <w:szCs w:val="18"/>
                <w14:ligatures w14:val="none"/>
              </w:rPr>
            </w:pPr>
            <w:ins w:id="5927" w:author="Microsoft Word" w:date="2025-08-11T16:30:00Z" w16du:dateUtc="2025-08-11T21:30:00Z">
              <w:del w:id="5928" w:author="Jujia Li" w:date="2025-08-25T17:41:00Z" w16du:dateUtc="2025-08-25T22:41:00Z">
                <w:r w:rsidRPr="002E17C2" w:rsidDel="004E77FC">
                  <w:rPr>
                    <w:rFonts w:ascii="Times New Roman" w:hAnsi="Times New Roman" w:cs="Times New Roman"/>
                    <w:color w:val="000000"/>
                    <w:sz w:val="18"/>
                    <w:szCs w:val="18"/>
                    <w:rPrChange w:id="5929" w:author="Jujia Li" w:date="2025-08-10T15:09:00Z" w16du:dateUtc="2025-08-10T20:09:00Z">
                      <w:rPr>
                        <w:rFonts w:ascii="Aptos Narrow" w:hAnsi="Aptos Narrow"/>
                        <w:color w:val="000000"/>
                        <w:sz w:val="22"/>
                        <w:szCs w:val="22"/>
                      </w:rPr>
                    </w:rPrChange>
                  </w:rPr>
                  <w:delText>0.4</w:delText>
                </w:r>
                <w:r w:rsidDel="004E77FC">
                  <w:rPr>
                    <w:rFonts w:ascii="Times New Roman" w:hAnsi="Times New Roman" w:cs="Times New Roman"/>
                    <w:color w:val="000000"/>
                    <w:sz w:val="18"/>
                    <w:szCs w:val="18"/>
                  </w:rPr>
                  <w:delText>0</w:delText>
                </w:r>
              </w:del>
            </w:ins>
          </w:p>
        </w:tc>
        <w:tc>
          <w:tcPr>
            <w:tcW w:w="380" w:type="pct"/>
            <w:noWrap/>
            <w:vAlign w:val="bottom"/>
            <w:hideMark/>
          </w:tcPr>
          <w:p w14:paraId="00CF705C" w14:textId="125FA6A6" w:rsidR="004D28DD" w:rsidRPr="002E17C2" w:rsidDel="004E77FC" w:rsidRDefault="004D28DD" w:rsidP="004D28DD">
            <w:pPr>
              <w:spacing w:after="120" w:line="360" w:lineRule="auto"/>
              <w:contextualSpacing/>
              <w:jc w:val="right"/>
              <w:rPr>
                <w:ins w:id="5930" w:author="Microsoft Word" w:date="2025-08-11T16:30:00Z" w16du:dateUtc="2025-08-11T21:30:00Z"/>
                <w:del w:id="5931" w:author="Jujia Li" w:date="2025-08-25T17:41:00Z" w16du:dateUtc="2025-08-25T22:41:00Z"/>
                <w:rFonts w:ascii="Times New Roman" w:eastAsia="Times New Roman" w:hAnsi="Times New Roman" w:cs="Times New Roman"/>
                <w:color w:val="000000"/>
                <w:kern w:val="0"/>
                <w:sz w:val="18"/>
                <w:szCs w:val="18"/>
                <w14:ligatures w14:val="none"/>
              </w:rPr>
            </w:pPr>
            <w:ins w:id="5932" w:author="Microsoft Word" w:date="2025-08-11T16:30:00Z" w16du:dateUtc="2025-08-11T21:30:00Z">
              <w:del w:id="5933" w:author="Jujia Li" w:date="2025-08-25T17:41:00Z" w16du:dateUtc="2025-08-25T22:41:00Z">
                <w:r w:rsidRPr="002E17C2" w:rsidDel="004E77FC">
                  <w:rPr>
                    <w:rFonts w:ascii="Times New Roman" w:hAnsi="Times New Roman" w:cs="Times New Roman"/>
                    <w:color w:val="000000"/>
                    <w:sz w:val="18"/>
                    <w:szCs w:val="18"/>
                    <w:rPrChange w:id="5934" w:author="Jujia Li" w:date="2025-08-10T15:09:00Z" w16du:dateUtc="2025-08-10T20:09:00Z">
                      <w:rPr>
                        <w:rFonts w:ascii="Aptos Narrow" w:hAnsi="Aptos Narrow"/>
                        <w:color w:val="000000"/>
                        <w:sz w:val="22"/>
                        <w:szCs w:val="22"/>
                      </w:rPr>
                    </w:rPrChange>
                  </w:rPr>
                  <w:delText>1.76</w:delText>
                </w:r>
              </w:del>
            </w:ins>
          </w:p>
        </w:tc>
        <w:tc>
          <w:tcPr>
            <w:tcW w:w="321" w:type="pct"/>
            <w:noWrap/>
            <w:vAlign w:val="bottom"/>
            <w:hideMark/>
          </w:tcPr>
          <w:p w14:paraId="311626FB" w14:textId="74275AD6" w:rsidR="004D28DD" w:rsidRPr="002E17C2" w:rsidDel="004E77FC" w:rsidRDefault="004D28DD" w:rsidP="004D28DD">
            <w:pPr>
              <w:spacing w:after="120" w:line="360" w:lineRule="auto"/>
              <w:contextualSpacing/>
              <w:jc w:val="right"/>
              <w:rPr>
                <w:ins w:id="5935" w:author="Microsoft Word" w:date="2025-08-11T16:30:00Z" w16du:dateUtc="2025-08-11T21:30:00Z"/>
                <w:del w:id="5936" w:author="Jujia Li" w:date="2025-08-25T17:41:00Z" w16du:dateUtc="2025-08-25T22:41:00Z"/>
                <w:rFonts w:ascii="Times New Roman" w:eastAsia="Times New Roman" w:hAnsi="Times New Roman" w:cs="Times New Roman"/>
                <w:color w:val="000000"/>
                <w:kern w:val="0"/>
                <w:sz w:val="18"/>
                <w:szCs w:val="18"/>
                <w14:ligatures w14:val="none"/>
              </w:rPr>
            </w:pPr>
            <w:ins w:id="5937" w:author="Microsoft Word" w:date="2025-08-11T16:30:00Z" w16du:dateUtc="2025-08-11T21:30:00Z">
              <w:del w:id="5938" w:author="Jujia Li" w:date="2025-08-25T17:41:00Z" w16du:dateUtc="2025-08-25T22:41:00Z">
                <w:r w:rsidRPr="002E17C2" w:rsidDel="004E77FC">
                  <w:rPr>
                    <w:rFonts w:ascii="Times New Roman" w:hAnsi="Times New Roman" w:cs="Times New Roman"/>
                    <w:color w:val="000000"/>
                    <w:sz w:val="18"/>
                    <w:szCs w:val="18"/>
                    <w:rPrChange w:id="5939" w:author="Jujia Li" w:date="2025-08-10T15:09:00Z" w16du:dateUtc="2025-08-10T20:09:00Z">
                      <w:rPr>
                        <w:rFonts w:ascii="Aptos Narrow" w:hAnsi="Aptos Narrow"/>
                        <w:color w:val="000000"/>
                        <w:sz w:val="22"/>
                        <w:szCs w:val="22"/>
                      </w:rPr>
                    </w:rPrChange>
                  </w:rPr>
                  <w:delText>0.35</w:delText>
                </w:r>
              </w:del>
            </w:ins>
          </w:p>
        </w:tc>
        <w:tc>
          <w:tcPr>
            <w:tcW w:w="428" w:type="pct"/>
            <w:noWrap/>
            <w:vAlign w:val="bottom"/>
            <w:hideMark/>
          </w:tcPr>
          <w:p w14:paraId="39E22F72" w14:textId="11A76A14" w:rsidR="004D28DD" w:rsidRPr="002E17C2" w:rsidDel="004E77FC" w:rsidRDefault="004D28DD" w:rsidP="004D28DD">
            <w:pPr>
              <w:spacing w:after="120" w:line="360" w:lineRule="auto"/>
              <w:contextualSpacing/>
              <w:jc w:val="right"/>
              <w:rPr>
                <w:ins w:id="5940" w:author="Microsoft Word" w:date="2025-08-11T16:30:00Z" w16du:dateUtc="2025-08-11T21:30:00Z"/>
                <w:del w:id="5941" w:author="Jujia Li" w:date="2025-08-25T17:41:00Z" w16du:dateUtc="2025-08-25T22:41:00Z"/>
                <w:rFonts w:ascii="Times New Roman" w:eastAsia="Times New Roman" w:hAnsi="Times New Roman" w:cs="Times New Roman"/>
                <w:color w:val="000000"/>
                <w:kern w:val="0"/>
                <w:sz w:val="18"/>
                <w:szCs w:val="18"/>
                <w14:ligatures w14:val="none"/>
              </w:rPr>
            </w:pPr>
            <w:ins w:id="5942" w:author="Microsoft Word" w:date="2025-08-11T16:30:00Z" w16du:dateUtc="2025-08-11T21:30:00Z">
              <w:del w:id="5943" w:author="Jujia Li" w:date="2025-08-25T17:41:00Z" w16du:dateUtc="2025-08-25T22:41:00Z">
                <w:r w:rsidRPr="002E17C2" w:rsidDel="004E77FC">
                  <w:rPr>
                    <w:rFonts w:ascii="Times New Roman" w:hAnsi="Times New Roman" w:cs="Times New Roman"/>
                    <w:color w:val="000000"/>
                    <w:sz w:val="18"/>
                    <w:szCs w:val="18"/>
                    <w:rPrChange w:id="5944" w:author="Jujia Li" w:date="2025-08-10T15:09:00Z" w16du:dateUtc="2025-08-10T20:09:00Z">
                      <w:rPr>
                        <w:rFonts w:ascii="Aptos Narrow" w:hAnsi="Aptos Narrow"/>
                        <w:color w:val="000000"/>
                        <w:sz w:val="22"/>
                        <w:szCs w:val="22"/>
                      </w:rPr>
                    </w:rPrChange>
                  </w:rPr>
                  <w:delText>8.67</w:delText>
                </w:r>
              </w:del>
            </w:ins>
          </w:p>
        </w:tc>
        <w:tc>
          <w:tcPr>
            <w:tcW w:w="344" w:type="pct"/>
            <w:vAlign w:val="bottom"/>
          </w:tcPr>
          <w:p w14:paraId="3542F99A" w14:textId="501CCD46" w:rsidR="004D28DD" w:rsidRPr="002E17C2" w:rsidDel="004E77FC" w:rsidRDefault="004D28DD" w:rsidP="004D28DD">
            <w:pPr>
              <w:spacing w:after="120" w:line="360" w:lineRule="auto"/>
              <w:contextualSpacing/>
              <w:jc w:val="right"/>
              <w:rPr>
                <w:ins w:id="5945" w:author="Microsoft Word" w:date="2025-08-11T16:30:00Z" w16du:dateUtc="2025-08-11T21:30:00Z"/>
                <w:del w:id="5946" w:author="Jujia Li" w:date="2025-08-25T17:41:00Z" w16du:dateUtc="2025-08-25T22:41:00Z"/>
                <w:rFonts w:ascii="Times New Roman" w:hAnsi="Times New Roman" w:cs="Times New Roman"/>
                <w:sz w:val="18"/>
                <w:szCs w:val="18"/>
              </w:rPr>
            </w:pPr>
            <w:ins w:id="5947" w:author="Microsoft Word" w:date="2025-08-11T16:30:00Z" w16du:dateUtc="2025-08-11T21:30:00Z">
              <w:del w:id="5948" w:author="Jujia Li" w:date="2025-08-25T17:41:00Z" w16du:dateUtc="2025-08-25T22:41:00Z">
                <w:r w:rsidRPr="002E17C2" w:rsidDel="004E77FC">
                  <w:rPr>
                    <w:rFonts w:ascii="Times New Roman" w:hAnsi="Times New Roman" w:cs="Times New Roman"/>
                    <w:color w:val="000000"/>
                    <w:sz w:val="18"/>
                    <w:szCs w:val="18"/>
                    <w:rPrChange w:id="5949" w:author="Jujia Li" w:date="2025-08-10T15:09:00Z" w16du:dateUtc="2025-08-10T20:09:00Z">
                      <w:rPr>
                        <w:rFonts w:ascii="Aptos Narrow" w:hAnsi="Aptos Narrow"/>
                        <w:color w:val="000000"/>
                        <w:sz w:val="22"/>
                        <w:szCs w:val="22"/>
                      </w:rPr>
                    </w:rPrChange>
                  </w:rPr>
                  <w:delText>0.43</w:delText>
                </w:r>
              </w:del>
            </w:ins>
          </w:p>
        </w:tc>
      </w:tr>
      <w:tr w:rsidR="004D28DD" w:rsidRPr="006A0CE7" w:rsidDel="004E77FC" w14:paraId="148CE764" w14:textId="7FB3A943" w:rsidTr="002E17C2">
        <w:trPr>
          <w:trHeight w:val="290"/>
          <w:ins w:id="5950" w:author="Microsoft Word" w:date="2025-08-11T16:30:00Z"/>
          <w:del w:id="5951" w:author="Jujia Li" w:date="2025-08-25T17:41:00Z"/>
        </w:trPr>
        <w:tc>
          <w:tcPr>
            <w:tcW w:w="808" w:type="pct"/>
            <w:noWrap/>
            <w:vAlign w:val="bottom"/>
            <w:hideMark/>
          </w:tcPr>
          <w:p w14:paraId="52D4189A" w14:textId="2E8E10F3" w:rsidR="004D28DD" w:rsidRPr="00221F0A" w:rsidDel="004E77FC" w:rsidRDefault="004D28DD" w:rsidP="004D28DD">
            <w:pPr>
              <w:spacing w:after="120" w:line="360" w:lineRule="auto"/>
              <w:contextualSpacing/>
              <w:rPr>
                <w:ins w:id="5952" w:author="Microsoft Word" w:date="2025-08-11T16:30:00Z" w16du:dateUtc="2025-08-11T21:30:00Z"/>
                <w:del w:id="5953" w:author="Jujia Li" w:date="2025-08-25T17:41:00Z" w16du:dateUtc="2025-08-25T22:41:00Z"/>
                <w:rFonts w:ascii="Times New Roman" w:eastAsia="Times New Roman" w:hAnsi="Times New Roman" w:cs="Times New Roman"/>
                <w:color w:val="000000"/>
                <w:kern w:val="0"/>
                <w:sz w:val="18"/>
                <w:szCs w:val="18"/>
                <w14:ligatures w14:val="none"/>
              </w:rPr>
            </w:pPr>
            <w:ins w:id="5954" w:author="Microsoft Word" w:date="2025-08-11T16:30:00Z" w16du:dateUtc="2025-08-11T21:30:00Z">
              <w:del w:id="5955" w:author="Jujia Li" w:date="2025-08-25T17:41:00Z" w16du:dateUtc="2025-08-25T22:41:00Z">
                <w:r w:rsidRPr="005E344C" w:rsidDel="004E77FC">
                  <w:rPr>
                    <w:rFonts w:ascii="Times New Roman" w:hAnsi="Times New Roman" w:cs="Times New Roman"/>
                    <w:color w:val="000000"/>
                    <w:sz w:val="18"/>
                    <w:szCs w:val="18"/>
                  </w:rPr>
                  <w:delText>LAUDERDALE</w:delText>
                </w:r>
              </w:del>
            </w:ins>
          </w:p>
        </w:tc>
        <w:tc>
          <w:tcPr>
            <w:tcW w:w="566" w:type="pct"/>
            <w:vAlign w:val="bottom"/>
          </w:tcPr>
          <w:p w14:paraId="2DC0AA82" w14:textId="2AE83A64" w:rsidR="004D28DD" w:rsidRPr="002E17C2" w:rsidDel="004E77FC" w:rsidRDefault="004D28DD" w:rsidP="004D28DD">
            <w:pPr>
              <w:spacing w:after="120" w:line="360" w:lineRule="auto"/>
              <w:contextualSpacing/>
              <w:jc w:val="right"/>
              <w:rPr>
                <w:ins w:id="5956" w:author="Microsoft Word" w:date="2025-08-11T16:30:00Z" w16du:dateUtc="2025-08-11T21:30:00Z"/>
                <w:del w:id="5957" w:author="Jujia Li" w:date="2025-08-25T17:41:00Z" w16du:dateUtc="2025-08-25T22:41:00Z"/>
                <w:rFonts w:ascii="Times New Roman" w:hAnsi="Times New Roman" w:cs="Times New Roman"/>
                <w:sz w:val="18"/>
                <w:szCs w:val="18"/>
              </w:rPr>
            </w:pPr>
            <w:ins w:id="5958" w:author="Microsoft Word" w:date="2025-08-11T16:30:00Z" w16du:dateUtc="2025-08-11T21:30:00Z">
              <w:del w:id="5959" w:author="Jujia Li" w:date="2025-08-25T17:41:00Z" w16du:dateUtc="2025-08-25T22:41:00Z">
                <w:r w:rsidRPr="005E344C" w:rsidDel="004E77FC">
                  <w:rPr>
                    <w:rFonts w:ascii="Times New Roman" w:hAnsi="Times New Roman" w:cs="Times New Roman"/>
                    <w:color w:val="000000"/>
                    <w:sz w:val="18"/>
                    <w:szCs w:val="18"/>
                  </w:rPr>
                  <w:delText>92580.39</w:delText>
                </w:r>
              </w:del>
            </w:ins>
          </w:p>
        </w:tc>
        <w:tc>
          <w:tcPr>
            <w:tcW w:w="454" w:type="pct"/>
            <w:noWrap/>
            <w:vAlign w:val="bottom"/>
            <w:hideMark/>
          </w:tcPr>
          <w:p w14:paraId="5359F98B" w14:textId="7E15F70F" w:rsidR="004D28DD" w:rsidRPr="002E17C2" w:rsidDel="004E77FC" w:rsidRDefault="004D28DD" w:rsidP="004D28DD">
            <w:pPr>
              <w:spacing w:after="120" w:line="360" w:lineRule="auto"/>
              <w:contextualSpacing/>
              <w:jc w:val="right"/>
              <w:rPr>
                <w:ins w:id="5960" w:author="Microsoft Word" w:date="2025-08-11T16:30:00Z" w16du:dateUtc="2025-08-11T21:30:00Z"/>
                <w:del w:id="5961" w:author="Jujia Li" w:date="2025-08-25T17:41:00Z" w16du:dateUtc="2025-08-25T22:41:00Z"/>
                <w:rFonts w:ascii="Times New Roman" w:eastAsia="Times New Roman" w:hAnsi="Times New Roman" w:cs="Times New Roman"/>
                <w:color w:val="000000"/>
                <w:kern w:val="0"/>
                <w:sz w:val="18"/>
                <w:szCs w:val="18"/>
                <w14:ligatures w14:val="none"/>
              </w:rPr>
            </w:pPr>
            <w:ins w:id="5962" w:author="Microsoft Word" w:date="2025-08-11T16:30:00Z" w16du:dateUtc="2025-08-11T21:30:00Z">
              <w:del w:id="5963" w:author="Jujia Li" w:date="2025-08-25T17:41:00Z" w16du:dateUtc="2025-08-25T22:41:00Z">
                <w:r w:rsidRPr="002E17C2" w:rsidDel="004E77FC">
                  <w:rPr>
                    <w:rFonts w:ascii="Times New Roman" w:hAnsi="Times New Roman" w:cs="Times New Roman"/>
                    <w:color w:val="000000"/>
                    <w:sz w:val="18"/>
                    <w:szCs w:val="18"/>
                    <w:rPrChange w:id="5964" w:author="Jujia Li" w:date="2025-08-10T15:09:00Z" w16du:dateUtc="2025-08-10T20:09:00Z">
                      <w:rPr>
                        <w:rFonts w:ascii="Aptos Narrow" w:hAnsi="Aptos Narrow"/>
                        <w:color w:val="000000"/>
                        <w:sz w:val="22"/>
                        <w:szCs w:val="22"/>
                      </w:rPr>
                    </w:rPrChange>
                  </w:rPr>
                  <w:delText>20.19</w:delText>
                </w:r>
              </w:del>
            </w:ins>
          </w:p>
        </w:tc>
        <w:tc>
          <w:tcPr>
            <w:tcW w:w="308" w:type="pct"/>
            <w:gridSpan w:val="2"/>
            <w:noWrap/>
            <w:vAlign w:val="bottom"/>
            <w:hideMark/>
          </w:tcPr>
          <w:p w14:paraId="3DC72BCD" w14:textId="2C8857F8" w:rsidR="004D28DD" w:rsidRPr="002E17C2" w:rsidDel="004E77FC" w:rsidRDefault="004D28DD" w:rsidP="004D28DD">
            <w:pPr>
              <w:spacing w:after="120" w:line="360" w:lineRule="auto"/>
              <w:contextualSpacing/>
              <w:jc w:val="right"/>
              <w:rPr>
                <w:ins w:id="5965" w:author="Microsoft Word" w:date="2025-08-11T16:30:00Z" w16du:dateUtc="2025-08-11T21:30:00Z"/>
                <w:del w:id="5966" w:author="Jujia Li" w:date="2025-08-25T17:41:00Z" w16du:dateUtc="2025-08-25T22:41:00Z"/>
                <w:rFonts w:ascii="Times New Roman" w:eastAsia="Times New Roman" w:hAnsi="Times New Roman" w:cs="Times New Roman"/>
                <w:color w:val="000000"/>
                <w:kern w:val="0"/>
                <w:sz w:val="18"/>
                <w:szCs w:val="18"/>
                <w14:ligatures w14:val="none"/>
              </w:rPr>
            </w:pPr>
            <w:ins w:id="5967" w:author="Microsoft Word" w:date="2025-08-11T16:30:00Z" w16du:dateUtc="2025-08-11T21:30:00Z">
              <w:del w:id="5968" w:author="Jujia Li" w:date="2025-08-25T17:41:00Z" w16du:dateUtc="2025-08-25T22:41:00Z">
                <w:r w:rsidRPr="002E17C2" w:rsidDel="004E77FC">
                  <w:rPr>
                    <w:rFonts w:ascii="Times New Roman" w:hAnsi="Times New Roman" w:cs="Times New Roman"/>
                    <w:color w:val="000000"/>
                    <w:sz w:val="18"/>
                    <w:szCs w:val="18"/>
                    <w:rPrChange w:id="5969" w:author="Jujia Li" w:date="2025-08-10T15:09:00Z" w16du:dateUtc="2025-08-10T20:09:00Z">
                      <w:rPr>
                        <w:rFonts w:ascii="Aptos Narrow" w:hAnsi="Aptos Narrow"/>
                        <w:color w:val="000000"/>
                        <w:sz w:val="22"/>
                        <w:szCs w:val="22"/>
                      </w:rPr>
                    </w:rPrChange>
                  </w:rPr>
                  <w:delText>0.6</w:delText>
                </w:r>
                <w:r w:rsidDel="004E77FC">
                  <w:rPr>
                    <w:rFonts w:ascii="Times New Roman" w:hAnsi="Times New Roman" w:cs="Times New Roman"/>
                    <w:color w:val="000000"/>
                    <w:sz w:val="18"/>
                    <w:szCs w:val="18"/>
                  </w:rPr>
                  <w:delText>0</w:delText>
                </w:r>
              </w:del>
            </w:ins>
          </w:p>
        </w:tc>
        <w:tc>
          <w:tcPr>
            <w:tcW w:w="380" w:type="pct"/>
            <w:noWrap/>
            <w:vAlign w:val="bottom"/>
            <w:hideMark/>
          </w:tcPr>
          <w:p w14:paraId="1CE83D4D" w14:textId="187BB4AC" w:rsidR="004D28DD" w:rsidRPr="002E17C2" w:rsidDel="004E77FC" w:rsidRDefault="004D28DD" w:rsidP="004D28DD">
            <w:pPr>
              <w:spacing w:after="120" w:line="360" w:lineRule="auto"/>
              <w:contextualSpacing/>
              <w:jc w:val="right"/>
              <w:rPr>
                <w:ins w:id="5970" w:author="Microsoft Word" w:date="2025-08-11T16:30:00Z" w16du:dateUtc="2025-08-11T21:30:00Z"/>
                <w:del w:id="5971" w:author="Jujia Li" w:date="2025-08-25T17:41:00Z" w16du:dateUtc="2025-08-25T22:41:00Z"/>
                <w:rFonts w:ascii="Times New Roman" w:eastAsia="Times New Roman" w:hAnsi="Times New Roman" w:cs="Times New Roman"/>
                <w:color w:val="000000"/>
                <w:kern w:val="0"/>
                <w:sz w:val="18"/>
                <w:szCs w:val="18"/>
                <w14:ligatures w14:val="none"/>
              </w:rPr>
            </w:pPr>
            <w:ins w:id="5972" w:author="Microsoft Word" w:date="2025-08-11T16:30:00Z" w16du:dateUtc="2025-08-11T21:30:00Z">
              <w:del w:id="5973" w:author="Jujia Li" w:date="2025-08-25T17:41:00Z" w16du:dateUtc="2025-08-25T22:41:00Z">
                <w:r w:rsidRPr="002E17C2" w:rsidDel="004E77FC">
                  <w:rPr>
                    <w:rFonts w:ascii="Times New Roman" w:hAnsi="Times New Roman" w:cs="Times New Roman"/>
                    <w:color w:val="000000"/>
                    <w:sz w:val="18"/>
                    <w:szCs w:val="18"/>
                    <w:rPrChange w:id="5974" w:author="Jujia Li" w:date="2025-08-10T15:09:00Z" w16du:dateUtc="2025-08-10T20:09:00Z">
                      <w:rPr>
                        <w:rFonts w:ascii="Aptos Narrow" w:hAnsi="Aptos Narrow"/>
                        <w:color w:val="000000"/>
                        <w:sz w:val="22"/>
                        <w:szCs w:val="22"/>
                      </w:rPr>
                    </w:rPrChange>
                  </w:rPr>
                  <w:delText>17.9</w:delText>
                </w:r>
                <w:r w:rsidDel="004E77FC">
                  <w:rPr>
                    <w:rFonts w:ascii="Times New Roman" w:hAnsi="Times New Roman" w:cs="Times New Roman"/>
                    <w:color w:val="000000"/>
                    <w:sz w:val="18"/>
                    <w:szCs w:val="18"/>
                  </w:rPr>
                  <w:delText>0</w:delText>
                </w:r>
              </w:del>
            </w:ins>
          </w:p>
        </w:tc>
        <w:tc>
          <w:tcPr>
            <w:tcW w:w="315" w:type="pct"/>
            <w:gridSpan w:val="2"/>
            <w:noWrap/>
            <w:vAlign w:val="bottom"/>
            <w:hideMark/>
          </w:tcPr>
          <w:p w14:paraId="1484870C" w14:textId="0850EA98" w:rsidR="004D28DD" w:rsidRPr="002E17C2" w:rsidDel="004E77FC" w:rsidRDefault="004D28DD" w:rsidP="004D28DD">
            <w:pPr>
              <w:spacing w:after="120" w:line="360" w:lineRule="auto"/>
              <w:contextualSpacing/>
              <w:jc w:val="right"/>
              <w:rPr>
                <w:ins w:id="5975" w:author="Microsoft Word" w:date="2025-08-11T16:30:00Z" w16du:dateUtc="2025-08-11T21:30:00Z"/>
                <w:del w:id="5976" w:author="Jujia Li" w:date="2025-08-25T17:41:00Z" w16du:dateUtc="2025-08-25T22:41:00Z"/>
                <w:rFonts w:ascii="Times New Roman" w:eastAsia="Times New Roman" w:hAnsi="Times New Roman" w:cs="Times New Roman"/>
                <w:color w:val="000000"/>
                <w:kern w:val="0"/>
                <w:sz w:val="18"/>
                <w:szCs w:val="18"/>
                <w14:ligatures w14:val="none"/>
              </w:rPr>
            </w:pPr>
            <w:ins w:id="5977" w:author="Microsoft Word" w:date="2025-08-11T16:30:00Z" w16du:dateUtc="2025-08-11T21:30:00Z">
              <w:del w:id="5978" w:author="Jujia Li" w:date="2025-08-25T17:41:00Z" w16du:dateUtc="2025-08-25T22:41:00Z">
                <w:r w:rsidRPr="002E17C2" w:rsidDel="004E77FC">
                  <w:rPr>
                    <w:rFonts w:ascii="Times New Roman" w:hAnsi="Times New Roman" w:cs="Times New Roman"/>
                    <w:color w:val="000000"/>
                    <w:sz w:val="18"/>
                    <w:szCs w:val="18"/>
                    <w:rPrChange w:id="5979" w:author="Jujia Li" w:date="2025-08-10T15:09:00Z" w16du:dateUtc="2025-08-10T20:09:00Z">
                      <w:rPr>
                        <w:rFonts w:ascii="Aptos Narrow" w:hAnsi="Aptos Narrow"/>
                        <w:color w:val="000000"/>
                        <w:sz w:val="22"/>
                        <w:szCs w:val="22"/>
                      </w:rPr>
                    </w:rPrChange>
                  </w:rPr>
                  <w:delText>0.53</w:delText>
                </w:r>
              </w:del>
            </w:ins>
          </w:p>
        </w:tc>
        <w:tc>
          <w:tcPr>
            <w:tcW w:w="380" w:type="pct"/>
            <w:noWrap/>
            <w:vAlign w:val="bottom"/>
            <w:hideMark/>
          </w:tcPr>
          <w:p w14:paraId="3B3D8331" w14:textId="1462567F" w:rsidR="004D28DD" w:rsidRPr="002E17C2" w:rsidDel="004E77FC" w:rsidRDefault="004D28DD" w:rsidP="004D28DD">
            <w:pPr>
              <w:spacing w:after="120" w:line="360" w:lineRule="auto"/>
              <w:contextualSpacing/>
              <w:jc w:val="right"/>
              <w:rPr>
                <w:ins w:id="5980" w:author="Microsoft Word" w:date="2025-08-11T16:30:00Z" w16du:dateUtc="2025-08-11T21:30:00Z"/>
                <w:del w:id="5981" w:author="Jujia Li" w:date="2025-08-25T17:41:00Z" w16du:dateUtc="2025-08-25T22:41:00Z"/>
                <w:rFonts w:ascii="Times New Roman" w:eastAsia="Times New Roman" w:hAnsi="Times New Roman" w:cs="Times New Roman"/>
                <w:color w:val="000000"/>
                <w:kern w:val="0"/>
                <w:sz w:val="18"/>
                <w:szCs w:val="18"/>
                <w14:ligatures w14:val="none"/>
              </w:rPr>
            </w:pPr>
            <w:ins w:id="5982" w:author="Microsoft Word" w:date="2025-08-11T16:30:00Z" w16du:dateUtc="2025-08-11T21:30:00Z">
              <w:del w:id="5983" w:author="Jujia Li" w:date="2025-08-25T17:41:00Z" w16du:dateUtc="2025-08-25T22:41:00Z">
                <w:r w:rsidRPr="002E17C2" w:rsidDel="004E77FC">
                  <w:rPr>
                    <w:rFonts w:ascii="Times New Roman" w:hAnsi="Times New Roman" w:cs="Times New Roman"/>
                    <w:color w:val="000000"/>
                    <w:sz w:val="18"/>
                    <w:szCs w:val="18"/>
                    <w:rPrChange w:id="5984" w:author="Jujia Li" w:date="2025-08-10T15:09:00Z" w16du:dateUtc="2025-08-10T20:09:00Z">
                      <w:rPr>
                        <w:rFonts w:ascii="Aptos Narrow" w:hAnsi="Aptos Narrow"/>
                        <w:color w:val="000000"/>
                        <w:sz w:val="22"/>
                        <w:szCs w:val="22"/>
                      </w:rPr>
                    </w:rPrChange>
                  </w:rPr>
                  <w:delText>15.38</w:delText>
                </w:r>
              </w:del>
            </w:ins>
          </w:p>
        </w:tc>
        <w:tc>
          <w:tcPr>
            <w:tcW w:w="316" w:type="pct"/>
            <w:gridSpan w:val="2"/>
            <w:noWrap/>
            <w:vAlign w:val="bottom"/>
            <w:hideMark/>
          </w:tcPr>
          <w:p w14:paraId="41DED29B" w14:textId="709F4804" w:rsidR="004D28DD" w:rsidRPr="002E17C2" w:rsidDel="004E77FC" w:rsidRDefault="004D28DD" w:rsidP="004D28DD">
            <w:pPr>
              <w:spacing w:after="120" w:line="360" w:lineRule="auto"/>
              <w:contextualSpacing/>
              <w:jc w:val="right"/>
              <w:rPr>
                <w:ins w:id="5985" w:author="Microsoft Word" w:date="2025-08-11T16:30:00Z" w16du:dateUtc="2025-08-11T21:30:00Z"/>
                <w:del w:id="5986" w:author="Jujia Li" w:date="2025-08-25T17:41:00Z" w16du:dateUtc="2025-08-25T22:41:00Z"/>
                <w:rFonts w:ascii="Times New Roman" w:eastAsia="Times New Roman" w:hAnsi="Times New Roman" w:cs="Times New Roman"/>
                <w:color w:val="000000"/>
                <w:kern w:val="0"/>
                <w:sz w:val="18"/>
                <w:szCs w:val="18"/>
                <w14:ligatures w14:val="none"/>
              </w:rPr>
            </w:pPr>
            <w:ins w:id="5987" w:author="Microsoft Word" w:date="2025-08-11T16:30:00Z" w16du:dateUtc="2025-08-11T21:30:00Z">
              <w:del w:id="5988" w:author="Jujia Li" w:date="2025-08-25T17:41:00Z" w16du:dateUtc="2025-08-25T22:41:00Z">
                <w:r w:rsidRPr="002E17C2" w:rsidDel="004E77FC">
                  <w:rPr>
                    <w:rFonts w:ascii="Times New Roman" w:hAnsi="Times New Roman" w:cs="Times New Roman"/>
                    <w:color w:val="000000"/>
                    <w:sz w:val="18"/>
                    <w:szCs w:val="18"/>
                    <w:rPrChange w:id="5989" w:author="Jujia Li" w:date="2025-08-10T15:09:00Z" w16du:dateUtc="2025-08-10T20:09:00Z">
                      <w:rPr>
                        <w:rFonts w:ascii="Aptos Narrow" w:hAnsi="Aptos Narrow"/>
                        <w:color w:val="000000"/>
                        <w:sz w:val="22"/>
                        <w:szCs w:val="22"/>
                      </w:rPr>
                    </w:rPrChange>
                  </w:rPr>
                  <w:delText>0.46</w:delText>
                </w:r>
              </w:del>
            </w:ins>
          </w:p>
        </w:tc>
        <w:tc>
          <w:tcPr>
            <w:tcW w:w="380" w:type="pct"/>
            <w:noWrap/>
            <w:vAlign w:val="bottom"/>
            <w:hideMark/>
          </w:tcPr>
          <w:p w14:paraId="1C425C0D" w14:textId="2CC58CAA" w:rsidR="004D28DD" w:rsidRPr="002E17C2" w:rsidDel="004E77FC" w:rsidRDefault="004D28DD" w:rsidP="004D28DD">
            <w:pPr>
              <w:spacing w:after="120" w:line="360" w:lineRule="auto"/>
              <w:contextualSpacing/>
              <w:jc w:val="right"/>
              <w:rPr>
                <w:ins w:id="5990" w:author="Microsoft Word" w:date="2025-08-11T16:30:00Z" w16du:dateUtc="2025-08-11T21:30:00Z"/>
                <w:del w:id="5991" w:author="Jujia Li" w:date="2025-08-25T17:41:00Z" w16du:dateUtc="2025-08-25T22:41:00Z"/>
                <w:rFonts w:ascii="Times New Roman" w:eastAsia="Times New Roman" w:hAnsi="Times New Roman" w:cs="Times New Roman"/>
                <w:color w:val="000000"/>
                <w:kern w:val="0"/>
                <w:sz w:val="18"/>
                <w:szCs w:val="18"/>
                <w14:ligatures w14:val="none"/>
              </w:rPr>
            </w:pPr>
            <w:ins w:id="5992" w:author="Microsoft Word" w:date="2025-08-11T16:30:00Z" w16du:dateUtc="2025-08-11T21:30:00Z">
              <w:del w:id="5993" w:author="Jujia Li" w:date="2025-08-25T17:41:00Z" w16du:dateUtc="2025-08-25T22:41:00Z">
                <w:r w:rsidRPr="002E17C2" w:rsidDel="004E77FC">
                  <w:rPr>
                    <w:rFonts w:ascii="Times New Roman" w:hAnsi="Times New Roman" w:cs="Times New Roman"/>
                    <w:color w:val="000000"/>
                    <w:sz w:val="18"/>
                    <w:szCs w:val="18"/>
                    <w:rPrChange w:id="5994" w:author="Jujia Li" w:date="2025-08-10T15:09:00Z" w16du:dateUtc="2025-08-10T20:09:00Z">
                      <w:rPr>
                        <w:rFonts w:ascii="Aptos Narrow" w:hAnsi="Aptos Narrow"/>
                        <w:color w:val="000000"/>
                        <w:sz w:val="22"/>
                        <w:szCs w:val="22"/>
                      </w:rPr>
                    </w:rPrChange>
                  </w:rPr>
                  <w:delText>13.82</w:delText>
                </w:r>
              </w:del>
            </w:ins>
          </w:p>
        </w:tc>
        <w:tc>
          <w:tcPr>
            <w:tcW w:w="321" w:type="pct"/>
            <w:noWrap/>
            <w:vAlign w:val="bottom"/>
            <w:hideMark/>
          </w:tcPr>
          <w:p w14:paraId="38D22D19" w14:textId="1A8E4121" w:rsidR="004D28DD" w:rsidRPr="002E17C2" w:rsidDel="004E77FC" w:rsidRDefault="004D28DD" w:rsidP="004D28DD">
            <w:pPr>
              <w:spacing w:after="120" w:line="360" w:lineRule="auto"/>
              <w:contextualSpacing/>
              <w:jc w:val="right"/>
              <w:rPr>
                <w:ins w:id="5995" w:author="Microsoft Word" w:date="2025-08-11T16:30:00Z" w16du:dateUtc="2025-08-11T21:30:00Z"/>
                <w:del w:id="5996" w:author="Jujia Li" w:date="2025-08-25T17:41:00Z" w16du:dateUtc="2025-08-25T22:41:00Z"/>
                <w:rFonts w:ascii="Times New Roman" w:eastAsia="Times New Roman" w:hAnsi="Times New Roman" w:cs="Times New Roman"/>
                <w:color w:val="000000"/>
                <w:kern w:val="0"/>
                <w:sz w:val="18"/>
                <w:szCs w:val="18"/>
                <w14:ligatures w14:val="none"/>
              </w:rPr>
            </w:pPr>
            <w:ins w:id="5997" w:author="Microsoft Word" w:date="2025-08-11T16:30:00Z" w16du:dateUtc="2025-08-11T21:30:00Z">
              <w:del w:id="5998" w:author="Jujia Li" w:date="2025-08-25T17:41:00Z" w16du:dateUtc="2025-08-25T22:41:00Z">
                <w:r w:rsidRPr="002E17C2" w:rsidDel="004E77FC">
                  <w:rPr>
                    <w:rFonts w:ascii="Times New Roman" w:hAnsi="Times New Roman" w:cs="Times New Roman"/>
                    <w:color w:val="000000"/>
                    <w:sz w:val="18"/>
                    <w:szCs w:val="18"/>
                    <w:rPrChange w:id="5999" w:author="Jujia Li" w:date="2025-08-10T15:09:00Z" w16du:dateUtc="2025-08-10T20:09:00Z">
                      <w:rPr>
                        <w:rFonts w:ascii="Aptos Narrow" w:hAnsi="Aptos Narrow"/>
                        <w:color w:val="000000"/>
                        <w:sz w:val="22"/>
                        <w:szCs w:val="22"/>
                      </w:rPr>
                    </w:rPrChange>
                  </w:rPr>
                  <w:delText>0.41</w:delText>
                </w:r>
              </w:del>
            </w:ins>
          </w:p>
        </w:tc>
        <w:tc>
          <w:tcPr>
            <w:tcW w:w="428" w:type="pct"/>
            <w:noWrap/>
            <w:vAlign w:val="bottom"/>
            <w:hideMark/>
          </w:tcPr>
          <w:p w14:paraId="7218F1C5" w14:textId="6FAAAA45" w:rsidR="004D28DD" w:rsidRPr="002E17C2" w:rsidDel="004E77FC" w:rsidRDefault="004D28DD" w:rsidP="004D28DD">
            <w:pPr>
              <w:spacing w:after="120" w:line="360" w:lineRule="auto"/>
              <w:contextualSpacing/>
              <w:jc w:val="right"/>
              <w:rPr>
                <w:ins w:id="6000" w:author="Microsoft Word" w:date="2025-08-11T16:30:00Z" w16du:dateUtc="2025-08-11T21:30:00Z"/>
                <w:del w:id="6001" w:author="Jujia Li" w:date="2025-08-25T17:41:00Z" w16du:dateUtc="2025-08-25T22:41:00Z"/>
                <w:rFonts w:ascii="Times New Roman" w:eastAsia="Times New Roman" w:hAnsi="Times New Roman" w:cs="Times New Roman"/>
                <w:color w:val="000000"/>
                <w:kern w:val="0"/>
                <w:sz w:val="18"/>
                <w:szCs w:val="18"/>
                <w14:ligatures w14:val="none"/>
              </w:rPr>
            </w:pPr>
            <w:ins w:id="6002" w:author="Microsoft Word" w:date="2025-08-11T16:30:00Z" w16du:dateUtc="2025-08-11T21:30:00Z">
              <w:del w:id="6003" w:author="Jujia Li" w:date="2025-08-25T17:41:00Z" w16du:dateUtc="2025-08-25T22:41:00Z">
                <w:r w:rsidRPr="002E17C2" w:rsidDel="004E77FC">
                  <w:rPr>
                    <w:rFonts w:ascii="Times New Roman" w:hAnsi="Times New Roman" w:cs="Times New Roman"/>
                    <w:color w:val="000000"/>
                    <w:sz w:val="18"/>
                    <w:szCs w:val="18"/>
                    <w:rPrChange w:id="6004" w:author="Jujia Li" w:date="2025-08-10T15:09:00Z" w16du:dateUtc="2025-08-10T20:09:00Z">
                      <w:rPr>
                        <w:rFonts w:ascii="Aptos Narrow" w:hAnsi="Aptos Narrow"/>
                        <w:color w:val="000000"/>
                        <w:sz w:val="22"/>
                        <w:szCs w:val="22"/>
                      </w:rPr>
                    </w:rPrChange>
                  </w:rPr>
                  <w:delText>67.29</w:delText>
                </w:r>
              </w:del>
            </w:ins>
          </w:p>
        </w:tc>
        <w:tc>
          <w:tcPr>
            <w:tcW w:w="344" w:type="pct"/>
            <w:vAlign w:val="bottom"/>
          </w:tcPr>
          <w:p w14:paraId="41FFFCAA" w14:textId="2910AC6D" w:rsidR="004D28DD" w:rsidRPr="002E17C2" w:rsidDel="004E77FC" w:rsidRDefault="004D28DD" w:rsidP="004D28DD">
            <w:pPr>
              <w:spacing w:after="120" w:line="360" w:lineRule="auto"/>
              <w:contextualSpacing/>
              <w:jc w:val="right"/>
              <w:rPr>
                <w:ins w:id="6005" w:author="Microsoft Word" w:date="2025-08-11T16:30:00Z" w16du:dateUtc="2025-08-11T21:30:00Z"/>
                <w:del w:id="6006" w:author="Jujia Li" w:date="2025-08-25T17:41:00Z" w16du:dateUtc="2025-08-25T22:41:00Z"/>
                <w:rFonts w:ascii="Times New Roman" w:hAnsi="Times New Roman" w:cs="Times New Roman"/>
                <w:sz w:val="18"/>
                <w:szCs w:val="18"/>
              </w:rPr>
            </w:pPr>
            <w:ins w:id="6007" w:author="Microsoft Word" w:date="2025-08-11T16:30:00Z" w16du:dateUtc="2025-08-11T21:30:00Z">
              <w:del w:id="6008" w:author="Jujia Li" w:date="2025-08-25T17:41:00Z" w16du:dateUtc="2025-08-25T22:41:00Z">
                <w:r w:rsidRPr="002E17C2" w:rsidDel="004E77FC">
                  <w:rPr>
                    <w:rFonts w:ascii="Times New Roman" w:hAnsi="Times New Roman" w:cs="Times New Roman"/>
                    <w:color w:val="000000"/>
                    <w:sz w:val="18"/>
                    <w:szCs w:val="18"/>
                    <w:rPrChange w:id="6009" w:author="Jujia Li" w:date="2025-08-10T15:09:00Z" w16du:dateUtc="2025-08-10T20:09:00Z">
                      <w:rPr>
                        <w:rFonts w:ascii="Aptos Narrow" w:hAnsi="Aptos Narrow"/>
                        <w:color w:val="000000"/>
                        <w:sz w:val="22"/>
                        <w:szCs w:val="22"/>
                      </w:rPr>
                    </w:rPrChange>
                  </w:rPr>
                  <w:delText>0.5</w:delText>
                </w:r>
                <w:r w:rsidDel="004E77FC">
                  <w:rPr>
                    <w:rFonts w:ascii="Times New Roman" w:hAnsi="Times New Roman" w:cs="Times New Roman"/>
                    <w:color w:val="000000"/>
                    <w:sz w:val="18"/>
                    <w:szCs w:val="18"/>
                  </w:rPr>
                  <w:delText>0</w:delText>
                </w:r>
              </w:del>
            </w:ins>
          </w:p>
        </w:tc>
      </w:tr>
      <w:tr w:rsidR="004D28DD" w:rsidRPr="006A0CE7" w:rsidDel="004E77FC" w14:paraId="48B738D1" w14:textId="78B098CD" w:rsidTr="002E17C2">
        <w:trPr>
          <w:trHeight w:val="290"/>
          <w:ins w:id="6010" w:author="Microsoft Word" w:date="2025-08-11T16:30:00Z"/>
          <w:del w:id="6011" w:author="Jujia Li" w:date="2025-08-25T17:41:00Z"/>
        </w:trPr>
        <w:tc>
          <w:tcPr>
            <w:tcW w:w="808" w:type="pct"/>
            <w:noWrap/>
            <w:vAlign w:val="bottom"/>
            <w:hideMark/>
          </w:tcPr>
          <w:p w14:paraId="7C95B4CD" w14:textId="5A0DD90E" w:rsidR="004D28DD" w:rsidRPr="00221F0A" w:rsidDel="004E77FC" w:rsidRDefault="004D28DD" w:rsidP="004D28DD">
            <w:pPr>
              <w:spacing w:after="120" w:line="360" w:lineRule="auto"/>
              <w:contextualSpacing/>
              <w:rPr>
                <w:ins w:id="6012" w:author="Microsoft Word" w:date="2025-08-11T16:30:00Z" w16du:dateUtc="2025-08-11T21:30:00Z"/>
                <w:del w:id="6013" w:author="Jujia Li" w:date="2025-08-25T17:41:00Z" w16du:dateUtc="2025-08-25T22:41:00Z"/>
                <w:rFonts w:ascii="Times New Roman" w:eastAsia="Times New Roman" w:hAnsi="Times New Roman" w:cs="Times New Roman"/>
                <w:color w:val="000000"/>
                <w:kern w:val="0"/>
                <w:sz w:val="18"/>
                <w:szCs w:val="18"/>
                <w14:ligatures w14:val="none"/>
              </w:rPr>
            </w:pPr>
            <w:ins w:id="6014" w:author="Microsoft Word" w:date="2025-08-11T16:30:00Z" w16du:dateUtc="2025-08-11T21:30:00Z">
              <w:del w:id="6015" w:author="Jujia Li" w:date="2025-08-25T17:41:00Z" w16du:dateUtc="2025-08-25T22:41:00Z">
                <w:r w:rsidRPr="005E344C" w:rsidDel="004E77FC">
                  <w:rPr>
                    <w:rFonts w:ascii="Times New Roman" w:hAnsi="Times New Roman" w:cs="Times New Roman"/>
                    <w:color w:val="000000"/>
                    <w:sz w:val="18"/>
                    <w:szCs w:val="18"/>
                  </w:rPr>
                  <w:delText>LAWRENCE</w:delText>
                </w:r>
              </w:del>
            </w:ins>
          </w:p>
        </w:tc>
        <w:tc>
          <w:tcPr>
            <w:tcW w:w="566" w:type="pct"/>
            <w:vAlign w:val="bottom"/>
          </w:tcPr>
          <w:p w14:paraId="164615A2" w14:textId="000B5954" w:rsidR="004D28DD" w:rsidRPr="002E17C2" w:rsidDel="004E77FC" w:rsidRDefault="004D28DD" w:rsidP="004D28DD">
            <w:pPr>
              <w:spacing w:after="120" w:line="360" w:lineRule="auto"/>
              <w:contextualSpacing/>
              <w:jc w:val="right"/>
              <w:rPr>
                <w:ins w:id="6016" w:author="Microsoft Word" w:date="2025-08-11T16:30:00Z" w16du:dateUtc="2025-08-11T21:30:00Z"/>
                <w:del w:id="6017" w:author="Jujia Li" w:date="2025-08-25T17:41:00Z" w16du:dateUtc="2025-08-25T22:41:00Z"/>
                <w:rFonts w:ascii="Times New Roman" w:hAnsi="Times New Roman" w:cs="Times New Roman"/>
                <w:sz w:val="18"/>
                <w:szCs w:val="18"/>
              </w:rPr>
            </w:pPr>
            <w:ins w:id="6018" w:author="Microsoft Word" w:date="2025-08-11T16:30:00Z" w16du:dateUtc="2025-08-11T21:30:00Z">
              <w:del w:id="6019" w:author="Jujia Li" w:date="2025-08-25T17:41:00Z" w16du:dateUtc="2025-08-25T22:41:00Z">
                <w:r w:rsidRPr="005E344C" w:rsidDel="004E77FC">
                  <w:rPr>
                    <w:rFonts w:ascii="Times New Roman" w:hAnsi="Times New Roman" w:cs="Times New Roman"/>
                    <w:color w:val="000000"/>
                    <w:sz w:val="18"/>
                    <w:szCs w:val="18"/>
                  </w:rPr>
                  <w:delText>33038.88</w:delText>
                </w:r>
              </w:del>
            </w:ins>
          </w:p>
        </w:tc>
        <w:tc>
          <w:tcPr>
            <w:tcW w:w="454" w:type="pct"/>
            <w:noWrap/>
            <w:vAlign w:val="bottom"/>
            <w:hideMark/>
          </w:tcPr>
          <w:p w14:paraId="19B8B6C1" w14:textId="0620D914" w:rsidR="004D28DD" w:rsidRPr="002E17C2" w:rsidDel="004E77FC" w:rsidRDefault="004D28DD" w:rsidP="004D28DD">
            <w:pPr>
              <w:spacing w:after="120" w:line="360" w:lineRule="auto"/>
              <w:contextualSpacing/>
              <w:jc w:val="right"/>
              <w:rPr>
                <w:ins w:id="6020" w:author="Microsoft Word" w:date="2025-08-11T16:30:00Z" w16du:dateUtc="2025-08-11T21:30:00Z"/>
                <w:del w:id="6021" w:author="Jujia Li" w:date="2025-08-25T17:41:00Z" w16du:dateUtc="2025-08-25T22:41:00Z"/>
                <w:rFonts w:ascii="Times New Roman" w:eastAsia="Times New Roman" w:hAnsi="Times New Roman" w:cs="Times New Roman"/>
                <w:color w:val="000000"/>
                <w:kern w:val="0"/>
                <w:sz w:val="18"/>
                <w:szCs w:val="18"/>
                <w14:ligatures w14:val="none"/>
              </w:rPr>
            </w:pPr>
            <w:ins w:id="6022" w:author="Microsoft Word" w:date="2025-08-11T16:30:00Z" w16du:dateUtc="2025-08-11T21:30:00Z">
              <w:del w:id="6023" w:author="Jujia Li" w:date="2025-08-25T17:41:00Z" w16du:dateUtc="2025-08-25T22:41:00Z">
                <w:r w:rsidRPr="002E17C2" w:rsidDel="004E77FC">
                  <w:rPr>
                    <w:rFonts w:ascii="Times New Roman" w:hAnsi="Times New Roman" w:cs="Times New Roman"/>
                    <w:color w:val="000000"/>
                    <w:sz w:val="18"/>
                    <w:szCs w:val="18"/>
                    <w:rPrChange w:id="6024" w:author="Jujia Li" w:date="2025-08-10T15:09:00Z" w16du:dateUtc="2025-08-10T20:09:00Z">
                      <w:rPr>
                        <w:rFonts w:ascii="Aptos Narrow" w:hAnsi="Aptos Narrow"/>
                        <w:color w:val="000000"/>
                        <w:sz w:val="22"/>
                        <w:szCs w:val="22"/>
                      </w:rPr>
                    </w:rPrChange>
                  </w:rPr>
                  <w:delText>7.03</w:delText>
                </w:r>
              </w:del>
            </w:ins>
          </w:p>
        </w:tc>
        <w:tc>
          <w:tcPr>
            <w:tcW w:w="308" w:type="pct"/>
            <w:gridSpan w:val="2"/>
            <w:noWrap/>
            <w:vAlign w:val="bottom"/>
            <w:hideMark/>
          </w:tcPr>
          <w:p w14:paraId="5E47C7DA" w14:textId="3B39F658" w:rsidR="004D28DD" w:rsidRPr="002E17C2" w:rsidDel="004E77FC" w:rsidRDefault="004D28DD" w:rsidP="004D28DD">
            <w:pPr>
              <w:spacing w:after="120" w:line="360" w:lineRule="auto"/>
              <w:contextualSpacing/>
              <w:jc w:val="right"/>
              <w:rPr>
                <w:ins w:id="6025" w:author="Microsoft Word" w:date="2025-08-11T16:30:00Z" w16du:dateUtc="2025-08-11T21:30:00Z"/>
                <w:del w:id="6026" w:author="Jujia Li" w:date="2025-08-25T17:41:00Z" w16du:dateUtc="2025-08-25T22:41:00Z"/>
                <w:rFonts w:ascii="Times New Roman" w:eastAsia="Times New Roman" w:hAnsi="Times New Roman" w:cs="Times New Roman"/>
                <w:color w:val="000000"/>
                <w:kern w:val="0"/>
                <w:sz w:val="18"/>
                <w:szCs w:val="18"/>
                <w14:ligatures w14:val="none"/>
              </w:rPr>
            </w:pPr>
            <w:ins w:id="6027" w:author="Microsoft Word" w:date="2025-08-11T16:30:00Z" w16du:dateUtc="2025-08-11T21:30:00Z">
              <w:del w:id="6028" w:author="Jujia Li" w:date="2025-08-25T17:41:00Z" w16du:dateUtc="2025-08-25T22:41:00Z">
                <w:r w:rsidRPr="002E17C2" w:rsidDel="004E77FC">
                  <w:rPr>
                    <w:rFonts w:ascii="Times New Roman" w:hAnsi="Times New Roman" w:cs="Times New Roman"/>
                    <w:color w:val="000000"/>
                    <w:sz w:val="18"/>
                    <w:szCs w:val="18"/>
                    <w:rPrChange w:id="6029" w:author="Jujia Li" w:date="2025-08-10T15:09:00Z" w16du:dateUtc="2025-08-10T20:09:00Z">
                      <w:rPr>
                        <w:rFonts w:ascii="Aptos Narrow" w:hAnsi="Aptos Narrow"/>
                        <w:color w:val="000000"/>
                        <w:sz w:val="22"/>
                        <w:szCs w:val="22"/>
                      </w:rPr>
                    </w:rPrChange>
                  </w:rPr>
                  <w:delText>0.58</w:delText>
                </w:r>
              </w:del>
            </w:ins>
          </w:p>
        </w:tc>
        <w:tc>
          <w:tcPr>
            <w:tcW w:w="380" w:type="pct"/>
            <w:noWrap/>
            <w:vAlign w:val="bottom"/>
            <w:hideMark/>
          </w:tcPr>
          <w:p w14:paraId="02CAE9D0" w14:textId="235CC14D" w:rsidR="004D28DD" w:rsidRPr="002E17C2" w:rsidDel="004E77FC" w:rsidRDefault="004D28DD" w:rsidP="004D28DD">
            <w:pPr>
              <w:spacing w:after="120" w:line="360" w:lineRule="auto"/>
              <w:contextualSpacing/>
              <w:jc w:val="right"/>
              <w:rPr>
                <w:ins w:id="6030" w:author="Microsoft Word" w:date="2025-08-11T16:30:00Z" w16du:dateUtc="2025-08-11T21:30:00Z"/>
                <w:del w:id="6031" w:author="Jujia Li" w:date="2025-08-25T17:41:00Z" w16du:dateUtc="2025-08-25T22:41:00Z"/>
                <w:rFonts w:ascii="Times New Roman" w:eastAsia="Times New Roman" w:hAnsi="Times New Roman" w:cs="Times New Roman"/>
                <w:color w:val="000000"/>
                <w:kern w:val="0"/>
                <w:sz w:val="18"/>
                <w:szCs w:val="18"/>
                <w14:ligatures w14:val="none"/>
              </w:rPr>
            </w:pPr>
            <w:ins w:id="6032" w:author="Microsoft Word" w:date="2025-08-11T16:30:00Z" w16du:dateUtc="2025-08-11T21:30:00Z">
              <w:del w:id="6033" w:author="Jujia Li" w:date="2025-08-25T17:41:00Z" w16du:dateUtc="2025-08-25T22:41:00Z">
                <w:r w:rsidRPr="002E17C2" w:rsidDel="004E77FC">
                  <w:rPr>
                    <w:rFonts w:ascii="Times New Roman" w:hAnsi="Times New Roman" w:cs="Times New Roman"/>
                    <w:color w:val="000000"/>
                    <w:sz w:val="18"/>
                    <w:szCs w:val="18"/>
                    <w:rPrChange w:id="6034" w:author="Jujia Li" w:date="2025-08-10T15:09:00Z" w16du:dateUtc="2025-08-10T20:09:00Z">
                      <w:rPr>
                        <w:rFonts w:ascii="Aptos Narrow" w:hAnsi="Aptos Narrow"/>
                        <w:color w:val="000000"/>
                        <w:sz w:val="22"/>
                        <w:szCs w:val="22"/>
                      </w:rPr>
                    </w:rPrChange>
                  </w:rPr>
                  <w:delText>5.44</w:delText>
                </w:r>
              </w:del>
            </w:ins>
          </w:p>
        </w:tc>
        <w:tc>
          <w:tcPr>
            <w:tcW w:w="315" w:type="pct"/>
            <w:gridSpan w:val="2"/>
            <w:noWrap/>
            <w:vAlign w:val="bottom"/>
            <w:hideMark/>
          </w:tcPr>
          <w:p w14:paraId="3D788E74" w14:textId="49D1D95F" w:rsidR="004D28DD" w:rsidRPr="002E17C2" w:rsidDel="004E77FC" w:rsidRDefault="004D28DD" w:rsidP="004D28DD">
            <w:pPr>
              <w:spacing w:after="120" w:line="360" w:lineRule="auto"/>
              <w:contextualSpacing/>
              <w:jc w:val="right"/>
              <w:rPr>
                <w:ins w:id="6035" w:author="Microsoft Word" w:date="2025-08-11T16:30:00Z" w16du:dateUtc="2025-08-11T21:30:00Z"/>
                <w:del w:id="6036" w:author="Jujia Li" w:date="2025-08-25T17:41:00Z" w16du:dateUtc="2025-08-25T22:41:00Z"/>
                <w:rFonts w:ascii="Times New Roman" w:eastAsia="Times New Roman" w:hAnsi="Times New Roman" w:cs="Times New Roman"/>
                <w:color w:val="000000"/>
                <w:kern w:val="0"/>
                <w:sz w:val="18"/>
                <w:szCs w:val="18"/>
                <w14:ligatures w14:val="none"/>
              </w:rPr>
            </w:pPr>
            <w:ins w:id="6037" w:author="Microsoft Word" w:date="2025-08-11T16:30:00Z" w16du:dateUtc="2025-08-11T21:30:00Z">
              <w:del w:id="6038" w:author="Jujia Li" w:date="2025-08-25T17:41:00Z" w16du:dateUtc="2025-08-25T22:41:00Z">
                <w:r w:rsidRPr="002E17C2" w:rsidDel="004E77FC">
                  <w:rPr>
                    <w:rFonts w:ascii="Times New Roman" w:hAnsi="Times New Roman" w:cs="Times New Roman"/>
                    <w:color w:val="000000"/>
                    <w:sz w:val="18"/>
                    <w:szCs w:val="18"/>
                    <w:rPrChange w:id="6039" w:author="Jujia Li" w:date="2025-08-10T15:09:00Z" w16du:dateUtc="2025-08-10T20:09:00Z">
                      <w:rPr>
                        <w:rFonts w:ascii="Aptos Narrow" w:hAnsi="Aptos Narrow"/>
                        <w:color w:val="000000"/>
                        <w:sz w:val="22"/>
                        <w:szCs w:val="22"/>
                      </w:rPr>
                    </w:rPrChange>
                  </w:rPr>
                  <w:delText>0.45</w:delText>
                </w:r>
              </w:del>
            </w:ins>
          </w:p>
        </w:tc>
        <w:tc>
          <w:tcPr>
            <w:tcW w:w="380" w:type="pct"/>
            <w:noWrap/>
            <w:vAlign w:val="bottom"/>
            <w:hideMark/>
          </w:tcPr>
          <w:p w14:paraId="54FDD354" w14:textId="42D49160" w:rsidR="004D28DD" w:rsidRPr="002E17C2" w:rsidDel="004E77FC" w:rsidRDefault="004D28DD" w:rsidP="004D28DD">
            <w:pPr>
              <w:spacing w:after="120" w:line="360" w:lineRule="auto"/>
              <w:contextualSpacing/>
              <w:jc w:val="right"/>
              <w:rPr>
                <w:ins w:id="6040" w:author="Microsoft Word" w:date="2025-08-11T16:30:00Z" w16du:dateUtc="2025-08-11T21:30:00Z"/>
                <w:del w:id="6041" w:author="Jujia Li" w:date="2025-08-25T17:41:00Z" w16du:dateUtc="2025-08-25T22:41:00Z"/>
                <w:rFonts w:ascii="Times New Roman" w:eastAsia="Times New Roman" w:hAnsi="Times New Roman" w:cs="Times New Roman"/>
                <w:color w:val="000000"/>
                <w:kern w:val="0"/>
                <w:sz w:val="18"/>
                <w:szCs w:val="18"/>
                <w14:ligatures w14:val="none"/>
              </w:rPr>
            </w:pPr>
            <w:ins w:id="6042" w:author="Microsoft Word" w:date="2025-08-11T16:30:00Z" w16du:dateUtc="2025-08-11T21:30:00Z">
              <w:del w:id="6043" w:author="Jujia Li" w:date="2025-08-25T17:41:00Z" w16du:dateUtc="2025-08-25T22:41:00Z">
                <w:r w:rsidRPr="002E17C2" w:rsidDel="004E77FC">
                  <w:rPr>
                    <w:rFonts w:ascii="Times New Roman" w:hAnsi="Times New Roman" w:cs="Times New Roman"/>
                    <w:color w:val="000000"/>
                    <w:sz w:val="18"/>
                    <w:szCs w:val="18"/>
                    <w:rPrChange w:id="6044" w:author="Jujia Li" w:date="2025-08-10T15:09:00Z" w16du:dateUtc="2025-08-10T20:09:00Z">
                      <w:rPr>
                        <w:rFonts w:ascii="Aptos Narrow" w:hAnsi="Aptos Narrow"/>
                        <w:color w:val="000000"/>
                        <w:sz w:val="22"/>
                        <w:szCs w:val="22"/>
                      </w:rPr>
                    </w:rPrChange>
                  </w:rPr>
                  <w:delText>4.97</w:delText>
                </w:r>
              </w:del>
            </w:ins>
          </w:p>
        </w:tc>
        <w:tc>
          <w:tcPr>
            <w:tcW w:w="316" w:type="pct"/>
            <w:gridSpan w:val="2"/>
            <w:noWrap/>
            <w:vAlign w:val="bottom"/>
            <w:hideMark/>
          </w:tcPr>
          <w:p w14:paraId="28A13088" w14:textId="17BC6E13" w:rsidR="004D28DD" w:rsidRPr="002E17C2" w:rsidDel="004E77FC" w:rsidRDefault="004D28DD" w:rsidP="004D28DD">
            <w:pPr>
              <w:spacing w:after="120" w:line="360" w:lineRule="auto"/>
              <w:contextualSpacing/>
              <w:jc w:val="right"/>
              <w:rPr>
                <w:ins w:id="6045" w:author="Microsoft Word" w:date="2025-08-11T16:30:00Z" w16du:dateUtc="2025-08-11T21:30:00Z"/>
                <w:del w:id="6046" w:author="Jujia Li" w:date="2025-08-25T17:41:00Z" w16du:dateUtc="2025-08-25T22:41:00Z"/>
                <w:rFonts w:ascii="Times New Roman" w:eastAsia="Times New Roman" w:hAnsi="Times New Roman" w:cs="Times New Roman"/>
                <w:color w:val="000000"/>
                <w:kern w:val="0"/>
                <w:sz w:val="18"/>
                <w:szCs w:val="18"/>
                <w14:ligatures w14:val="none"/>
              </w:rPr>
            </w:pPr>
            <w:ins w:id="6047" w:author="Microsoft Word" w:date="2025-08-11T16:30:00Z" w16du:dateUtc="2025-08-11T21:30:00Z">
              <w:del w:id="6048" w:author="Jujia Li" w:date="2025-08-25T17:41:00Z" w16du:dateUtc="2025-08-25T22:41:00Z">
                <w:r w:rsidRPr="002E17C2" w:rsidDel="004E77FC">
                  <w:rPr>
                    <w:rFonts w:ascii="Times New Roman" w:hAnsi="Times New Roman" w:cs="Times New Roman"/>
                    <w:color w:val="000000"/>
                    <w:sz w:val="18"/>
                    <w:szCs w:val="18"/>
                    <w:rPrChange w:id="6049" w:author="Jujia Li" w:date="2025-08-10T15:09:00Z" w16du:dateUtc="2025-08-10T20:09:00Z">
                      <w:rPr>
                        <w:rFonts w:ascii="Aptos Narrow" w:hAnsi="Aptos Narrow"/>
                        <w:color w:val="000000"/>
                        <w:sz w:val="22"/>
                        <w:szCs w:val="22"/>
                      </w:rPr>
                    </w:rPrChange>
                  </w:rPr>
                  <w:delText>0.41</w:delText>
                </w:r>
              </w:del>
            </w:ins>
          </w:p>
        </w:tc>
        <w:tc>
          <w:tcPr>
            <w:tcW w:w="380" w:type="pct"/>
            <w:noWrap/>
            <w:vAlign w:val="bottom"/>
            <w:hideMark/>
          </w:tcPr>
          <w:p w14:paraId="4ACFA447" w14:textId="1374B519" w:rsidR="004D28DD" w:rsidRPr="002E17C2" w:rsidDel="004E77FC" w:rsidRDefault="004D28DD" w:rsidP="004D28DD">
            <w:pPr>
              <w:spacing w:after="120" w:line="360" w:lineRule="auto"/>
              <w:contextualSpacing/>
              <w:jc w:val="right"/>
              <w:rPr>
                <w:ins w:id="6050" w:author="Microsoft Word" w:date="2025-08-11T16:30:00Z" w16du:dateUtc="2025-08-11T21:30:00Z"/>
                <w:del w:id="6051" w:author="Jujia Li" w:date="2025-08-25T17:41:00Z" w16du:dateUtc="2025-08-25T22:41:00Z"/>
                <w:rFonts w:ascii="Times New Roman" w:eastAsia="Times New Roman" w:hAnsi="Times New Roman" w:cs="Times New Roman"/>
                <w:color w:val="000000"/>
                <w:kern w:val="0"/>
                <w:sz w:val="18"/>
                <w:szCs w:val="18"/>
                <w14:ligatures w14:val="none"/>
              </w:rPr>
            </w:pPr>
            <w:ins w:id="6052" w:author="Microsoft Word" w:date="2025-08-11T16:30:00Z" w16du:dateUtc="2025-08-11T21:30:00Z">
              <w:del w:id="6053" w:author="Jujia Li" w:date="2025-08-25T17:41:00Z" w16du:dateUtc="2025-08-25T22:41:00Z">
                <w:r w:rsidRPr="002E17C2" w:rsidDel="004E77FC">
                  <w:rPr>
                    <w:rFonts w:ascii="Times New Roman" w:hAnsi="Times New Roman" w:cs="Times New Roman"/>
                    <w:color w:val="000000"/>
                    <w:sz w:val="18"/>
                    <w:szCs w:val="18"/>
                    <w:rPrChange w:id="6054" w:author="Jujia Li" w:date="2025-08-10T15:09:00Z" w16du:dateUtc="2025-08-10T20:09:00Z">
                      <w:rPr>
                        <w:rFonts w:ascii="Aptos Narrow" w:hAnsi="Aptos Narrow"/>
                        <w:color w:val="000000"/>
                        <w:sz w:val="22"/>
                        <w:szCs w:val="22"/>
                      </w:rPr>
                    </w:rPrChange>
                  </w:rPr>
                  <w:delText>4.46</w:delText>
                </w:r>
              </w:del>
            </w:ins>
          </w:p>
        </w:tc>
        <w:tc>
          <w:tcPr>
            <w:tcW w:w="321" w:type="pct"/>
            <w:noWrap/>
            <w:vAlign w:val="bottom"/>
            <w:hideMark/>
          </w:tcPr>
          <w:p w14:paraId="1ADE0D97" w14:textId="5F86A160" w:rsidR="004D28DD" w:rsidRPr="002E17C2" w:rsidDel="004E77FC" w:rsidRDefault="004D28DD" w:rsidP="004D28DD">
            <w:pPr>
              <w:spacing w:after="120" w:line="360" w:lineRule="auto"/>
              <w:contextualSpacing/>
              <w:jc w:val="right"/>
              <w:rPr>
                <w:ins w:id="6055" w:author="Microsoft Word" w:date="2025-08-11T16:30:00Z" w16du:dateUtc="2025-08-11T21:30:00Z"/>
                <w:del w:id="6056" w:author="Jujia Li" w:date="2025-08-25T17:41:00Z" w16du:dateUtc="2025-08-25T22:41:00Z"/>
                <w:rFonts w:ascii="Times New Roman" w:eastAsia="Times New Roman" w:hAnsi="Times New Roman" w:cs="Times New Roman"/>
                <w:color w:val="000000"/>
                <w:kern w:val="0"/>
                <w:sz w:val="18"/>
                <w:szCs w:val="18"/>
                <w14:ligatures w14:val="none"/>
              </w:rPr>
            </w:pPr>
            <w:ins w:id="6057" w:author="Microsoft Word" w:date="2025-08-11T16:30:00Z" w16du:dateUtc="2025-08-11T21:30:00Z">
              <w:del w:id="6058" w:author="Jujia Li" w:date="2025-08-25T17:41:00Z" w16du:dateUtc="2025-08-25T22:41:00Z">
                <w:r w:rsidRPr="002E17C2" w:rsidDel="004E77FC">
                  <w:rPr>
                    <w:rFonts w:ascii="Times New Roman" w:hAnsi="Times New Roman" w:cs="Times New Roman"/>
                    <w:color w:val="000000"/>
                    <w:sz w:val="18"/>
                    <w:szCs w:val="18"/>
                    <w:rPrChange w:id="6059" w:author="Jujia Li" w:date="2025-08-10T15:09:00Z" w16du:dateUtc="2025-08-10T20:09:00Z">
                      <w:rPr>
                        <w:rFonts w:ascii="Aptos Narrow" w:hAnsi="Aptos Narrow"/>
                        <w:color w:val="000000"/>
                        <w:sz w:val="22"/>
                        <w:szCs w:val="22"/>
                      </w:rPr>
                    </w:rPrChange>
                  </w:rPr>
                  <w:delText>0.37</w:delText>
                </w:r>
              </w:del>
            </w:ins>
          </w:p>
        </w:tc>
        <w:tc>
          <w:tcPr>
            <w:tcW w:w="428" w:type="pct"/>
            <w:noWrap/>
            <w:vAlign w:val="bottom"/>
            <w:hideMark/>
          </w:tcPr>
          <w:p w14:paraId="53BC0C82" w14:textId="67B00D7E" w:rsidR="004D28DD" w:rsidRPr="002E17C2" w:rsidDel="004E77FC" w:rsidRDefault="004D28DD" w:rsidP="004D28DD">
            <w:pPr>
              <w:spacing w:after="120" w:line="360" w:lineRule="auto"/>
              <w:contextualSpacing/>
              <w:jc w:val="right"/>
              <w:rPr>
                <w:ins w:id="6060" w:author="Microsoft Word" w:date="2025-08-11T16:30:00Z" w16du:dateUtc="2025-08-11T21:30:00Z"/>
                <w:del w:id="6061" w:author="Jujia Li" w:date="2025-08-25T17:41:00Z" w16du:dateUtc="2025-08-25T22:41:00Z"/>
                <w:rFonts w:ascii="Times New Roman" w:eastAsia="Times New Roman" w:hAnsi="Times New Roman" w:cs="Times New Roman"/>
                <w:color w:val="000000"/>
                <w:kern w:val="0"/>
                <w:sz w:val="18"/>
                <w:szCs w:val="18"/>
                <w14:ligatures w14:val="none"/>
              </w:rPr>
            </w:pPr>
            <w:ins w:id="6062" w:author="Microsoft Word" w:date="2025-08-11T16:30:00Z" w16du:dateUtc="2025-08-11T21:30:00Z">
              <w:del w:id="6063" w:author="Jujia Li" w:date="2025-08-25T17:41:00Z" w16du:dateUtc="2025-08-25T22:41:00Z">
                <w:r w:rsidRPr="002E17C2" w:rsidDel="004E77FC">
                  <w:rPr>
                    <w:rFonts w:ascii="Times New Roman" w:hAnsi="Times New Roman" w:cs="Times New Roman"/>
                    <w:color w:val="000000"/>
                    <w:sz w:val="18"/>
                    <w:szCs w:val="18"/>
                    <w:rPrChange w:id="6064" w:author="Jujia Li" w:date="2025-08-10T15:09:00Z" w16du:dateUtc="2025-08-10T20:09:00Z">
                      <w:rPr>
                        <w:rFonts w:ascii="Aptos Narrow" w:hAnsi="Aptos Narrow"/>
                        <w:color w:val="000000"/>
                        <w:sz w:val="22"/>
                        <w:szCs w:val="22"/>
                      </w:rPr>
                    </w:rPrChange>
                  </w:rPr>
                  <w:delText>21.9</w:delText>
                </w:r>
                <w:r w:rsidDel="004E77FC">
                  <w:rPr>
                    <w:rFonts w:ascii="Times New Roman" w:hAnsi="Times New Roman" w:cs="Times New Roman"/>
                    <w:color w:val="000000"/>
                    <w:sz w:val="18"/>
                    <w:szCs w:val="18"/>
                  </w:rPr>
                  <w:delText>0</w:delText>
                </w:r>
              </w:del>
            </w:ins>
          </w:p>
        </w:tc>
        <w:tc>
          <w:tcPr>
            <w:tcW w:w="344" w:type="pct"/>
            <w:vAlign w:val="bottom"/>
          </w:tcPr>
          <w:p w14:paraId="7038A8F9" w14:textId="46D51C6F" w:rsidR="004D28DD" w:rsidRPr="002E17C2" w:rsidDel="004E77FC" w:rsidRDefault="004D28DD" w:rsidP="004D28DD">
            <w:pPr>
              <w:spacing w:after="120" w:line="360" w:lineRule="auto"/>
              <w:contextualSpacing/>
              <w:jc w:val="right"/>
              <w:rPr>
                <w:ins w:id="6065" w:author="Microsoft Word" w:date="2025-08-11T16:30:00Z" w16du:dateUtc="2025-08-11T21:30:00Z"/>
                <w:del w:id="6066" w:author="Jujia Li" w:date="2025-08-25T17:41:00Z" w16du:dateUtc="2025-08-25T22:41:00Z"/>
                <w:rFonts w:ascii="Times New Roman" w:hAnsi="Times New Roman" w:cs="Times New Roman"/>
                <w:sz w:val="18"/>
                <w:szCs w:val="18"/>
              </w:rPr>
            </w:pPr>
            <w:ins w:id="6067" w:author="Microsoft Word" w:date="2025-08-11T16:30:00Z" w16du:dateUtc="2025-08-11T21:30:00Z">
              <w:del w:id="6068" w:author="Jujia Li" w:date="2025-08-25T17:41:00Z" w16du:dateUtc="2025-08-25T22:41:00Z">
                <w:r w:rsidRPr="002E17C2" w:rsidDel="004E77FC">
                  <w:rPr>
                    <w:rFonts w:ascii="Times New Roman" w:hAnsi="Times New Roman" w:cs="Times New Roman"/>
                    <w:color w:val="000000"/>
                    <w:sz w:val="18"/>
                    <w:szCs w:val="18"/>
                    <w:rPrChange w:id="6069" w:author="Jujia Li" w:date="2025-08-10T15:09:00Z" w16du:dateUtc="2025-08-10T20:09:00Z">
                      <w:rPr>
                        <w:rFonts w:ascii="Aptos Narrow" w:hAnsi="Aptos Narrow"/>
                        <w:color w:val="000000"/>
                        <w:sz w:val="22"/>
                        <w:szCs w:val="22"/>
                      </w:rPr>
                    </w:rPrChange>
                  </w:rPr>
                  <w:delText>0.45</w:delText>
                </w:r>
              </w:del>
            </w:ins>
          </w:p>
        </w:tc>
      </w:tr>
      <w:tr w:rsidR="004D28DD" w:rsidRPr="006A0CE7" w:rsidDel="004E77FC" w14:paraId="4BA9ECAE" w14:textId="30F51099" w:rsidTr="002E17C2">
        <w:trPr>
          <w:trHeight w:val="290"/>
          <w:ins w:id="6070" w:author="Microsoft Word" w:date="2025-08-11T16:30:00Z"/>
          <w:del w:id="6071" w:author="Jujia Li" w:date="2025-08-25T17:41:00Z"/>
        </w:trPr>
        <w:tc>
          <w:tcPr>
            <w:tcW w:w="808" w:type="pct"/>
            <w:noWrap/>
            <w:vAlign w:val="bottom"/>
            <w:hideMark/>
          </w:tcPr>
          <w:p w14:paraId="380B742E" w14:textId="7FA2CC56" w:rsidR="004D28DD" w:rsidRPr="00221F0A" w:rsidDel="004E77FC" w:rsidRDefault="004D28DD" w:rsidP="004D28DD">
            <w:pPr>
              <w:spacing w:after="120" w:line="360" w:lineRule="auto"/>
              <w:contextualSpacing/>
              <w:rPr>
                <w:ins w:id="6072" w:author="Microsoft Word" w:date="2025-08-11T16:30:00Z" w16du:dateUtc="2025-08-11T21:30:00Z"/>
                <w:del w:id="6073" w:author="Jujia Li" w:date="2025-08-25T17:41:00Z" w16du:dateUtc="2025-08-25T22:41:00Z"/>
                <w:rFonts w:ascii="Times New Roman" w:eastAsia="Times New Roman" w:hAnsi="Times New Roman" w:cs="Times New Roman"/>
                <w:color w:val="000000"/>
                <w:kern w:val="0"/>
                <w:sz w:val="18"/>
                <w:szCs w:val="18"/>
                <w14:ligatures w14:val="none"/>
              </w:rPr>
            </w:pPr>
            <w:ins w:id="6074" w:author="Microsoft Word" w:date="2025-08-11T16:30:00Z" w16du:dateUtc="2025-08-11T21:30:00Z">
              <w:del w:id="6075" w:author="Jujia Li" w:date="2025-08-25T17:41:00Z" w16du:dateUtc="2025-08-25T22:41:00Z">
                <w:r w:rsidRPr="005E344C" w:rsidDel="004E77FC">
                  <w:rPr>
                    <w:rFonts w:ascii="Times New Roman" w:hAnsi="Times New Roman" w:cs="Times New Roman"/>
                    <w:color w:val="000000"/>
                    <w:sz w:val="18"/>
                    <w:szCs w:val="18"/>
                  </w:rPr>
                  <w:delText>LIMESTONE</w:delText>
                </w:r>
              </w:del>
            </w:ins>
          </w:p>
        </w:tc>
        <w:tc>
          <w:tcPr>
            <w:tcW w:w="566" w:type="pct"/>
            <w:vAlign w:val="bottom"/>
          </w:tcPr>
          <w:p w14:paraId="2A74E2C7" w14:textId="65F0723B" w:rsidR="004D28DD" w:rsidRPr="002E17C2" w:rsidDel="004E77FC" w:rsidRDefault="004D28DD" w:rsidP="004D28DD">
            <w:pPr>
              <w:spacing w:after="120" w:line="360" w:lineRule="auto"/>
              <w:contextualSpacing/>
              <w:jc w:val="right"/>
              <w:rPr>
                <w:ins w:id="6076" w:author="Microsoft Word" w:date="2025-08-11T16:30:00Z" w16du:dateUtc="2025-08-11T21:30:00Z"/>
                <w:del w:id="6077" w:author="Jujia Li" w:date="2025-08-25T17:41:00Z" w16du:dateUtc="2025-08-25T22:41:00Z"/>
                <w:rFonts w:ascii="Times New Roman" w:hAnsi="Times New Roman" w:cs="Times New Roman"/>
                <w:sz w:val="18"/>
                <w:szCs w:val="18"/>
              </w:rPr>
            </w:pPr>
            <w:ins w:id="6078" w:author="Microsoft Word" w:date="2025-08-11T16:30:00Z" w16du:dateUtc="2025-08-11T21:30:00Z">
              <w:del w:id="6079" w:author="Jujia Li" w:date="2025-08-25T17:41:00Z" w16du:dateUtc="2025-08-25T22:41:00Z">
                <w:r w:rsidRPr="005E344C" w:rsidDel="004E77FC">
                  <w:rPr>
                    <w:rFonts w:ascii="Times New Roman" w:hAnsi="Times New Roman" w:cs="Times New Roman"/>
                    <w:color w:val="000000"/>
                    <w:sz w:val="18"/>
                    <w:szCs w:val="18"/>
                  </w:rPr>
                  <w:delText>95515.42</w:delText>
                </w:r>
              </w:del>
            </w:ins>
          </w:p>
        </w:tc>
        <w:tc>
          <w:tcPr>
            <w:tcW w:w="454" w:type="pct"/>
            <w:noWrap/>
            <w:vAlign w:val="bottom"/>
            <w:hideMark/>
          </w:tcPr>
          <w:p w14:paraId="612CAC81" w14:textId="4A8A8C0D" w:rsidR="004D28DD" w:rsidRPr="002E17C2" w:rsidDel="004E77FC" w:rsidRDefault="004D28DD" w:rsidP="004D28DD">
            <w:pPr>
              <w:spacing w:after="120" w:line="360" w:lineRule="auto"/>
              <w:contextualSpacing/>
              <w:jc w:val="right"/>
              <w:rPr>
                <w:ins w:id="6080" w:author="Microsoft Word" w:date="2025-08-11T16:30:00Z" w16du:dateUtc="2025-08-11T21:30:00Z"/>
                <w:del w:id="6081" w:author="Jujia Li" w:date="2025-08-25T17:41:00Z" w16du:dateUtc="2025-08-25T22:41:00Z"/>
                <w:rFonts w:ascii="Times New Roman" w:eastAsia="Times New Roman" w:hAnsi="Times New Roman" w:cs="Times New Roman"/>
                <w:color w:val="000000"/>
                <w:kern w:val="0"/>
                <w:sz w:val="18"/>
                <w:szCs w:val="18"/>
                <w14:ligatures w14:val="none"/>
              </w:rPr>
            </w:pPr>
            <w:ins w:id="6082" w:author="Microsoft Word" w:date="2025-08-11T16:30:00Z" w16du:dateUtc="2025-08-11T21:30:00Z">
              <w:del w:id="6083" w:author="Jujia Li" w:date="2025-08-25T17:41:00Z" w16du:dateUtc="2025-08-25T22:41:00Z">
                <w:r w:rsidRPr="002E17C2" w:rsidDel="004E77FC">
                  <w:rPr>
                    <w:rFonts w:ascii="Times New Roman" w:hAnsi="Times New Roman" w:cs="Times New Roman"/>
                    <w:color w:val="000000"/>
                    <w:sz w:val="18"/>
                    <w:szCs w:val="18"/>
                    <w:rPrChange w:id="6084" w:author="Jujia Li" w:date="2025-08-10T15:09:00Z" w16du:dateUtc="2025-08-10T20:09:00Z">
                      <w:rPr>
                        <w:rFonts w:ascii="Aptos Narrow" w:hAnsi="Aptos Narrow"/>
                        <w:color w:val="000000"/>
                        <w:sz w:val="22"/>
                        <w:szCs w:val="22"/>
                      </w:rPr>
                    </w:rPrChange>
                  </w:rPr>
                  <w:delText>15.43</w:delText>
                </w:r>
              </w:del>
            </w:ins>
          </w:p>
        </w:tc>
        <w:tc>
          <w:tcPr>
            <w:tcW w:w="308" w:type="pct"/>
            <w:gridSpan w:val="2"/>
            <w:noWrap/>
            <w:vAlign w:val="bottom"/>
            <w:hideMark/>
          </w:tcPr>
          <w:p w14:paraId="09E2C442" w14:textId="6852B270" w:rsidR="004D28DD" w:rsidRPr="002E17C2" w:rsidDel="004E77FC" w:rsidRDefault="004D28DD" w:rsidP="004D28DD">
            <w:pPr>
              <w:spacing w:after="120" w:line="360" w:lineRule="auto"/>
              <w:contextualSpacing/>
              <w:jc w:val="right"/>
              <w:rPr>
                <w:ins w:id="6085" w:author="Microsoft Word" w:date="2025-08-11T16:30:00Z" w16du:dateUtc="2025-08-11T21:30:00Z"/>
                <w:del w:id="6086" w:author="Jujia Li" w:date="2025-08-25T17:41:00Z" w16du:dateUtc="2025-08-25T22:41:00Z"/>
                <w:rFonts w:ascii="Times New Roman" w:eastAsia="Times New Roman" w:hAnsi="Times New Roman" w:cs="Times New Roman"/>
                <w:color w:val="000000"/>
                <w:kern w:val="0"/>
                <w:sz w:val="18"/>
                <w:szCs w:val="18"/>
                <w14:ligatures w14:val="none"/>
              </w:rPr>
            </w:pPr>
            <w:ins w:id="6087" w:author="Microsoft Word" w:date="2025-08-11T16:30:00Z" w16du:dateUtc="2025-08-11T21:30:00Z">
              <w:del w:id="6088" w:author="Jujia Li" w:date="2025-08-25T17:41:00Z" w16du:dateUtc="2025-08-25T22:41:00Z">
                <w:r w:rsidRPr="002E17C2" w:rsidDel="004E77FC">
                  <w:rPr>
                    <w:rFonts w:ascii="Times New Roman" w:hAnsi="Times New Roman" w:cs="Times New Roman"/>
                    <w:color w:val="000000"/>
                    <w:sz w:val="18"/>
                    <w:szCs w:val="18"/>
                    <w:rPrChange w:id="6089" w:author="Jujia Li" w:date="2025-08-10T15:09:00Z" w16du:dateUtc="2025-08-10T20:09:00Z">
                      <w:rPr>
                        <w:rFonts w:ascii="Aptos Narrow" w:hAnsi="Aptos Narrow"/>
                        <w:color w:val="000000"/>
                        <w:sz w:val="22"/>
                        <w:szCs w:val="22"/>
                      </w:rPr>
                    </w:rPrChange>
                  </w:rPr>
                  <w:delText>0.45</w:delText>
                </w:r>
              </w:del>
            </w:ins>
          </w:p>
        </w:tc>
        <w:tc>
          <w:tcPr>
            <w:tcW w:w="380" w:type="pct"/>
            <w:noWrap/>
            <w:vAlign w:val="bottom"/>
            <w:hideMark/>
          </w:tcPr>
          <w:p w14:paraId="5B8FC0F6" w14:textId="1FE6C19B" w:rsidR="004D28DD" w:rsidRPr="002E17C2" w:rsidDel="004E77FC" w:rsidRDefault="004D28DD" w:rsidP="004D28DD">
            <w:pPr>
              <w:spacing w:after="120" w:line="360" w:lineRule="auto"/>
              <w:contextualSpacing/>
              <w:jc w:val="right"/>
              <w:rPr>
                <w:ins w:id="6090" w:author="Microsoft Word" w:date="2025-08-11T16:30:00Z" w16du:dateUtc="2025-08-11T21:30:00Z"/>
                <w:del w:id="6091" w:author="Jujia Li" w:date="2025-08-25T17:41:00Z" w16du:dateUtc="2025-08-25T22:41:00Z"/>
                <w:rFonts w:ascii="Times New Roman" w:eastAsia="Times New Roman" w:hAnsi="Times New Roman" w:cs="Times New Roman"/>
                <w:color w:val="000000"/>
                <w:kern w:val="0"/>
                <w:sz w:val="18"/>
                <w:szCs w:val="18"/>
                <w14:ligatures w14:val="none"/>
              </w:rPr>
            </w:pPr>
            <w:ins w:id="6092" w:author="Microsoft Word" w:date="2025-08-11T16:30:00Z" w16du:dateUtc="2025-08-11T21:30:00Z">
              <w:del w:id="6093" w:author="Jujia Li" w:date="2025-08-25T17:41:00Z" w16du:dateUtc="2025-08-25T22:41:00Z">
                <w:r w:rsidRPr="002E17C2" w:rsidDel="004E77FC">
                  <w:rPr>
                    <w:rFonts w:ascii="Times New Roman" w:hAnsi="Times New Roman" w:cs="Times New Roman"/>
                    <w:color w:val="000000"/>
                    <w:sz w:val="18"/>
                    <w:szCs w:val="18"/>
                    <w:rPrChange w:id="6094" w:author="Jujia Li" w:date="2025-08-10T15:09:00Z" w16du:dateUtc="2025-08-10T20:09:00Z">
                      <w:rPr>
                        <w:rFonts w:ascii="Aptos Narrow" w:hAnsi="Aptos Narrow"/>
                        <w:color w:val="000000"/>
                        <w:sz w:val="22"/>
                        <w:szCs w:val="22"/>
                      </w:rPr>
                    </w:rPrChange>
                  </w:rPr>
                  <w:delText>14.41</w:delText>
                </w:r>
              </w:del>
            </w:ins>
          </w:p>
        </w:tc>
        <w:tc>
          <w:tcPr>
            <w:tcW w:w="315" w:type="pct"/>
            <w:gridSpan w:val="2"/>
            <w:noWrap/>
            <w:vAlign w:val="bottom"/>
            <w:hideMark/>
          </w:tcPr>
          <w:p w14:paraId="34EA84EB" w14:textId="34866D64" w:rsidR="004D28DD" w:rsidRPr="002E17C2" w:rsidDel="004E77FC" w:rsidRDefault="004D28DD" w:rsidP="004D28DD">
            <w:pPr>
              <w:spacing w:after="120" w:line="360" w:lineRule="auto"/>
              <w:contextualSpacing/>
              <w:jc w:val="right"/>
              <w:rPr>
                <w:ins w:id="6095" w:author="Microsoft Word" w:date="2025-08-11T16:30:00Z" w16du:dateUtc="2025-08-11T21:30:00Z"/>
                <w:del w:id="6096" w:author="Jujia Li" w:date="2025-08-25T17:41:00Z" w16du:dateUtc="2025-08-25T22:41:00Z"/>
                <w:rFonts w:ascii="Times New Roman" w:eastAsia="Times New Roman" w:hAnsi="Times New Roman" w:cs="Times New Roman"/>
                <w:color w:val="000000"/>
                <w:kern w:val="0"/>
                <w:sz w:val="18"/>
                <w:szCs w:val="18"/>
                <w14:ligatures w14:val="none"/>
              </w:rPr>
            </w:pPr>
            <w:ins w:id="6097" w:author="Microsoft Word" w:date="2025-08-11T16:30:00Z" w16du:dateUtc="2025-08-11T21:30:00Z">
              <w:del w:id="6098" w:author="Jujia Li" w:date="2025-08-25T17:41:00Z" w16du:dateUtc="2025-08-25T22:41:00Z">
                <w:r w:rsidRPr="002E17C2" w:rsidDel="004E77FC">
                  <w:rPr>
                    <w:rFonts w:ascii="Times New Roman" w:hAnsi="Times New Roman" w:cs="Times New Roman"/>
                    <w:color w:val="000000"/>
                    <w:sz w:val="18"/>
                    <w:szCs w:val="18"/>
                    <w:rPrChange w:id="6099" w:author="Jujia Li" w:date="2025-08-10T15:09:00Z" w16du:dateUtc="2025-08-10T20:09:00Z">
                      <w:rPr>
                        <w:rFonts w:ascii="Aptos Narrow" w:hAnsi="Aptos Narrow"/>
                        <w:color w:val="000000"/>
                        <w:sz w:val="22"/>
                        <w:szCs w:val="22"/>
                      </w:rPr>
                    </w:rPrChange>
                  </w:rPr>
                  <w:delText>0.42</w:delText>
                </w:r>
              </w:del>
            </w:ins>
          </w:p>
        </w:tc>
        <w:tc>
          <w:tcPr>
            <w:tcW w:w="380" w:type="pct"/>
            <w:noWrap/>
            <w:vAlign w:val="bottom"/>
            <w:hideMark/>
          </w:tcPr>
          <w:p w14:paraId="23FA0643" w14:textId="629731B5" w:rsidR="004D28DD" w:rsidRPr="002E17C2" w:rsidDel="004E77FC" w:rsidRDefault="004D28DD" w:rsidP="004D28DD">
            <w:pPr>
              <w:spacing w:after="120" w:line="360" w:lineRule="auto"/>
              <w:contextualSpacing/>
              <w:jc w:val="right"/>
              <w:rPr>
                <w:ins w:id="6100" w:author="Microsoft Word" w:date="2025-08-11T16:30:00Z" w16du:dateUtc="2025-08-11T21:30:00Z"/>
                <w:del w:id="6101" w:author="Jujia Li" w:date="2025-08-25T17:41:00Z" w16du:dateUtc="2025-08-25T22:41:00Z"/>
                <w:rFonts w:ascii="Times New Roman" w:eastAsia="Times New Roman" w:hAnsi="Times New Roman" w:cs="Times New Roman"/>
                <w:color w:val="000000"/>
                <w:kern w:val="0"/>
                <w:sz w:val="18"/>
                <w:szCs w:val="18"/>
                <w14:ligatures w14:val="none"/>
              </w:rPr>
            </w:pPr>
            <w:ins w:id="6102" w:author="Microsoft Word" w:date="2025-08-11T16:30:00Z" w16du:dateUtc="2025-08-11T21:30:00Z">
              <w:del w:id="6103" w:author="Jujia Li" w:date="2025-08-25T17:41:00Z" w16du:dateUtc="2025-08-25T22:41:00Z">
                <w:r w:rsidRPr="002E17C2" w:rsidDel="004E77FC">
                  <w:rPr>
                    <w:rFonts w:ascii="Times New Roman" w:hAnsi="Times New Roman" w:cs="Times New Roman"/>
                    <w:color w:val="000000"/>
                    <w:sz w:val="18"/>
                    <w:szCs w:val="18"/>
                    <w:rPrChange w:id="6104" w:author="Jujia Li" w:date="2025-08-10T15:09:00Z" w16du:dateUtc="2025-08-10T20:09:00Z">
                      <w:rPr>
                        <w:rFonts w:ascii="Aptos Narrow" w:hAnsi="Aptos Narrow"/>
                        <w:color w:val="000000"/>
                        <w:sz w:val="22"/>
                        <w:szCs w:val="22"/>
                      </w:rPr>
                    </w:rPrChange>
                  </w:rPr>
                  <w:delText>13.37</w:delText>
                </w:r>
              </w:del>
            </w:ins>
          </w:p>
        </w:tc>
        <w:tc>
          <w:tcPr>
            <w:tcW w:w="316" w:type="pct"/>
            <w:gridSpan w:val="2"/>
            <w:noWrap/>
            <w:vAlign w:val="bottom"/>
            <w:hideMark/>
          </w:tcPr>
          <w:p w14:paraId="49CEF87A" w14:textId="02E29475" w:rsidR="004D28DD" w:rsidRPr="002E17C2" w:rsidDel="004E77FC" w:rsidRDefault="004D28DD" w:rsidP="004D28DD">
            <w:pPr>
              <w:spacing w:after="120" w:line="360" w:lineRule="auto"/>
              <w:contextualSpacing/>
              <w:jc w:val="right"/>
              <w:rPr>
                <w:ins w:id="6105" w:author="Microsoft Word" w:date="2025-08-11T16:30:00Z" w16du:dateUtc="2025-08-11T21:30:00Z"/>
                <w:del w:id="6106" w:author="Jujia Li" w:date="2025-08-25T17:41:00Z" w16du:dateUtc="2025-08-25T22:41:00Z"/>
                <w:rFonts w:ascii="Times New Roman" w:eastAsia="Times New Roman" w:hAnsi="Times New Roman" w:cs="Times New Roman"/>
                <w:color w:val="000000"/>
                <w:kern w:val="0"/>
                <w:sz w:val="18"/>
                <w:szCs w:val="18"/>
                <w14:ligatures w14:val="none"/>
              </w:rPr>
            </w:pPr>
            <w:ins w:id="6107" w:author="Microsoft Word" w:date="2025-08-11T16:30:00Z" w16du:dateUtc="2025-08-11T21:30:00Z">
              <w:del w:id="6108" w:author="Jujia Li" w:date="2025-08-25T17:41:00Z" w16du:dateUtc="2025-08-25T22:41:00Z">
                <w:r w:rsidRPr="002E17C2" w:rsidDel="004E77FC">
                  <w:rPr>
                    <w:rFonts w:ascii="Times New Roman" w:hAnsi="Times New Roman" w:cs="Times New Roman"/>
                    <w:color w:val="000000"/>
                    <w:sz w:val="18"/>
                    <w:szCs w:val="18"/>
                    <w:rPrChange w:id="6109" w:author="Jujia Li" w:date="2025-08-10T15:09:00Z" w16du:dateUtc="2025-08-10T20:09:00Z">
                      <w:rPr>
                        <w:rFonts w:ascii="Aptos Narrow" w:hAnsi="Aptos Narrow"/>
                        <w:color w:val="000000"/>
                        <w:sz w:val="22"/>
                        <w:szCs w:val="22"/>
                      </w:rPr>
                    </w:rPrChange>
                  </w:rPr>
                  <w:delText>0.38</w:delText>
                </w:r>
              </w:del>
            </w:ins>
          </w:p>
        </w:tc>
        <w:tc>
          <w:tcPr>
            <w:tcW w:w="380" w:type="pct"/>
            <w:noWrap/>
            <w:vAlign w:val="bottom"/>
            <w:hideMark/>
          </w:tcPr>
          <w:p w14:paraId="241F4CBE" w14:textId="69A40BA6" w:rsidR="004D28DD" w:rsidRPr="002E17C2" w:rsidDel="004E77FC" w:rsidRDefault="004D28DD" w:rsidP="004D28DD">
            <w:pPr>
              <w:spacing w:after="120" w:line="360" w:lineRule="auto"/>
              <w:contextualSpacing/>
              <w:jc w:val="right"/>
              <w:rPr>
                <w:ins w:id="6110" w:author="Microsoft Word" w:date="2025-08-11T16:30:00Z" w16du:dateUtc="2025-08-11T21:30:00Z"/>
                <w:del w:id="6111" w:author="Jujia Li" w:date="2025-08-25T17:41:00Z" w16du:dateUtc="2025-08-25T22:41:00Z"/>
                <w:rFonts w:ascii="Times New Roman" w:eastAsia="Times New Roman" w:hAnsi="Times New Roman" w:cs="Times New Roman"/>
                <w:color w:val="000000"/>
                <w:kern w:val="0"/>
                <w:sz w:val="18"/>
                <w:szCs w:val="18"/>
                <w14:ligatures w14:val="none"/>
              </w:rPr>
            </w:pPr>
            <w:ins w:id="6112" w:author="Microsoft Word" w:date="2025-08-11T16:30:00Z" w16du:dateUtc="2025-08-11T21:30:00Z">
              <w:del w:id="6113" w:author="Jujia Li" w:date="2025-08-25T17:41:00Z" w16du:dateUtc="2025-08-25T22:41:00Z">
                <w:r w:rsidRPr="002E17C2" w:rsidDel="004E77FC">
                  <w:rPr>
                    <w:rFonts w:ascii="Times New Roman" w:hAnsi="Times New Roman" w:cs="Times New Roman"/>
                    <w:color w:val="000000"/>
                    <w:sz w:val="18"/>
                    <w:szCs w:val="18"/>
                    <w:rPrChange w:id="6114" w:author="Jujia Li" w:date="2025-08-10T15:09:00Z" w16du:dateUtc="2025-08-10T20:09:00Z">
                      <w:rPr>
                        <w:rFonts w:ascii="Aptos Narrow" w:hAnsi="Aptos Narrow"/>
                        <w:color w:val="000000"/>
                        <w:sz w:val="22"/>
                        <w:szCs w:val="22"/>
                      </w:rPr>
                    </w:rPrChange>
                  </w:rPr>
                  <w:delText>12.12</w:delText>
                </w:r>
              </w:del>
            </w:ins>
          </w:p>
        </w:tc>
        <w:tc>
          <w:tcPr>
            <w:tcW w:w="321" w:type="pct"/>
            <w:noWrap/>
            <w:vAlign w:val="bottom"/>
            <w:hideMark/>
          </w:tcPr>
          <w:p w14:paraId="5FCFE87E" w14:textId="56C9D588" w:rsidR="004D28DD" w:rsidRPr="002E17C2" w:rsidDel="004E77FC" w:rsidRDefault="004D28DD" w:rsidP="004D28DD">
            <w:pPr>
              <w:spacing w:after="120" w:line="360" w:lineRule="auto"/>
              <w:contextualSpacing/>
              <w:jc w:val="right"/>
              <w:rPr>
                <w:ins w:id="6115" w:author="Microsoft Word" w:date="2025-08-11T16:30:00Z" w16du:dateUtc="2025-08-11T21:30:00Z"/>
                <w:del w:id="6116" w:author="Jujia Li" w:date="2025-08-25T17:41:00Z" w16du:dateUtc="2025-08-25T22:41:00Z"/>
                <w:rFonts w:ascii="Times New Roman" w:eastAsia="Times New Roman" w:hAnsi="Times New Roman" w:cs="Times New Roman"/>
                <w:color w:val="000000"/>
                <w:kern w:val="0"/>
                <w:sz w:val="18"/>
                <w:szCs w:val="18"/>
                <w14:ligatures w14:val="none"/>
              </w:rPr>
            </w:pPr>
            <w:ins w:id="6117" w:author="Microsoft Word" w:date="2025-08-11T16:30:00Z" w16du:dateUtc="2025-08-11T21:30:00Z">
              <w:del w:id="6118" w:author="Jujia Li" w:date="2025-08-25T17:41:00Z" w16du:dateUtc="2025-08-25T22:41:00Z">
                <w:r w:rsidRPr="002E17C2" w:rsidDel="004E77FC">
                  <w:rPr>
                    <w:rFonts w:ascii="Times New Roman" w:hAnsi="Times New Roman" w:cs="Times New Roman"/>
                    <w:color w:val="000000"/>
                    <w:sz w:val="18"/>
                    <w:szCs w:val="18"/>
                    <w:rPrChange w:id="6119" w:author="Jujia Li" w:date="2025-08-10T15:09:00Z" w16du:dateUtc="2025-08-10T20:09:00Z">
                      <w:rPr>
                        <w:rFonts w:ascii="Aptos Narrow" w:hAnsi="Aptos Narrow"/>
                        <w:color w:val="000000"/>
                        <w:sz w:val="22"/>
                        <w:szCs w:val="22"/>
                      </w:rPr>
                    </w:rPrChange>
                  </w:rPr>
                  <w:delText>0.34</w:delText>
                </w:r>
              </w:del>
            </w:ins>
          </w:p>
        </w:tc>
        <w:tc>
          <w:tcPr>
            <w:tcW w:w="428" w:type="pct"/>
            <w:noWrap/>
            <w:vAlign w:val="bottom"/>
            <w:hideMark/>
          </w:tcPr>
          <w:p w14:paraId="461710F3" w14:textId="7810FE22" w:rsidR="004D28DD" w:rsidRPr="002E17C2" w:rsidDel="004E77FC" w:rsidRDefault="004D28DD" w:rsidP="004D28DD">
            <w:pPr>
              <w:spacing w:after="120" w:line="360" w:lineRule="auto"/>
              <w:contextualSpacing/>
              <w:jc w:val="right"/>
              <w:rPr>
                <w:ins w:id="6120" w:author="Microsoft Word" w:date="2025-08-11T16:30:00Z" w16du:dateUtc="2025-08-11T21:30:00Z"/>
                <w:del w:id="6121" w:author="Jujia Li" w:date="2025-08-25T17:41:00Z" w16du:dateUtc="2025-08-25T22:41:00Z"/>
                <w:rFonts w:ascii="Times New Roman" w:eastAsia="Times New Roman" w:hAnsi="Times New Roman" w:cs="Times New Roman"/>
                <w:color w:val="000000"/>
                <w:kern w:val="0"/>
                <w:sz w:val="18"/>
                <w:szCs w:val="18"/>
                <w14:ligatures w14:val="none"/>
              </w:rPr>
            </w:pPr>
            <w:ins w:id="6122" w:author="Microsoft Word" w:date="2025-08-11T16:30:00Z" w16du:dateUtc="2025-08-11T21:30:00Z">
              <w:del w:id="6123" w:author="Jujia Li" w:date="2025-08-25T17:41:00Z" w16du:dateUtc="2025-08-25T22:41:00Z">
                <w:r w:rsidRPr="002E17C2" w:rsidDel="004E77FC">
                  <w:rPr>
                    <w:rFonts w:ascii="Times New Roman" w:hAnsi="Times New Roman" w:cs="Times New Roman"/>
                    <w:color w:val="000000"/>
                    <w:sz w:val="18"/>
                    <w:szCs w:val="18"/>
                    <w:rPrChange w:id="6124" w:author="Jujia Li" w:date="2025-08-10T15:09:00Z" w16du:dateUtc="2025-08-10T20:09:00Z">
                      <w:rPr>
                        <w:rFonts w:ascii="Aptos Narrow" w:hAnsi="Aptos Narrow"/>
                        <w:color w:val="000000"/>
                        <w:sz w:val="22"/>
                        <w:szCs w:val="22"/>
                      </w:rPr>
                    </w:rPrChange>
                  </w:rPr>
                  <w:delText>55.33</w:delText>
                </w:r>
              </w:del>
            </w:ins>
          </w:p>
        </w:tc>
        <w:tc>
          <w:tcPr>
            <w:tcW w:w="344" w:type="pct"/>
            <w:vAlign w:val="bottom"/>
          </w:tcPr>
          <w:p w14:paraId="7DF218AF" w14:textId="35BD0EFF" w:rsidR="004D28DD" w:rsidRPr="002E17C2" w:rsidDel="004E77FC" w:rsidRDefault="004D28DD" w:rsidP="004D28DD">
            <w:pPr>
              <w:spacing w:after="120" w:line="360" w:lineRule="auto"/>
              <w:contextualSpacing/>
              <w:jc w:val="right"/>
              <w:rPr>
                <w:ins w:id="6125" w:author="Microsoft Word" w:date="2025-08-11T16:30:00Z" w16du:dateUtc="2025-08-11T21:30:00Z"/>
                <w:del w:id="6126" w:author="Jujia Li" w:date="2025-08-25T17:41:00Z" w16du:dateUtc="2025-08-25T22:41:00Z"/>
                <w:rFonts w:ascii="Times New Roman" w:hAnsi="Times New Roman" w:cs="Times New Roman"/>
                <w:sz w:val="18"/>
                <w:szCs w:val="18"/>
              </w:rPr>
            </w:pPr>
            <w:ins w:id="6127" w:author="Microsoft Word" w:date="2025-08-11T16:30:00Z" w16du:dateUtc="2025-08-11T21:30:00Z">
              <w:del w:id="6128" w:author="Jujia Li" w:date="2025-08-25T17:41:00Z" w16du:dateUtc="2025-08-25T22:41:00Z">
                <w:r w:rsidRPr="002E17C2" w:rsidDel="004E77FC">
                  <w:rPr>
                    <w:rFonts w:ascii="Times New Roman" w:hAnsi="Times New Roman" w:cs="Times New Roman"/>
                    <w:color w:val="000000"/>
                    <w:sz w:val="18"/>
                    <w:szCs w:val="18"/>
                    <w:rPrChange w:id="6129" w:author="Jujia Li" w:date="2025-08-10T15:09:00Z" w16du:dateUtc="2025-08-10T20:09:00Z">
                      <w:rPr>
                        <w:rFonts w:ascii="Aptos Narrow" w:hAnsi="Aptos Narrow"/>
                        <w:color w:val="000000"/>
                        <w:sz w:val="22"/>
                        <w:szCs w:val="22"/>
                      </w:rPr>
                    </w:rPrChange>
                  </w:rPr>
                  <w:delText>0.4</w:delText>
                </w:r>
                <w:r w:rsidDel="004E77FC">
                  <w:rPr>
                    <w:rFonts w:ascii="Times New Roman" w:hAnsi="Times New Roman" w:cs="Times New Roman"/>
                    <w:color w:val="000000"/>
                    <w:sz w:val="18"/>
                    <w:szCs w:val="18"/>
                  </w:rPr>
                  <w:delText>0</w:delText>
                </w:r>
              </w:del>
            </w:ins>
          </w:p>
        </w:tc>
      </w:tr>
      <w:tr w:rsidR="004D28DD" w:rsidRPr="006A0CE7" w:rsidDel="004E77FC" w14:paraId="0326D873" w14:textId="4DD666C9" w:rsidTr="002E17C2">
        <w:trPr>
          <w:trHeight w:val="290"/>
          <w:ins w:id="6130" w:author="Microsoft Word" w:date="2025-08-11T16:30:00Z"/>
          <w:del w:id="6131" w:author="Jujia Li" w:date="2025-08-25T17:41:00Z"/>
        </w:trPr>
        <w:tc>
          <w:tcPr>
            <w:tcW w:w="808" w:type="pct"/>
            <w:noWrap/>
            <w:vAlign w:val="bottom"/>
            <w:hideMark/>
          </w:tcPr>
          <w:p w14:paraId="50E9B9D5" w14:textId="126D0C98" w:rsidR="004D28DD" w:rsidRPr="00221F0A" w:rsidDel="004E77FC" w:rsidRDefault="004D28DD" w:rsidP="004D28DD">
            <w:pPr>
              <w:spacing w:after="120" w:line="360" w:lineRule="auto"/>
              <w:contextualSpacing/>
              <w:rPr>
                <w:ins w:id="6132" w:author="Microsoft Word" w:date="2025-08-11T16:30:00Z" w16du:dateUtc="2025-08-11T21:30:00Z"/>
                <w:del w:id="6133" w:author="Jujia Li" w:date="2025-08-25T17:41:00Z" w16du:dateUtc="2025-08-25T22:41:00Z"/>
                <w:rFonts w:ascii="Times New Roman" w:eastAsia="Times New Roman" w:hAnsi="Times New Roman" w:cs="Times New Roman"/>
                <w:color w:val="000000"/>
                <w:kern w:val="0"/>
                <w:sz w:val="18"/>
                <w:szCs w:val="18"/>
                <w14:ligatures w14:val="none"/>
              </w:rPr>
            </w:pPr>
            <w:ins w:id="6134" w:author="Microsoft Word" w:date="2025-08-11T16:30:00Z" w16du:dateUtc="2025-08-11T21:30:00Z">
              <w:del w:id="6135" w:author="Jujia Li" w:date="2025-08-25T17:41:00Z" w16du:dateUtc="2025-08-25T22:41:00Z">
                <w:r w:rsidRPr="005E344C" w:rsidDel="004E77FC">
                  <w:rPr>
                    <w:rFonts w:ascii="Times New Roman" w:hAnsi="Times New Roman" w:cs="Times New Roman"/>
                    <w:color w:val="000000"/>
                    <w:sz w:val="18"/>
                    <w:szCs w:val="18"/>
                  </w:rPr>
                  <w:delText>MADISON</w:delText>
                </w:r>
              </w:del>
            </w:ins>
          </w:p>
        </w:tc>
        <w:tc>
          <w:tcPr>
            <w:tcW w:w="566" w:type="pct"/>
            <w:vAlign w:val="bottom"/>
          </w:tcPr>
          <w:p w14:paraId="318B0C6D" w14:textId="27BE268E" w:rsidR="004D28DD" w:rsidRPr="002E17C2" w:rsidDel="004E77FC" w:rsidRDefault="004D28DD" w:rsidP="004D28DD">
            <w:pPr>
              <w:spacing w:after="120" w:line="360" w:lineRule="auto"/>
              <w:contextualSpacing/>
              <w:jc w:val="right"/>
              <w:rPr>
                <w:ins w:id="6136" w:author="Microsoft Word" w:date="2025-08-11T16:30:00Z" w16du:dateUtc="2025-08-11T21:30:00Z"/>
                <w:del w:id="6137" w:author="Jujia Li" w:date="2025-08-25T17:41:00Z" w16du:dateUtc="2025-08-25T22:41:00Z"/>
                <w:rFonts w:ascii="Times New Roman" w:hAnsi="Times New Roman" w:cs="Times New Roman"/>
                <w:sz w:val="18"/>
                <w:szCs w:val="18"/>
              </w:rPr>
            </w:pPr>
            <w:ins w:id="6138" w:author="Microsoft Word" w:date="2025-08-11T16:30:00Z" w16du:dateUtc="2025-08-11T21:30:00Z">
              <w:del w:id="6139" w:author="Jujia Li" w:date="2025-08-25T17:41:00Z" w16du:dateUtc="2025-08-25T22:41:00Z">
                <w:r w:rsidRPr="005E344C" w:rsidDel="004E77FC">
                  <w:rPr>
                    <w:rFonts w:ascii="Times New Roman" w:hAnsi="Times New Roman" w:cs="Times New Roman"/>
                    <w:color w:val="000000"/>
                    <w:sz w:val="18"/>
                    <w:szCs w:val="18"/>
                  </w:rPr>
                  <w:delText>364595.61</w:delText>
                </w:r>
              </w:del>
            </w:ins>
          </w:p>
        </w:tc>
        <w:tc>
          <w:tcPr>
            <w:tcW w:w="454" w:type="pct"/>
            <w:noWrap/>
            <w:vAlign w:val="bottom"/>
            <w:hideMark/>
          </w:tcPr>
          <w:p w14:paraId="3E688897" w14:textId="74C09CED" w:rsidR="004D28DD" w:rsidRPr="002E17C2" w:rsidDel="004E77FC" w:rsidRDefault="004D28DD" w:rsidP="004D28DD">
            <w:pPr>
              <w:spacing w:after="120" w:line="360" w:lineRule="auto"/>
              <w:contextualSpacing/>
              <w:jc w:val="right"/>
              <w:rPr>
                <w:ins w:id="6140" w:author="Microsoft Word" w:date="2025-08-11T16:30:00Z" w16du:dateUtc="2025-08-11T21:30:00Z"/>
                <w:del w:id="6141" w:author="Jujia Li" w:date="2025-08-25T17:41:00Z" w16du:dateUtc="2025-08-25T22:41:00Z"/>
                <w:rFonts w:ascii="Times New Roman" w:eastAsia="Times New Roman" w:hAnsi="Times New Roman" w:cs="Times New Roman"/>
                <w:color w:val="000000"/>
                <w:kern w:val="0"/>
                <w:sz w:val="18"/>
                <w:szCs w:val="18"/>
                <w14:ligatures w14:val="none"/>
              </w:rPr>
            </w:pPr>
            <w:ins w:id="6142" w:author="Microsoft Word" w:date="2025-08-11T16:30:00Z" w16du:dateUtc="2025-08-11T21:30:00Z">
              <w:del w:id="6143" w:author="Jujia Li" w:date="2025-08-25T17:41:00Z" w16du:dateUtc="2025-08-25T22:41:00Z">
                <w:r w:rsidRPr="002E17C2" w:rsidDel="004E77FC">
                  <w:rPr>
                    <w:rFonts w:ascii="Times New Roman" w:hAnsi="Times New Roman" w:cs="Times New Roman"/>
                    <w:color w:val="000000"/>
                    <w:sz w:val="18"/>
                    <w:szCs w:val="18"/>
                    <w:rPrChange w:id="6144" w:author="Jujia Li" w:date="2025-08-10T15:09:00Z" w16du:dateUtc="2025-08-10T20:09:00Z">
                      <w:rPr>
                        <w:rFonts w:ascii="Aptos Narrow" w:hAnsi="Aptos Narrow"/>
                        <w:color w:val="000000"/>
                        <w:sz w:val="22"/>
                        <w:szCs w:val="22"/>
                      </w:rPr>
                    </w:rPrChange>
                  </w:rPr>
                  <w:delText>67.53</w:delText>
                </w:r>
              </w:del>
            </w:ins>
          </w:p>
        </w:tc>
        <w:tc>
          <w:tcPr>
            <w:tcW w:w="308" w:type="pct"/>
            <w:gridSpan w:val="2"/>
            <w:noWrap/>
            <w:vAlign w:val="bottom"/>
            <w:hideMark/>
          </w:tcPr>
          <w:p w14:paraId="4B4CDE46" w14:textId="706F1A76" w:rsidR="004D28DD" w:rsidRPr="002E17C2" w:rsidDel="004E77FC" w:rsidRDefault="004D28DD" w:rsidP="004D28DD">
            <w:pPr>
              <w:spacing w:after="120" w:line="360" w:lineRule="auto"/>
              <w:contextualSpacing/>
              <w:jc w:val="right"/>
              <w:rPr>
                <w:ins w:id="6145" w:author="Microsoft Word" w:date="2025-08-11T16:30:00Z" w16du:dateUtc="2025-08-11T21:30:00Z"/>
                <w:del w:id="6146" w:author="Jujia Li" w:date="2025-08-25T17:41:00Z" w16du:dateUtc="2025-08-25T22:41:00Z"/>
                <w:rFonts w:ascii="Times New Roman" w:eastAsia="Times New Roman" w:hAnsi="Times New Roman" w:cs="Times New Roman"/>
                <w:color w:val="000000"/>
                <w:kern w:val="0"/>
                <w:sz w:val="18"/>
                <w:szCs w:val="18"/>
                <w14:ligatures w14:val="none"/>
              </w:rPr>
            </w:pPr>
            <w:ins w:id="6147" w:author="Microsoft Word" w:date="2025-08-11T16:30:00Z" w16du:dateUtc="2025-08-11T21:30:00Z">
              <w:del w:id="6148" w:author="Jujia Li" w:date="2025-08-25T17:41:00Z" w16du:dateUtc="2025-08-25T22:41:00Z">
                <w:r w:rsidRPr="002E17C2" w:rsidDel="004E77FC">
                  <w:rPr>
                    <w:rFonts w:ascii="Times New Roman" w:hAnsi="Times New Roman" w:cs="Times New Roman"/>
                    <w:color w:val="000000"/>
                    <w:sz w:val="18"/>
                    <w:szCs w:val="18"/>
                    <w:rPrChange w:id="6149" w:author="Jujia Li" w:date="2025-08-10T15:09:00Z" w16du:dateUtc="2025-08-10T20:09:00Z">
                      <w:rPr>
                        <w:rFonts w:ascii="Aptos Narrow" w:hAnsi="Aptos Narrow"/>
                        <w:color w:val="000000"/>
                        <w:sz w:val="22"/>
                        <w:szCs w:val="22"/>
                      </w:rPr>
                    </w:rPrChange>
                  </w:rPr>
                  <w:delText>0.52</w:delText>
                </w:r>
              </w:del>
            </w:ins>
          </w:p>
        </w:tc>
        <w:tc>
          <w:tcPr>
            <w:tcW w:w="380" w:type="pct"/>
            <w:noWrap/>
            <w:vAlign w:val="bottom"/>
            <w:hideMark/>
          </w:tcPr>
          <w:p w14:paraId="5EF7FFF7" w14:textId="334107E1" w:rsidR="004D28DD" w:rsidRPr="002E17C2" w:rsidDel="004E77FC" w:rsidRDefault="004D28DD" w:rsidP="004D28DD">
            <w:pPr>
              <w:spacing w:after="120" w:line="360" w:lineRule="auto"/>
              <w:contextualSpacing/>
              <w:jc w:val="right"/>
              <w:rPr>
                <w:ins w:id="6150" w:author="Microsoft Word" w:date="2025-08-11T16:30:00Z" w16du:dateUtc="2025-08-11T21:30:00Z"/>
                <w:del w:id="6151" w:author="Jujia Li" w:date="2025-08-25T17:41:00Z" w16du:dateUtc="2025-08-25T22:41:00Z"/>
                <w:rFonts w:ascii="Times New Roman" w:eastAsia="Times New Roman" w:hAnsi="Times New Roman" w:cs="Times New Roman"/>
                <w:color w:val="000000"/>
                <w:kern w:val="0"/>
                <w:sz w:val="18"/>
                <w:szCs w:val="18"/>
                <w14:ligatures w14:val="none"/>
              </w:rPr>
            </w:pPr>
            <w:ins w:id="6152" w:author="Microsoft Word" w:date="2025-08-11T16:30:00Z" w16du:dateUtc="2025-08-11T21:30:00Z">
              <w:del w:id="6153" w:author="Jujia Li" w:date="2025-08-25T17:41:00Z" w16du:dateUtc="2025-08-25T22:41:00Z">
                <w:r w:rsidRPr="002E17C2" w:rsidDel="004E77FC">
                  <w:rPr>
                    <w:rFonts w:ascii="Times New Roman" w:hAnsi="Times New Roman" w:cs="Times New Roman"/>
                    <w:color w:val="000000"/>
                    <w:sz w:val="18"/>
                    <w:szCs w:val="18"/>
                    <w:rPrChange w:id="6154" w:author="Jujia Li" w:date="2025-08-10T15:09:00Z" w16du:dateUtc="2025-08-10T20:09:00Z">
                      <w:rPr>
                        <w:rFonts w:ascii="Aptos Narrow" w:hAnsi="Aptos Narrow"/>
                        <w:color w:val="000000"/>
                        <w:sz w:val="22"/>
                        <w:szCs w:val="22"/>
                      </w:rPr>
                    </w:rPrChange>
                  </w:rPr>
                  <w:delText>60.34</w:delText>
                </w:r>
              </w:del>
            </w:ins>
          </w:p>
        </w:tc>
        <w:tc>
          <w:tcPr>
            <w:tcW w:w="315" w:type="pct"/>
            <w:gridSpan w:val="2"/>
            <w:noWrap/>
            <w:vAlign w:val="bottom"/>
            <w:hideMark/>
          </w:tcPr>
          <w:p w14:paraId="6B238D15" w14:textId="5E6E2432" w:rsidR="004D28DD" w:rsidRPr="002E17C2" w:rsidDel="004E77FC" w:rsidRDefault="004D28DD" w:rsidP="004D28DD">
            <w:pPr>
              <w:spacing w:after="120" w:line="360" w:lineRule="auto"/>
              <w:contextualSpacing/>
              <w:jc w:val="right"/>
              <w:rPr>
                <w:ins w:id="6155" w:author="Microsoft Word" w:date="2025-08-11T16:30:00Z" w16du:dateUtc="2025-08-11T21:30:00Z"/>
                <w:del w:id="6156" w:author="Jujia Li" w:date="2025-08-25T17:41:00Z" w16du:dateUtc="2025-08-25T22:41:00Z"/>
                <w:rFonts w:ascii="Times New Roman" w:eastAsia="Times New Roman" w:hAnsi="Times New Roman" w:cs="Times New Roman"/>
                <w:color w:val="000000"/>
                <w:kern w:val="0"/>
                <w:sz w:val="18"/>
                <w:szCs w:val="18"/>
                <w14:ligatures w14:val="none"/>
              </w:rPr>
            </w:pPr>
            <w:ins w:id="6157" w:author="Microsoft Word" w:date="2025-08-11T16:30:00Z" w16du:dateUtc="2025-08-11T21:30:00Z">
              <w:del w:id="6158" w:author="Jujia Li" w:date="2025-08-25T17:41:00Z" w16du:dateUtc="2025-08-25T22:41:00Z">
                <w:r w:rsidRPr="002E17C2" w:rsidDel="004E77FC">
                  <w:rPr>
                    <w:rFonts w:ascii="Times New Roman" w:hAnsi="Times New Roman" w:cs="Times New Roman"/>
                    <w:color w:val="000000"/>
                    <w:sz w:val="18"/>
                    <w:szCs w:val="18"/>
                    <w:rPrChange w:id="6159" w:author="Jujia Li" w:date="2025-08-10T15:09:00Z" w16du:dateUtc="2025-08-10T20:09:00Z">
                      <w:rPr>
                        <w:rFonts w:ascii="Aptos Narrow" w:hAnsi="Aptos Narrow"/>
                        <w:color w:val="000000"/>
                        <w:sz w:val="22"/>
                        <w:szCs w:val="22"/>
                      </w:rPr>
                    </w:rPrChange>
                  </w:rPr>
                  <w:delText>0.46</w:delText>
                </w:r>
              </w:del>
            </w:ins>
          </w:p>
        </w:tc>
        <w:tc>
          <w:tcPr>
            <w:tcW w:w="380" w:type="pct"/>
            <w:noWrap/>
            <w:vAlign w:val="bottom"/>
            <w:hideMark/>
          </w:tcPr>
          <w:p w14:paraId="4DE83D1D" w14:textId="4766F5D8" w:rsidR="004D28DD" w:rsidRPr="002E17C2" w:rsidDel="004E77FC" w:rsidRDefault="004D28DD" w:rsidP="004D28DD">
            <w:pPr>
              <w:spacing w:after="120" w:line="360" w:lineRule="auto"/>
              <w:contextualSpacing/>
              <w:jc w:val="right"/>
              <w:rPr>
                <w:ins w:id="6160" w:author="Microsoft Word" w:date="2025-08-11T16:30:00Z" w16du:dateUtc="2025-08-11T21:30:00Z"/>
                <w:del w:id="6161" w:author="Jujia Li" w:date="2025-08-25T17:41:00Z" w16du:dateUtc="2025-08-25T22:41:00Z"/>
                <w:rFonts w:ascii="Times New Roman" w:eastAsia="Times New Roman" w:hAnsi="Times New Roman" w:cs="Times New Roman"/>
                <w:color w:val="000000"/>
                <w:kern w:val="0"/>
                <w:sz w:val="18"/>
                <w:szCs w:val="18"/>
                <w14:ligatures w14:val="none"/>
              </w:rPr>
            </w:pPr>
            <w:ins w:id="6162" w:author="Microsoft Word" w:date="2025-08-11T16:30:00Z" w16du:dateUtc="2025-08-11T21:30:00Z">
              <w:del w:id="6163" w:author="Jujia Li" w:date="2025-08-25T17:41:00Z" w16du:dateUtc="2025-08-25T22:41:00Z">
                <w:r w:rsidRPr="002E17C2" w:rsidDel="004E77FC">
                  <w:rPr>
                    <w:rFonts w:ascii="Times New Roman" w:hAnsi="Times New Roman" w:cs="Times New Roman"/>
                    <w:color w:val="000000"/>
                    <w:sz w:val="18"/>
                    <w:szCs w:val="18"/>
                    <w:rPrChange w:id="6164" w:author="Jujia Li" w:date="2025-08-10T15:09:00Z" w16du:dateUtc="2025-08-10T20:09:00Z">
                      <w:rPr>
                        <w:rFonts w:ascii="Aptos Narrow" w:hAnsi="Aptos Narrow"/>
                        <w:color w:val="000000"/>
                        <w:sz w:val="22"/>
                        <w:szCs w:val="22"/>
                      </w:rPr>
                    </w:rPrChange>
                  </w:rPr>
                  <w:delText>50.96</w:delText>
                </w:r>
              </w:del>
            </w:ins>
          </w:p>
        </w:tc>
        <w:tc>
          <w:tcPr>
            <w:tcW w:w="316" w:type="pct"/>
            <w:gridSpan w:val="2"/>
            <w:noWrap/>
            <w:vAlign w:val="bottom"/>
            <w:hideMark/>
          </w:tcPr>
          <w:p w14:paraId="617D5D52" w14:textId="1161BCC9" w:rsidR="004D28DD" w:rsidRPr="002E17C2" w:rsidDel="004E77FC" w:rsidRDefault="004D28DD" w:rsidP="004D28DD">
            <w:pPr>
              <w:spacing w:after="120" w:line="360" w:lineRule="auto"/>
              <w:contextualSpacing/>
              <w:jc w:val="right"/>
              <w:rPr>
                <w:ins w:id="6165" w:author="Microsoft Word" w:date="2025-08-11T16:30:00Z" w16du:dateUtc="2025-08-11T21:30:00Z"/>
                <w:del w:id="6166" w:author="Jujia Li" w:date="2025-08-25T17:41:00Z" w16du:dateUtc="2025-08-25T22:41:00Z"/>
                <w:rFonts w:ascii="Times New Roman" w:eastAsia="Times New Roman" w:hAnsi="Times New Roman" w:cs="Times New Roman"/>
                <w:color w:val="000000"/>
                <w:kern w:val="0"/>
                <w:sz w:val="18"/>
                <w:szCs w:val="18"/>
                <w14:ligatures w14:val="none"/>
              </w:rPr>
            </w:pPr>
            <w:ins w:id="6167" w:author="Microsoft Word" w:date="2025-08-11T16:30:00Z" w16du:dateUtc="2025-08-11T21:30:00Z">
              <w:del w:id="6168" w:author="Jujia Li" w:date="2025-08-25T17:41:00Z" w16du:dateUtc="2025-08-25T22:41:00Z">
                <w:r w:rsidRPr="002E17C2" w:rsidDel="004E77FC">
                  <w:rPr>
                    <w:rFonts w:ascii="Times New Roman" w:hAnsi="Times New Roman" w:cs="Times New Roman"/>
                    <w:color w:val="000000"/>
                    <w:sz w:val="18"/>
                    <w:szCs w:val="18"/>
                    <w:rPrChange w:id="6169" w:author="Jujia Li" w:date="2025-08-10T15:09:00Z" w16du:dateUtc="2025-08-10T20:09:00Z">
                      <w:rPr>
                        <w:rFonts w:ascii="Aptos Narrow" w:hAnsi="Aptos Narrow"/>
                        <w:color w:val="000000"/>
                        <w:sz w:val="22"/>
                        <w:szCs w:val="22"/>
                      </w:rPr>
                    </w:rPrChange>
                  </w:rPr>
                  <w:delText>0.38</w:delText>
                </w:r>
              </w:del>
            </w:ins>
          </w:p>
        </w:tc>
        <w:tc>
          <w:tcPr>
            <w:tcW w:w="380" w:type="pct"/>
            <w:noWrap/>
            <w:vAlign w:val="bottom"/>
            <w:hideMark/>
          </w:tcPr>
          <w:p w14:paraId="21720030" w14:textId="65EA053D" w:rsidR="004D28DD" w:rsidRPr="002E17C2" w:rsidDel="004E77FC" w:rsidRDefault="004D28DD" w:rsidP="004D28DD">
            <w:pPr>
              <w:spacing w:after="120" w:line="360" w:lineRule="auto"/>
              <w:contextualSpacing/>
              <w:jc w:val="right"/>
              <w:rPr>
                <w:ins w:id="6170" w:author="Microsoft Word" w:date="2025-08-11T16:30:00Z" w16du:dateUtc="2025-08-11T21:30:00Z"/>
                <w:del w:id="6171" w:author="Jujia Li" w:date="2025-08-25T17:41:00Z" w16du:dateUtc="2025-08-25T22:41:00Z"/>
                <w:rFonts w:ascii="Times New Roman" w:eastAsia="Times New Roman" w:hAnsi="Times New Roman" w:cs="Times New Roman"/>
                <w:color w:val="000000"/>
                <w:kern w:val="0"/>
                <w:sz w:val="18"/>
                <w:szCs w:val="18"/>
                <w14:ligatures w14:val="none"/>
              </w:rPr>
            </w:pPr>
            <w:ins w:id="6172" w:author="Microsoft Word" w:date="2025-08-11T16:30:00Z" w16du:dateUtc="2025-08-11T21:30:00Z">
              <w:del w:id="6173" w:author="Jujia Li" w:date="2025-08-25T17:41:00Z" w16du:dateUtc="2025-08-25T22:41:00Z">
                <w:r w:rsidRPr="002E17C2" w:rsidDel="004E77FC">
                  <w:rPr>
                    <w:rFonts w:ascii="Times New Roman" w:hAnsi="Times New Roman" w:cs="Times New Roman"/>
                    <w:color w:val="000000"/>
                    <w:sz w:val="18"/>
                    <w:szCs w:val="18"/>
                    <w:rPrChange w:id="6174" w:author="Jujia Li" w:date="2025-08-10T15:09:00Z" w16du:dateUtc="2025-08-10T20:09:00Z">
                      <w:rPr>
                        <w:rFonts w:ascii="Aptos Narrow" w:hAnsi="Aptos Narrow"/>
                        <w:color w:val="000000"/>
                        <w:sz w:val="22"/>
                        <w:szCs w:val="22"/>
                      </w:rPr>
                    </w:rPrChange>
                  </w:rPr>
                  <w:delText>44.01</w:delText>
                </w:r>
              </w:del>
            </w:ins>
          </w:p>
        </w:tc>
        <w:tc>
          <w:tcPr>
            <w:tcW w:w="321" w:type="pct"/>
            <w:noWrap/>
            <w:vAlign w:val="bottom"/>
            <w:hideMark/>
          </w:tcPr>
          <w:p w14:paraId="2D7DEC68" w14:textId="3E0CE391" w:rsidR="004D28DD" w:rsidRPr="002E17C2" w:rsidDel="004E77FC" w:rsidRDefault="004D28DD" w:rsidP="004D28DD">
            <w:pPr>
              <w:spacing w:after="120" w:line="360" w:lineRule="auto"/>
              <w:contextualSpacing/>
              <w:jc w:val="right"/>
              <w:rPr>
                <w:ins w:id="6175" w:author="Microsoft Word" w:date="2025-08-11T16:30:00Z" w16du:dateUtc="2025-08-11T21:30:00Z"/>
                <w:del w:id="6176" w:author="Jujia Li" w:date="2025-08-25T17:41:00Z" w16du:dateUtc="2025-08-25T22:41:00Z"/>
                <w:rFonts w:ascii="Times New Roman" w:eastAsia="Times New Roman" w:hAnsi="Times New Roman" w:cs="Times New Roman"/>
                <w:color w:val="000000"/>
                <w:kern w:val="0"/>
                <w:sz w:val="18"/>
                <w:szCs w:val="18"/>
                <w14:ligatures w14:val="none"/>
              </w:rPr>
            </w:pPr>
            <w:ins w:id="6177" w:author="Microsoft Word" w:date="2025-08-11T16:30:00Z" w16du:dateUtc="2025-08-11T21:30:00Z">
              <w:del w:id="6178" w:author="Jujia Li" w:date="2025-08-25T17:41:00Z" w16du:dateUtc="2025-08-25T22:41:00Z">
                <w:r w:rsidRPr="002E17C2" w:rsidDel="004E77FC">
                  <w:rPr>
                    <w:rFonts w:ascii="Times New Roman" w:hAnsi="Times New Roman" w:cs="Times New Roman"/>
                    <w:color w:val="000000"/>
                    <w:sz w:val="18"/>
                    <w:szCs w:val="18"/>
                    <w:rPrChange w:id="6179" w:author="Jujia Li" w:date="2025-08-10T15:09:00Z" w16du:dateUtc="2025-08-10T20:09:00Z">
                      <w:rPr>
                        <w:rFonts w:ascii="Aptos Narrow" w:hAnsi="Aptos Narrow"/>
                        <w:color w:val="000000"/>
                        <w:sz w:val="22"/>
                        <w:szCs w:val="22"/>
                      </w:rPr>
                    </w:rPrChange>
                  </w:rPr>
                  <w:delText>0.32</w:delText>
                </w:r>
              </w:del>
            </w:ins>
          </w:p>
        </w:tc>
        <w:tc>
          <w:tcPr>
            <w:tcW w:w="428" w:type="pct"/>
            <w:noWrap/>
            <w:vAlign w:val="bottom"/>
            <w:hideMark/>
          </w:tcPr>
          <w:p w14:paraId="52E329BF" w14:textId="2E6C7A82" w:rsidR="004D28DD" w:rsidRPr="002E17C2" w:rsidDel="004E77FC" w:rsidRDefault="004D28DD" w:rsidP="004D28DD">
            <w:pPr>
              <w:spacing w:after="120" w:line="360" w:lineRule="auto"/>
              <w:contextualSpacing/>
              <w:jc w:val="right"/>
              <w:rPr>
                <w:ins w:id="6180" w:author="Microsoft Word" w:date="2025-08-11T16:30:00Z" w16du:dateUtc="2025-08-11T21:30:00Z"/>
                <w:del w:id="6181" w:author="Jujia Li" w:date="2025-08-25T17:41:00Z" w16du:dateUtc="2025-08-25T22:41:00Z"/>
                <w:rFonts w:ascii="Times New Roman" w:eastAsia="Times New Roman" w:hAnsi="Times New Roman" w:cs="Times New Roman"/>
                <w:color w:val="000000"/>
                <w:kern w:val="0"/>
                <w:sz w:val="18"/>
                <w:szCs w:val="18"/>
                <w14:ligatures w14:val="none"/>
              </w:rPr>
            </w:pPr>
            <w:ins w:id="6182" w:author="Microsoft Word" w:date="2025-08-11T16:30:00Z" w16du:dateUtc="2025-08-11T21:30:00Z">
              <w:del w:id="6183" w:author="Jujia Li" w:date="2025-08-25T17:41:00Z" w16du:dateUtc="2025-08-25T22:41:00Z">
                <w:r w:rsidRPr="002E17C2" w:rsidDel="004E77FC">
                  <w:rPr>
                    <w:rFonts w:ascii="Times New Roman" w:hAnsi="Times New Roman" w:cs="Times New Roman"/>
                    <w:color w:val="000000"/>
                    <w:sz w:val="18"/>
                    <w:szCs w:val="18"/>
                    <w:rPrChange w:id="6184" w:author="Jujia Li" w:date="2025-08-10T15:09:00Z" w16du:dateUtc="2025-08-10T20:09:00Z">
                      <w:rPr>
                        <w:rFonts w:ascii="Aptos Narrow" w:hAnsi="Aptos Narrow"/>
                        <w:color w:val="000000"/>
                        <w:sz w:val="22"/>
                        <w:szCs w:val="22"/>
                      </w:rPr>
                    </w:rPrChange>
                  </w:rPr>
                  <w:delText>222.84</w:delText>
                </w:r>
              </w:del>
            </w:ins>
          </w:p>
        </w:tc>
        <w:tc>
          <w:tcPr>
            <w:tcW w:w="344" w:type="pct"/>
            <w:vAlign w:val="bottom"/>
          </w:tcPr>
          <w:p w14:paraId="6FC567AA" w14:textId="526D800D" w:rsidR="004D28DD" w:rsidRPr="002E17C2" w:rsidDel="004E77FC" w:rsidRDefault="004D28DD" w:rsidP="004D28DD">
            <w:pPr>
              <w:spacing w:after="120" w:line="360" w:lineRule="auto"/>
              <w:contextualSpacing/>
              <w:jc w:val="right"/>
              <w:rPr>
                <w:ins w:id="6185" w:author="Microsoft Word" w:date="2025-08-11T16:30:00Z" w16du:dateUtc="2025-08-11T21:30:00Z"/>
                <w:del w:id="6186" w:author="Jujia Li" w:date="2025-08-25T17:41:00Z" w16du:dateUtc="2025-08-25T22:41:00Z"/>
                <w:rFonts w:ascii="Times New Roman" w:hAnsi="Times New Roman" w:cs="Times New Roman"/>
                <w:sz w:val="18"/>
                <w:szCs w:val="18"/>
              </w:rPr>
            </w:pPr>
            <w:ins w:id="6187" w:author="Microsoft Word" w:date="2025-08-11T16:30:00Z" w16du:dateUtc="2025-08-11T21:30:00Z">
              <w:del w:id="6188" w:author="Jujia Li" w:date="2025-08-25T17:41:00Z" w16du:dateUtc="2025-08-25T22:41:00Z">
                <w:r w:rsidRPr="002E17C2" w:rsidDel="004E77FC">
                  <w:rPr>
                    <w:rFonts w:ascii="Times New Roman" w:hAnsi="Times New Roman" w:cs="Times New Roman"/>
                    <w:color w:val="000000"/>
                    <w:sz w:val="18"/>
                    <w:szCs w:val="18"/>
                    <w:rPrChange w:id="6189" w:author="Jujia Li" w:date="2025-08-10T15:09:00Z" w16du:dateUtc="2025-08-10T20:09:00Z">
                      <w:rPr>
                        <w:rFonts w:ascii="Aptos Narrow" w:hAnsi="Aptos Narrow"/>
                        <w:color w:val="000000"/>
                        <w:sz w:val="22"/>
                        <w:szCs w:val="22"/>
                      </w:rPr>
                    </w:rPrChange>
                  </w:rPr>
                  <w:delText>0.42</w:delText>
                </w:r>
              </w:del>
            </w:ins>
          </w:p>
        </w:tc>
      </w:tr>
      <w:tr w:rsidR="004D28DD" w:rsidRPr="006A0CE7" w:rsidDel="004E77FC" w14:paraId="60731EB7" w14:textId="209D1881" w:rsidTr="002E17C2">
        <w:trPr>
          <w:trHeight w:val="290"/>
          <w:ins w:id="6190" w:author="Microsoft Word" w:date="2025-08-11T16:30:00Z"/>
          <w:del w:id="6191" w:author="Jujia Li" w:date="2025-08-25T17:41:00Z"/>
        </w:trPr>
        <w:tc>
          <w:tcPr>
            <w:tcW w:w="808" w:type="pct"/>
            <w:noWrap/>
            <w:vAlign w:val="bottom"/>
            <w:hideMark/>
          </w:tcPr>
          <w:p w14:paraId="044A78A4" w14:textId="5D51BFAB" w:rsidR="004D28DD" w:rsidRPr="00221F0A" w:rsidDel="004E77FC" w:rsidRDefault="004D28DD" w:rsidP="004D28DD">
            <w:pPr>
              <w:spacing w:after="120" w:line="360" w:lineRule="auto"/>
              <w:contextualSpacing/>
              <w:rPr>
                <w:ins w:id="6192" w:author="Microsoft Word" w:date="2025-08-11T16:30:00Z" w16du:dateUtc="2025-08-11T21:30:00Z"/>
                <w:del w:id="6193" w:author="Jujia Li" w:date="2025-08-25T17:41:00Z" w16du:dateUtc="2025-08-25T22:41:00Z"/>
                <w:rFonts w:ascii="Times New Roman" w:eastAsia="Times New Roman" w:hAnsi="Times New Roman" w:cs="Times New Roman"/>
                <w:color w:val="000000"/>
                <w:kern w:val="0"/>
                <w:sz w:val="18"/>
                <w:szCs w:val="18"/>
                <w14:ligatures w14:val="none"/>
              </w:rPr>
            </w:pPr>
            <w:ins w:id="6194" w:author="Microsoft Word" w:date="2025-08-11T16:30:00Z" w16du:dateUtc="2025-08-11T21:30:00Z">
              <w:del w:id="6195" w:author="Jujia Li" w:date="2025-08-25T17:41:00Z" w16du:dateUtc="2025-08-25T22:41:00Z">
                <w:r w:rsidRPr="005E344C" w:rsidDel="004E77FC">
                  <w:rPr>
                    <w:rFonts w:ascii="Times New Roman" w:hAnsi="Times New Roman" w:cs="Times New Roman"/>
                    <w:color w:val="000000"/>
                    <w:sz w:val="18"/>
                    <w:szCs w:val="18"/>
                  </w:rPr>
                  <w:delText>MARION</w:delText>
                </w:r>
              </w:del>
            </w:ins>
          </w:p>
        </w:tc>
        <w:tc>
          <w:tcPr>
            <w:tcW w:w="566" w:type="pct"/>
            <w:vAlign w:val="bottom"/>
          </w:tcPr>
          <w:p w14:paraId="3802DC49" w14:textId="4EFD3369" w:rsidR="004D28DD" w:rsidRPr="002E17C2" w:rsidDel="004E77FC" w:rsidRDefault="004D28DD" w:rsidP="004D28DD">
            <w:pPr>
              <w:spacing w:after="120" w:line="360" w:lineRule="auto"/>
              <w:contextualSpacing/>
              <w:jc w:val="right"/>
              <w:rPr>
                <w:ins w:id="6196" w:author="Microsoft Word" w:date="2025-08-11T16:30:00Z" w16du:dateUtc="2025-08-11T21:30:00Z"/>
                <w:del w:id="6197" w:author="Jujia Li" w:date="2025-08-25T17:41:00Z" w16du:dateUtc="2025-08-25T22:41:00Z"/>
                <w:rFonts w:ascii="Times New Roman" w:hAnsi="Times New Roman" w:cs="Times New Roman"/>
                <w:sz w:val="18"/>
                <w:szCs w:val="18"/>
              </w:rPr>
            </w:pPr>
            <w:ins w:id="6198" w:author="Microsoft Word" w:date="2025-08-11T16:30:00Z" w16du:dateUtc="2025-08-11T21:30:00Z">
              <w:del w:id="6199" w:author="Jujia Li" w:date="2025-08-25T17:41:00Z" w16du:dateUtc="2025-08-25T22:41:00Z">
                <w:r w:rsidRPr="005E344C" w:rsidDel="004E77FC">
                  <w:rPr>
                    <w:rFonts w:ascii="Times New Roman" w:hAnsi="Times New Roman" w:cs="Times New Roman"/>
                    <w:color w:val="000000"/>
                    <w:sz w:val="18"/>
                    <w:szCs w:val="18"/>
                  </w:rPr>
                  <w:delText>29802.86</w:delText>
                </w:r>
              </w:del>
            </w:ins>
          </w:p>
        </w:tc>
        <w:tc>
          <w:tcPr>
            <w:tcW w:w="454" w:type="pct"/>
            <w:noWrap/>
            <w:vAlign w:val="bottom"/>
            <w:hideMark/>
          </w:tcPr>
          <w:p w14:paraId="60C9A989" w14:textId="3124385F" w:rsidR="004D28DD" w:rsidRPr="002E17C2" w:rsidDel="004E77FC" w:rsidRDefault="004D28DD" w:rsidP="004D28DD">
            <w:pPr>
              <w:spacing w:after="120" w:line="360" w:lineRule="auto"/>
              <w:contextualSpacing/>
              <w:jc w:val="right"/>
              <w:rPr>
                <w:ins w:id="6200" w:author="Microsoft Word" w:date="2025-08-11T16:30:00Z" w16du:dateUtc="2025-08-11T21:30:00Z"/>
                <w:del w:id="6201" w:author="Jujia Li" w:date="2025-08-25T17:41:00Z" w16du:dateUtc="2025-08-25T22:41:00Z"/>
                <w:rFonts w:ascii="Times New Roman" w:eastAsia="Times New Roman" w:hAnsi="Times New Roman" w:cs="Times New Roman"/>
                <w:color w:val="000000"/>
                <w:kern w:val="0"/>
                <w:sz w:val="18"/>
                <w:szCs w:val="18"/>
                <w14:ligatures w14:val="none"/>
              </w:rPr>
            </w:pPr>
            <w:ins w:id="6202" w:author="Microsoft Word" w:date="2025-08-11T16:30:00Z" w16du:dateUtc="2025-08-11T21:30:00Z">
              <w:del w:id="6203" w:author="Jujia Li" w:date="2025-08-25T17:41:00Z" w16du:dateUtc="2025-08-25T22:41:00Z">
                <w:r w:rsidRPr="002E17C2" w:rsidDel="004E77FC">
                  <w:rPr>
                    <w:rFonts w:ascii="Times New Roman" w:hAnsi="Times New Roman" w:cs="Times New Roman"/>
                    <w:color w:val="000000"/>
                    <w:sz w:val="18"/>
                    <w:szCs w:val="18"/>
                    <w:rPrChange w:id="6204" w:author="Jujia Li" w:date="2025-08-10T15:09:00Z" w16du:dateUtc="2025-08-10T20:09:00Z">
                      <w:rPr>
                        <w:rFonts w:ascii="Aptos Narrow" w:hAnsi="Aptos Narrow"/>
                        <w:color w:val="000000"/>
                        <w:sz w:val="22"/>
                        <w:szCs w:val="22"/>
                      </w:rPr>
                    </w:rPrChange>
                  </w:rPr>
                  <w:delText>12.15</w:delText>
                </w:r>
              </w:del>
            </w:ins>
          </w:p>
        </w:tc>
        <w:tc>
          <w:tcPr>
            <w:tcW w:w="308" w:type="pct"/>
            <w:gridSpan w:val="2"/>
            <w:noWrap/>
            <w:vAlign w:val="bottom"/>
            <w:hideMark/>
          </w:tcPr>
          <w:p w14:paraId="3379D333" w14:textId="0F7C983B" w:rsidR="004D28DD" w:rsidRPr="002E17C2" w:rsidDel="004E77FC" w:rsidRDefault="004D28DD" w:rsidP="004D28DD">
            <w:pPr>
              <w:spacing w:after="120" w:line="360" w:lineRule="auto"/>
              <w:contextualSpacing/>
              <w:jc w:val="right"/>
              <w:rPr>
                <w:ins w:id="6205" w:author="Microsoft Word" w:date="2025-08-11T16:30:00Z" w16du:dateUtc="2025-08-11T21:30:00Z"/>
                <w:del w:id="6206" w:author="Jujia Li" w:date="2025-08-25T17:41:00Z" w16du:dateUtc="2025-08-25T22:41:00Z"/>
                <w:rFonts w:ascii="Times New Roman" w:eastAsia="Times New Roman" w:hAnsi="Times New Roman" w:cs="Times New Roman"/>
                <w:color w:val="000000"/>
                <w:kern w:val="0"/>
                <w:sz w:val="18"/>
                <w:szCs w:val="18"/>
                <w14:ligatures w14:val="none"/>
              </w:rPr>
            </w:pPr>
            <w:ins w:id="6207" w:author="Microsoft Word" w:date="2025-08-11T16:30:00Z" w16du:dateUtc="2025-08-11T21:30:00Z">
              <w:del w:id="6208" w:author="Jujia Li" w:date="2025-08-25T17:41:00Z" w16du:dateUtc="2025-08-25T22:41:00Z">
                <w:r w:rsidRPr="002E17C2" w:rsidDel="004E77FC">
                  <w:rPr>
                    <w:rFonts w:ascii="Times New Roman" w:hAnsi="Times New Roman" w:cs="Times New Roman"/>
                    <w:color w:val="000000"/>
                    <w:sz w:val="18"/>
                    <w:szCs w:val="18"/>
                    <w:rPrChange w:id="6209" w:author="Jujia Li" w:date="2025-08-10T15:09:00Z" w16du:dateUtc="2025-08-10T20:09:00Z">
                      <w:rPr>
                        <w:rFonts w:ascii="Aptos Narrow" w:hAnsi="Aptos Narrow"/>
                        <w:color w:val="000000"/>
                        <w:sz w:val="22"/>
                        <w:szCs w:val="22"/>
                      </w:rPr>
                    </w:rPrChange>
                  </w:rPr>
                  <w:delText>1.11</w:delText>
                </w:r>
              </w:del>
            </w:ins>
          </w:p>
        </w:tc>
        <w:tc>
          <w:tcPr>
            <w:tcW w:w="380" w:type="pct"/>
            <w:noWrap/>
            <w:vAlign w:val="bottom"/>
            <w:hideMark/>
          </w:tcPr>
          <w:p w14:paraId="63A80A9D" w14:textId="31E9120D" w:rsidR="004D28DD" w:rsidRPr="002E17C2" w:rsidDel="004E77FC" w:rsidRDefault="004D28DD" w:rsidP="004D28DD">
            <w:pPr>
              <w:spacing w:after="120" w:line="360" w:lineRule="auto"/>
              <w:contextualSpacing/>
              <w:jc w:val="right"/>
              <w:rPr>
                <w:ins w:id="6210" w:author="Microsoft Word" w:date="2025-08-11T16:30:00Z" w16du:dateUtc="2025-08-11T21:30:00Z"/>
                <w:del w:id="6211" w:author="Jujia Li" w:date="2025-08-25T17:41:00Z" w16du:dateUtc="2025-08-25T22:41:00Z"/>
                <w:rFonts w:ascii="Times New Roman" w:eastAsia="Times New Roman" w:hAnsi="Times New Roman" w:cs="Times New Roman"/>
                <w:color w:val="000000"/>
                <w:kern w:val="0"/>
                <w:sz w:val="18"/>
                <w:szCs w:val="18"/>
                <w14:ligatures w14:val="none"/>
              </w:rPr>
            </w:pPr>
            <w:ins w:id="6212" w:author="Microsoft Word" w:date="2025-08-11T16:30:00Z" w16du:dateUtc="2025-08-11T21:30:00Z">
              <w:del w:id="6213" w:author="Jujia Li" w:date="2025-08-25T17:41:00Z" w16du:dateUtc="2025-08-25T22:41:00Z">
                <w:r w:rsidRPr="002E17C2" w:rsidDel="004E77FC">
                  <w:rPr>
                    <w:rFonts w:ascii="Times New Roman" w:hAnsi="Times New Roman" w:cs="Times New Roman"/>
                    <w:color w:val="000000"/>
                    <w:sz w:val="18"/>
                    <w:szCs w:val="18"/>
                    <w:rPrChange w:id="6214" w:author="Jujia Li" w:date="2025-08-10T15:09:00Z" w16du:dateUtc="2025-08-10T20:09:00Z">
                      <w:rPr>
                        <w:rFonts w:ascii="Aptos Narrow" w:hAnsi="Aptos Narrow"/>
                        <w:color w:val="000000"/>
                        <w:sz w:val="22"/>
                        <w:szCs w:val="22"/>
                      </w:rPr>
                    </w:rPrChange>
                  </w:rPr>
                  <w:delText>10.64</w:delText>
                </w:r>
              </w:del>
            </w:ins>
          </w:p>
        </w:tc>
        <w:tc>
          <w:tcPr>
            <w:tcW w:w="315" w:type="pct"/>
            <w:gridSpan w:val="2"/>
            <w:noWrap/>
            <w:vAlign w:val="bottom"/>
            <w:hideMark/>
          </w:tcPr>
          <w:p w14:paraId="40AC26FD" w14:textId="4EE068D7" w:rsidR="004D28DD" w:rsidRPr="002E17C2" w:rsidDel="004E77FC" w:rsidRDefault="004D28DD" w:rsidP="004D28DD">
            <w:pPr>
              <w:spacing w:after="120" w:line="360" w:lineRule="auto"/>
              <w:contextualSpacing/>
              <w:jc w:val="right"/>
              <w:rPr>
                <w:ins w:id="6215" w:author="Microsoft Word" w:date="2025-08-11T16:30:00Z" w16du:dateUtc="2025-08-11T21:30:00Z"/>
                <w:del w:id="6216" w:author="Jujia Li" w:date="2025-08-25T17:41:00Z" w16du:dateUtc="2025-08-25T22:41:00Z"/>
                <w:rFonts w:ascii="Times New Roman" w:eastAsia="Times New Roman" w:hAnsi="Times New Roman" w:cs="Times New Roman"/>
                <w:color w:val="000000"/>
                <w:kern w:val="0"/>
                <w:sz w:val="18"/>
                <w:szCs w:val="18"/>
                <w14:ligatures w14:val="none"/>
              </w:rPr>
            </w:pPr>
            <w:ins w:id="6217" w:author="Microsoft Word" w:date="2025-08-11T16:30:00Z" w16du:dateUtc="2025-08-11T21:30:00Z">
              <w:del w:id="6218" w:author="Jujia Li" w:date="2025-08-25T17:41:00Z" w16du:dateUtc="2025-08-25T22:41:00Z">
                <w:r w:rsidRPr="002E17C2" w:rsidDel="004E77FC">
                  <w:rPr>
                    <w:rFonts w:ascii="Times New Roman" w:hAnsi="Times New Roman" w:cs="Times New Roman"/>
                    <w:color w:val="000000"/>
                    <w:sz w:val="18"/>
                    <w:szCs w:val="18"/>
                    <w:rPrChange w:id="6219" w:author="Jujia Li" w:date="2025-08-10T15:09:00Z" w16du:dateUtc="2025-08-10T20:09:00Z">
                      <w:rPr>
                        <w:rFonts w:ascii="Aptos Narrow" w:hAnsi="Aptos Narrow"/>
                        <w:color w:val="000000"/>
                        <w:sz w:val="22"/>
                        <w:szCs w:val="22"/>
                      </w:rPr>
                    </w:rPrChange>
                  </w:rPr>
                  <w:delText>0.98</w:delText>
                </w:r>
              </w:del>
            </w:ins>
          </w:p>
        </w:tc>
        <w:tc>
          <w:tcPr>
            <w:tcW w:w="380" w:type="pct"/>
            <w:noWrap/>
            <w:vAlign w:val="bottom"/>
            <w:hideMark/>
          </w:tcPr>
          <w:p w14:paraId="27609EB7" w14:textId="6188229F" w:rsidR="004D28DD" w:rsidRPr="002E17C2" w:rsidDel="004E77FC" w:rsidRDefault="004D28DD" w:rsidP="004D28DD">
            <w:pPr>
              <w:spacing w:after="120" w:line="360" w:lineRule="auto"/>
              <w:contextualSpacing/>
              <w:jc w:val="right"/>
              <w:rPr>
                <w:ins w:id="6220" w:author="Microsoft Word" w:date="2025-08-11T16:30:00Z" w16du:dateUtc="2025-08-11T21:30:00Z"/>
                <w:del w:id="6221" w:author="Jujia Li" w:date="2025-08-25T17:41:00Z" w16du:dateUtc="2025-08-25T22:41:00Z"/>
                <w:rFonts w:ascii="Times New Roman" w:eastAsia="Times New Roman" w:hAnsi="Times New Roman" w:cs="Times New Roman"/>
                <w:color w:val="000000"/>
                <w:kern w:val="0"/>
                <w:sz w:val="18"/>
                <w:szCs w:val="18"/>
                <w14:ligatures w14:val="none"/>
              </w:rPr>
            </w:pPr>
            <w:ins w:id="6222" w:author="Microsoft Word" w:date="2025-08-11T16:30:00Z" w16du:dateUtc="2025-08-11T21:30:00Z">
              <w:del w:id="6223" w:author="Jujia Li" w:date="2025-08-25T17:41:00Z" w16du:dateUtc="2025-08-25T22:41:00Z">
                <w:r w:rsidRPr="002E17C2" w:rsidDel="004E77FC">
                  <w:rPr>
                    <w:rFonts w:ascii="Times New Roman" w:hAnsi="Times New Roman" w:cs="Times New Roman"/>
                    <w:color w:val="000000"/>
                    <w:sz w:val="18"/>
                    <w:szCs w:val="18"/>
                    <w:rPrChange w:id="6224" w:author="Jujia Li" w:date="2025-08-10T15:09:00Z" w16du:dateUtc="2025-08-10T20:09:00Z">
                      <w:rPr>
                        <w:rFonts w:ascii="Aptos Narrow" w:hAnsi="Aptos Narrow"/>
                        <w:color w:val="000000"/>
                        <w:sz w:val="22"/>
                        <w:szCs w:val="22"/>
                      </w:rPr>
                    </w:rPrChange>
                  </w:rPr>
                  <w:delText>9.71</w:delText>
                </w:r>
              </w:del>
            </w:ins>
          </w:p>
        </w:tc>
        <w:tc>
          <w:tcPr>
            <w:tcW w:w="316" w:type="pct"/>
            <w:gridSpan w:val="2"/>
            <w:noWrap/>
            <w:vAlign w:val="bottom"/>
            <w:hideMark/>
          </w:tcPr>
          <w:p w14:paraId="40B58E0C" w14:textId="60B35BFB" w:rsidR="004D28DD" w:rsidRPr="002E17C2" w:rsidDel="004E77FC" w:rsidRDefault="004D28DD" w:rsidP="004D28DD">
            <w:pPr>
              <w:spacing w:after="120" w:line="360" w:lineRule="auto"/>
              <w:contextualSpacing/>
              <w:jc w:val="right"/>
              <w:rPr>
                <w:ins w:id="6225" w:author="Microsoft Word" w:date="2025-08-11T16:30:00Z" w16du:dateUtc="2025-08-11T21:30:00Z"/>
                <w:del w:id="6226" w:author="Jujia Li" w:date="2025-08-25T17:41:00Z" w16du:dateUtc="2025-08-25T22:41:00Z"/>
                <w:rFonts w:ascii="Times New Roman" w:eastAsia="Times New Roman" w:hAnsi="Times New Roman" w:cs="Times New Roman"/>
                <w:color w:val="000000"/>
                <w:kern w:val="0"/>
                <w:sz w:val="18"/>
                <w:szCs w:val="18"/>
                <w14:ligatures w14:val="none"/>
              </w:rPr>
            </w:pPr>
            <w:ins w:id="6227" w:author="Microsoft Word" w:date="2025-08-11T16:30:00Z" w16du:dateUtc="2025-08-11T21:30:00Z">
              <w:del w:id="6228" w:author="Jujia Li" w:date="2025-08-25T17:41:00Z" w16du:dateUtc="2025-08-25T22:41:00Z">
                <w:r w:rsidRPr="002E17C2" w:rsidDel="004E77FC">
                  <w:rPr>
                    <w:rFonts w:ascii="Times New Roman" w:hAnsi="Times New Roman" w:cs="Times New Roman"/>
                    <w:color w:val="000000"/>
                    <w:sz w:val="18"/>
                    <w:szCs w:val="18"/>
                    <w:rPrChange w:id="6229" w:author="Jujia Li" w:date="2025-08-10T15:09:00Z" w16du:dateUtc="2025-08-10T20:09:00Z">
                      <w:rPr>
                        <w:rFonts w:ascii="Aptos Narrow" w:hAnsi="Aptos Narrow"/>
                        <w:color w:val="000000"/>
                        <w:sz w:val="22"/>
                        <w:szCs w:val="22"/>
                      </w:rPr>
                    </w:rPrChange>
                  </w:rPr>
                  <w:delText>0.89</w:delText>
                </w:r>
              </w:del>
            </w:ins>
          </w:p>
        </w:tc>
        <w:tc>
          <w:tcPr>
            <w:tcW w:w="380" w:type="pct"/>
            <w:noWrap/>
            <w:vAlign w:val="bottom"/>
            <w:hideMark/>
          </w:tcPr>
          <w:p w14:paraId="10174BB6" w14:textId="37983422" w:rsidR="004D28DD" w:rsidRPr="002E17C2" w:rsidDel="004E77FC" w:rsidRDefault="004D28DD" w:rsidP="004D28DD">
            <w:pPr>
              <w:spacing w:after="120" w:line="360" w:lineRule="auto"/>
              <w:contextualSpacing/>
              <w:jc w:val="right"/>
              <w:rPr>
                <w:ins w:id="6230" w:author="Microsoft Word" w:date="2025-08-11T16:30:00Z" w16du:dateUtc="2025-08-11T21:30:00Z"/>
                <w:del w:id="6231" w:author="Jujia Li" w:date="2025-08-25T17:41:00Z" w16du:dateUtc="2025-08-25T22:41:00Z"/>
                <w:rFonts w:ascii="Times New Roman" w:eastAsia="Times New Roman" w:hAnsi="Times New Roman" w:cs="Times New Roman"/>
                <w:color w:val="000000"/>
                <w:kern w:val="0"/>
                <w:sz w:val="18"/>
                <w:szCs w:val="18"/>
                <w14:ligatures w14:val="none"/>
              </w:rPr>
            </w:pPr>
            <w:ins w:id="6232" w:author="Microsoft Word" w:date="2025-08-11T16:30:00Z" w16du:dateUtc="2025-08-11T21:30:00Z">
              <w:del w:id="6233" w:author="Jujia Li" w:date="2025-08-25T17:41:00Z" w16du:dateUtc="2025-08-25T22:41:00Z">
                <w:r w:rsidRPr="002E17C2" w:rsidDel="004E77FC">
                  <w:rPr>
                    <w:rFonts w:ascii="Times New Roman" w:hAnsi="Times New Roman" w:cs="Times New Roman"/>
                    <w:color w:val="000000"/>
                    <w:sz w:val="18"/>
                    <w:szCs w:val="18"/>
                    <w:rPrChange w:id="6234" w:author="Jujia Li" w:date="2025-08-10T15:09:00Z" w16du:dateUtc="2025-08-10T20:09:00Z">
                      <w:rPr>
                        <w:rFonts w:ascii="Aptos Narrow" w:hAnsi="Aptos Narrow"/>
                        <w:color w:val="000000"/>
                        <w:sz w:val="22"/>
                        <w:szCs w:val="22"/>
                      </w:rPr>
                    </w:rPrChange>
                  </w:rPr>
                  <w:delText>8.55</w:delText>
                </w:r>
              </w:del>
            </w:ins>
          </w:p>
        </w:tc>
        <w:tc>
          <w:tcPr>
            <w:tcW w:w="321" w:type="pct"/>
            <w:noWrap/>
            <w:vAlign w:val="bottom"/>
            <w:hideMark/>
          </w:tcPr>
          <w:p w14:paraId="68C0476D" w14:textId="6CF9757E" w:rsidR="004D28DD" w:rsidRPr="002E17C2" w:rsidDel="004E77FC" w:rsidRDefault="004D28DD" w:rsidP="004D28DD">
            <w:pPr>
              <w:spacing w:after="120" w:line="360" w:lineRule="auto"/>
              <w:contextualSpacing/>
              <w:jc w:val="right"/>
              <w:rPr>
                <w:ins w:id="6235" w:author="Microsoft Word" w:date="2025-08-11T16:30:00Z" w16du:dateUtc="2025-08-11T21:30:00Z"/>
                <w:del w:id="6236" w:author="Jujia Li" w:date="2025-08-25T17:41:00Z" w16du:dateUtc="2025-08-25T22:41:00Z"/>
                <w:rFonts w:ascii="Times New Roman" w:eastAsia="Times New Roman" w:hAnsi="Times New Roman" w:cs="Times New Roman"/>
                <w:color w:val="000000"/>
                <w:kern w:val="0"/>
                <w:sz w:val="18"/>
                <w:szCs w:val="18"/>
                <w14:ligatures w14:val="none"/>
              </w:rPr>
            </w:pPr>
            <w:ins w:id="6237" w:author="Microsoft Word" w:date="2025-08-11T16:30:00Z" w16du:dateUtc="2025-08-11T21:30:00Z">
              <w:del w:id="6238" w:author="Jujia Li" w:date="2025-08-25T17:41:00Z" w16du:dateUtc="2025-08-25T22:41:00Z">
                <w:r w:rsidRPr="002E17C2" w:rsidDel="004E77FC">
                  <w:rPr>
                    <w:rFonts w:ascii="Times New Roman" w:hAnsi="Times New Roman" w:cs="Times New Roman"/>
                    <w:color w:val="000000"/>
                    <w:sz w:val="18"/>
                    <w:szCs w:val="18"/>
                    <w:rPrChange w:id="6239" w:author="Jujia Li" w:date="2025-08-10T15:09:00Z" w16du:dateUtc="2025-08-10T20:09:00Z">
                      <w:rPr>
                        <w:rFonts w:ascii="Aptos Narrow" w:hAnsi="Aptos Narrow"/>
                        <w:color w:val="000000"/>
                        <w:sz w:val="22"/>
                        <w:szCs w:val="22"/>
                      </w:rPr>
                    </w:rPrChange>
                  </w:rPr>
                  <w:delText>0.79</w:delText>
                </w:r>
              </w:del>
            </w:ins>
          </w:p>
        </w:tc>
        <w:tc>
          <w:tcPr>
            <w:tcW w:w="428" w:type="pct"/>
            <w:noWrap/>
            <w:vAlign w:val="bottom"/>
            <w:hideMark/>
          </w:tcPr>
          <w:p w14:paraId="33811749" w14:textId="37BE3EBE" w:rsidR="004D28DD" w:rsidRPr="002E17C2" w:rsidDel="004E77FC" w:rsidRDefault="004D28DD" w:rsidP="004D28DD">
            <w:pPr>
              <w:spacing w:after="120" w:line="360" w:lineRule="auto"/>
              <w:contextualSpacing/>
              <w:jc w:val="right"/>
              <w:rPr>
                <w:ins w:id="6240" w:author="Microsoft Word" w:date="2025-08-11T16:30:00Z" w16du:dateUtc="2025-08-11T21:30:00Z"/>
                <w:del w:id="6241" w:author="Jujia Li" w:date="2025-08-25T17:41:00Z" w16du:dateUtc="2025-08-25T22:41:00Z"/>
                <w:rFonts w:ascii="Times New Roman" w:eastAsia="Times New Roman" w:hAnsi="Times New Roman" w:cs="Times New Roman"/>
                <w:color w:val="000000"/>
                <w:kern w:val="0"/>
                <w:sz w:val="18"/>
                <w:szCs w:val="18"/>
                <w14:ligatures w14:val="none"/>
              </w:rPr>
            </w:pPr>
            <w:ins w:id="6242" w:author="Microsoft Word" w:date="2025-08-11T16:30:00Z" w16du:dateUtc="2025-08-11T21:30:00Z">
              <w:del w:id="6243" w:author="Jujia Li" w:date="2025-08-25T17:41:00Z" w16du:dateUtc="2025-08-25T22:41:00Z">
                <w:r w:rsidRPr="002E17C2" w:rsidDel="004E77FC">
                  <w:rPr>
                    <w:rFonts w:ascii="Times New Roman" w:hAnsi="Times New Roman" w:cs="Times New Roman"/>
                    <w:color w:val="000000"/>
                    <w:sz w:val="18"/>
                    <w:szCs w:val="18"/>
                    <w:rPrChange w:id="6244" w:author="Jujia Li" w:date="2025-08-10T15:09:00Z" w16du:dateUtc="2025-08-10T20:09:00Z">
                      <w:rPr>
                        <w:rFonts w:ascii="Aptos Narrow" w:hAnsi="Aptos Narrow"/>
                        <w:color w:val="000000"/>
                        <w:sz w:val="22"/>
                        <w:szCs w:val="22"/>
                      </w:rPr>
                    </w:rPrChange>
                  </w:rPr>
                  <w:delText>41.05</w:delText>
                </w:r>
              </w:del>
            </w:ins>
          </w:p>
        </w:tc>
        <w:tc>
          <w:tcPr>
            <w:tcW w:w="344" w:type="pct"/>
            <w:vAlign w:val="bottom"/>
          </w:tcPr>
          <w:p w14:paraId="7A671A91" w14:textId="14C6905E" w:rsidR="004D28DD" w:rsidRPr="002E17C2" w:rsidDel="004E77FC" w:rsidRDefault="004D28DD" w:rsidP="004D28DD">
            <w:pPr>
              <w:spacing w:after="120" w:line="360" w:lineRule="auto"/>
              <w:contextualSpacing/>
              <w:jc w:val="right"/>
              <w:rPr>
                <w:ins w:id="6245" w:author="Microsoft Word" w:date="2025-08-11T16:30:00Z" w16du:dateUtc="2025-08-11T21:30:00Z"/>
                <w:del w:id="6246" w:author="Jujia Li" w:date="2025-08-25T17:41:00Z" w16du:dateUtc="2025-08-25T22:41:00Z"/>
                <w:rFonts w:ascii="Times New Roman" w:hAnsi="Times New Roman" w:cs="Times New Roman"/>
                <w:sz w:val="18"/>
                <w:szCs w:val="18"/>
              </w:rPr>
            </w:pPr>
            <w:ins w:id="6247" w:author="Microsoft Word" w:date="2025-08-11T16:30:00Z" w16du:dateUtc="2025-08-11T21:30:00Z">
              <w:del w:id="6248" w:author="Jujia Li" w:date="2025-08-25T17:41:00Z" w16du:dateUtc="2025-08-25T22:41:00Z">
                <w:r w:rsidRPr="002E17C2" w:rsidDel="004E77FC">
                  <w:rPr>
                    <w:rFonts w:ascii="Times New Roman" w:hAnsi="Times New Roman" w:cs="Times New Roman"/>
                    <w:color w:val="000000"/>
                    <w:sz w:val="18"/>
                    <w:szCs w:val="18"/>
                    <w:rPrChange w:id="6249" w:author="Jujia Li" w:date="2025-08-10T15:09:00Z" w16du:dateUtc="2025-08-10T20:09:00Z">
                      <w:rPr>
                        <w:rFonts w:ascii="Aptos Narrow" w:hAnsi="Aptos Narrow"/>
                        <w:color w:val="000000"/>
                        <w:sz w:val="22"/>
                        <w:szCs w:val="22"/>
                      </w:rPr>
                    </w:rPrChange>
                  </w:rPr>
                  <w:delText>0.94</w:delText>
                </w:r>
              </w:del>
            </w:ins>
          </w:p>
        </w:tc>
      </w:tr>
      <w:tr w:rsidR="004D28DD" w:rsidRPr="006A0CE7" w:rsidDel="004E77FC" w14:paraId="017C47D9" w14:textId="615D37C6" w:rsidTr="002E17C2">
        <w:trPr>
          <w:trHeight w:val="290"/>
          <w:ins w:id="6250" w:author="Microsoft Word" w:date="2025-08-11T16:30:00Z"/>
          <w:del w:id="6251" w:author="Jujia Li" w:date="2025-08-25T17:41:00Z"/>
        </w:trPr>
        <w:tc>
          <w:tcPr>
            <w:tcW w:w="808" w:type="pct"/>
            <w:noWrap/>
            <w:vAlign w:val="bottom"/>
            <w:hideMark/>
          </w:tcPr>
          <w:p w14:paraId="3B6E3E01" w14:textId="35589724" w:rsidR="004D28DD" w:rsidRPr="00221F0A" w:rsidDel="004E77FC" w:rsidRDefault="004D28DD" w:rsidP="004D28DD">
            <w:pPr>
              <w:spacing w:after="120" w:line="360" w:lineRule="auto"/>
              <w:contextualSpacing/>
              <w:rPr>
                <w:ins w:id="6252" w:author="Microsoft Word" w:date="2025-08-11T16:30:00Z" w16du:dateUtc="2025-08-11T21:30:00Z"/>
                <w:del w:id="6253" w:author="Jujia Li" w:date="2025-08-25T17:41:00Z" w16du:dateUtc="2025-08-25T22:41:00Z"/>
                <w:rFonts w:ascii="Times New Roman" w:eastAsia="Times New Roman" w:hAnsi="Times New Roman" w:cs="Times New Roman"/>
                <w:color w:val="000000"/>
                <w:kern w:val="0"/>
                <w:sz w:val="18"/>
                <w:szCs w:val="18"/>
                <w14:ligatures w14:val="none"/>
              </w:rPr>
            </w:pPr>
            <w:ins w:id="6254" w:author="Microsoft Word" w:date="2025-08-11T16:30:00Z" w16du:dateUtc="2025-08-11T21:30:00Z">
              <w:del w:id="6255" w:author="Jujia Li" w:date="2025-08-25T17:41:00Z" w16du:dateUtc="2025-08-25T22:41:00Z">
                <w:r w:rsidRPr="005E344C" w:rsidDel="004E77FC">
                  <w:rPr>
                    <w:rFonts w:ascii="Times New Roman" w:hAnsi="Times New Roman" w:cs="Times New Roman"/>
                    <w:color w:val="000000"/>
                    <w:sz w:val="18"/>
                    <w:szCs w:val="18"/>
                  </w:rPr>
                  <w:delText>MARSHALL</w:delText>
                </w:r>
              </w:del>
            </w:ins>
          </w:p>
        </w:tc>
        <w:tc>
          <w:tcPr>
            <w:tcW w:w="566" w:type="pct"/>
            <w:vAlign w:val="bottom"/>
          </w:tcPr>
          <w:p w14:paraId="0F4D78F1" w14:textId="1678FBCA" w:rsidR="004D28DD" w:rsidRPr="002E17C2" w:rsidDel="004E77FC" w:rsidRDefault="004D28DD" w:rsidP="004D28DD">
            <w:pPr>
              <w:spacing w:after="120" w:line="360" w:lineRule="auto"/>
              <w:contextualSpacing/>
              <w:jc w:val="right"/>
              <w:rPr>
                <w:ins w:id="6256" w:author="Microsoft Word" w:date="2025-08-11T16:30:00Z" w16du:dateUtc="2025-08-11T21:30:00Z"/>
                <w:del w:id="6257" w:author="Jujia Li" w:date="2025-08-25T17:41:00Z" w16du:dateUtc="2025-08-25T22:41:00Z"/>
                <w:rFonts w:ascii="Times New Roman" w:hAnsi="Times New Roman" w:cs="Times New Roman"/>
                <w:sz w:val="18"/>
                <w:szCs w:val="18"/>
              </w:rPr>
            </w:pPr>
            <w:ins w:id="6258" w:author="Microsoft Word" w:date="2025-08-11T16:30:00Z" w16du:dateUtc="2025-08-11T21:30:00Z">
              <w:del w:id="6259" w:author="Jujia Li" w:date="2025-08-25T17:41:00Z" w16du:dateUtc="2025-08-25T22:41:00Z">
                <w:r w:rsidRPr="005E344C" w:rsidDel="004E77FC">
                  <w:rPr>
                    <w:rFonts w:ascii="Times New Roman" w:hAnsi="Times New Roman" w:cs="Times New Roman"/>
                    <w:color w:val="000000"/>
                    <w:sz w:val="18"/>
                    <w:szCs w:val="18"/>
                  </w:rPr>
                  <w:delText>95906.71</w:delText>
                </w:r>
              </w:del>
            </w:ins>
          </w:p>
        </w:tc>
        <w:tc>
          <w:tcPr>
            <w:tcW w:w="454" w:type="pct"/>
            <w:noWrap/>
            <w:vAlign w:val="bottom"/>
            <w:hideMark/>
          </w:tcPr>
          <w:p w14:paraId="2A258174" w14:textId="19E5468E" w:rsidR="004D28DD" w:rsidRPr="002E17C2" w:rsidDel="004E77FC" w:rsidRDefault="004D28DD" w:rsidP="004D28DD">
            <w:pPr>
              <w:spacing w:after="120" w:line="360" w:lineRule="auto"/>
              <w:contextualSpacing/>
              <w:jc w:val="right"/>
              <w:rPr>
                <w:ins w:id="6260" w:author="Microsoft Word" w:date="2025-08-11T16:30:00Z" w16du:dateUtc="2025-08-11T21:30:00Z"/>
                <w:del w:id="6261" w:author="Jujia Li" w:date="2025-08-25T17:41:00Z" w16du:dateUtc="2025-08-25T22:41:00Z"/>
                <w:rFonts w:ascii="Times New Roman" w:eastAsia="Times New Roman" w:hAnsi="Times New Roman" w:cs="Times New Roman"/>
                <w:color w:val="000000"/>
                <w:kern w:val="0"/>
                <w:sz w:val="18"/>
                <w:szCs w:val="18"/>
                <w14:ligatures w14:val="none"/>
              </w:rPr>
            </w:pPr>
            <w:ins w:id="6262" w:author="Microsoft Word" w:date="2025-08-11T16:30:00Z" w16du:dateUtc="2025-08-11T21:30:00Z">
              <w:del w:id="6263" w:author="Jujia Li" w:date="2025-08-25T17:41:00Z" w16du:dateUtc="2025-08-25T22:41:00Z">
                <w:r w:rsidRPr="002E17C2" w:rsidDel="004E77FC">
                  <w:rPr>
                    <w:rFonts w:ascii="Times New Roman" w:hAnsi="Times New Roman" w:cs="Times New Roman"/>
                    <w:color w:val="000000"/>
                    <w:sz w:val="18"/>
                    <w:szCs w:val="18"/>
                    <w:rPrChange w:id="6264" w:author="Jujia Li" w:date="2025-08-10T15:09:00Z" w16du:dateUtc="2025-08-10T20:09:00Z">
                      <w:rPr>
                        <w:rFonts w:ascii="Aptos Narrow" w:hAnsi="Aptos Narrow"/>
                        <w:color w:val="000000"/>
                        <w:sz w:val="22"/>
                        <w:szCs w:val="22"/>
                      </w:rPr>
                    </w:rPrChange>
                  </w:rPr>
                  <w:delText>35.33</w:delText>
                </w:r>
              </w:del>
            </w:ins>
          </w:p>
        </w:tc>
        <w:tc>
          <w:tcPr>
            <w:tcW w:w="308" w:type="pct"/>
            <w:gridSpan w:val="2"/>
            <w:noWrap/>
            <w:vAlign w:val="bottom"/>
            <w:hideMark/>
          </w:tcPr>
          <w:p w14:paraId="7BE4190D" w14:textId="59A56B15" w:rsidR="004D28DD" w:rsidRPr="002E17C2" w:rsidDel="004E77FC" w:rsidRDefault="004D28DD" w:rsidP="004D28DD">
            <w:pPr>
              <w:spacing w:after="120" w:line="360" w:lineRule="auto"/>
              <w:contextualSpacing/>
              <w:jc w:val="right"/>
              <w:rPr>
                <w:ins w:id="6265" w:author="Microsoft Word" w:date="2025-08-11T16:30:00Z" w16du:dateUtc="2025-08-11T21:30:00Z"/>
                <w:del w:id="6266" w:author="Jujia Li" w:date="2025-08-25T17:41:00Z" w16du:dateUtc="2025-08-25T22:41:00Z"/>
                <w:rFonts w:ascii="Times New Roman" w:eastAsia="Times New Roman" w:hAnsi="Times New Roman" w:cs="Times New Roman"/>
                <w:color w:val="000000"/>
                <w:kern w:val="0"/>
                <w:sz w:val="18"/>
                <w:szCs w:val="18"/>
                <w14:ligatures w14:val="none"/>
              </w:rPr>
            </w:pPr>
            <w:ins w:id="6267" w:author="Microsoft Word" w:date="2025-08-11T16:30:00Z" w16du:dateUtc="2025-08-11T21:30:00Z">
              <w:del w:id="6268" w:author="Jujia Li" w:date="2025-08-25T17:41:00Z" w16du:dateUtc="2025-08-25T22:41:00Z">
                <w:r w:rsidRPr="002E17C2" w:rsidDel="004E77FC">
                  <w:rPr>
                    <w:rFonts w:ascii="Times New Roman" w:hAnsi="Times New Roman" w:cs="Times New Roman"/>
                    <w:color w:val="000000"/>
                    <w:sz w:val="18"/>
                    <w:szCs w:val="18"/>
                    <w:rPrChange w:id="6269" w:author="Jujia Li" w:date="2025-08-10T15:09:00Z" w16du:dateUtc="2025-08-10T20:09:00Z">
                      <w:rPr>
                        <w:rFonts w:ascii="Aptos Narrow" w:hAnsi="Aptos Narrow"/>
                        <w:color w:val="000000"/>
                        <w:sz w:val="22"/>
                        <w:szCs w:val="22"/>
                      </w:rPr>
                    </w:rPrChange>
                  </w:rPr>
                  <w:delText>1.01</w:delText>
                </w:r>
              </w:del>
            </w:ins>
          </w:p>
        </w:tc>
        <w:tc>
          <w:tcPr>
            <w:tcW w:w="380" w:type="pct"/>
            <w:noWrap/>
            <w:vAlign w:val="bottom"/>
            <w:hideMark/>
          </w:tcPr>
          <w:p w14:paraId="78A206B9" w14:textId="2763765F" w:rsidR="004D28DD" w:rsidRPr="002E17C2" w:rsidDel="004E77FC" w:rsidRDefault="004D28DD" w:rsidP="004D28DD">
            <w:pPr>
              <w:spacing w:after="120" w:line="360" w:lineRule="auto"/>
              <w:contextualSpacing/>
              <w:jc w:val="right"/>
              <w:rPr>
                <w:ins w:id="6270" w:author="Microsoft Word" w:date="2025-08-11T16:30:00Z" w16du:dateUtc="2025-08-11T21:30:00Z"/>
                <w:del w:id="6271" w:author="Jujia Li" w:date="2025-08-25T17:41:00Z" w16du:dateUtc="2025-08-25T22:41:00Z"/>
                <w:rFonts w:ascii="Times New Roman" w:eastAsia="Times New Roman" w:hAnsi="Times New Roman" w:cs="Times New Roman"/>
                <w:color w:val="000000"/>
                <w:kern w:val="0"/>
                <w:sz w:val="18"/>
                <w:szCs w:val="18"/>
                <w14:ligatures w14:val="none"/>
              </w:rPr>
            </w:pPr>
            <w:ins w:id="6272" w:author="Microsoft Word" w:date="2025-08-11T16:30:00Z" w16du:dateUtc="2025-08-11T21:30:00Z">
              <w:del w:id="6273" w:author="Jujia Li" w:date="2025-08-25T17:41:00Z" w16du:dateUtc="2025-08-25T22:41:00Z">
                <w:r w:rsidRPr="002E17C2" w:rsidDel="004E77FC">
                  <w:rPr>
                    <w:rFonts w:ascii="Times New Roman" w:hAnsi="Times New Roman" w:cs="Times New Roman"/>
                    <w:color w:val="000000"/>
                    <w:sz w:val="18"/>
                    <w:szCs w:val="18"/>
                    <w:rPrChange w:id="6274" w:author="Jujia Li" w:date="2025-08-10T15:09:00Z" w16du:dateUtc="2025-08-10T20:09:00Z">
                      <w:rPr>
                        <w:rFonts w:ascii="Aptos Narrow" w:hAnsi="Aptos Narrow"/>
                        <w:color w:val="000000"/>
                        <w:sz w:val="22"/>
                        <w:szCs w:val="22"/>
                      </w:rPr>
                    </w:rPrChange>
                  </w:rPr>
                  <w:delText>32.15</w:delText>
                </w:r>
              </w:del>
            </w:ins>
          </w:p>
        </w:tc>
        <w:tc>
          <w:tcPr>
            <w:tcW w:w="315" w:type="pct"/>
            <w:gridSpan w:val="2"/>
            <w:noWrap/>
            <w:vAlign w:val="bottom"/>
            <w:hideMark/>
          </w:tcPr>
          <w:p w14:paraId="7AE8E2E9" w14:textId="5BECCF13" w:rsidR="004D28DD" w:rsidRPr="002E17C2" w:rsidDel="004E77FC" w:rsidRDefault="004D28DD" w:rsidP="004D28DD">
            <w:pPr>
              <w:spacing w:after="120" w:line="360" w:lineRule="auto"/>
              <w:contextualSpacing/>
              <w:jc w:val="right"/>
              <w:rPr>
                <w:ins w:id="6275" w:author="Microsoft Word" w:date="2025-08-11T16:30:00Z" w16du:dateUtc="2025-08-11T21:30:00Z"/>
                <w:del w:id="6276" w:author="Jujia Li" w:date="2025-08-25T17:41:00Z" w16du:dateUtc="2025-08-25T22:41:00Z"/>
                <w:rFonts w:ascii="Times New Roman" w:eastAsia="Times New Roman" w:hAnsi="Times New Roman" w:cs="Times New Roman"/>
                <w:color w:val="000000"/>
                <w:kern w:val="0"/>
                <w:sz w:val="18"/>
                <w:szCs w:val="18"/>
                <w14:ligatures w14:val="none"/>
              </w:rPr>
            </w:pPr>
            <w:ins w:id="6277" w:author="Microsoft Word" w:date="2025-08-11T16:30:00Z" w16du:dateUtc="2025-08-11T21:30:00Z">
              <w:del w:id="6278" w:author="Jujia Li" w:date="2025-08-25T17:41:00Z" w16du:dateUtc="2025-08-25T22:41:00Z">
                <w:r w:rsidRPr="002E17C2" w:rsidDel="004E77FC">
                  <w:rPr>
                    <w:rFonts w:ascii="Times New Roman" w:hAnsi="Times New Roman" w:cs="Times New Roman"/>
                    <w:color w:val="000000"/>
                    <w:sz w:val="18"/>
                    <w:szCs w:val="18"/>
                    <w:rPrChange w:id="6279" w:author="Jujia Li" w:date="2025-08-10T15:09:00Z" w16du:dateUtc="2025-08-10T20:09:00Z">
                      <w:rPr>
                        <w:rFonts w:ascii="Aptos Narrow" w:hAnsi="Aptos Narrow"/>
                        <w:color w:val="000000"/>
                        <w:sz w:val="22"/>
                        <w:szCs w:val="22"/>
                      </w:rPr>
                    </w:rPrChange>
                  </w:rPr>
                  <w:delText>0.92</w:delText>
                </w:r>
              </w:del>
            </w:ins>
          </w:p>
        </w:tc>
        <w:tc>
          <w:tcPr>
            <w:tcW w:w="380" w:type="pct"/>
            <w:noWrap/>
            <w:vAlign w:val="bottom"/>
            <w:hideMark/>
          </w:tcPr>
          <w:p w14:paraId="535600A6" w14:textId="3BD8C458" w:rsidR="004D28DD" w:rsidRPr="002E17C2" w:rsidDel="004E77FC" w:rsidRDefault="004D28DD" w:rsidP="004D28DD">
            <w:pPr>
              <w:spacing w:after="120" w:line="360" w:lineRule="auto"/>
              <w:contextualSpacing/>
              <w:jc w:val="right"/>
              <w:rPr>
                <w:ins w:id="6280" w:author="Microsoft Word" w:date="2025-08-11T16:30:00Z" w16du:dateUtc="2025-08-11T21:30:00Z"/>
                <w:del w:id="6281" w:author="Jujia Li" w:date="2025-08-25T17:41:00Z" w16du:dateUtc="2025-08-25T22:41:00Z"/>
                <w:rFonts w:ascii="Times New Roman" w:eastAsia="Times New Roman" w:hAnsi="Times New Roman" w:cs="Times New Roman"/>
                <w:color w:val="000000"/>
                <w:kern w:val="0"/>
                <w:sz w:val="18"/>
                <w:szCs w:val="18"/>
                <w14:ligatures w14:val="none"/>
              </w:rPr>
            </w:pPr>
            <w:ins w:id="6282" w:author="Microsoft Word" w:date="2025-08-11T16:30:00Z" w16du:dateUtc="2025-08-11T21:30:00Z">
              <w:del w:id="6283" w:author="Jujia Li" w:date="2025-08-25T17:41:00Z" w16du:dateUtc="2025-08-25T22:41:00Z">
                <w:r w:rsidRPr="002E17C2" w:rsidDel="004E77FC">
                  <w:rPr>
                    <w:rFonts w:ascii="Times New Roman" w:hAnsi="Times New Roman" w:cs="Times New Roman"/>
                    <w:color w:val="000000"/>
                    <w:sz w:val="18"/>
                    <w:szCs w:val="18"/>
                    <w:rPrChange w:id="6284" w:author="Jujia Li" w:date="2025-08-10T15:09:00Z" w16du:dateUtc="2025-08-10T20:09:00Z">
                      <w:rPr>
                        <w:rFonts w:ascii="Aptos Narrow" w:hAnsi="Aptos Narrow"/>
                        <w:color w:val="000000"/>
                        <w:sz w:val="22"/>
                        <w:szCs w:val="22"/>
                      </w:rPr>
                    </w:rPrChange>
                  </w:rPr>
                  <w:delText>29.53</w:delText>
                </w:r>
              </w:del>
            </w:ins>
          </w:p>
        </w:tc>
        <w:tc>
          <w:tcPr>
            <w:tcW w:w="316" w:type="pct"/>
            <w:gridSpan w:val="2"/>
            <w:noWrap/>
            <w:vAlign w:val="bottom"/>
            <w:hideMark/>
          </w:tcPr>
          <w:p w14:paraId="2563D1D3" w14:textId="12EE3F19" w:rsidR="004D28DD" w:rsidRPr="002E17C2" w:rsidDel="004E77FC" w:rsidRDefault="004D28DD" w:rsidP="004D28DD">
            <w:pPr>
              <w:spacing w:after="120" w:line="360" w:lineRule="auto"/>
              <w:contextualSpacing/>
              <w:jc w:val="right"/>
              <w:rPr>
                <w:ins w:id="6285" w:author="Microsoft Word" w:date="2025-08-11T16:30:00Z" w16du:dateUtc="2025-08-11T21:30:00Z"/>
                <w:del w:id="6286" w:author="Jujia Li" w:date="2025-08-25T17:41:00Z" w16du:dateUtc="2025-08-25T22:41:00Z"/>
                <w:rFonts w:ascii="Times New Roman" w:eastAsia="Times New Roman" w:hAnsi="Times New Roman" w:cs="Times New Roman"/>
                <w:color w:val="000000"/>
                <w:kern w:val="0"/>
                <w:sz w:val="18"/>
                <w:szCs w:val="18"/>
                <w14:ligatures w14:val="none"/>
              </w:rPr>
            </w:pPr>
            <w:ins w:id="6287" w:author="Microsoft Word" w:date="2025-08-11T16:30:00Z" w16du:dateUtc="2025-08-11T21:30:00Z">
              <w:del w:id="6288" w:author="Jujia Li" w:date="2025-08-25T17:41:00Z" w16du:dateUtc="2025-08-25T22:41:00Z">
                <w:r w:rsidRPr="002E17C2" w:rsidDel="004E77FC">
                  <w:rPr>
                    <w:rFonts w:ascii="Times New Roman" w:hAnsi="Times New Roman" w:cs="Times New Roman"/>
                    <w:color w:val="000000"/>
                    <w:sz w:val="18"/>
                    <w:szCs w:val="18"/>
                    <w:rPrChange w:id="6289" w:author="Jujia Li" w:date="2025-08-10T15:09:00Z" w16du:dateUtc="2025-08-10T20:09:00Z">
                      <w:rPr>
                        <w:rFonts w:ascii="Aptos Narrow" w:hAnsi="Aptos Narrow"/>
                        <w:color w:val="000000"/>
                        <w:sz w:val="22"/>
                        <w:szCs w:val="22"/>
                      </w:rPr>
                    </w:rPrChange>
                  </w:rPr>
                  <w:delText>0.84</w:delText>
                </w:r>
              </w:del>
            </w:ins>
          </w:p>
        </w:tc>
        <w:tc>
          <w:tcPr>
            <w:tcW w:w="380" w:type="pct"/>
            <w:noWrap/>
            <w:vAlign w:val="bottom"/>
            <w:hideMark/>
          </w:tcPr>
          <w:p w14:paraId="01754640" w14:textId="259409DD" w:rsidR="004D28DD" w:rsidRPr="002E17C2" w:rsidDel="004E77FC" w:rsidRDefault="004D28DD" w:rsidP="004D28DD">
            <w:pPr>
              <w:spacing w:after="120" w:line="360" w:lineRule="auto"/>
              <w:contextualSpacing/>
              <w:jc w:val="right"/>
              <w:rPr>
                <w:ins w:id="6290" w:author="Microsoft Word" w:date="2025-08-11T16:30:00Z" w16du:dateUtc="2025-08-11T21:30:00Z"/>
                <w:del w:id="6291" w:author="Jujia Li" w:date="2025-08-25T17:41:00Z" w16du:dateUtc="2025-08-25T22:41:00Z"/>
                <w:rFonts w:ascii="Times New Roman" w:eastAsia="Times New Roman" w:hAnsi="Times New Roman" w:cs="Times New Roman"/>
                <w:color w:val="000000"/>
                <w:kern w:val="0"/>
                <w:sz w:val="18"/>
                <w:szCs w:val="18"/>
                <w14:ligatures w14:val="none"/>
              </w:rPr>
            </w:pPr>
            <w:ins w:id="6292" w:author="Microsoft Word" w:date="2025-08-11T16:30:00Z" w16du:dateUtc="2025-08-11T21:30:00Z">
              <w:del w:id="6293" w:author="Jujia Li" w:date="2025-08-25T17:41:00Z" w16du:dateUtc="2025-08-25T22:41:00Z">
                <w:r w:rsidRPr="002E17C2" w:rsidDel="004E77FC">
                  <w:rPr>
                    <w:rFonts w:ascii="Times New Roman" w:hAnsi="Times New Roman" w:cs="Times New Roman"/>
                    <w:color w:val="000000"/>
                    <w:sz w:val="18"/>
                    <w:szCs w:val="18"/>
                    <w:rPrChange w:id="6294" w:author="Jujia Li" w:date="2025-08-10T15:09:00Z" w16du:dateUtc="2025-08-10T20:09:00Z">
                      <w:rPr>
                        <w:rFonts w:ascii="Aptos Narrow" w:hAnsi="Aptos Narrow"/>
                        <w:color w:val="000000"/>
                        <w:sz w:val="22"/>
                        <w:szCs w:val="22"/>
                      </w:rPr>
                    </w:rPrChange>
                  </w:rPr>
                  <w:delText>26.43</w:delText>
                </w:r>
              </w:del>
            </w:ins>
          </w:p>
        </w:tc>
        <w:tc>
          <w:tcPr>
            <w:tcW w:w="321" w:type="pct"/>
            <w:noWrap/>
            <w:vAlign w:val="bottom"/>
            <w:hideMark/>
          </w:tcPr>
          <w:p w14:paraId="0B14BA61" w14:textId="4B2DC314" w:rsidR="004D28DD" w:rsidRPr="002E17C2" w:rsidDel="004E77FC" w:rsidRDefault="004D28DD" w:rsidP="004D28DD">
            <w:pPr>
              <w:spacing w:after="120" w:line="360" w:lineRule="auto"/>
              <w:contextualSpacing/>
              <w:jc w:val="right"/>
              <w:rPr>
                <w:ins w:id="6295" w:author="Microsoft Word" w:date="2025-08-11T16:30:00Z" w16du:dateUtc="2025-08-11T21:30:00Z"/>
                <w:del w:id="6296" w:author="Jujia Li" w:date="2025-08-25T17:41:00Z" w16du:dateUtc="2025-08-25T22:41:00Z"/>
                <w:rFonts w:ascii="Times New Roman" w:eastAsia="Times New Roman" w:hAnsi="Times New Roman" w:cs="Times New Roman"/>
                <w:color w:val="000000"/>
                <w:kern w:val="0"/>
                <w:sz w:val="18"/>
                <w:szCs w:val="18"/>
                <w14:ligatures w14:val="none"/>
              </w:rPr>
            </w:pPr>
            <w:ins w:id="6297" w:author="Microsoft Word" w:date="2025-08-11T16:30:00Z" w16du:dateUtc="2025-08-11T21:30:00Z">
              <w:del w:id="6298" w:author="Jujia Li" w:date="2025-08-25T17:41:00Z" w16du:dateUtc="2025-08-25T22:41:00Z">
                <w:r w:rsidRPr="002E17C2" w:rsidDel="004E77FC">
                  <w:rPr>
                    <w:rFonts w:ascii="Times New Roman" w:hAnsi="Times New Roman" w:cs="Times New Roman"/>
                    <w:color w:val="000000"/>
                    <w:sz w:val="18"/>
                    <w:szCs w:val="18"/>
                    <w:rPrChange w:id="6299" w:author="Jujia Li" w:date="2025-08-10T15:09:00Z" w16du:dateUtc="2025-08-10T20:09:00Z">
                      <w:rPr>
                        <w:rFonts w:ascii="Aptos Narrow" w:hAnsi="Aptos Narrow"/>
                        <w:color w:val="000000"/>
                        <w:sz w:val="22"/>
                        <w:szCs w:val="22"/>
                      </w:rPr>
                    </w:rPrChange>
                  </w:rPr>
                  <w:delText>0.75</w:delText>
                </w:r>
              </w:del>
            </w:ins>
          </w:p>
        </w:tc>
        <w:tc>
          <w:tcPr>
            <w:tcW w:w="428" w:type="pct"/>
            <w:noWrap/>
            <w:vAlign w:val="bottom"/>
            <w:hideMark/>
          </w:tcPr>
          <w:p w14:paraId="353EC666" w14:textId="19AB2DED" w:rsidR="004D28DD" w:rsidRPr="002E17C2" w:rsidDel="004E77FC" w:rsidRDefault="004D28DD" w:rsidP="004D28DD">
            <w:pPr>
              <w:spacing w:after="120" w:line="360" w:lineRule="auto"/>
              <w:contextualSpacing/>
              <w:jc w:val="right"/>
              <w:rPr>
                <w:ins w:id="6300" w:author="Microsoft Word" w:date="2025-08-11T16:30:00Z" w16du:dateUtc="2025-08-11T21:30:00Z"/>
                <w:del w:id="6301" w:author="Jujia Li" w:date="2025-08-25T17:41:00Z" w16du:dateUtc="2025-08-25T22:41:00Z"/>
                <w:rFonts w:ascii="Times New Roman" w:eastAsia="Times New Roman" w:hAnsi="Times New Roman" w:cs="Times New Roman"/>
                <w:color w:val="000000"/>
                <w:kern w:val="0"/>
                <w:sz w:val="18"/>
                <w:szCs w:val="18"/>
                <w14:ligatures w14:val="none"/>
              </w:rPr>
            </w:pPr>
            <w:ins w:id="6302" w:author="Microsoft Word" w:date="2025-08-11T16:30:00Z" w16du:dateUtc="2025-08-11T21:30:00Z">
              <w:del w:id="6303" w:author="Jujia Li" w:date="2025-08-25T17:41:00Z" w16du:dateUtc="2025-08-25T22:41:00Z">
                <w:r w:rsidRPr="002E17C2" w:rsidDel="004E77FC">
                  <w:rPr>
                    <w:rFonts w:ascii="Times New Roman" w:hAnsi="Times New Roman" w:cs="Times New Roman"/>
                    <w:color w:val="000000"/>
                    <w:sz w:val="18"/>
                    <w:szCs w:val="18"/>
                    <w:rPrChange w:id="6304" w:author="Jujia Li" w:date="2025-08-10T15:09:00Z" w16du:dateUtc="2025-08-10T20:09:00Z">
                      <w:rPr>
                        <w:rFonts w:ascii="Aptos Narrow" w:hAnsi="Aptos Narrow"/>
                        <w:color w:val="000000"/>
                        <w:sz w:val="22"/>
                        <w:szCs w:val="22"/>
                      </w:rPr>
                    </w:rPrChange>
                  </w:rPr>
                  <w:delText>123.44</w:delText>
                </w:r>
              </w:del>
            </w:ins>
          </w:p>
        </w:tc>
        <w:tc>
          <w:tcPr>
            <w:tcW w:w="344" w:type="pct"/>
            <w:vAlign w:val="bottom"/>
          </w:tcPr>
          <w:p w14:paraId="444E0E02" w14:textId="42E8359A" w:rsidR="004D28DD" w:rsidRPr="002E17C2" w:rsidDel="004E77FC" w:rsidRDefault="004D28DD" w:rsidP="004D28DD">
            <w:pPr>
              <w:spacing w:after="120" w:line="360" w:lineRule="auto"/>
              <w:contextualSpacing/>
              <w:jc w:val="right"/>
              <w:rPr>
                <w:ins w:id="6305" w:author="Microsoft Word" w:date="2025-08-11T16:30:00Z" w16du:dateUtc="2025-08-11T21:30:00Z"/>
                <w:del w:id="6306" w:author="Jujia Li" w:date="2025-08-25T17:41:00Z" w16du:dateUtc="2025-08-25T22:41:00Z"/>
                <w:rFonts w:ascii="Times New Roman" w:hAnsi="Times New Roman" w:cs="Times New Roman"/>
                <w:sz w:val="18"/>
                <w:szCs w:val="18"/>
              </w:rPr>
            </w:pPr>
            <w:ins w:id="6307" w:author="Microsoft Word" w:date="2025-08-11T16:30:00Z" w16du:dateUtc="2025-08-11T21:30:00Z">
              <w:del w:id="6308" w:author="Jujia Li" w:date="2025-08-25T17:41:00Z" w16du:dateUtc="2025-08-25T22:41:00Z">
                <w:r w:rsidRPr="002E17C2" w:rsidDel="004E77FC">
                  <w:rPr>
                    <w:rFonts w:ascii="Times New Roman" w:hAnsi="Times New Roman" w:cs="Times New Roman"/>
                    <w:color w:val="000000"/>
                    <w:sz w:val="18"/>
                    <w:szCs w:val="18"/>
                    <w:rPrChange w:id="6309" w:author="Jujia Li" w:date="2025-08-10T15:09:00Z" w16du:dateUtc="2025-08-10T20:09:00Z">
                      <w:rPr>
                        <w:rFonts w:ascii="Aptos Narrow" w:hAnsi="Aptos Narrow"/>
                        <w:color w:val="000000"/>
                        <w:sz w:val="22"/>
                        <w:szCs w:val="22"/>
                      </w:rPr>
                    </w:rPrChange>
                  </w:rPr>
                  <w:delText>0.88</w:delText>
                </w:r>
              </w:del>
            </w:ins>
          </w:p>
        </w:tc>
      </w:tr>
      <w:tr w:rsidR="004D28DD" w:rsidRPr="006A0CE7" w:rsidDel="004E77FC" w14:paraId="71AF87B2" w14:textId="35F45184" w:rsidTr="002E17C2">
        <w:trPr>
          <w:trHeight w:val="290"/>
          <w:ins w:id="6310" w:author="Microsoft Word" w:date="2025-08-11T16:30:00Z"/>
          <w:del w:id="6311" w:author="Jujia Li" w:date="2025-08-25T17:41:00Z"/>
        </w:trPr>
        <w:tc>
          <w:tcPr>
            <w:tcW w:w="808" w:type="pct"/>
            <w:noWrap/>
            <w:vAlign w:val="bottom"/>
            <w:hideMark/>
          </w:tcPr>
          <w:p w14:paraId="17DCF4D9" w14:textId="19815093" w:rsidR="004D28DD" w:rsidRPr="00221F0A" w:rsidDel="004E77FC" w:rsidRDefault="004D28DD" w:rsidP="004D28DD">
            <w:pPr>
              <w:spacing w:after="120" w:line="360" w:lineRule="auto"/>
              <w:contextualSpacing/>
              <w:rPr>
                <w:ins w:id="6312" w:author="Microsoft Word" w:date="2025-08-11T16:30:00Z" w16du:dateUtc="2025-08-11T21:30:00Z"/>
                <w:del w:id="6313" w:author="Jujia Li" w:date="2025-08-25T17:41:00Z" w16du:dateUtc="2025-08-25T22:41:00Z"/>
                <w:rFonts w:ascii="Times New Roman" w:eastAsia="Times New Roman" w:hAnsi="Times New Roman" w:cs="Times New Roman"/>
                <w:color w:val="000000"/>
                <w:kern w:val="0"/>
                <w:sz w:val="18"/>
                <w:szCs w:val="18"/>
                <w14:ligatures w14:val="none"/>
              </w:rPr>
            </w:pPr>
            <w:ins w:id="6314" w:author="Microsoft Word" w:date="2025-08-11T16:30:00Z" w16du:dateUtc="2025-08-11T21:30:00Z">
              <w:del w:id="6315" w:author="Jujia Li" w:date="2025-08-25T17:41:00Z" w16du:dateUtc="2025-08-25T22:41:00Z">
                <w:r w:rsidRPr="005E344C" w:rsidDel="004E77FC">
                  <w:rPr>
                    <w:rFonts w:ascii="Times New Roman" w:hAnsi="Times New Roman" w:cs="Times New Roman"/>
                    <w:color w:val="000000"/>
                    <w:sz w:val="18"/>
                    <w:szCs w:val="18"/>
                  </w:rPr>
                  <w:delText>MORGAN</w:delText>
                </w:r>
              </w:del>
            </w:ins>
          </w:p>
        </w:tc>
        <w:tc>
          <w:tcPr>
            <w:tcW w:w="566" w:type="pct"/>
            <w:vAlign w:val="bottom"/>
          </w:tcPr>
          <w:p w14:paraId="12A9F856" w14:textId="4C3F5413" w:rsidR="004D28DD" w:rsidRPr="002E17C2" w:rsidDel="004E77FC" w:rsidRDefault="004D28DD" w:rsidP="004D28DD">
            <w:pPr>
              <w:spacing w:after="120" w:line="360" w:lineRule="auto"/>
              <w:contextualSpacing/>
              <w:jc w:val="right"/>
              <w:rPr>
                <w:ins w:id="6316" w:author="Microsoft Word" w:date="2025-08-11T16:30:00Z" w16du:dateUtc="2025-08-11T21:30:00Z"/>
                <w:del w:id="6317" w:author="Jujia Li" w:date="2025-08-25T17:41:00Z" w16du:dateUtc="2025-08-25T22:41:00Z"/>
                <w:rFonts w:ascii="Times New Roman" w:hAnsi="Times New Roman" w:cs="Times New Roman"/>
                <w:sz w:val="18"/>
                <w:szCs w:val="18"/>
              </w:rPr>
            </w:pPr>
            <w:ins w:id="6318" w:author="Microsoft Word" w:date="2025-08-11T16:30:00Z" w16du:dateUtc="2025-08-11T21:30:00Z">
              <w:del w:id="6319" w:author="Jujia Li" w:date="2025-08-25T17:41:00Z" w16du:dateUtc="2025-08-25T22:41:00Z">
                <w:r w:rsidRPr="005E344C" w:rsidDel="004E77FC">
                  <w:rPr>
                    <w:rFonts w:ascii="Times New Roman" w:hAnsi="Times New Roman" w:cs="Times New Roman"/>
                    <w:color w:val="000000"/>
                    <w:sz w:val="18"/>
                    <w:szCs w:val="18"/>
                  </w:rPr>
                  <w:delText>119201.37</w:delText>
                </w:r>
              </w:del>
            </w:ins>
          </w:p>
        </w:tc>
        <w:tc>
          <w:tcPr>
            <w:tcW w:w="454" w:type="pct"/>
            <w:noWrap/>
            <w:vAlign w:val="bottom"/>
            <w:hideMark/>
          </w:tcPr>
          <w:p w14:paraId="1DA8AF82" w14:textId="1016FC6A" w:rsidR="004D28DD" w:rsidRPr="002E17C2" w:rsidDel="004E77FC" w:rsidRDefault="004D28DD" w:rsidP="004D28DD">
            <w:pPr>
              <w:spacing w:after="120" w:line="360" w:lineRule="auto"/>
              <w:contextualSpacing/>
              <w:jc w:val="right"/>
              <w:rPr>
                <w:ins w:id="6320" w:author="Microsoft Word" w:date="2025-08-11T16:30:00Z" w16du:dateUtc="2025-08-11T21:30:00Z"/>
                <w:del w:id="6321" w:author="Jujia Li" w:date="2025-08-25T17:41:00Z" w16du:dateUtc="2025-08-25T22:41:00Z"/>
                <w:rFonts w:ascii="Times New Roman" w:eastAsia="Times New Roman" w:hAnsi="Times New Roman" w:cs="Times New Roman"/>
                <w:color w:val="000000"/>
                <w:kern w:val="0"/>
                <w:sz w:val="18"/>
                <w:szCs w:val="18"/>
                <w14:ligatures w14:val="none"/>
              </w:rPr>
            </w:pPr>
            <w:ins w:id="6322" w:author="Microsoft Word" w:date="2025-08-11T16:30:00Z" w16du:dateUtc="2025-08-11T21:30:00Z">
              <w:del w:id="6323" w:author="Jujia Li" w:date="2025-08-25T17:41:00Z" w16du:dateUtc="2025-08-25T22:41:00Z">
                <w:r w:rsidRPr="002E17C2" w:rsidDel="004E77FC">
                  <w:rPr>
                    <w:rFonts w:ascii="Times New Roman" w:hAnsi="Times New Roman" w:cs="Times New Roman"/>
                    <w:color w:val="000000"/>
                    <w:sz w:val="18"/>
                    <w:szCs w:val="18"/>
                    <w:rPrChange w:id="6324" w:author="Jujia Li" w:date="2025-08-10T15:09:00Z" w16du:dateUtc="2025-08-10T20:09:00Z">
                      <w:rPr>
                        <w:rFonts w:ascii="Aptos Narrow" w:hAnsi="Aptos Narrow"/>
                        <w:color w:val="000000"/>
                        <w:sz w:val="22"/>
                        <w:szCs w:val="22"/>
                      </w:rPr>
                    </w:rPrChange>
                  </w:rPr>
                  <w:delText>29.59</w:delText>
                </w:r>
              </w:del>
            </w:ins>
          </w:p>
        </w:tc>
        <w:tc>
          <w:tcPr>
            <w:tcW w:w="308" w:type="pct"/>
            <w:gridSpan w:val="2"/>
            <w:noWrap/>
            <w:vAlign w:val="bottom"/>
            <w:hideMark/>
          </w:tcPr>
          <w:p w14:paraId="6B61C928" w14:textId="4F8B8093" w:rsidR="004D28DD" w:rsidRPr="002E17C2" w:rsidDel="004E77FC" w:rsidRDefault="004D28DD" w:rsidP="004D28DD">
            <w:pPr>
              <w:spacing w:after="120" w:line="360" w:lineRule="auto"/>
              <w:contextualSpacing/>
              <w:jc w:val="right"/>
              <w:rPr>
                <w:ins w:id="6325" w:author="Microsoft Word" w:date="2025-08-11T16:30:00Z" w16du:dateUtc="2025-08-11T21:30:00Z"/>
                <w:del w:id="6326" w:author="Jujia Li" w:date="2025-08-25T17:41:00Z" w16du:dateUtc="2025-08-25T22:41:00Z"/>
                <w:rFonts w:ascii="Times New Roman" w:eastAsia="Times New Roman" w:hAnsi="Times New Roman" w:cs="Times New Roman"/>
                <w:color w:val="000000"/>
                <w:kern w:val="0"/>
                <w:sz w:val="18"/>
                <w:szCs w:val="18"/>
                <w14:ligatures w14:val="none"/>
              </w:rPr>
            </w:pPr>
            <w:ins w:id="6327" w:author="Microsoft Word" w:date="2025-08-11T16:30:00Z" w16du:dateUtc="2025-08-11T21:30:00Z">
              <w:del w:id="6328" w:author="Jujia Li" w:date="2025-08-25T17:41:00Z" w16du:dateUtc="2025-08-25T22:41:00Z">
                <w:r w:rsidRPr="002E17C2" w:rsidDel="004E77FC">
                  <w:rPr>
                    <w:rFonts w:ascii="Times New Roman" w:hAnsi="Times New Roman" w:cs="Times New Roman"/>
                    <w:color w:val="000000"/>
                    <w:sz w:val="18"/>
                    <w:szCs w:val="18"/>
                    <w:rPrChange w:id="6329" w:author="Jujia Li" w:date="2025-08-10T15:09:00Z" w16du:dateUtc="2025-08-10T20:09:00Z">
                      <w:rPr>
                        <w:rFonts w:ascii="Aptos Narrow" w:hAnsi="Aptos Narrow"/>
                        <w:color w:val="000000"/>
                        <w:sz w:val="22"/>
                        <w:szCs w:val="22"/>
                      </w:rPr>
                    </w:rPrChange>
                  </w:rPr>
                  <w:delText>0.68</w:delText>
                </w:r>
              </w:del>
            </w:ins>
          </w:p>
        </w:tc>
        <w:tc>
          <w:tcPr>
            <w:tcW w:w="380" w:type="pct"/>
            <w:noWrap/>
            <w:vAlign w:val="bottom"/>
            <w:hideMark/>
          </w:tcPr>
          <w:p w14:paraId="216EEB32" w14:textId="15ADFF05" w:rsidR="004D28DD" w:rsidRPr="002E17C2" w:rsidDel="004E77FC" w:rsidRDefault="004D28DD" w:rsidP="004D28DD">
            <w:pPr>
              <w:spacing w:after="120" w:line="360" w:lineRule="auto"/>
              <w:contextualSpacing/>
              <w:jc w:val="right"/>
              <w:rPr>
                <w:ins w:id="6330" w:author="Microsoft Word" w:date="2025-08-11T16:30:00Z" w16du:dateUtc="2025-08-11T21:30:00Z"/>
                <w:del w:id="6331" w:author="Jujia Li" w:date="2025-08-25T17:41:00Z" w16du:dateUtc="2025-08-25T22:41:00Z"/>
                <w:rFonts w:ascii="Times New Roman" w:eastAsia="Times New Roman" w:hAnsi="Times New Roman" w:cs="Times New Roman"/>
                <w:color w:val="000000"/>
                <w:kern w:val="0"/>
                <w:sz w:val="18"/>
                <w:szCs w:val="18"/>
                <w14:ligatures w14:val="none"/>
              </w:rPr>
            </w:pPr>
            <w:ins w:id="6332" w:author="Microsoft Word" w:date="2025-08-11T16:30:00Z" w16du:dateUtc="2025-08-11T21:30:00Z">
              <w:del w:id="6333" w:author="Jujia Li" w:date="2025-08-25T17:41:00Z" w16du:dateUtc="2025-08-25T22:41:00Z">
                <w:r w:rsidRPr="002E17C2" w:rsidDel="004E77FC">
                  <w:rPr>
                    <w:rFonts w:ascii="Times New Roman" w:hAnsi="Times New Roman" w:cs="Times New Roman"/>
                    <w:color w:val="000000"/>
                    <w:sz w:val="18"/>
                    <w:szCs w:val="18"/>
                    <w:rPrChange w:id="6334" w:author="Jujia Li" w:date="2025-08-10T15:09:00Z" w16du:dateUtc="2025-08-10T20:09:00Z">
                      <w:rPr>
                        <w:rFonts w:ascii="Aptos Narrow" w:hAnsi="Aptos Narrow"/>
                        <w:color w:val="000000"/>
                        <w:sz w:val="22"/>
                        <w:szCs w:val="22"/>
                      </w:rPr>
                    </w:rPrChange>
                  </w:rPr>
                  <w:delText>26.37</w:delText>
                </w:r>
              </w:del>
            </w:ins>
          </w:p>
        </w:tc>
        <w:tc>
          <w:tcPr>
            <w:tcW w:w="315" w:type="pct"/>
            <w:gridSpan w:val="2"/>
            <w:noWrap/>
            <w:vAlign w:val="bottom"/>
            <w:hideMark/>
          </w:tcPr>
          <w:p w14:paraId="3741AF5C" w14:textId="28E778B0" w:rsidR="004D28DD" w:rsidRPr="002E17C2" w:rsidDel="004E77FC" w:rsidRDefault="004D28DD" w:rsidP="004D28DD">
            <w:pPr>
              <w:spacing w:after="120" w:line="360" w:lineRule="auto"/>
              <w:contextualSpacing/>
              <w:jc w:val="right"/>
              <w:rPr>
                <w:ins w:id="6335" w:author="Microsoft Word" w:date="2025-08-11T16:30:00Z" w16du:dateUtc="2025-08-11T21:30:00Z"/>
                <w:del w:id="6336" w:author="Jujia Li" w:date="2025-08-25T17:41:00Z" w16du:dateUtc="2025-08-25T22:41:00Z"/>
                <w:rFonts w:ascii="Times New Roman" w:eastAsia="Times New Roman" w:hAnsi="Times New Roman" w:cs="Times New Roman"/>
                <w:color w:val="000000"/>
                <w:kern w:val="0"/>
                <w:sz w:val="18"/>
                <w:szCs w:val="18"/>
                <w14:ligatures w14:val="none"/>
              </w:rPr>
            </w:pPr>
            <w:ins w:id="6337" w:author="Microsoft Word" w:date="2025-08-11T16:30:00Z" w16du:dateUtc="2025-08-11T21:30:00Z">
              <w:del w:id="6338" w:author="Jujia Li" w:date="2025-08-25T17:41:00Z" w16du:dateUtc="2025-08-25T22:41:00Z">
                <w:r w:rsidRPr="002E17C2" w:rsidDel="004E77FC">
                  <w:rPr>
                    <w:rFonts w:ascii="Times New Roman" w:hAnsi="Times New Roman" w:cs="Times New Roman"/>
                    <w:color w:val="000000"/>
                    <w:sz w:val="18"/>
                    <w:szCs w:val="18"/>
                    <w:rPrChange w:id="6339" w:author="Jujia Li" w:date="2025-08-10T15:09:00Z" w16du:dateUtc="2025-08-10T20:09:00Z">
                      <w:rPr>
                        <w:rFonts w:ascii="Aptos Narrow" w:hAnsi="Aptos Narrow"/>
                        <w:color w:val="000000"/>
                        <w:sz w:val="22"/>
                        <w:szCs w:val="22"/>
                      </w:rPr>
                    </w:rPrChange>
                  </w:rPr>
                  <w:delText>0.61</w:delText>
                </w:r>
              </w:del>
            </w:ins>
          </w:p>
        </w:tc>
        <w:tc>
          <w:tcPr>
            <w:tcW w:w="380" w:type="pct"/>
            <w:noWrap/>
            <w:vAlign w:val="bottom"/>
            <w:hideMark/>
          </w:tcPr>
          <w:p w14:paraId="6DF14039" w14:textId="52D9C09D" w:rsidR="004D28DD" w:rsidRPr="002E17C2" w:rsidDel="004E77FC" w:rsidRDefault="004D28DD" w:rsidP="004D28DD">
            <w:pPr>
              <w:spacing w:after="120" w:line="360" w:lineRule="auto"/>
              <w:contextualSpacing/>
              <w:jc w:val="right"/>
              <w:rPr>
                <w:ins w:id="6340" w:author="Microsoft Word" w:date="2025-08-11T16:30:00Z" w16du:dateUtc="2025-08-11T21:30:00Z"/>
                <w:del w:id="6341" w:author="Jujia Li" w:date="2025-08-25T17:41:00Z" w16du:dateUtc="2025-08-25T22:41:00Z"/>
                <w:rFonts w:ascii="Times New Roman" w:eastAsia="Times New Roman" w:hAnsi="Times New Roman" w:cs="Times New Roman"/>
                <w:color w:val="000000"/>
                <w:kern w:val="0"/>
                <w:sz w:val="18"/>
                <w:szCs w:val="18"/>
                <w14:ligatures w14:val="none"/>
              </w:rPr>
            </w:pPr>
            <w:ins w:id="6342" w:author="Microsoft Word" w:date="2025-08-11T16:30:00Z" w16du:dateUtc="2025-08-11T21:30:00Z">
              <w:del w:id="6343" w:author="Jujia Li" w:date="2025-08-25T17:41:00Z" w16du:dateUtc="2025-08-25T22:41:00Z">
                <w:r w:rsidRPr="002E17C2" w:rsidDel="004E77FC">
                  <w:rPr>
                    <w:rFonts w:ascii="Times New Roman" w:hAnsi="Times New Roman" w:cs="Times New Roman"/>
                    <w:color w:val="000000"/>
                    <w:sz w:val="18"/>
                    <w:szCs w:val="18"/>
                    <w:rPrChange w:id="6344" w:author="Jujia Li" w:date="2025-08-10T15:09:00Z" w16du:dateUtc="2025-08-10T20:09:00Z">
                      <w:rPr>
                        <w:rFonts w:ascii="Aptos Narrow" w:hAnsi="Aptos Narrow"/>
                        <w:color w:val="000000"/>
                        <w:sz w:val="22"/>
                        <w:szCs w:val="22"/>
                      </w:rPr>
                    </w:rPrChange>
                  </w:rPr>
                  <w:delText>24.03</w:delText>
                </w:r>
              </w:del>
            </w:ins>
          </w:p>
        </w:tc>
        <w:tc>
          <w:tcPr>
            <w:tcW w:w="316" w:type="pct"/>
            <w:gridSpan w:val="2"/>
            <w:noWrap/>
            <w:vAlign w:val="bottom"/>
            <w:hideMark/>
          </w:tcPr>
          <w:p w14:paraId="5B39C8CF" w14:textId="6D48E3F3" w:rsidR="004D28DD" w:rsidRPr="002E17C2" w:rsidDel="004E77FC" w:rsidRDefault="004D28DD" w:rsidP="004D28DD">
            <w:pPr>
              <w:spacing w:after="120" w:line="360" w:lineRule="auto"/>
              <w:contextualSpacing/>
              <w:jc w:val="right"/>
              <w:rPr>
                <w:ins w:id="6345" w:author="Microsoft Word" w:date="2025-08-11T16:30:00Z" w16du:dateUtc="2025-08-11T21:30:00Z"/>
                <w:del w:id="6346" w:author="Jujia Li" w:date="2025-08-25T17:41:00Z" w16du:dateUtc="2025-08-25T22:41:00Z"/>
                <w:rFonts w:ascii="Times New Roman" w:eastAsia="Times New Roman" w:hAnsi="Times New Roman" w:cs="Times New Roman"/>
                <w:color w:val="000000"/>
                <w:kern w:val="0"/>
                <w:sz w:val="18"/>
                <w:szCs w:val="18"/>
                <w14:ligatures w14:val="none"/>
              </w:rPr>
            </w:pPr>
            <w:ins w:id="6347" w:author="Microsoft Word" w:date="2025-08-11T16:30:00Z" w16du:dateUtc="2025-08-11T21:30:00Z">
              <w:del w:id="6348" w:author="Jujia Li" w:date="2025-08-25T17:41:00Z" w16du:dateUtc="2025-08-25T22:41:00Z">
                <w:r w:rsidRPr="002E17C2" w:rsidDel="004E77FC">
                  <w:rPr>
                    <w:rFonts w:ascii="Times New Roman" w:hAnsi="Times New Roman" w:cs="Times New Roman"/>
                    <w:color w:val="000000"/>
                    <w:sz w:val="18"/>
                    <w:szCs w:val="18"/>
                    <w:rPrChange w:id="6349" w:author="Jujia Li" w:date="2025-08-10T15:09:00Z" w16du:dateUtc="2025-08-10T20:09:00Z">
                      <w:rPr>
                        <w:rFonts w:ascii="Aptos Narrow" w:hAnsi="Aptos Narrow"/>
                        <w:color w:val="000000"/>
                        <w:sz w:val="22"/>
                        <w:szCs w:val="22"/>
                      </w:rPr>
                    </w:rPrChange>
                  </w:rPr>
                  <w:delText>0.55</w:delText>
                </w:r>
              </w:del>
            </w:ins>
          </w:p>
        </w:tc>
        <w:tc>
          <w:tcPr>
            <w:tcW w:w="380" w:type="pct"/>
            <w:noWrap/>
            <w:vAlign w:val="bottom"/>
            <w:hideMark/>
          </w:tcPr>
          <w:p w14:paraId="52D9A203" w14:textId="4B21AEB5" w:rsidR="004D28DD" w:rsidRPr="002E17C2" w:rsidDel="004E77FC" w:rsidRDefault="004D28DD" w:rsidP="004D28DD">
            <w:pPr>
              <w:spacing w:after="120" w:line="360" w:lineRule="auto"/>
              <w:contextualSpacing/>
              <w:jc w:val="right"/>
              <w:rPr>
                <w:ins w:id="6350" w:author="Microsoft Word" w:date="2025-08-11T16:30:00Z" w16du:dateUtc="2025-08-11T21:30:00Z"/>
                <w:del w:id="6351" w:author="Jujia Li" w:date="2025-08-25T17:41:00Z" w16du:dateUtc="2025-08-25T22:41:00Z"/>
                <w:rFonts w:ascii="Times New Roman" w:eastAsia="Times New Roman" w:hAnsi="Times New Roman" w:cs="Times New Roman"/>
                <w:color w:val="000000"/>
                <w:kern w:val="0"/>
                <w:sz w:val="18"/>
                <w:szCs w:val="18"/>
                <w14:ligatures w14:val="none"/>
              </w:rPr>
            </w:pPr>
            <w:ins w:id="6352" w:author="Microsoft Word" w:date="2025-08-11T16:30:00Z" w16du:dateUtc="2025-08-11T21:30:00Z">
              <w:del w:id="6353" w:author="Jujia Li" w:date="2025-08-25T17:41:00Z" w16du:dateUtc="2025-08-25T22:41:00Z">
                <w:r w:rsidRPr="002E17C2" w:rsidDel="004E77FC">
                  <w:rPr>
                    <w:rFonts w:ascii="Times New Roman" w:hAnsi="Times New Roman" w:cs="Times New Roman"/>
                    <w:color w:val="000000"/>
                    <w:sz w:val="18"/>
                    <w:szCs w:val="18"/>
                    <w:rPrChange w:id="6354" w:author="Jujia Li" w:date="2025-08-10T15:09:00Z" w16du:dateUtc="2025-08-10T20:09:00Z">
                      <w:rPr>
                        <w:rFonts w:ascii="Aptos Narrow" w:hAnsi="Aptos Narrow"/>
                        <w:color w:val="000000"/>
                        <w:sz w:val="22"/>
                        <w:szCs w:val="22"/>
                      </w:rPr>
                    </w:rPrChange>
                  </w:rPr>
                  <w:delText>20.88</w:delText>
                </w:r>
              </w:del>
            </w:ins>
          </w:p>
        </w:tc>
        <w:tc>
          <w:tcPr>
            <w:tcW w:w="321" w:type="pct"/>
            <w:noWrap/>
            <w:vAlign w:val="bottom"/>
            <w:hideMark/>
          </w:tcPr>
          <w:p w14:paraId="02292DC0" w14:textId="1272E3D2" w:rsidR="004D28DD" w:rsidRPr="002E17C2" w:rsidDel="004E77FC" w:rsidRDefault="004D28DD" w:rsidP="004D28DD">
            <w:pPr>
              <w:spacing w:after="120" w:line="360" w:lineRule="auto"/>
              <w:contextualSpacing/>
              <w:jc w:val="right"/>
              <w:rPr>
                <w:ins w:id="6355" w:author="Microsoft Word" w:date="2025-08-11T16:30:00Z" w16du:dateUtc="2025-08-11T21:30:00Z"/>
                <w:del w:id="6356" w:author="Jujia Li" w:date="2025-08-25T17:41:00Z" w16du:dateUtc="2025-08-25T22:41:00Z"/>
                <w:rFonts w:ascii="Times New Roman" w:eastAsia="Times New Roman" w:hAnsi="Times New Roman" w:cs="Times New Roman"/>
                <w:color w:val="000000"/>
                <w:kern w:val="0"/>
                <w:sz w:val="18"/>
                <w:szCs w:val="18"/>
                <w14:ligatures w14:val="none"/>
              </w:rPr>
            </w:pPr>
            <w:ins w:id="6357" w:author="Microsoft Word" w:date="2025-08-11T16:30:00Z" w16du:dateUtc="2025-08-11T21:30:00Z">
              <w:del w:id="6358" w:author="Jujia Li" w:date="2025-08-25T17:41:00Z" w16du:dateUtc="2025-08-25T22:41:00Z">
                <w:r w:rsidRPr="002E17C2" w:rsidDel="004E77FC">
                  <w:rPr>
                    <w:rFonts w:ascii="Times New Roman" w:hAnsi="Times New Roman" w:cs="Times New Roman"/>
                    <w:color w:val="000000"/>
                    <w:sz w:val="18"/>
                    <w:szCs w:val="18"/>
                    <w:rPrChange w:id="6359" w:author="Jujia Li" w:date="2025-08-10T15:09:00Z" w16du:dateUtc="2025-08-10T20:09:00Z">
                      <w:rPr>
                        <w:rFonts w:ascii="Aptos Narrow" w:hAnsi="Aptos Narrow"/>
                        <w:color w:val="000000"/>
                        <w:sz w:val="22"/>
                        <w:szCs w:val="22"/>
                      </w:rPr>
                    </w:rPrChange>
                  </w:rPr>
                  <w:delText>0.48</w:delText>
                </w:r>
              </w:del>
            </w:ins>
          </w:p>
        </w:tc>
        <w:tc>
          <w:tcPr>
            <w:tcW w:w="428" w:type="pct"/>
            <w:noWrap/>
            <w:vAlign w:val="bottom"/>
            <w:hideMark/>
          </w:tcPr>
          <w:p w14:paraId="00CCDE5E" w14:textId="3296F40F" w:rsidR="004D28DD" w:rsidRPr="002E17C2" w:rsidDel="004E77FC" w:rsidRDefault="004D28DD" w:rsidP="004D28DD">
            <w:pPr>
              <w:spacing w:after="120" w:line="360" w:lineRule="auto"/>
              <w:contextualSpacing/>
              <w:jc w:val="right"/>
              <w:rPr>
                <w:ins w:id="6360" w:author="Microsoft Word" w:date="2025-08-11T16:30:00Z" w16du:dateUtc="2025-08-11T21:30:00Z"/>
                <w:del w:id="6361" w:author="Jujia Li" w:date="2025-08-25T17:41:00Z" w16du:dateUtc="2025-08-25T22:41:00Z"/>
                <w:rFonts w:ascii="Times New Roman" w:eastAsia="Times New Roman" w:hAnsi="Times New Roman" w:cs="Times New Roman"/>
                <w:color w:val="000000"/>
                <w:kern w:val="0"/>
                <w:sz w:val="18"/>
                <w:szCs w:val="18"/>
                <w14:ligatures w14:val="none"/>
              </w:rPr>
            </w:pPr>
            <w:ins w:id="6362" w:author="Microsoft Word" w:date="2025-08-11T16:30:00Z" w16du:dateUtc="2025-08-11T21:30:00Z">
              <w:del w:id="6363" w:author="Jujia Li" w:date="2025-08-25T17:41:00Z" w16du:dateUtc="2025-08-25T22:41:00Z">
                <w:r w:rsidRPr="002E17C2" w:rsidDel="004E77FC">
                  <w:rPr>
                    <w:rFonts w:ascii="Times New Roman" w:hAnsi="Times New Roman" w:cs="Times New Roman"/>
                    <w:color w:val="000000"/>
                    <w:sz w:val="18"/>
                    <w:szCs w:val="18"/>
                    <w:rPrChange w:id="6364" w:author="Jujia Li" w:date="2025-08-10T15:09:00Z" w16du:dateUtc="2025-08-10T20:09:00Z">
                      <w:rPr>
                        <w:rFonts w:ascii="Aptos Narrow" w:hAnsi="Aptos Narrow"/>
                        <w:color w:val="000000"/>
                        <w:sz w:val="22"/>
                        <w:szCs w:val="22"/>
                      </w:rPr>
                    </w:rPrChange>
                  </w:rPr>
                  <w:delText>100.87</w:delText>
                </w:r>
              </w:del>
            </w:ins>
          </w:p>
        </w:tc>
        <w:tc>
          <w:tcPr>
            <w:tcW w:w="344" w:type="pct"/>
            <w:vAlign w:val="bottom"/>
          </w:tcPr>
          <w:p w14:paraId="4E7B77CB" w14:textId="61BD4B08" w:rsidR="004D28DD" w:rsidRPr="002E17C2" w:rsidDel="004E77FC" w:rsidRDefault="004D28DD" w:rsidP="004D28DD">
            <w:pPr>
              <w:spacing w:after="120" w:line="360" w:lineRule="auto"/>
              <w:contextualSpacing/>
              <w:jc w:val="right"/>
              <w:rPr>
                <w:ins w:id="6365" w:author="Microsoft Word" w:date="2025-08-11T16:30:00Z" w16du:dateUtc="2025-08-11T21:30:00Z"/>
                <w:del w:id="6366" w:author="Jujia Li" w:date="2025-08-25T17:41:00Z" w16du:dateUtc="2025-08-25T22:41:00Z"/>
                <w:rFonts w:ascii="Times New Roman" w:hAnsi="Times New Roman" w:cs="Times New Roman"/>
                <w:sz w:val="18"/>
                <w:szCs w:val="18"/>
              </w:rPr>
            </w:pPr>
            <w:ins w:id="6367" w:author="Microsoft Word" w:date="2025-08-11T16:30:00Z" w16du:dateUtc="2025-08-11T21:30:00Z">
              <w:del w:id="6368" w:author="Jujia Li" w:date="2025-08-25T17:41:00Z" w16du:dateUtc="2025-08-25T22:41:00Z">
                <w:r w:rsidRPr="002E17C2" w:rsidDel="004E77FC">
                  <w:rPr>
                    <w:rFonts w:ascii="Times New Roman" w:hAnsi="Times New Roman" w:cs="Times New Roman"/>
                    <w:color w:val="000000"/>
                    <w:sz w:val="18"/>
                    <w:szCs w:val="18"/>
                    <w:rPrChange w:id="6369" w:author="Jujia Li" w:date="2025-08-10T15:09:00Z" w16du:dateUtc="2025-08-10T20:09:00Z">
                      <w:rPr>
                        <w:rFonts w:ascii="Aptos Narrow" w:hAnsi="Aptos Narrow"/>
                        <w:color w:val="000000"/>
                        <w:sz w:val="22"/>
                        <w:szCs w:val="22"/>
                      </w:rPr>
                    </w:rPrChange>
                  </w:rPr>
                  <w:delText>0.58</w:delText>
                </w:r>
              </w:del>
            </w:ins>
          </w:p>
        </w:tc>
      </w:tr>
      <w:tr w:rsidR="004D28DD" w:rsidRPr="006A0CE7" w:rsidDel="004E77FC" w14:paraId="340C8969" w14:textId="39E88E24" w:rsidTr="002E17C2">
        <w:trPr>
          <w:trHeight w:val="290"/>
          <w:ins w:id="6370" w:author="Microsoft Word" w:date="2025-08-11T16:30:00Z"/>
          <w:del w:id="6371" w:author="Jujia Li" w:date="2025-08-25T17:41:00Z"/>
        </w:trPr>
        <w:tc>
          <w:tcPr>
            <w:tcW w:w="808" w:type="pct"/>
            <w:noWrap/>
            <w:vAlign w:val="bottom"/>
            <w:hideMark/>
          </w:tcPr>
          <w:p w14:paraId="75F5A668" w14:textId="783EE26B" w:rsidR="004D28DD" w:rsidRPr="00221F0A" w:rsidDel="004E77FC" w:rsidRDefault="004D28DD" w:rsidP="004D28DD">
            <w:pPr>
              <w:spacing w:after="120" w:line="360" w:lineRule="auto"/>
              <w:contextualSpacing/>
              <w:rPr>
                <w:ins w:id="6372" w:author="Microsoft Word" w:date="2025-08-11T16:30:00Z" w16du:dateUtc="2025-08-11T21:30:00Z"/>
                <w:del w:id="6373" w:author="Jujia Li" w:date="2025-08-25T17:41:00Z" w16du:dateUtc="2025-08-25T22:41:00Z"/>
                <w:rFonts w:ascii="Times New Roman" w:eastAsia="Times New Roman" w:hAnsi="Times New Roman" w:cs="Times New Roman"/>
                <w:color w:val="000000"/>
                <w:kern w:val="0"/>
                <w:sz w:val="18"/>
                <w:szCs w:val="18"/>
                <w14:ligatures w14:val="none"/>
              </w:rPr>
            </w:pPr>
            <w:ins w:id="6374" w:author="Microsoft Word" w:date="2025-08-11T16:30:00Z" w16du:dateUtc="2025-08-11T21:30:00Z">
              <w:del w:id="6375" w:author="Jujia Li" w:date="2025-08-25T17:41:00Z" w16du:dateUtc="2025-08-25T22:41:00Z">
                <w:r w:rsidRPr="005E344C" w:rsidDel="004E77FC">
                  <w:rPr>
                    <w:rFonts w:ascii="Times New Roman" w:hAnsi="Times New Roman" w:cs="Times New Roman"/>
                    <w:color w:val="000000"/>
                    <w:sz w:val="18"/>
                    <w:szCs w:val="18"/>
                  </w:rPr>
                  <w:delText>PICKENS</w:delText>
                </w:r>
              </w:del>
            </w:ins>
          </w:p>
        </w:tc>
        <w:tc>
          <w:tcPr>
            <w:tcW w:w="566" w:type="pct"/>
            <w:vAlign w:val="bottom"/>
          </w:tcPr>
          <w:p w14:paraId="6BFDCF9A" w14:textId="350685DD" w:rsidR="004D28DD" w:rsidRPr="002E17C2" w:rsidDel="004E77FC" w:rsidRDefault="004D28DD" w:rsidP="004D28DD">
            <w:pPr>
              <w:spacing w:after="120" w:line="360" w:lineRule="auto"/>
              <w:contextualSpacing/>
              <w:jc w:val="right"/>
              <w:rPr>
                <w:ins w:id="6376" w:author="Microsoft Word" w:date="2025-08-11T16:30:00Z" w16du:dateUtc="2025-08-11T21:30:00Z"/>
                <w:del w:id="6377" w:author="Jujia Li" w:date="2025-08-25T17:41:00Z" w16du:dateUtc="2025-08-25T22:41:00Z"/>
                <w:rFonts w:ascii="Times New Roman" w:hAnsi="Times New Roman" w:cs="Times New Roman"/>
                <w:sz w:val="18"/>
                <w:szCs w:val="18"/>
              </w:rPr>
            </w:pPr>
            <w:ins w:id="6378" w:author="Microsoft Word" w:date="2025-08-11T16:30:00Z" w16du:dateUtc="2025-08-11T21:30:00Z">
              <w:del w:id="6379" w:author="Jujia Li" w:date="2025-08-25T17:41:00Z" w16du:dateUtc="2025-08-25T22:41:00Z">
                <w:r w:rsidRPr="005E344C" w:rsidDel="004E77FC">
                  <w:rPr>
                    <w:rFonts w:ascii="Times New Roman" w:hAnsi="Times New Roman" w:cs="Times New Roman"/>
                    <w:color w:val="000000"/>
                    <w:sz w:val="18"/>
                    <w:szCs w:val="18"/>
                  </w:rPr>
                  <w:delText>20109.90</w:delText>
                </w:r>
              </w:del>
            </w:ins>
          </w:p>
        </w:tc>
        <w:tc>
          <w:tcPr>
            <w:tcW w:w="454" w:type="pct"/>
            <w:noWrap/>
            <w:vAlign w:val="bottom"/>
            <w:hideMark/>
          </w:tcPr>
          <w:p w14:paraId="03122F79" w14:textId="451F5718" w:rsidR="004D28DD" w:rsidRPr="002E17C2" w:rsidDel="004E77FC" w:rsidRDefault="004D28DD" w:rsidP="004D28DD">
            <w:pPr>
              <w:spacing w:after="120" w:line="360" w:lineRule="auto"/>
              <w:contextualSpacing/>
              <w:jc w:val="right"/>
              <w:rPr>
                <w:ins w:id="6380" w:author="Microsoft Word" w:date="2025-08-11T16:30:00Z" w16du:dateUtc="2025-08-11T21:30:00Z"/>
                <w:del w:id="6381" w:author="Jujia Li" w:date="2025-08-25T17:41:00Z" w16du:dateUtc="2025-08-25T22:41:00Z"/>
                <w:rFonts w:ascii="Times New Roman" w:eastAsia="Times New Roman" w:hAnsi="Times New Roman" w:cs="Times New Roman"/>
                <w:color w:val="000000"/>
                <w:kern w:val="0"/>
                <w:sz w:val="18"/>
                <w:szCs w:val="18"/>
                <w14:ligatures w14:val="none"/>
              </w:rPr>
            </w:pPr>
            <w:ins w:id="6382" w:author="Microsoft Word" w:date="2025-08-11T16:30:00Z" w16du:dateUtc="2025-08-11T21:30:00Z">
              <w:del w:id="6383" w:author="Jujia Li" w:date="2025-08-25T17:41:00Z" w16du:dateUtc="2025-08-25T22:41:00Z">
                <w:r w:rsidRPr="002E17C2" w:rsidDel="004E77FC">
                  <w:rPr>
                    <w:rFonts w:ascii="Times New Roman" w:hAnsi="Times New Roman" w:cs="Times New Roman"/>
                    <w:color w:val="000000"/>
                    <w:sz w:val="18"/>
                    <w:szCs w:val="18"/>
                    <w:rPrChange w:id="6384" w:author="Jujia Li" w:date="2025-08-10T15:09:00Z" w16du:dateUtc="2025-08-10T20:09:00Z">
                      <w:rPr>
                        <w:rFonts w:ascii="Aptos Narrow" w:hAnsi="Aptos Narrow"/>
                        <w:color w:val="000000"/>
                        <w:sz w:val="22"/>
                        <w:szCs w:val="22"/>
                      </w:rPr>
                    </w:rPrChange>
                  </w:rPr>
                  <w:delText>3.4</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6BB3F76B" w14:textId="3281FCC3" w:rsidR="004D28DD" w:rsidRPr="002E17C2" w:rsidDel="004E77FC" w:rsidRDefault="004D28DD" w:rsidP="004D28DD">
            <w:pPr>
              <w:spacing w:after="120" w:line="360" w:lineRule="auto"/>
              <w:contextualSpacing/>
              <w:jc w:val="right"/>
              <w:rPr>
                <w:ins w:id="6385" w:author="Microsoft Word" w:date="2025-08-11T16:30:00Z" w16du:dateUtc="2025-08-11T21:30:00Z"/>
                <w:del w:id="6386" w:author="Jujia Li" w:date="2025-08-25T17:41:00Z" w16du:dateUtc="2025-08-25T22:41:00Z"/>
                <w:rFonts w:ascii="Times New Roman" w:eastAsia="Times New Roman" w:hAnsi="Times New Roman" w:cs="Times New Roman"/>
                <w:color w:val="000000"/>
                <w:kern w:val="0"/>
                <w:sz w:val="18"/>
                <w:szCs w:val="18"/>
                <w14:ligatures w14:val="none"/>
              </w:rPr>
            </w:pPr>
            <w:ins w:id="6387" w:author="Microsoft Word" w:date="2025-08-11T16:30:00Z" w16du:dateUtc="2025-08-11T21:30:00Z">
              <w:del w:id="6388" w:author="Jujia Li" w:date="2025-08-25T17:41:00Z" w16du:dateUtc="2025-08-25T22:41:00Z">
                <w:r w:rsidRPr="002E17C2" w:rsidDel="004E77FC">
                  <w:rPr>
                    <w:rFonts w:ascii="Times New Roman" w:hAnsi="Times New Roman" w:cs="Times New Roman"/>
                    <w:color w:val="000000"/>
                    <w:sz w:val="18"/>
                    <w:szCs w:val="18"/>
                    <w:rPrChange w:id="6389" w:author="Jujia Li" w:date="2025-08-10T15:09:00Z" w16du:dateUtc="2025-08-10T20:09:00Z">
                      <w:rPr>
                        <w:rFonts w:ascii="Aptos Narrow" w:hAnsi="Aptos Narrow"/>
                        <w:color w:val="000000"/>
                        <w:sz w:val="22"/>
                        <w:szCs w:val="22"/>
                      </w:rPr>
                    </w:rPrChange>
                  </w:rPr>
                  <w:delText>0.46</w:delText>
                </w:r>
              </w:del>
            </w:ins>
          </w:p>
        </w:tc>
        <w:tc>
          <w:tcPr>
            <w:tcW w:w="380" w:type="pct"/>
            <w:noWrap/>
            <w:vAlign w:val="bottom"/>
            <w:hideMark/>
          </w:tcPr>
          <w:p w14:paraId="7227A221" w14:textId="57E930E7" w:rsidR="004D28DD" w:rsidRPr="002E17C2" w:rsidDel="004E77FC" w:rsidRDefault="004D28DD" w:rsidP="004D28DD">
            <w:pPr>
              <w:spacing w:after="120" w:line="360" w:lineRule="auto"/>
              <w:contextualSpacing/>
              <w:jc w:val="right"/>
              <w:rPr>
                <w:ins w:id="6390" w:author="Microsoft Word" w:date="2025-08-11T16:30:00Z" w16du:dateUtc="2025-08-11T21:30:00Z"/>
                <w:del w:id="6391" w:author="Jujia Li" w:date="2025-08-25T17:41:00Z" w16du:dateUtc="2025-08-25T22:41:00Z"/>
                <w:rFonts w:ascii="Times New Roman" w:eastAsia="Times New Roman" w:hAnsi="Times New Roman" w:cs="Times New Roman"/>
                <w:color w:val="000000"/>
                <w:kern w:val="0"/>
                <w:sz w:val="18"/>
                <w:szCs w:val="18"/>
                <w14:ligatures w14:val="none"/>
              </w:rPr>
            </w:pPr>
            <w:ins w:id="6392" w:author="Microsoft Word" w:date="2025-08-11T16:30:00Z" w16du:dateUtc="2025-08-11T21:30:00Z">
              <w:del w:id="6393" w:author="Jujia Li" w:date="2025-08-25T17:41:00Z" w16du:dateUtc="2025-08-25T22:41:00Z">
                <w:r w:rsidRPr="002E17C2" w:rsidDel="004E77FC">
                  <w:rPr>
                    <w:rFonts w:ascii="Times New Roman" w:hAnsi="Times New Roman" w:cs="Times New Roman"/>
                    <w:color w:val="000000"/>
                    <w:sz w:val="18"/>
                    <w:szCs w:val="18"/>
                    <w:rPrChange w:id="6394" w:author="Jujia Li" w:date="2025-08-10T15:09:00Z" w16du:dateUtc="2025-08-10T20:09:00Z">
                      <w:rPr>
                        <w:rFonts w:ascii="Aptos Narrow" w:hAnsi="Aptos Narrow"/>
                        <w:color w:val="000000"/>
                        <w:sz w:val="22"/>
                        <w:szCs w:val="22"/>
                      </w:rPr>
                    </w:rPrChange>
                  </w:rPr>
                  <w:delText>2.98</w:delText>
                </w:r>
              </w:del>
            </w:ins>
          </w:p>
        </w:tc>
        <w:tc>
          <w:tcPr>
            <w:tcW w:w="315" w:type="pct"/>
            <w:gridSpan w:val="2"/>
            <w:noWrap/>
            <w:vAlign w:val="bottom"/>
            <w:hideMark/>
          </w:tcPr>
          <w:p w14:paraId="7583D03C" w14:textId="1AA08645" w:rsidR="004D28DD" w:rsidRPr="002E17C2" w:rsidDel="004E77FC" w:rsidRDefault="004D28DD" w:rsidP="004D28DD">
            <w:pPr>
              <w:spacing w:after="120" w:line="360" w:lineRule="auto"/>
              <w:contextualSpacing/>
              <w:jc w:val="right"/>
              <w:rPr>
                <w:ins w:id="6395" w:author="Microsoft Word" w:date="2025-08-11T16:30:00Z" w16du:dateUtc="2025-08-11T21:30:00Z"/>
                <w:del w:id="6396" w:author="Jujia Li" w:date="2025-08-25T17:41:00Z" w16du:dateUtc="2025-08-25T22:41:00Z"/>
                <w:rFonts w:ascii="Times New Roman" w:eastAsia="Times New Roman" w:hAnsi="Times New Roman" w:cs="Times New Roman"/>
                <w:color w:val="000000"/>
                <w:kern w:val="0"/>
                <w:sz w:val="18"/>
                <w:szCs w:val="18"/>
                <w14:ligatures w14:val="none"/>
              </w:rPr>
            </w:pPr>
            <w:ins w:id="6397" w:author="Microsoft Word" w:date="2025-08-11T16:30:00Z" w16du:dateUtc="2025-08-11T21:30:00Z">
              <w:del w:id="6398" w:author="Jujia Li" w:date="2025-08-25T17:41:00Z" w16du:dateUtc="2025-08-25T22:41:00Z">
                <w:r w:rsidRPr="002E17C2" w:rsidDel="004E77FC">
                  <w:rPr>
                    <w:rFonts w:ascii="Times New Roman" w:hAnsi="Times New Roman" w:cs="Times New Roman"/>
                    <w:color w:val="000000"/>
                    <w:sz w:val="18"/>
                    <w:szCs w:val="18"/>
                    <w:rPrChange w:id="6399" w:author="Jujia Li" w:date="2025-08-10T15:09:00Z" w16du:dateUtc="2025-08-10T20:09:00Z">
                      <w:rPr>
                        <w:rFonts w:ascii="Aptos Narrow" w:hAnsi="Aptos Narrow"/>
                        <w:color w:val="000000"/>
                        <w:sz w:val="22"/>
                        <w:szCs w:val="22"/>
                      </w:rPr>
                    </w:rPrChange>
                  </w:rPr>
                  <w:delText>0.4</w:delText>
                </w:r>
                <w:r w:rsidDel="004E77FC">
                  <w:rPr>
                    <w:rFonts w:ascii="Times New Roman" w:hAnsi="Times New Roman" w:cs="Times New Roman"/>
                    <w:color w:val="000000"/>
                    <w:sz w:val="18"/>
                    <w:szCs w:val="18"/>
                  </w:rPr>
                  <w:delText>0</w:delText>
                </w:r>
              </w:del>
            </w:ins>
          </w:p>
        </w:tc>
        <w:tc>
          <w:tcPr>
            <w:tcW w:w="380" w:type="pct"/>
            <w:noWrap/>
            <w:vAlign w:val="bottom"/>
            <w:hideMark/>
          </w:tcPr>
          <w:p w14:paraId="5CD87E90" w14:textId="461B39D4" w:rsidR="004D28DD" w:rsidRPr="002E17C2" w:rsidDel="004E77FC" w:rsidRDefault="004D28DD" w:rsidP="004D28DD">
            <w:pPr>
              <w:spacing w:after="120" w:line="360" w:lineRule="auto"/>
              <w:contextualSpacing/>
              <w:jc w:val="right"/>
              <w:rPr>
                <w:ins w:id="6400" w:author="Microsoft Word" w:date="2025-08-11T16:30:00Z" w16du:dateUtc="2025-08-11T21:30:00Z"/>
                <w:del w:id="6401" w:author="Jujia Li" w:date="2025-08-25T17:41:00Z" w16du:dateUtc="2025-08-25T22:41:00Z"/>
                <w:rFonts w:ascii="Times New Roman" w:eastAsia="Times New Roman" w:hAnsi="Times New Roman" w:cs="Times New Roman"/>
                <w:color w:val="000000"/>
                <w:kern w:val="0"/>
                <w:sz w:val="18"/>
                <w:szCs w:val="18"/>
                <w14:ligatures w14:val="none"/>
              </w:rPr>
            </w:pPr>
            <w:ins w:id="6402" w:author="Microsoft Word" w:date="2025-08-11T16:30:00Z" w16du:dateUtc="2025-08-11T21:30:00Z">
              <w:del w:id="6403" w:author="Jujia Li" w:date="2025-08-25T17:41:00Z" w16du:dateUtc="2025-08-25T22:41:00Z">
                <w:r w:rsidRPr="002E17C2" w:rsidDel="004E77FC">
                  <w:rPr>
                    <w:rFonts w:ascii="Times New Roman" w:hAnsi="Times New Roman" w:cs="Times New Roman"/>
                    <w:color w:val="000000"/>
                    <w:sz w:val="18"/>
                    <w:szCs w:val="18"/>
                    <w:rPrChange w:id="6404" w:author="Jujia Li" w:date="2025-08-10T15:09:00Z" w16du:dateUtc="2025-08-10T20:09:00Z">
                      <w:rPr>
                        <w:rFonts w:ascii="Aptos Narrow" w:hAnsi="Aptos Narrow"/>
                        <w:color w:val="000000"/>
                        <w:sz w:val="22"/>
                        <w:szCs w:val="22"/>
                      </w:rPr>
                    </w:rPrChange>
                  </w:rPr>
                  <w:delText>2.66</w:delText>
                </w:r>
              </w:del>
            </w:ins>
          </w:p>
        </w:tc>
        <w:tc>
          <w:tcPr>
            <w:tcW w:w="316" w:type="pct"/>
            <w:gridSpan w:val="2"/>
            <w:noWrap/>
            <w:vAlign w:val="bottom"/>
            <w:hideMark/>
          </w:tcPr>
          <w:p w14:paraId="787C4263" w14:textId="4429774B" w:rsidR="004D28DD" w:rsidRPr="002E17C2" w:rsidDel="004E77FC" w:rsidRDefault="004D28DD" w:rsidP="004D28DD">
            <w:pPr>
              <w:spacing w:after="120" w:line="360" w:lineRule="auto"/>
              <w:contextualSpacing/>
              <w:jc w:val="right"/>
              <w:rPr>
                <w:ins w:id="6405" w:author="Microsoft Word" w:date="2025-08-11T16:30:00Z" w16du:dateUtc="2025-08-11T21:30:00Z"/>
                <w:del w:id="6406" w:author="Jujia Li" w:date="2025-08-25T17:41:00Z" w16du:dateUtc="2025-08-25T22:41:00Z"/>
                <w:rFonts w:ascii="Times New Roman" w:eastAsia="Times New Roman" w:hAnsi="Times New Roman" w:cs="Times New Roman"/>
                <w:color w:val="000000"/>
                <w:kern w:val="0"/>
                <w:sz w:val="18"/>
                <w:szCs w:val="18"/>
                <w14:ligatures w14:val="none"/>
              </w:rPr>
            </w:pPr>
            <w:ins w:id="6407" w:author="Microsoft Word" w:date="2025-08-11T16:30:00Z" w16du:dateUtc="2025-08-11T21:30:00Z">
              <w:del w:id="6408" w:author="Jujia Li" w:date="2025-08-25T17:41:00Z" w16du:dateUtc="2025-08-25T22:41:00Z">
                <w:r w:rsidRPr="002E17C2" w:rsidDel="004E77FC">
                  <w:rPr>
                    <w:rFonts w:ascii="Times New Roman" w:hAnsi="Times New Roman" w:cs="Times New Roman"/>
                    <w:color w:val="000000"/>
                    <w:sz w:val="18"/>
                    <w:szCs w:val="18"/>
                    <w:rPrChange w:id="6409" w:author="Jujia Li" w:date="2025-08-10T15:09:00Z" w16du:dateUtc="2025-08-10T20:09:00Z">
                      <w:rPr>
                        <w:rFonts w:ascii="Aptos Narrow" w:hAnsi="Aptos Narrow"/>
                        <w:color w:val="000000"/>
                        <w:sz w:val="22"/>
                        <w:szCs w:val="22"/>
                      </w:rPr>
                    </w:rPrChange>
                  </w:rPr>
                  <w:delText>0.36</w:delText>
                </w:r>
              </w:del>
            </w:ins>
          </w:p>
        </w:tc>
        <w:tc>
          <w:tcPr>
            <w:tcW w:w="380" w:type="pct"/>
            <w:noWrap/>
            <w:vAlign w:val="bottom"/>
            <w:hideMark/>
          </w:tcPr>
          <w:p w14:paraId="520BB544" w14:textId="1A26E93A" w:rsidR="004D28DD" w:rsidRPr="002E17C2" w:rsidDel="004E77FC" w:rsidRDefault="004D28DD" w:rsidP="004D28DD">
            <w:pPr>
              <w:spacing w:after="120" w:line="360" w:lineRule="auto"/>
              <w:contextualSpacing/>
              <w:jc w:val="right"/>
              <w:rPr>
                <w:ins w:id="6410" w:author="Microsoft Word" w:date="2025-08-11T16:30:00Z" w16du:dateUtc="2025-08-11T21:30:00Z"/>
                <w:del w:id="6411" w:author="Jujia Li" w:date="2025-08-25T17:41:00Z" w16du:dateUtc="2025-08-25T22:41:00Z"/>
                <w:rFonts w:ascii="Times New Roman" w:eastAsia="Times New Roman" w:hAnsi="Times New Roman" w:cs="Times New Roman"/>
                <w:color w:val="000000"/>
                <w:kern w:val="0"/>
                <w:sz w:val="18"/>
                <w:szCs w:val="18"/>
                <w14:ligatures w14:val="none"/>
              </w:rPr>
            </w:pPr>
            <w:ins w:id="6412" w:author="Microsoft Word" w:date="2025-08-11T16:30:00Z" w16du:dateUtc="2025-08-11T21:30:00Z">
              <w:del w:id="6413" w:author="Jujia Li" w:date="2025-08-25T17:41:00Z" w16du:dateUtc="2025-08-25T22:41:00Z">
                <w:r w:rsidRPr="002E17C2" w:rsidDel="004E77FC">
                  <w:rPr>
                    <w:rFonts w:ascii="Times New Roman" w:hAnsi="Times New Roman" w:cs="Times New Roman"/>
                    <w:color w:val="000000"/>
                    <w:sz w:val="18"/>
                    <w:szCs w:val="18"/>
                    <w:rPrChange w:id="6414" w:author="Jujia Li" w:date="2025-08-10T15:09:00Z" w16du:dateUtc="2025-08-10T20:09:00Z">
                      <w:rPr>
                        <w:rFonts w:ascii="Aptos Narrow" w:hAnsi="Aptos Narrow"/>
                        <w:color w:val="000000"/>
                        <w:sz w:val="22"/>
                        <w:szCs w:val="22"/>
                      </w:rPr>
                    </w:rPrChange>
                  </w:rPr>
                  <w:delText>2.3</w:delText>
                </w:r>
                <w:r w:rsidDel="004E77FC">
                  <w:rPr>
                    <w:rFonts w:ascii="Times New Roman" w:hAnsi="Times New Roman" w:cs="Times New Roman"/>
                    <w:color w:val="000000"/>
                    <w:sz w:val="18"/>
                    <w:szCs w:val="18"/>
                  </w:rPr>
                  <w:delText>0</w:delText>
                </w:r>
              </w:del>
            </w:ins>
          </w:p>
        </w:tc>
        <w:tc>
          <w:tcPr>
            <w:tcW w:w="321" w:type="pct"/>
            <w:noWrap/>
            <w:vAlign w:val="bottom"/>
            <w:hideMark/>
          </w:tcPr>
          <w:p w14:paraId="2635E1B9" w14:textId="37B018C6" w:rsidR="004D28DD" w:rsidRPr="002E17C2" w:rsidDel="004E77FC" w:rsidRDefault="004D28DD" w:rsidP="004D28DD">
            <w:pPr>
              <w:spacing w:after="120" w:line="360" w:lineRule="auto"/>
              <w:contextualSpacing/>
              <w:jc w:val="right"/>
              <w:rPr>
                <w:ins w:id="6415" w:author="Microsoft Word" w:date="2025-08-11T16:30:00Z" w16du:dateUtc="2025-08-11T21:30:00Z"/>
                <w:del w:id="6416" w:author="Jujia Li" w:date="2025-08-25T17:41:00Z" w16du:dateUtc="2025-08-25T22:41:00Z"/>
                <w:rFonts w:ascii="Times New Roman" w:eastAsia="Times New Roman" w:hAnsi="Times New Roman" w:cs="Times New Roman"/>
                <w:color w:val="000000"/>
                <w:kern w:val="0"/>
                <w:sz w:val="18"/>
                <w:szCs w:val="18"/>
                <w14:ligatures w14:val="none"/>
              </w:rPr>
            </w:pPr>
            <w:ins w:id="6417" w:author="Microsoft Word" w:date="2025-08-11T16:30:00Z" w16du:dateUtc="2025-08-11T21:30:00Z">
              <w:del w:id="6418" w:author="Jujia Li" w:date="2025-08-25T17:41:00Z" w16du:dateUtc="2025-08-25T22:41:00Z">
                <w:r w:rsidRPr="002E17C2" w:rsidDel="004E77FC">
                  <w:rPr>
                    <w:rFonts w:ascii="Times New Roman" w:hAnsi="Times New Roman" w:cs="Times New Roman"/>
                    <w:color w:val="000000"/>
                    <w:sz w:val="18"/>
                    <w:szCs w:val="18"/>
                    <w:rPrChange w:id="6419" w:author="Jujia Li" w:date="2025-08-10T15:09:00Z" w16du:dateUtc="2025-08-10T20:09:00Z">
                      <w:rPr>
                        <w:rFonts w:ascii="Aptos Narrow" w:hAnsi="Aptos Narrow"/>
                        <w:color w:val="000000"/>
                        <w:sz w:val="22"/>
                        <w:szCs w:val="22"/>
                      </w:rPr>
                    </w:rPrChange>
                  </w:rPr>
                  <w:delText>0.32</w:delText>
                </w:r>
              </w:del>
            </w:ins>
          </w:p>
        </w:tc>
        <w:tc>
          <w:tcPr>
            <w:tcW w:w="428" w:type="pct"/>
            <w:noWrap/>
            <w:vAlign w:val="bottom"/>
            <w:hideMark/>
          </w:tcPr>
          <w:p w14:paraId="7C213EE2" w14:textId="6C5B3FFA" w:rsidR="004D28DD" w:rsidRPr="002E17C2" w:rsidDel="004E77FC" w:rsidRDefault="004D28DD" w:rsidP="004D28DD">
            <w:pPr>
              <w:spacing w:after="120" w:line="360" w:lineRule="auto"/>
              <w:contextualSpacing/>
              <w:jc w:val="right"/>
              <w:rPr>
                <w:ins w:id="6420" w:author="Microsoft Word" w:date="2025-08-11T16:30:00Z" w16du:dateUtc="2025-08-11T21:30:00Z"/>
                <w:del w:id="6421" w:author="Jujia Li" w:date="2025-08-25T17:41:00Z" w16du:dateUtc="2025-08-25T22:41:00Z"/>
                <w:rFonts w:ascii="Times New Roman" w:eastAsia="Times New Roman" w:hAnsi="Times New Roman" w:cs="Times New Roman"/>
                <w:color w:val="000000"/>
                <w:kern w:val="0"/>
                <w:sz w:val="18"/>
                <w:szCs w:val="18"/>
                <w14:ligatures w14:val="none"/>
              </w:rPr>
            </w:pPr>
            <w:ins w:id="6422" w:author="Microsoft Word" w:date="2025-08-11T16:30:00Z" w16du:dateUtc="2025-08-11T21:30:00Z">
              <w:del w:id="6423" w:author="Jujia Li" w:date="2025-08-25T17:41:00Z" w16du:dateUtc="2025-08-25T22:41:00Z">
                <w:r w:rsidRPr="002E17C2" w:rsidDel="004E77FC">
                  <w:rPr>
                    <w:rFonts w:ascii="Times New Roman" w:hAnsi="Times New Roman" w:cs="Times New Roman"/>
                    <w:color w:val="000000"/>
                    <w:sz w:val="18"/>
                    <w:szCs w:val="18"/>
                    <w:rPrChange w:id="6424" w:author="Jujia Li" w:date="2025-08-10T15:09:00Z" w16du:dateUtc="2025-08-10T20:09:00Z">
                      <w:rPr>
                        <w:rFonts w:ascii="Aptos Narrow" w:hAnsi="Aptos Narrow"/>
                        <w:color w:val="000000"/>
                        <w:sz w:val="22"/>
                        <w:szCs w:val="22"/>
                      </w:rPr>
                    </w:rPrChange>
                  </w:rPr>
                  <w:delText>11.34</w:delText>
                </w:r>
              </w:del>
            </w:ins>
          </w:p>
        </w:tc>
        <w:tc>
          <w:tcPr>
            <w:tcW w:w="344" w:type="pct"/>
            <w:vAlign w:val="bottom"/>
          </w:tcPr>
          <w:p w14:paraId="22766BA6" w14:textId="6AE6F8ED" w:rsidR="004D28DD" w:rsidRPr="002E17C2" w:rsidDel="004E77FC" w:rsidRDefault="004D28DD" w:rsidP="004D28DD">
            <w:pPr>
              <w:spacing w:after="120" w:line="360" w:lineRule="auto"/>
              <w:contextualSpacing/>
              <w:jc w:val="right"/>
              <w:rPr>
                <w:ins w:id="6425" w:author="Microsoft Word" w:date="2025-08-11T16:30:00Z" w16du:dateUtc="2025-08-11T21:30:00Z"/>
                <w:del w:id="6426" w:author="Jujia Li" w:date="2025-08-25T17:41:00Z" w16du:dateUtc="2025-08-25T22:41:00Z"/>
                <w:rFonts w:ascii="Times New Roman" w:hAnsi="Times New Roman" w:cs="Times New Roman"/>
                <w:sz w:val="18"/>
                <w:szCs w:val="18"/>
              </w:rPr>
            </w:pPr>
            <w:ins w:id="6427" w:author="Microsoft Word" w:date="2025-08-11T16:30:00Z" w16du:dateUtc="2025-08-11T21:30:00Z">
              <w:del w:id="6428" w:author="Jujia Li" w:date="2025-08-25T17:41:00Z" w16du:dateUtc="2025-08-25T22:41:00Z">
                <w:r w:rsidRPr="002E17C2" w:rsidDel="004E77FC">
                  <w:rPr>
                    <w:rFonts w:ascii="Times New Roman" w:hAnsi="Times New Roman" w:cs="Times New Roman"/>
                    <w:color w:val="000000"/>
                    <w:sz w:val="18"/>
                    <w:szCs w:val="18"/>
                    <w:rPrChange w:id="6429" w:author="Jujia Li" w:date="2025-08-10T15:09:00Z" w16du:dateUtc="2025-08-10T20:09:00Z">
                      <w:rPr>
                        <w:rFonts w:ascii="Aptos Narrow" w:hAnsi="Aptos Narrow"/>
                        <w:color w:val="000000"/>
                        <w:sz w:val="22"/>
                        <w:szCs w:val="22"/>
                      </w:rPr>
                    </w:rPrChange>
                  </w:rPr>
                  <w:delText>0.38</w:delText>
                </w:r>
              </w:del>
            </w:ins>
          </w:p>
        </w:tc>
      </w:tr>
      <w:tr w:rsidR="004D28DD" w:rsidRPr="006A0CE7" w:rsidDel="004E77FC" w14:paraId="67EFBDEB" w14:textId="789A7C00" w:rsidTr="002E17C2">
        <w:trPr>
          <w:trHeight w:val="290"/>
          <w:ins w:id="6430" w:author="Microsoft Word" w:date="2025-08-11T16:30:00Z"/>
          <w:del w:id="6431" w:author="Jujia Li" w:date="2025-08-25T17:41:00Z"/>
        </w:trPr>
        <w:tc>
          <w:tcPr>
            <w:tcW w:w="808" w:type="pct"/>
            <w:noWrap/>
            <w:vAlign w:val="bottom"/>
            <w:hideMark/>
          </w:tcPr>
          <w:p w14:paraId="60004D45" w14:textId="3D58B0BD" w:rsidR="004D28DD" w:rsidRPr="00221F0A" w:rsidDel="004E77FC" w:rsidRDefault="004D28DD" w:rsidP="004D28DD">
            <w:pPr>
              <w:spacing w:after="120" w:line="360" w:lineRule="auto"/>
              <w:contextualSpacing/>
              <w:rPr>
                <w:ins w:id="6432" w:author="Microsoft Word" w:date="2025-08-11T16:30:00Z" w16du:dateUtc="2025-08-11T21:30:00Z"/>
                <w:del w:id="6433" w:author="Jujia Li" w:date="2025-08-25T17:41:00Z" w16du:dateUtc="2025-08-25T22:41:00Z"/>
                <w:rFonts w:ascii="Times New Roman" w:eastAsia="Times New Roman" w:hAnsi="Times New Roman" w:cs="Times New Roman"/>
                <w:color w:val="000000"/>
                <w:kern w:val="0"/>
                <w:sz w:val="18"/>
                <w:szCs w:val="18"/>
                <w14:ligatures w14:val="none"/>
              </w:rPr>
            </w:pPr>
            <w:ins w:id="6434" w:author="Microsoft Word" w:date="2025-08-11T16:30:00Z" w16du:dateUtc="2025-08-11T21:30:00Z">
              <w:del w:id="6435" w:author="Jujia Li" w:date="2025-08-25T17:41:00Z" w16du:dateUtc="2025-08-25T22:41:00Z">
                <w:r w:rsidRPr="005E344C" w:rsidDel="004E77FC">
                  <w:rPr>
                    <w:rFonts w:ascii="Times New Roman" w:hAnsi="Times New Roman" w:cs="Times New Roman"/>
                    <w:color w:val="000000"/>
                    <w:sz w:val="18"/>
                    <w:szCs w:val="18"/>
                  </w:rPr>
                  <w:delText>SHELBY</w:delText>
                </w:r>
              </w:del>
            </w:ins>
          </w:p>
        </w:tc>
        <w:tc>
          <w:tcPr>
            <w:tcW w:w="566" w:type="pct"/>
            <w:vAlign w:val="bottom"/>
          </w:tcPr>
          <w:p w14:paraId="06A13EE4" w14:textId="0818843B" w:rsidR="004D28DD" w:rsidRPr="002E17C2" w:rsidDel="004E77FC" w:rsidRDefault="004D28DD" w:rsidP="004D28DD">
            <w:pPr>
              <w:spacing w:after="120" w:line="360" w:lineRule="auto"/>
              <w:contextualSpacing/>
              <w:jc w:val="right"/>
              <w:rPr>
                <w:ins w:id="6436" w:author="Microsoft Word" w:date="2025-08-11T16:30:00Z" w16du:dateUtc="2025-08-11T21:30:00Z"/>
                <w:del w:id="6437" w:author="Jujia Li" w:date="2025-08-25T17:41:00Z" w16du:dateUtc="2025-08-25T22:41:00Z"/>
                <w:rFonts w:ascii="Times New Roman" w:hAnsi="Times New Roman" w:cs="Times New Roman"/>
                <w:sz w:val="18"/>
                <w:szCs w:val="18"/>
              </w:rPr>
            </w:pPr>
            <w:ins w:id="6438" w:author="Microsoft Word" w:date="2025-08-11T16:30:00Z" w16du:dateUtc="2025-08-11T21:30:00Z">
              <w:del w:id="6439" w:author="Jujia Li" w:date="2025-08-25T17:41:00Z" w16du:dateUtc="2025-08-25T22:41:00Z">
                <w:r w:rsidRPr="005E344C" w:rsidDel="004E77FC">
                  <w:rPr>
                    <w:rFonts w:ascii="Times New Roman" w:hAnsi="Times New Roman" w:cs="Times New Roman"/>
                    <w:color w:val="000000"/>
                    <w:sz w:val="18"/>
                    <w:szCs w:val="18"/>
                  </w:rPr>
                  <w:delText>214547.76</w:delText>
                </w:r>
              </w:del>
            </w:ins>
          </w:p>
        </w:tc>
        <w:tc>
          <w:tcPr>
            <w:tcW w:w="454" w:type="pct"/>
            <w:noWrap/>
            <w:vAlign w:val="bottom"/>
            <w:hideMark/>
          </w:tcPr>
          <w:p w14:paraId="72F656BD" w14:textId="69579890" w:rsidR="004D28DD" w:rsidRPr="002E17C2" w:rsidDel="004E77FC" w:rsidRDefault="004D28DD" w:rsidP="004D28DD">
            <w:pPr>
              <w:spacing w:after="120" w:line="360" w:lineRule="auto"/>
              <w:contextualSpacing/>
              <w:jc w:val="right"/>
              <w:rPr>
                <w:ins w:id="6440" w:author="Microsoft Word" w:date="2025-08-11T16:30:00Z" w16du:dateUtc="2025-08-11T21:30:00Z"/>
                <w:del w:id="6441" w:author="Jujia Li" w:date="2025-08-25T17:41:00Z" w16du:dateUtc="2025-08-25T22:41:00Z"/>
                <w:rFonts w:ascii="Times New Roman" w:eastAsia="Times New Roman" w:hAnsi="Times New Roman" w:cs="Times New Roman"/>
                <w:color w:val="000000"/>
                <w:kern w:val="0"/>
                <w:sz w:val="18"/>
                <w:szCs w:val="18"/>
                <w14:ligatures w14:val="none"/>
              </w:rPr>
            </w:pPr>
            <w:ins w:id="6442" w:author="Microsoft Word" w:date="2025-08-11T16:30:00Z" w16du:dateUtc="2025-08-11T21:30:00Z">
              <w:del w:id="6443" w:author="Jujia Li" w:date="2025-08-25T17:41:00Z" w16du:dateUtc="2025-08-25T22:41:00Z">
                <w:r w:rsidRPr="002E17C2" w:rsidDel="004E77FC">
                  <w:rPr>
                    <w:rFonts w:ascii="Times New Roman" w:hAnsi="Times New Roman" w:cs="Times New Roman"/>
                    <w:color w:val="000000"/>
                    <w:sz w:val="18"/>
                    <w:szCs w:val="18"/>
                    <w:rPrChange w:id="6444" w:author="Jujia Li" w:date="2025-08-10T15:09:00Z" w16du:dateUtc="2025-08-10T20:09:00Z">
                      <w:rPr>
                        <w:rFonts w:ascii="Aptos Narrow" w:hAnsi="Aptos Narrow"/>
                        <w:color w:val="000000"/>
                        <w:sz w:val="22"/>
                        <w:szCs w:val="22"/>
                      </w:rPr>
                    </w:rPrChange>
                  </w:rPr>
                  <w:delText>31.3</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6F6A8D6A" w14:textId="18EF6036" w:rsidR="004D28DD" w:rsidRPr="002E17C2" w:rsidDel="004E77FC" w:rsidRDefault="004D28DD" w:rsidP="004D28DD">
            <w:pPr>
              <w:spacing w:after="120" w:line="360" w:lineRule="auto"/>
              <w:contextualSpacing/>
              <w:jc w:val="right"/>
              <w:rPr>
                <w:ins w:id="6445" w:author="Microsoft Word" w:date="2025-08-11T16:30:00Z" w16du:dateUtc="2025-08-11T21:30:00Z"/>
                <w:del w:id="6446" w:author="Jujia Li" w:date="2025-08-25T17:41:00Z" w16du:dateUtc="2025-08-25T22:41:00Z"/>
                <w:rFonts w:ascii="Times New Roman" w:eastAsia="Times New Roman" w:hAnsi="Times New Roman" w:cs="Times New Roman"/>
                <w:color w:val="000000"/>
                <w:kern w:val="0"/>
                <w:sz w:val="18"/>
                <w:szCs w:val="18"/>
                <w14:ligatures w14:val="none"/>
              </w:rPr>
            </w:pPr>
            <w:ins w:id="6447" w:author="Microsoft Word" w:date="2025-08-11T16:30:00Z" w16du:dateUtc="2025-08-11T21:30:00Z">
              <w:del w:id="6448" w:author="Jujia Li" w:date="2025-08-25T17:41:00Z" w16du:dateUtc="2025-08-25T22:41:00Z">
                <w:r w:rsidRPr="002E17C2" w:rsidDel="004E77FC">
                  <w:rPr>
                    <w:rFonts w:ascii="Times New Roman" w:hAnsi="Times New Roman" w:cs="Times New Roman"/>
                    <w:color w:val="000000"/>
                    <w:sz w:val="18"/>
                    <w:szCs w:val="18"/>
                    <w:rPrChange w:id="6449" w:author="Jujia Li" w:date="2025-08-10T15:09:00Z" w16du:dateUtc="2025-08-10T20:09:00Z">
                      <w:rPr>
                        <w:rFonts w:ascii="Aptos Narrow" w:hAnsi="Aptos Narrow"/>
                        <w:color w:val="000000"/>
                        <w:sz w:val="22"/>
                        <w:szCs w:val="22"/>
                      </w:rPr>
                    </w:rPrChange>
                  </w:rPr>
                  <w:delText>0.4</w:delText>
                </w:r>
                <w:r w:rsidDel="004E77FC">
                  <w:rPr>
                    <w:rFonts w:ascii="Times New Roman" w:hAnsi="Times New Roman" w:cs="Times New Roman"/>
                    <w:color w:val="000000"/>
                    <w:sz w:val="18"/>
                    <w:szCs w:val="18"/>
                  </w:rPr>
                  <w:delText>0</w:delText>
                </w:r>
              </w:del>
            </w:ins>
          </w:p>
        </w:tc>
        <w:tc>
          <w:tcPr>
            <w:tcW w:w="380" w:type="pct"/>
            <w:noWrap/>
            <w:vAlign w:val="bottom"/>
            <w:hideMark/>
          </w:tcPr>
          <w:p w14:paraId="65C005FB" w14:textId="77E2AEBF" w:rsidR="004D28DD" w:rsidRPr="002E17C2" w:rsidDel="004E77FC" w:rsidRDefault="004D28DD" w:rsidP="004D28DD">
            <w:pPr>
              <w:spacing w:after="120" w:line="360" w:lineRule="auto"/>
              <w:contextualSpacing/>
              <w:jc w:val="right"/>
              <w:rPr>
                <w:ins w:id="6450" w:author="Microsoft Word" w:date="2025-08-11T16:30:00Z" w16du:dateUtc="2025-08-11T21:30:00Z"/>
                <w:del w:id="6451" w:author="Jujia Li" w:date="2025-08-25T17:41:00Z" w16du:dateUtc="2025-08-25T22:41:00Z"/>
                <w:rFonts w:ascii="Times New Roman" w:eastAsia="Times New Roman" w:hAnsi="Times New Roman" w:cs="Times New Roman"/>
                <w:color w:val="000000"/>
                <w:kern w:val="0"/>
                <w:sz w:val="18"/>
                <w:szCs w:val="18"/>
                <w14:ligatures w14:val="none"/>
              </w:rPr>
            </w:pPr>
            <w:ins w:id="6452" w:author="Microsoft Word" w:date="2025-08-11T16:30:00Z" w16du:dateUtc="2025-08-11T21:30:00Z">
              <w:del w:id="6453" w:author="Jujia Li" w:date="2025-08-25T17:41:00Z" w16du:dateUtc="2025-08-25T22:41:00Z">
                <w:r w:rsidRPr="002E17C2" w:rsidDel="004E77FC">
                  <w:rPr>
                    <w:rFonts w:ascii="Times New Roman" w:hAnsi="Times New Roman" w:cs="Times New Roman"/>
                    <w:color w:val="000000"/>
                    <w:sz w:val="18"/>
                    <w:szCs w:val="18"/>
                    <w:rPrChange w:id="6454" w:author="Jujia Li" w:date="2025-08-10T15:09:00Z" w16du:dateUtc="2025-08-10T20:09:00Z">
                      <w:rPr>
                        <w:rFonts w:ascii="Aptos Narrow" w:hAnsi="Aptos Narrow"/>
                        <w:color w:val="000000"/>
                        <w:sz w:val="22"/>
                        <w:szCs w:val="22"/>
                      </w:rPr>
                    </w:rPrChange>
                  </w:rPr>
                  <w:delText>28.29</w:delText>
                </w:r>
              </w:del>
            </w:ins>
          </w:p>
        </w:tc>
        <w:tc>
          <w:tcPr>
            <w:tcW w:w="315" w:type="pct"/>
            <w:gridSpan w:val="2"/>
            <w:noWrap/>
            <w:vAlign w:val="bottom"/>
            <w:hideMark/>
          </w:tcPr>
          <w:p w14:paraId="12B24C5F" w14:textId="737DDCE9" w:rsidR="004D28DD" w:rsidRPr="002E17C2" w:rsidDel="004E77FC" w:rsidRDefault="004D28DD" w:rsidP="004D28DD">
            <w:pPr>
              <w:spacing w:after="120" w:line="360" w:lineRule="auto"/>
              <w:contextualSpacing/>
              <w:jc w:val="right"/>
              <w:rPr>
                <w:ins w:id="6455" w:author="Microsoft Word" w:date="2025-08-11T16:30:00Z" w16du:dateUtc="2025-08-11T21:30:00Z"/>
                <w:del w:id="6456" w:author="Jujia Li" w:date="2025-08-25T17:41:00Z" w16du:dateUtc="2025-08-25T22:41:00Z"/>
                <w:rFonts w:ascii="Times New Roman" w:eastAsia="Times New Roman" w:hAnsi="Times New Roman" w:cs="Times New Roman"/>
                <w:color w:val="000000"/>
                <w:kern w:val="0"/>
                <w:sz w:val="18"/>
                <w:szCs w:val="18"/>
                <w14:ligatures w14:val="none"/>
              </w:rPr>
            </w:pPr>
            <w:ins w:id="6457" w:author="Microsoft Word" w:date="2025-08-11T16:30:00Z" w16du:dateUtc="2025-08-11T21:30:00Z">
              <w:del w:id="6458" w:author="Jujia Li" w:date="2025-08-25T17:41:00Z" w16du:dateUtc="2025-08-25T22:41:00Z">
                <w:r w:rsidRPr="002E17C2" w:rsidDel="004E77FC">
                  <w:rPr>
                    <w:rFonts w:ascii="Times New Roman" w:hAnsi="Times New Roman" w:cs="Times New Roman"/>
                    <w:color w:val="000000"/>
                    <w:sz w:val="18"/>
                    <w:szCs w:val="18"/>
                    <w:rPrChange w:id="6459" w:author="Jujia Li" w:date="2025-08-10T15:09:00Z" w16du:dateUtc="2025-08-10T20:09:00Z">
                      <w:rPr>
                        <w:rFonts w:ascii="Aptos Narrow" w:hAnsi="Aptos Narrow"/>
                        <w:color w:val="000000"/>
                        <w:sz w:val="22"/>
                        <w:szCs w:val="22"/>
                      </w:rPr>
                    </w:rPrChange>
                  </w:rPr>
                  <w:delText>0.36</w:delText>
                </w:r>
              </w:del>
            </w:ins>
          </w:p>
        </w:tc>
        <w:tc>
          <w:tcPr>
            <w:tcW w:w="380" w:type="pct"/>
            <w:noWrap/>
            <w:vAlign w:val="bottom"/>
            <w:hideMark/>
          </w:tcPr>
          <w:p w14:paraId="5D289859" w14:textId="519DED5A" w:rsidR="004D28DD" w:rsidRPr="002E17C2" w:rsidDel="004E77FC" w:rsidRDefault="004D28DD" w:rsidP="004D28DD">
            <w:pPr>
              <w:spacing w:after="120" w:line="360" w:lineRule="auto"/>
              <w:contextualSpacing/>
              <w:jc w:val="right"/>
              <w:rPr>
                <w:ins w:id="6460" w:author="Microsoft Word" w:date="2025-08-11T16:30:00Z" w16du:dateUtc="2025-08-11T21:30:00Z"/>
                <w:del w:id="6461" w:author="Jujia Li" w:date="2025-08-25T17:41:00Z" w16du:dateUtc="2025-08-25T22:41:00Z"/>
                <w:rFonts w:ascii="Times New Roman" w:eastAsia="Times New Roman" w:hAnsi="Times New Roman" w:cs="Times New Roman"/>
                <w:color w:val="000000"/>
                <w:kern w:val="0"/>
                <w:sz w:val="18"/>
                <w:szCs w:val="18"/>
                <w14:ligatures w14:val="none"/>
              </w:rPr>
            </w:pPr>
            <w:ins w:id="6462" w:author="Microsoft Word" w:date="2025-08-11T16:30:00Z" w16du:dateUtc="2025-08-11T21:30:00Z">
              <w:del w:id="6463" w:author="Jujia Li" w:date="2025-08-25T17:41:00Z" w16du:dateUtc="2025-08-25T22:41:00Z">
                <w:r w:rsidRPr="002E17C2" w:rsidDel="004E77FC">
                  <w:rPr>
                    <w:rFonts w:ascii="Times New Roman" w:hAnsi="Times New Roman" w:cs="Times New Roman"/>
                    <w:color w:val="000000"/>
                    <w:sz w:val="18"/>
                    <w:szCs w:val="18"/>
                    <w:rPrChange w:id="6464" w:author="Jujia Li" w:date="2025-08-10T15:09:00Z" w16du:dateUtc="2025-08-10T20:09:00Z">
                      <w:rPr>
                        <w:rFonts w:ascii="Aptos Narrow" w:hAnsi="Aptos Narrow"/>
                        <w:color w:val="000000"/>
                        <w:sz w:val="22"/>
                        <w:szCs w:val="22"/>
                      </w:rPr>
                    </w:rPrChange>
                  </w:rPr>
                  <w:delText>25.4</w:delText>
                </w:r>
                <w:r w:rsidDel="004E77FC">
                  <w:rPr>
                    <w:rFonts w:ascii="Times New Roman" w:hAnsi="Times New Roman" w:cs="Times New Roman"/>
                    <w:color w:val="000000"/>
                    <w:sz w:val="18"/>
                    <w:szCs w:val="18"/>
                  </w:rPr>
                  <w:delText>0</w:delText>
                </w:r>
              </w:del>
            </w:ins>
          </w:p>
        </w:tc>
        <w:tc>
          <w:tcPr>
            <w:tcW w:w="316" w:type="pct"/>
            <w:gridSpan w:val="2"/>
            <w:noWrap/>
            <w:vAlign w:val="bottom"/>
            <w:hideMark/>
          </w:tcPr>
          <w:p w14:paraId="7969853D" w14:textId="5C746C2E" w:rsidR="004D28DD" w:rsidRPr="002E17C2" w:rsidDel="004E77FC" w:rsidRDefault="004D28DD" w:rsidP="004D28DD">
            <w:pPr>
              <w:spacing w:after="120" w:line="360" w:lineRule="auto"/>
              <w:contextualSpacing/>
              <w:jc w:val="right"/>
              <w:rPr>
                <w:ins w:id="6465" w:author="Microsoft Word" w:date="2025-08-11T16:30:00Z" w16du:dateUtc="2025-08-11T21:30:00Z"/>
                <w:del w:id="6466" w:author="Jujia Li" w:date="2025-08-25T17:41:00Z" w16du:dateUtc="2025-08-25T22:41:00Z"/>
                <w:rFonts w:ascii="Times New Roman" w:eastAsia="Times New Roman" w:hAnsi="Times New Roman" w:cs="Times New Roman"/>
                <w:color w:val="000000"/>
                <w:kern w:val="0"/>
                <w:sz w:val="18"/>
                <w:szCs w:val="18"/>
                <w14:ligatures w14:val="none"/>
              </w:rPr>
            </w:pPr>
            <w:ins w:id="6467" w:author="Microsoft Word" w:date="2025-08-11T16:30:00Z" w16du:dateUtc="2025-08-11T21:30:00Z">
              <w:del w:id="6468" w:author="Jujia Li" w:date="2025-08-25T17:41:00Z" w16du:dateUtc="2025-08-25T22:41:00Z">
                <w:r w:rsidRPr="002E17C2" w:rsidDel="004E77FC">
                  <w:rPr>
                    <w:rFonts w:ascii="Times New Roman" w:hAnsi="Times New Roman" w:cs="Times New Roman"/>
                    <w:color w:val="000000"/>
                    <w:sz w:val="18"/>
                    <w:szCs w:val="18"/>
                    <w:rPrChange w:id="6469" w:author="Jujia Li" w:date="2025-08-10T15:09:00Z" w16du:dateUtc="2025-08-10T20:09:00Z">
                      <w:rPr>
                        <w:rFonts w:ascii="Aptos Narrow" w:hAnsi="Aptos Narrow"/>
                        <w:color w:val="000000"/>
                        <w:sz w:val="22"/>
                        <w:szCs w:val="22"/>
                      </w:rPr>
                    </w:rPrChange>
                  </w:rPr>
                  <w:delText>0.32</w:delText>
                </w:r>
              </w:del>
            </w:ins>
          </w:p>
        </w:tc>
        <w:tc>
          <w:tcPr>
            <w:tcW w:w="380" w:type="pct"/>
            <w:noWrap/>
            <w:vAlign w:val="bottom"/>
            <w:hideMark/>
          </w:tcPr>
          <w:p w14:paraId="60297F7A" w14:textId="031911AF" w:rsidR="004D28DD" w:rsidRPr="002E17C2" w:rsidDel="004E77FC" w:rsidRDefault="004D28DD" w:rsidP="004D28DD">
            <w:pPr>
              <w:spacing w:after="120" w:line="360" w:lineRule="auto"/>
              <w:contextualSpacing/>
              <w:jc w:val="right"/>
              <w:rPr>
                <w:ins w:id="6470" w:author="Microsoft Word" w:date="2025-08-11T16:30:00Z" w16du:dateUtc="2025-08-11T21:30:00Z"/>
                <w:del w:id="6471" w:author="Jujia Li" w:date="2025-08-25T17:41:00Z" w16du:dateUtc="2025-08-25T22:41:00Z"/>
                <w:rFonts w:ascii="Times New Roman" w:eastAsia="Times New Roman" w:hAnsi="Times New Roman" w:cs="Times New Roman"/>
                <w:color w:val="000000"/>
                <w:kern w:val="0"/>
                <w:sz w:val="18"/>
                <w:szCs w:val="18"/>
                <w14:ligatures w14:val="none"/>
              </w:rPr>
            </w:pPr>
            <w:ins w:id="6472" w:author="Microsoft Word" w:date="2025-08-11T16:30:00Z" w16du:dateUtc="2025-08-11T21:30:00Z">
              <w:del w:id="6473" w:author="Jujia Li" w:date="2025-08-25T17:41:00Z" w16du:dateUtc="2025-08-25T22:41:00Z">
                <w:r w:rsidRPr="002E17C2" w:rsidDel="004E77FC">
                  <w:rPr>
                    <w:rFonts w:ascii="Times New Roman" w:hAnsi="Times New Roman" w:cs="Times New Roman"/>
                    <w:color w:val="000000"/>
                    <w:sz w:val="18"/>
                    <w:szCs w:val="18"/>
                    <w:rPrChange w:id="6474" w:author="Jujia Li" w:date="2025-08-10T15:09:00Z" w16du:dateUtc="2025-08-10T20:09:00Z">
                      <w:rPr>
                        <w:rFonts w:ascii="Aptos Narrow" w:hAnsi="Aptos Narrow"/>
                        <w:color w:val="000000"/>
                        <w:sz w:val="22"/>
                        <w:szCs w:val="22"/>
                      </w:rPr>
                    </w:rPrChange>
                  </w:rPr>
                  <w:delText>22.79</w:delText>
                </w:r>
              </w:del>
            </w:ins>
          </w:p>
        </w:tc>
        <w:tc>
          <w:tcPr>
            <w:tcW w:w="321" w:type="pct"/>
            <w:noWrap/>
            <w:vAlign w:val="bottom"/>
            <w:hideMark/>
          </w:tcPr>
          <w:p w14:paraId="330C5126" w14:textId="61371864" w:rsidR="004D28DD" w:rsidRPr="002E17C2" w:rsidDel="004E77FC" w:rsidRDefault="004D28DD" w:rsidP="004D28DD">
            <w:pPr>
              <w:spacing w:after="120" w:line="360" w:lineRule="auto"/>
              <w:contextualSpacing/>
              <w:jc w:val="right"/>
              <w:rPr>
                <w:ins w:id="6475" w:author="Microsoft Word" w:date="2025-08-11T16:30:00Z" w16du:dateUtc="2025-08-11T21:30:00Z"/>
                <w:del w:id="6476" w:author="Jujia Li" w:date="2025-08-25T17:41:00Z" w16du:dateUtc="2025-08-25T22:41:00Z"/>
                <w:rFonts w:ascii="Times New Roman" w:eastAsia="Times New Roman" w:hAnsi="Times New Roman" w:cs="Times New Roman"/>
                <w:color w:val="000000"/>
                <w:kern w:val="0"/>
                <w:sz w:val="18"/>
                <w:szCs w:val="18"/>
                <w14:ligatures w14:val="none"/>
              </w:rPr>
            </w:pPr>
            <w:ins w:id="6477" w:author="Microsoft Word" w:date="2025-08-11T16:30:00Z" w16du:dateUtc="2025-08-11T21:30:00Z">
              <w:del w:id="6478" w:author="Jujia Li" w:date="2025-08-25T17:41:00Z" w16du:dateUtc="2025-08-25T22:41:00Z">
                <w:r w:rsidRPr="002E17C2" w:rsidDel="004E77FC">
                  <w:rPr>
                    <w:rFonts w:ascii="Times New Roman" w:hAnsi="Times New Roman" w:cs="Times New Roman"/>
                    <w:color w:val="000000"/>
                    <w:sz w:val="18"/>
                    <w:szCs w:val="18"/>
                    <w:rPrChange w:id="6479" w:author="Jujia Li" w:date="2025-08-10T15:09:00Z" w16du:dateUtc="2025-08-10T20:09:00Z">
                      <w:rPr>
                        <w:rFonts w:ascii="Aptos Narrow" w:hAnsi="Aptos Narrow"/>
                        <w:color w:val="000000"/>
                        <w:sz w:val="22"/>
                        <w:szCs w:val="22"/>
                      </w:rPr>
                    </w:rPrChange>
                  </w:rPr>
                  <w:delText>0.29</w:delText>
                </w:r>
              </w:del>
            </w:ins>
          </w:p>
        </w:tc>
        <w:tc>
          <w:tcPr>
            <w:tcW w:w="428" w:type="pct"/>
            <w:noWrap/>
            <w:vAlign w:val="bottom"/>
            <w:hideMark/>
          </w:tcPr>
          <w:p w14:paraId="7A91F2DF" w14:textId="02C4ED11" w:rsidR="004D28DD" w:rsidRPr="002E17C2" w:rsidDel="004E77FC" w:rsidRDefault="004D28DD" w:rsidP="004D28DD">
            <w:pPr>
              <w:spacing w:after="120" w:line="360" w:lineRule="auto"/>
              <w:contextualSpacing/>
              <w:jc w:val="right"/>
              <w:rPr>
                <w:ins w:id="6480" w:author="Microsoft Word" w:date="2025-08-11T16:30:00Z" w16du:dateUtc="2025-08-11T21:30:00Z"/>
                <w:del w:id="6481" w:author="Jujia Li" w:date="2025-08-25T17:41:00Z" w16du:dateUtc="2025-08-25T22:41:00Z"/>
                <w:rFonts w:ascii="Times New Roman" w:eastAsia="Times New Roman" w:hAnsi="Times New Roman" w:cs="Times New Roman"/>
                <w:color w:val="000000"/>
                <w:kern w:val="0"/>
                <w:sz w:val="18"/>
                <w:szCs w:val="18"/>
                <w14:ligatures w14:val="none"/>
              </w:rPr>
            </w:pPr>
            <w:ins w:id="6482" w:author="Microsoft Word" w:date="2025-08-11T16:30:00Z" w16du:dateUtc="2025-08-11T21:30:00Z">
              <w:del w:id="6483" w:author="Jujia Li" w:date="2025-08-25T17:41:00Z" w16du:dateUtc="2025-08-25T22:41:00Z">
                <w:r w:rsidRPr="002E17C2" w:rsidDel="004E77FC">
                  <w:rPr>
                    <w:rFonts w:ascii="Times New Roman" w:hAnsi="Times New Roman" w:cs="Times New Roman"/>
                    <w:color w:val="000000"/>
                    <w:sz w:val="18"/>
                    <w:szCs w:val="18"/>
                    <w:rPrChange w:id="6484" w:author="Jujia Li" w:date="2025-08-10T15:09:00Z" w16du:dateUtc="2025-08-10T20:09:00Z">
                      <w:rPr>
                        <w:rFonts w:ascii="Aptos Narrow" w:hAnsi="Aptos Narrow"/>
                        <w:color w:val="000000"/>
                        <w:sz w:val="22"/>
                        <w:szCs w:val="22"/>
                      </w:rPr>
                    </w:rPrChange>
                  </w:rPr>
                  <w:delText>107.78</w:delText>
                </w:r>
              </w:del>
            </w:ins>
          </w:p>
        </w:tc>
        <w:tc>
          <w:tcPr>
            <w:tcW w:w="344" w:type="pct"/>
            <w:vAlign w:val="bottom"/>
          </w:tcPr>
          <w:p w14:paraId="4C1F4D92" w14:textId="1710BFCB" w:rsidR="004D28DD" w:rsidRPr="002E17C2" w:rsidDel="004E77FC" w:rsidRDefault="004D28DD" w:rsidP="004D28DD">
            <w:pPr>
              <w:spacing w:after="120" w:line="360" w:lineRule="auto"/>
              <w:contextualSpacing/>
              <w:jc w:val="right"/>
              <w:rPr>
                <w:ins w:id="6485" w:author="Microsoft Word" w:date="2025-08-11T16:30:00Z" w16du:dateUtc="2025-08-11T21:30:00Z"/>
                <w:del w:id="6486" w:author="Jujia Li" w:date="2025-08-25T17:41:00Z" w16du:dateUtc="2025-08-25T22:41:00Z"/>
                <w:rFonts w:ascii="Times New Roman" w:hAnsi="Times New Roman" w:cs="Times New Roman"/>
                <w:sz w:val="18"/>
                <w:szCs w:val="18"/>
              </w:rPr>
            </w:pPr>
            <w:ins w:id="6487" w:author="Microsoft Word" w:date="2025-08-11T16:30:00Z" w16du:dateUtc="2025-08-11T21:30:00Z">
              <w:del w:id="6488" w:author="Jujia Li" w:date="2025-08-25T17:41:00Z" w16du:dateUtc="2025-08-25T22:41:00Z">
                <w:r w:rsidRPr="002E17C2" w:rsidDel="004E77FC">
                  <w:rPr>
                    <w:rFonts w:ascii="Times New Roman" w:hAnsi="Times New Roman" w:cs="Times New Roman"/>
                    <w:color w:val="000000"/>
                    <w:sz w:val="18"/>
                    <w:szCs w:val="18"/>
                    <w:rPrChange w:id="6489" w:author="Jujia Li" w:date="2025-08-10T15:09:00Z" w16du:dateUtc="2025-08-10T20:09:00Z">
                      <w:rPr>
                        <w:rFonts w:ascii="Aptos Narrow" w:hAnsi="Aptos Narrow"/>
                        <w:color w:val="000000"/>
                        <w:sz w:val="22"/>
                        <w:szCs w:val="22"/>
                      </w:rPr>
                    </w:rPrChange>
                  </w:rPr>
                  <w:delText>0.34</w:delText>
                </w:r>
              </w:del>
            </w:ins>
          </w:p>
        </w:tc>
      </w:tr>
      <w:tr w:rsidR="004D28DD" w:rsidRPr="006A0CE7" w:rsidDel="004E77FC" w14:paraId="47209D94" w14:textId="03BADEAB" w:rsidTr="002E17C2">
        <w:trPr>
          <w:trHeight w:val="290"/>
          <w:ins w:id="6490" w:author="Microsoft Word" w:date="2025-08-11T16:30:00Z"/>
          <w:del w:id="6491" w:author="Jujia Li" w:date="2025-08-25T17:41:00Z"/>
        </w:trPr>
        <w:tc>
          <w:tcPr>
            <w:tcW w:w="808" w:type="pct"/>
            <w:noWrap/>
            <w:vAlign w:val="bottom"/>
            <w:hideMark/>
          </w:tcPr>
          <w:p w14:paraId="7355BF14" w14:textId="1DFB8BC8" w:rsidR="004D28DD" w:rsidRPr="00221F0A" w:rsidDel="004E77FC" w:rsidRDefault="004D28DD" w:rsidP="004D28DD">
            <w:pPr>
              <w:spacing w:after="120" w:line="360" w:lineRule="auto"/>
              <w:contextualSpacing/>
              <w:rPr>
                <w:ins w:id="6492" w:author="Microsoft Word" w:date="2025-08-11T16:30:00Z" w16du:dateUtc="2025-08-11T21:30:00Z"/>
                <w:del w:id="6493" w:author="Jujia Li" w:date="2025-08-25T17:41:00Z" w16du:dateUtc="2025-08-25T22:41:00Z"/>
                <w:rFonts w:ascii="Times New Roman" w:eastAsia="Times New Roman" w:hAnsi="Times New Roman" w:cs="Times New Roman"/>
                <w:color w:val="000000"/>
                <w:kern w:val="0"/>
                <w:sz w:val="18"/>
                <w:szCs w:val="18"/>
                <w14:ligatures w14:val="none"/>
              </w:rPr>
            </w:pPr>
            <w:ins w:id="6494" w:author="Microsoft Word" w:date="2025-08-11T16:30:00Z" w16du:dateUtc="2025-08-11T21:30:00Z">
              <w:del w:id="6495" w:author="Jujia Li" w:date="2025-08-25T17:41:00Z" w16du:dateUtc="2025-08-25T22:41:00Z">
                <w:r w:rsidRPr="005E344C" w:rsidDel="004E77FC">
                  <w:rPr>
                    <w:rFonts w:ascii="Times New Roman" w:hAnsi="Times New Roman" w:cs="Times New Roman"/>
                    <w:color w:val="000000"/>
                    <w:sz w:val="18"/>
                    <w:szCs w:val="18"/>
                  </w:rPr>
                  <w:delText>TUSCALOOSA</w:delText>
                </w:r>
              </w:del>
            </w:ins>
          </w:p>
        </w:tc>
        <w:tc>
          <w:tcPr>
            <w:tcW w:w="566" w:type="pct"/>
            <w:vAlign w:val="bottom"/>
          </w:tcPr>
          <w:p w14:paraId="3B9052E2" w14:textId="449E247F" w:rsidR="004D28DD" w:rsidRPr="002E17C2" w:rsidDel="004E77FC" w:rsidRDefault="004D28DD" w:rsidP="004D28DD">
            <w:pPr>
              <w:spacing w:after="120" w:line="360" w:lineRule="auto"/>
              <w:contextualSpacing/>
              <w:jc w:val="right"/>
              <w:rPr>
                <w:ins w:id="6496" w:author="Microsoft Word" w:date="2025-08-11T16:30:00Z" w16du:dateUtc="2025-08-11T21:30:00Z"/>
                <w:del w:id="6497" w:author="Jujia Li" w:date="2025-08-25T17:41:00Z" w16du:dateUtc="2025-08-25T22:41:00Z"/>
                <w:rFonts w:ascii="Times New Roman" w:hAnsi="Times New Roman" w:cs="Times New Roman"/>
                <w:sz w:val="18"/>
                <w:szCs w:val="18"/>
              </w:rPr>
            </w:pPr>
            <w:ins w:id="6498" w:author="Microsoft Word" w:date="2025-08-11T16:30:00Z" w16du:dateUtc="2025-08-11T21:30:00Z">
              <w:del w:id="6499" w:author="Jujia Li" w:date="2025-08-25T17:41:00Z" w16du:dateUtc="2025-08-25T22:41:00Z">
                <w:r w:rsidRPr="005E344C" w:rsidDel="004E77FC">
                  <w:rPr>
                    <w:rFonts w:ascii="Times New Roman" w:hAnsi="Times New Roman" w:cs="Times New Roman"/>
                    <w:color w:val="000000"/>
                    <w:sz w:val="18"/>
                    <w:szCs w:val="18"/>
                  </w:rPr>
                  <w:delText>207937.99</w:delText>
                </w:r>
              </w:del>
            </w:ins>
          </w:p>
        </w:tc>
        <w:tc>
          <w:tcPr>
            <w:tcW w:w="454" w:type="pct"/>
            <w:noWrap/>
            <w:vAlign w:val="bottom"/>
            <w:hideMark/>
          </w:tcPr>
          <w:p w14:paraId="2AC8823E" w14:textId="2F3B9A5D" w:rsidR="004D28DD" w:rsidRPr="002E17C2" w:rsidDel="004E77FC" w:rsidRDefault="004D28DD" w:rsidP="004D28DD">
            <w:pPr>
              <w:spacing w:after="120" w:line="360" w:lineRule="auto"/>
              <w:contextualSpacing/>
              <w:jc w:val="right"/>
              <w:rPr>
                <w:ins w:id="6500" w:author="Microsoft Word" w:date="2025-08-11T16:30:00Z" w16du:dateUtc="2025-08-11T21:30:00Z"/>
                <w:del w:id="6501" w:author="Jujia Li" w:date="2025-08-25T17:41:00Z" w16du:dateUtc="2025-08-25T22:41:00Z"/>
                <w:rFonts w:ascii="Times New Roman" w:eastAsia="Times New Roman" w:hAnsi="Times New Roman" w:cs="Times New Roman"/>
                <w:color w:val="000000"/>
                <w:kern w:val="0"/>
                <w:sz w:val="18"/>
                <w:szCs w:val="18"/>
                <w14:ligatures w14:val="none"/>
              </w:rPr>
            </w:pPr>
            <w:ins w:id="6502" w:author="Microsoft Word" w:date="2025-08-11T16:30:00Z" w16du:dateUtc="2025-08-11T21:30:00Z">
              <w:del w:id="6503" w:author="Jujia Li" w:date="2025-08-25T17:41:00Z" w16du:dateUtc="2025-08-25T22:41:00Z">
                <w:r w:rsidRPr="002E17C2" w:rsidDel="004E77FC">
                  <w:rPr>
                    <w:rFonts w:ascii="Times New Roman" w:hAnsi="Times New Roman" w:cs="Times New Roman"/>
                    <w:color w:val="000000"/>
                    <w:sz w:val="18"/>
                    <w:szCs w:val="18"/>
                    <w:rPrChange w:id="6504" w:author="Jujia Li" w:date="2025-08-10T15:09:00Z" w16du:dateUtc="2025-08-10T20:09:00Z">
                      <w:rPr>
                        <w:rFonts w:ascii="Aptos Narrow" w:hAnsi="Aptos Narrow"/>
                        <w:color w:val="000000"/>
                        <w:sz w:val="22"/>
                        <w:szCs w:val="22"/>
                      </w:rPr>
                    </w:rPrChange>
                  </w:rPr>
                  <w:delText>37.12</w:delText>
                </w:r>
              </w:del>
            </w:ins>
          </w:p>
        </w:tc>
        <w:tc>
          <w:tcPr>
            <w:tcW w:w="308" w:type="pct"/>
            <w:gridSpan w:val="2"/>
            <w:noWrap/>
            <w:vAlign w:val="bottom"/>
            <w:hideMark/>
          </w:tcPr>
          <w:p w14:paraId="69394BB4" w14:textId="66DE1835" w:rsidR="004D28DD" w:rsidRPr="002E17C2" w:rsidDel="004E77FC" w:rsidRDefault="004D28DD" w:rsidP="004D28DD">
            <w:pPr>
              <w:spacing w:after="120" w:line="360" w:lineRule="auto"/>
              <w:contextualSpacing/>
              <w:jc w:val="right"/>
              <w:rPr>
                <w:ins w:id="6505" w:author="Microsoft Word" w:date="2025-08-11T16:30:00Z" w16du:dateUtc="2025-08-11T21:30:00Z"/>
                <w:del w:id="6506" w:author="Jujia Li" w:date="2025-08-25T17:41:00Z" w16du:dateUtc="2025-08-25T22:41:00Z"/>
                <w:rFonts w:ascii="Times New Roman" w:eastAsia="Times New Roman" w:hAnsi="Times New Roman" w:cs="Times New Roman"/>
                <w:color w:val="000000"/>
                <w:kern w:val="0"/>
                <w:sz w:val="18"/>
                <w:szCs w:val="18"/>
                <w14:ligatures w14:val="none"/>
              </w:rPr>
            </w:pPr>
            <w:ins w:id="6507" w:author="Microsoft Word" w:date="2025-08-11T16:30:00Z" w16du:dateUtc="2025-08-11T21:30:00Z">
              <w:del w:id="6508" w:author="Jujia Li" w:date="2025-08-25T17:41:00Z" w16du:dateUtc="2025-08-25T22:41:00Z">
                <w:r w:rsidRPr="002E17C2" w:rsidDel="004E77FC">
                  <w:rPr>
                    <w:rFonts w:ascii="Times New Roman" w:hAnsi="Times New Roman" w:cs="Times New Roman"/>
                    <w:color w:val="000000"/>
                    <w:sz w:val="18"/>
                    <w:szCs w:val="18"/>
                    <w:rPrChange w:id="6509" w:author="Jujia Li" w:date="2025-08-10T15:09:00Z" w16du:dateUtc="2025-08-10T20:09:00Z">
                      <w:rPr>
                        <w:rFonts w:ascii="Aptos Narrow" w:hAnsi="Aptos Narrow"/>
                        <w:color w:val="000000"/>
                        <w:sz w:val="22"/>
                        <w:szCs w:val="22"/>
                      </w:rPr>
                    </w:rPrChange>
                  </w:rPr>
                  <w:delText>0.49</w:delText>
                </w:r>
              </w:del>
            </w:ins>
          </w:p>
        </w:tc>
        <w:tc>
          <w:tcPr>
            <w:tcW w:w="380" w:type="pct"/>
            <w:noWrap/>
            <w:vAlign w:val="bottom"/>
            <w:hideMark/>
          </w:tcPr>
          <w:p w14:paraId="561A27A8" w14:textId="7B822E20" w:rsidR="004D28DD" w:rsidRPr="002E17C2" w:rsidDel="004E77FC" w:rsidRDefault="004D28DD" w:rsidP="004D28DD">
            <w:pPr>
              <w:spacing w:after="120" w:line="360" w:lineRule="auto"/>
              <w:contextualSpacing/>
              <w:jc w:val="right"/>
              <w:rPr>
                <w:ins w:id="6510" w:author="Microsoft Word" w:date="2025-08-11T16:30:00Z" w16du:dateUtc="2025-08-11T21:30:00Z"/>
                <w:del w:id="6511" w:author="Jujia Li" w:date="2025-08-25T17:41:00Z" w16du:dateUtc="2025-08-25T22:41:00Z"/>
                <w:rFonts w:ascii="Times New Roman" w:eastAsia="Times New Roman" w:hAnsi="Times New Roman" w:cs="Times New Roman"/>
                <w:color w:val="000000"/>
                <w:kern w:val="0"/>
                <w:sz w:val="18"/>
                <w:szCs w:val="18"/>
                <w14:ligatures w14:val="none"/>
              </w:rPr>
            </w:pPr>
            <w:ins w:id="6512" w:author="Microsoft Word" w:date="2025-08-11T16:30:00Z" w16du:dateUtc="2025-08-11T21:30:00Z">
              <w:del w:id="6513" w:author="Jujia Li" w:date="2025-08-25T17:41:00Z" w16du:dateUtc="2025-08-25T22:41:00Z">
                <w:r w:rsidRPr="002E17C2" w:rsidDel="004E77FC">
                  <w:rPr>
                    <w:rFonts w:ascii="Times New Roman" w:hAnsi="Times New Roman" w:cs="Times New Roman"/>
                    <w:color w:val="000000"/>
                    <w:sz w:val="18"/>
                    <w:szCs w:val="18"/>
                    <w:rPrChange w:id="6514" w:author="Jujia Li" w:date="2025-08-10T15:09:00Z" w16du:dateUtc="2025-08-10T20:09:00Z">
                      <w:rPr>
                        <w:rFonts w:ascii="Aptos Narrow" w:hAnsi="Aptos Narrow"/>
                        <w:color w:val="000000"/>
                        <w:sz w:val="22"/>
                        <w:szCs w:val="22"/>
                      </w:rPr>
                    </w:rPrChange>
                  </w:rPr>
                  <w:delText>33.1</w:delText>
                </w:r>
                <w:r w:rsidDel="004E77FC">
                  <w:rPr>
                    <w:rFonts w:ascii="Times New Roman" w:hAnsi="Times New Roman" w:cs="Times New Roman"/>
                    <w:color w:val="000000"/>
                    <w:sz w:val="18"/>
                    <w:szCs w:val="18"/>
                  </w:rPr>
                  <w:delText>0</w:delText>
                </w:r>
              </w:del>
            </w:ins>
          </w:p>
        </w:tc>
        <w:tc>
          <w:tcPr>
            <w:tcW w:w="315" w:type="pct"/>
            <w:gridSpan w:val="2"/>
            <w:noWrap/>
            <w:vAlign w:val="bottom"/>
            <w:hideMark/>
          </w:tcPr>
          <w:p w14:paraId="44704E1E" w14:textId="7DE87D34" w:rsidR="004D28DD" w:rsidRPr="002E17C2" w:rsidDel="004E77FC" w:rsidRDefault="004D28DD" w:rsidP="004D28DD">
            <w:pPr>
              <w:spacing w:after="120" w:line="360" w:lineRule="auto"/>
              <w:contextualSpacing/>
              <w:jc w:val="right"/>
              <w:rPr>
                <w:ins w:id="6515" w:author="Microsoft Word" w:date="2025-08-11T16:30:00Z" w16du:dateUtc="2025-08-11T21:30:00Z"/>
                <w:del w:id="6516" w:author="Jujia Li" w:date="2025-08-25T17:41:00Z" w16du:dateUtc="2025-08-25T22:41:00Z"/>
                <w:rFonts w:ascii="Times New Roman" w:eastAsia="Times New Roman" w:hAnsi="Times New Roman" w:cs="Times New Roman"/>
                <w:color w:val="000000"/>
                <w:kern w:val="0"/>
                <w:sz w:val="18"/>
                <w:szCs w:val="18"/>
                <w14:ligatures w14:val="none"/>
              </w:rPr>
            </w:pPr>
            <w:ins w:id="6517" w:author="Microsoft Word" w:date="2025-08-11T16:30:00Z" w16du:dateUtc="2025-08-11T21:30:00Z">
              <w:del w:id="6518" w:author="Jujia Li" w:date="2025-08-25T17:41:00Z" w16du:dateUtc="2025-08-25T22:41:00Z">
                <w:r w:rsidRPr="002E17C2" w:rsidDel="004E77FC">
                  <w:rPr>
                    <w:rFonts w:ascii="Times New Roman" w:hAnsi="Times New Roman" w:cs="Times New Roman"/>
                    <w:color w:val="000000"/>
                    <w:sz w:val="18"/>
                    <w:szCs w:val="18"/>
                    <w:rPrChange w:id="6519" w:author="Jujia Li" w:date="2025-08-10T15:09:00Z" w16du:dateUtc="2025-08-10T20:09:00Z">
                      <w:rPr>
                        <w:rFonts w:ascii="Aptos Narrow" w:hAnsi="Aptos Narrow"/>
                        <w:color w:val="000000"/>
                        <w:sz w:val="22"/>
                        <w:szCs w:val="22"/>
                      </w:rPr>
                    </w:rPrChange>
                  </w:rPr>
                  <w:delText>0.44</w:delText>
                </w:r>
              </w:del>
            </w:ins>
          </w:p>
        </w:tc>
        <w:tc>
          <w:tcPr>
            <w:tcW w:w="380" w:type="pct"/>
            <w:noWrap/>
            <w:vAlign w:val="bottom"/>
            <w:hideMark/>
          </w:tcPr>
          <w:p w14:paraId="2371B8EE" w14:textId="48010C28" w:rsidR="004D28DD" w:rsidRPr="002E17C2" w:rsidDel="004E77FC" w:rsidRDefault="004D28DD" w:rsidP="004D28DD">
            <w:pPr>
              <w:spacing w:after="120" w:line="360" w:lineRule="auto"/>
              <w:contextualSpacing/>
              <w:jc w:val="right"/>
              <w:rPr>
                <w:ins w:id="6520" w:author="Microsoft Word" w:date="2025-08-11T16:30:00Z" w16du:dateUtc="2025-08-11T21:30:00Z"/>
                <w:del w:id="6521" w:author="Jujia Li" w:date="2025-08-25T17:41:00Z" w16du:dateUtc="2025-08-25T22:41:00Z"/>
                <w:rFonts w:ascii="Times New Roman" w:eastAsia="Times New Roman" w:hAnsi="Times New Roman" w:cs="Times New Roman"/>
                <w:color w:val="000000"/>
                <w:kern w:val="0"/>
                <w:sz w:val="18"/>
                <w:szCs w:val="18"/>
                <w14:ligatures w14:val="none"/>
              </w:rPr>
            </w:pPr>
            <w:ins w:id="6522" w:author="Microsoft Word" w:date="2025-08-11T16:30:00Z" w16du:dateUtc="2025-08-11T21:30:00Z">
              <w:del w:id="6523" w:author="Jujia Li" w:date="2025-08-25T17:41:00Z" w16du:dateUtc="2025-08-25T22:41:00Z">
                <w:r w:rsidRPr="002E17C2" w:rsidDel="004E77FC">
                  <w:rPr>
                    <w:rFonts w:ascii="Times New Roman" w:hAnsi="Times New Roman" w:cs="Times New Roman"/>
                    <w:color w:val="000000"/>
                    <w:sz w:val="18"/>
                    <w:szCs w:val="18"/>
                    <w:rPrChange w:id="6524" w:author="Jujia Li" w:date="2025-08-10T15:09:00Z" w16du:dateUtc="2025-08-10T20:09:00Z">
                      <w:rPr>
                        <w:rFonts w:ascii="Aptos Narrow" w:hAnsi="Aptos Narrow"/>
                        <w:color w:val="000000"/>
                        <w:sz w:val="22"/>
                        <w:szCs w:val="22"/>
                      </w:rPr>
                    </w:rPrChange>
                  </w:rPr>
                  <w:delText>28.86</w:delText>
                </w:r>
              </w:del>
            </w:ins>
          </w:p>
        </w:tc>
        <w:tc>
          <w:tcPr>
            <w:tcW w:w="316" w:type="pct"/>
            <w:gridSpan w:val="2"/>
            <w:noWrap/>
            <w:vAlign w:val="bottom"/>
            <w:hideMark/>
          </w:tcPr>
          <w:p w14:paraId="5CD048BE" w14:textId="7F6A156A" w:rsidR="004D28DD" w:rsidRPr="002E17C2" w:rsidDel="004E77FC" w:rsidRDefault="004D28DD" w:rsidP="004D28DD">
            <w:pPr>
              <w:spacing w:after="120" w:line="360" w:lineRule="auto"/>
              <w:contextualSpacing/>
              <w:jc w:val="right"/>
              <w:rPr>
                <w:ins w:id="6525" w:author="Microsoft Word" w:date="2025-08-11T16:30:00Z" w16du:dateUtc="2025-08-11T21:30:00Z"/>
                <w:del w:id="6526" w:author="Jujia Li" w:date="2025-08-25T17:41:00Z" w16du:dateUtc="2025-08-25T22:41:00Z"/>
                <w:rFonts w:ascii="Times New Roman" w:eastAsia="Times New Roman" w:hAnsi="Times New Roman" w:cs="Times New Roman"/>
                <w:color w:val="000000"/>
                <w:kern w:val="0"/>
                <w:sz w:val="18"/>
                <w:szCs w:val="18"/>
                <w14:ligatures w14:val="none"/>
              </w:rPr>
            </w:pPr>
            <w:ins w:id="6527" w:author="Microsoft Word" w:date="2025-08-11T16:30:00Z" w16du:dateUtc="2025-08-11T21:30:00Z">
              <w:del w:id="6528" w:author="Jujia Li" w:date="2025-08-25T17:41:00Z" w16du:dateUtc="2025-08-25T22:41:00Z">
                <w:r w:rsidRPr="002E17C2" w:rsidDel="004E77FC">
                  <w:rPr>
                    <w:rFonts w:ascii="Times New Roman" w:hAnsi="Times New Roman" w:cs="Times New Roman"/>
                    <w:color w:val="000000"/>
                    <w:sz w:val="18"/>
                    <w:szCs w:val="18"/>
                    <w:rPrChange w:id="6529" w:author="Jujia Li" w:date="2025-08-10T15:09:00Z" w16du:dateUtc="2025-08-10T20:09:00Z">
                      <w:rPr>
                        <w:rFonts w:ascii="Aptos Narrow" w:hAnsi="Aptos Narrow"/>
                        <w:color w:val="000000"/>
                        <w:sz w:val="22"/>
                        <w:szCs w:val="22"/>
                      </w:rPr>
                    </w:rPrChange>
                  </w:rPr>
                  <w:delText>0.38</w:delText>
                </w:r>
              </w:del>
            </w:ins>
          </w:p>
        </w:tc>
        <w:tc>
          <w:tcPr>
            <w:tcW w:w="380" w:type="pct"/>
            <w:noWrap/>
            <w:vAlign w:val="bottom"/>
            <w:hideMark/>
          </w:tcPr>
          <w:p w14:paraId="3D838966" w14:textId="43208455" w:rsidR="004D28DD" w:rsidRPr="002E17C2" w:rsidDel="004E77FC" w:rsidRDefault="004D28DD" w:rsidP="004D28DD">
            <w:pPr>
              <w:spacing w:after="120" w:line="360" w:lineRule="auto"/>
              <w:contextualSpacing/>
              <w:jc w:val="right"/>
              <w:rPr>
                <w:ins w:id="6530" w:author="Microsoft Word" w:date="2025-08-11T16:30:00Z" w16du:dateUtc="2025-08-11T21:30:00Z"/>
                <w:del w:id="6531" w:author="Jujia Li" w:date="2025-08-25T17:41:00Z" w16du:dateUtc="2025-08-25T22:41:00Z"/>
                <w:rFonts w:ascii="Times New Roman" w:eastAsia="Times New Roman" w:hAnsi="Times New Roman" w:cs="Times New Roman"/>
                <w:color w:val="000000"/>
                <w:kern w:val="0"/>
                <w:sz w:val="18"/>
                <w:szCs w:val="18"/>
                <w14:ligatures w14:val="none"/>
              </w:rPr>
            </w:pPr>
            <w:ins w:id="6532" w:author="Microsoft Word" w:date="2025-08-11T16:30:00Z" w16du:dateUtc="2025-08-11T21:30:00Z">
              <w:del w:id="6533" w:author="Jujia Li" w:date="2025-08-25T17:41:00Z" w16du:dateUtc="2025-08-25T22:41:00Z">
                <w:r w:rsidRPr="002E17C2" w:rsidDel="004E77FC">
                  <w:rPr>
                    <w:rFonts w:ascii="Times New Roman" w:hAnsi="Times New Roman" w:cs="Times New Roman"/>
                    <w:color w:val="000000"/>
                    <w:sz w:val="18"/>
                    <w:szCs w:val="18"/>
                    <w:rPrChange w:id="6534" w:author="Jujia Li" w:date="2025-08-10T15:09:00Z" w16du:dateUtc="2025-08-10T20:09:00Z">
                      <w:rPr>
                        <w:rFonts w:ascii="Aptos Narrow" w:hAnsi="Aptos Narrow"/>
                        <w:color w:val="000000"/>
                        <w:sz w:val="22"/>
                        <w:szCs w:val="22"/>
                      </w:rPr>
                    </w:rPrChange>
                  </w:rPr>
                  <w:delText>25.39</w:delText>
                </w:r>
              </w:del>
            </w:ins>
          </w:p>
        </w:tc>
        <w:tc>
          <w:tcPr>
            <w:tcW w:w="321" w:type="pct"/>
            <w:noWrap/>
            <w:vAlign w:val="bottom"/>
            <w:hideMark/>
          </w:tcPr>
          <w:p w14:paraId="7A3AE8DD" w14:textId="71B66662" w:rsidR="004D28DD" w:rsidRPr="002E17C2" w:rsidDel="004E77FC" w:rsidRDefault="004D28DD" w:rsidP="004D28DD">
            <w:pPr>
              <w:spacing w:after="120" w:line="360" w:lineRule="auto"/>
              <w:contextualSpacing/>
              <w:jc w:val="right"/>
              <w:rPr>
                <w:ins w:id="6535" w:author="Microsoft Word" w:date="2025-08-11T16:30:00Z" w16du:dateUtc="2025-08-11T21:30:00Z"/>
                <w:del w:id="6536" w:author="Jujia Li" w:date="2025-08-25T17:41:00Z" w16du:dateUtc="2025-08-25T22:41:00Z"/>
                <w:rFonts w:ascii="Times New Roman" w:eastAsia="Times New Roman" w:hAnsi="Times New Roman" w:cs="Times New Roman"/>
                <w:color w:val="000000"/>
                <w:kern w:val="0"/>
                <w:sz w:val="18"/>
                <w:szCs w:val="18"/>
                <w14:ligatures w14:val="none"/>
              </w:rPr>
            </w:pPr>
            <w:ins w:id="6537" w:author="Microsoft Word" w:date="2025-08-11T16:30:00Z" w16du:dateUtc="2025-08-11T21:30:00Z">
              <w:del w:id="6538" w:author="Jujia Li" w:date="2025-08-25T17:41:00Z" w16du:dateUtc="2025-08-25T22:41:00Z">
                <w:r w:rsidRPr="002E17C2" w:rsidDel="004E77FC">
                  <w:rPr>
                    <w:rFonts w:ascii="Times New Roman" w:hAnsi="Times New Roman" w:cs="Times New Roman"/>
                    <w:color w:val="000000"/>
                    <w:sz w:val="18"/>
                    <w:szCs w:val="18"/>
                    <w:rPrChange w:id="6539" w:author="Jujia Li" w:date="2025-08-10T15:09:00Z" w16du:dateUtc="2025-08-10T20:09:00Z">
                      <w:rPr>
                        <w:rFonts w:ascii="Aptos Narrow" w:hAnsi="Aptos Narrow"/>
                        <w:color w:val="000000"/>
                        <w:sz w:val="22"/>
                        <w:szCs w:val="22"/>
                      </w:rPr>
                    </w:rPrChange>
                  </w:rPr>
                  <w:delText>0.33</w:delText>
                </w:r>
              </w:del>
            </w:ins>
          </w:p>
        </w:tc>
        <w:tc>
          <w:tcPr>
            <w:tcW w:w="428" w:type="pct"/>
            <w:noWrap/>
            <w:vAlign w:val="bottom"/>
            <w:hideMark/>
          </w:tcPr>
          <w:p w14:paraId="41046C2F" w14:textId="1B09018D" w:rsidR="004D28DD" w:rsidRPr="002E17C2" w:rsidDel="004E77FC" w:rsidRDefault="004D28DD" w:rsidP="004D28DD">
            <w:pPr>
              <w:spacing w:after="120" w:line="360" w:lineRule="auto"/>
              <w:contextualSpacing/>
              <w:jc w:val="right"/>
              <w:rPr>
                <w:ins w:id="6540" w:author="Microsoft Word" w:date="2025-08-11T16:30:00Z" w16du:dateUtc="2025-08-11T21:30:00Z"/>
                <w:del w:id="6541" w:author="Jujia Li" w:date="2025-08-25T17:41:00Z" w16du:dateUtc="2025-08-25T22:41:00Z"/>
                <w:rFonts w:ascii="Times New Roman" w:eastAsia="Times New Roman" w:hAnsi="Times New Roman" w:cs="Times New Roman"/>
                <w:color w:val="000000"/>
                <w:kern w:val="0"/>
                <w:sz w:val="18"/>
                <w:szCs w:val="18"/>
                <w14:ligatures w14:val="none"/>
              </w:rPr>
            </w:pPr>
            <w:ins w:id="6542" w:author="Microsoft Word" w:date="2025-08-11T16:30:00Z" w16du:dateUtc="2025-08-11T21:30:00Z">
              <w:del w:id="6543" w:author="Jujia Li" w:date="2025-08-25T17:41:00Z" w16du:dateUtc="2025-08-25T22:41:00Z">
                <w:r w:rsidRPr="002E17C2" w:rsidDel="004E77FC">
                  <w:rPr>
                    <w:rFonts w:ascii="Times New Roman" w:hAnsi="Times New Roman" w:cs="Times New Roman"/>
                    <w:color w:val="000000"/>
                    <w:sz w:val="18"/>
                    <w:szCs w:val="18"/>
                    <w:rPrChange w:id="6544" w:author="Jujia Li" w:date="2025-08-10T15:09:00Z" w16du:dateUtc="2025-08-10T20:09:00Z">
                      <w:rPr>
                        <w:rFonts w:ascii="Aptos Narrow" w:hAnsi="Aptos Narrow"/>
                        <w:color w:val="000000"/>
                        <w:sz w:val="22"/>
                        <w:szCs w:val="22"/>
                      </w:rPr>
                    </w:rPrChange>
                  </w:rPr>
                  <w:delText>124.47</w:delText>
                </w:r>
              </w:del>
            </w:ins>
          </w:p>
        </w:tc>
        <w:tc>
          <w:tcPr>
            <w:tcW w:w="344" w:type="pct"/>
            <w:vAlign w:val="bottom"/>
          </w:tcPr>
          <w:p w14:paraId="61B71154" w14:textId="1A2E77E9" w:rsidR="004D28DD" w:rsidRPr="002E17C2" w:rsidDel="004E77FC" w:rsidRDefault="004D28DD" w:rsidP="004D28DD">
            <w:pPr>
              <w:spacing w:after="120" w:line="360" w:lineRule="auto"/>
              <w:contextualSpacing/>
              <w:jc w:val="right"/>
              <w:rPr>
                <w:ins w:id="6545" w:author="Microsoft Word" w:date="2025-08-11T16:30:00Z" w16du:dateUtc="2025-08-11T21:30:00Z"/>
                <w:del w:id="6546" w:author="Jujia Li" w:date="2025-08-25T17:41:00Z" w16du:dateUtc="2025-08-25T22:41:00Z"/>
                <w:rFonts w:ascii="Times New Roman" w:hAnsi="Times New Roman" w:cs="Times New Roman"/>
                <w:sz w:val="18"/>
                <w:szCs w:val="18"/>
              </w:rPr>
            </w:pPr>
            <w:ins w:id="6547" w:author="Microsoft Word" w:date="2025-08-11T16:30:00Z" w16du:dateUtc="2025-08-11T21:30:00Z">
              <w:del w:id="6548" w:author="Jujia Li" w:date="2025-08-25T17:41:00Z" w16du:dateUtc="2025-08-25T22:41:00Z">
                <w:r w:rsidRPr="002E17C2" w:rsidDel="004E77FC">
                  <w:rPr>
                    <w:rFonts w:ascii="Times New Roman" w:hAnsi="Times New Roman" w:cs="Times New Roman"/>
                    <w:color w:val="000000"/>
                    <w:sz w:val="18"/>
                    <w:szCs w:val="18"/>
                    <w:rPrChange w:id="6549" w:author="Jujia Li" w:date="2025-08-10T15:09:00Z" w16du:dateUtc="2025-08-10T20:09:00Z">
                      <w:rPr>
                        <w:rFonts w:ascii="Aptos Narrow" w:hAnsi="Aptos Narrow"/>
                        <w:color w:val="000000"/>
                        <w:sz w:val="22"/>
                        <w:szCs w:val="22"/>
                      </w:rPr>
                    </w:rPrChange>
                  </w:rPr>
                  <w:delText>0.41</w:delText>
                </w:r>
              </w:del>
            </w:ins>
          </w:p>
        </w:tc>
      </w:tr>
      <w:tr w:rsidR="004D28DD" w:rsidRPr="006A0CE7" w:rsidDel="004E77FC" w14:paraId="165D46F7" w14:textId="2DD83EB2" w:rsidTr="002E17C2">
        <w:trPr>
          <w:trHeight w:val="290"/>
          <w:ins w:id="6550" w:author="Microsoft Word" w:date="2025-08-11T16:30:00Z"/>
          <w:del w:id="6551" w:author="Jujia Li" w:date="2025-08-25T17:41:00Z"/>
        </w:trPr>
        <w:tc>
          <w:tcPr>
            <w:tcW w:w="808" w:type="pct"/>
            <w:noWrap/>
            <w:vAlign w:val="bottom"/>
            <w:hideMark/>
          </w:tcPr>
          <w:p w14:paraId="494A1D58" w14:textId="2F508520" w:rsidR="004D28DD" w:rsidRPr="00221F0A" w:rsidDel="004E77FC" w:rsidRDefault="004D28DD" w:rsidP="004D28DD">
            <w:pPr>
              <w:spacing w:after="120" w:line="360" w:lineRule="auto"/>
              <w:contextualSpacing/>
              <w:rPr>
                <w:ins w:id="6552" w:author="Microsoft Word" w:date="2025-08-11T16:30:00Z" w16du:dateUtc="2025-08-11T21:30:00Z"/>
                <w:del w:id="6553" w:author="Jujia Li" w:date="2025-08-25T17:41:00Z" w16du:dateUtc="2025-08-25T22:41:00Z"/>
                <w:rFonts w:ascii="Times New Roman" w:eastAsia="Times New Roman" w:hAnsi="Times New Roman" w:cs="Times New Roman"/>
                <w:color w:val="000000"/>
                <w:kern w:val="0"/>
                <w:sz w:val="18"/>
                <w:szCs w:val="18"/>
                <w14:ligatures w14:val="none"/>
              </w:rPr>
            </w:pPr>
            <w:ins w:id="6554" w:author="Microsoft Word" w:date="2025-08-11T16:30:00Z" w16du:dateUtc="2025-08-11T21:30:00Z">
              <w:del w:id="6555" w:author="Jujia Li" w:date="2025-08-25T17:41:00Z" w16du:dateUtc="2025-08-25T22:41:00Z">
                <w:r w:rsidRPr="005E344C" w:rsidDel="004E77FC">
                  <w:rPr>
                    <w:rFonts w:ascii="Times New Roman" w:hAnsi="Times New Roman" w:cs="Times New Roman"/>
                    <w:color w:val="000000"/>
                    <w:sz w:val="18"/>
                    <w:szCs w:val="18"/>
                  </w:rPr>
                  <w:delText>WALKER</w:delText>
                </w:r>
              </w:del>
            </w:ins>
          </w:p>
        </w:tc>
        <w:tc>
          <w:tcPr>
            <w:tcW w:w="566" w:type="pct"/>
            <w:vAlign w:val="bottom"/>
          </w:tcPr>
          <w:p w14:paraId="3B5485FF" w14:textId="5F194B4F" w:rsidR="004D28DD" w:rsidRPr="002E17C2" w:rsidDel="004E77FC" w:rsidRDefault="004D28DD" w:rsidP="004D28DD">
            <w:pPr>
              <w:spacing w:after="120" w:line="360" w:lineRule="auto"/>
              <w:contextualSpacing/>
              <w:jc w:val="right"/>
              <w:rPr>
                <w:ins w:id="6556" w:author="Microsoft Word" w:date="2025-08-11T16:30:00Z" w16du:dateUtc="2025-08-11T21:30:00Z"/>
                <w:del w:id="6557" w:author="Jujia Li" w:date="2025-08-25T17:41:00Z" w16du:dateUtc="2025-08-25T22:41:00Z"/>
                <w:rFonts w:ascii="Times New Roman" w:hAnsi="Times New Roman" w:cs="Times New Roman"/>
                <w:sz w:val="18"/>
                <w:szCs w:val="18"/>
              </w:rPr>
            </w:pPr>
            <w:ins w:id="6558" w:author="Microsoft Word" w:date="2025-08-11T16:30:00Z" w16du:dateUtc="2025-08-11T21:30:00Z">
              <w:del w:id="6559" w:author="Jujia Li" w:date="2025-08-25T17:41:00Z" w16du:dateUtc="2025-08-25T22:41:00Z">
                <w:r w:rsidRPr="005E344C" w:rsidDel="004E77FC">
                  <w:rPr>
                    <w:rFonts w:ascii="Times New Roman" w:hAnsi="Times New Roman" w:cs="Times New Roman"/>
                    <w:color w:val="000000"/>
                    <w:sz w:val="18"/>
                    <w:szCs w:val="18"/>
                  </w:rPr>
                  <w:delText>63904.93</w:delText>
                </w:r>
              </w:del>
            </w:ins>
          </w:p>
        </w:tc>
        <w:tc>
          <w:tcPr>
            <w:tcW w:w="454" w:type="pct"/>
            <w:noWrap/>
            <w:vAlign w:val="bottom"/>
            <w:hideMark/>
          </w:tcPr>
          <w:p w14:paraId="34A556FD" w14:textId="6E95F7B3" w:rsidR="004D28DD" w:rsidRPr="002E17C2" w:rsidDel="004E77FC" w:rsidRDefault="004D28DD" w:rsidP="004D28DD">
            <w:pPr>
              <w:spacing w:after="120" w:line="360" w:lineRule="auto"/>
              <w:contextualSpacing/>
              <w:jc w:val="right"/>
              <w:rPr>
                <w:ins w:id="6560" w:author="Microsoft Word" w:date="2025-08-11T16:30:00Z" w16du:dateUtc="2025-08-11T21:30:00Z"/>
                <w:del w:id="6561" w:author="Jujia Li" w:date="2025-08-25T17:41:00Z" w16du:dateUtc="2025-08-25T22:41:00Z"/>
                <w:rFonts w:ascii="Times New Roman" w:eastAsia="Times New Roman" w:hAnsi="Times New Roman" w:cs="Times New Roman"/>
                <w:color w:val="000000"/>
                <w:kern w:val="0"/>
                <w:sz w:val="18"/>
                <w:szCs w:val="18"/>
                <w14:ligatures w14:val="none"/>
              </w:rPr>
            </w:pPr>
            <w:ins w:id="6562" w:author="Microsoft Word" w:date="2025-08-11T16:30:00Z" w16du:dateUtc="2025-08-11T21:30:00Z">
              <w:del w:id="6563" w:author="Jujia Li" w:date="2025-08-25T17:41:00Z" w16du:dateUtc="2025-08-25T22:41:00Z">
                <w:r w:rsidRPr="002E17C2" w:rsidDel="004E77FC">
                  <w:rPr>
                    <w:rFonts w:ascii="Times New Roman" w:hAnsi="Times New Roman" w:cs="Times New Roman"/>
                    <w:color w:val="000000"/>
                    <w:sz w:val="18"/>
                    <w:szCs w:val="18"/>
                    <w:rPrChange w:id="6564" w:author="Jujia Li" w:date="2025-08-10T15:09:00Z" w16du:dateUtc="2025-08-10T20:09:00Z">
                      <w:rPr>
                        <w:rFonts w:ascii="Aptos Narrow" w:hAnsi="Aptos Narrow"/>
                        <w:color w:val="000000"/>
                        <w:sz w:val="22"/>
                        <w:szCs w:val="22"/>
                      </w:rPr>
                    </w:rPrChange>
                  </w:rPr>
                  <w:delText>28.17</w:delText>
                </w:r>
              </w:del>
            </w:ins>
          </w:p>
        </w:tc>
        <w:tc>
          <w:tcPr>
            <w:tcW w:w="308" w:type="pct"/>
            <w:gridSpan w:val="2"/>
            <w:noWrap/>
            <w:vAlign w:val="bottom"/>
            <w:hideMark/>
          </w:tcPr>
          <w:p w14:paraId="4606E919" w14:textId="3560E61C" w:rsidR="004D28DD" w:rsidRPr="002E17C2" w:rsidDel="004E77FC" w:rsidRDefault="004D28DD" w:rsidP="004D28DD">
            <w:pPr>
              <w:spacing w:after="120" w:line="360" w:lineRule="auto"/>
              <w:contextualSpacing/>
              <w:jc w:val="right"/>
              <w:rPr>
                <w:ins w:id="6565" w:author="Microsoft Word" w:date="2025-08-11T16:30:00Z" w16du:dateUtc="2025-08-11T21:30:00Z"/>
                <w:del w:id="6566" w:author="Jujia Li" w:date="2025-08-25T17:41:00Z" w16du:dateUtc="2025-08-25T22:41:00Z"/>
                <w:rFonts w:ascii="Times New Roman" w:eastAsia="Times New Roman" w:hAnsi="Times New Roman" w:cs="Times New Roman"/>
                <w:color w:val="000000"/>
                <w:kern w:val="0"/>
                <w:sz w:val="18"/>
                <w:szCs w:val="18"/>
                <w14:ligatures w14:val="none"/>
              </w:rPr>
            </w:pPr>
            <w:ins w:id="6567" w:author="Microsoft Word" w:date="2025-08-11T16:30:00Z" w16du:dateUtc="2025-08-11T21:30:00Z">
              <w:del w:id="6568" w:author="Jujia Li" w:date="2025-08-25T17:41:00Z" w16du:dateUtc="2025-08-25T22:41:00Z">
                <w:r w:rsidRPr="002E17C2" w:rsidDel="004E77FC">
                  <w:rPr>
                    <w:rFonts w:ascii="Times New Roman" w:hAnsi="Times New Roman" w:cs="Times New Roman"/>
                    <w:color w:val="000000"/>
                    <w:sz w:val="18"/>
                    <w:szCs w:val="18"/>
                    <w:rPrChange w:id="6569" w:author="Jujia Li" w:date="2025-08-10T15:09:00Z" w16du:dateUtc="2025-08-10T20:09:00Z">
                      <w:rPr>
                        <w:rFonts w:ascii="Aptos Narrow" w:hAnsi="Aptos Narrow"/>
                        <w:color w:val="000000"/>
                        <w:sz w:val="22"/>
                        <w:szCs w:val="22"/>
                      </w:rPr>
                    </w:rPrChange>
                  </w:rPr>
                  <w:delText>1.19</w:delText>
                </w:r>
              </w:del>
            </w:ins>
          </w:p>
        </w:tc>
        <w:tc>
          <w:tcPr>
            <w:tcW w:w="380" w:type="pct"/>
            <w:noWrap/>
            <w:vAlign w:val="bottom"/>
            <w:hideMark/>
          </w:tcPr>
          <w:p w14:paraId="12293EF9" w14:textId="052B53CB" w:rsidR="004D28DD" w:rsidRPr="002E17C2" w:rsidDel="004E77FC" w:rsidRDefault="004D28DD" w:rsidP="004D28DD">
            <w:pPr>
              <w:spacing w:after="120" w:line="360" w:lineRule="auto"/>
              <w:contextualSpacing/>
              <w:jc w:val="right"/>
              <w:rPr>
                <w:ins w:id="6570" w:author="Microsoft Word" w:date="2025-08-11T16:30:00Z" w16du:dateUtc="2025-08-11T21:30:00Z"/>
                <w:del w:id="6571" w:author="Jujia Li" w:date="2025-08-25T17:41:00Z" w16du:dateUtc="2025-08-25T22:41:00Z"/>
                <w:rFonts w:ascii="Times New Roman" w:eastAsia="Times New Roman" w:hAnsi="Times New Roman" w:cs="Times New Roman"/>
                <w:color w:val="000000"/>
                <w:kern w:val="0"/>
                <w:sz w:val="18"/>
                <w:szCs w:val="18"/>
                <w14:ligatures w14:val="none"/>
              </w:rPr>
            </w:pPr>
            <w:ins w:id="6572" w:author="Microsoft Word" w:date="2025-08-11T16:30:00Z" w16du:dateUtc="2025-08-11T21:30:00Z">
              <w:del w:id="6573" w:author="Jujia Li" w:date="2025-08-25T17:41:00Z" w16du:dateUtc="2025-08-25T22:41:00Z">
                <w:r w:rsidRPr="002E17C2" w:rsidDel="004E77FC">
                  <w:rPr>
                    <w:rFonts w:ascii="Times New Roman" w:hAnsi="Times New Roman" w:cs="Times New Roman"/>
                    <w:color w:val="000000"/>
                    <w:sz w:val="18"/>
                    <w:szCs w:val="18"/>
                    <w:rPrChange w:id="6574" w:author="Jujia Li" w:date="2025-08-10T15:09:00Z" w16du:dateUtc="2025-08-10T20:09:00Z">
                      <w:rPr>
                        <w:rFonts w:ascii="Aptos Narrow" w:hAnsi="Aptos Narrow"/>
                        <w:color w:val="000000"/>
                        <w:sz w:val="22"/>
                        <w:szCs w:val="22"/>
                      </w:rPr>
                    </w:rPrChange>
                  </w:rPr>
                  <w:delText>24.61</w:delText>
                </w:r>
              </w:del>
            </w:ins>
          </w:p>
        </w:tc>
        <w:tc>
          <w:tcPr>
            <w:tcW w:w="315" w:type="pct"/>
            <w:gridSpan w:val="2"/>
            <w:noWrap/>
            <w:vAlign w:val="bottom"/>
            <w:hideMark/>
          </w:tcPr>
          <w:p w14:paraId="53619698" w14:textId="55DECA52" w:rsidR="004D28DD" w:rsidRPr="002E17C2" w:rsidDel="004E77FC" w:rsidRDefault="004D28DD" w:rsidP="004D28DD">
            <w:pPr>
              <w:spacing w:after="120" w:line="360" w:lineRule="auto"/>
              <w:contextualSpacing/>
              <w:jc w:val="right"/>
              <w:rPr>
                <w:ins w:id="6575" w:author="Microsoft Word" w:date="2025-08-11T16:30:00Z" w16du:dateUtc="2025-08-11T21:30:00Z"/>
                <w:del w:id="6576" w:author="Jujia Li" w:date="2025-08-25T17:41:00Z" w16du:dateUtc="2025-08-25T22:41:00Z"/>
                <w:rFonts w:ascii="Times New Roman" w:eastAsia="Times New Roman" w:hAnsi="Times New Roman" w:cs="Times New Roman"/>
                <w:color w:val="000000"/>
                <w:kern w:val="0"/>
                <w:sz w:val="18"/>
                <w:szCs w:val="18"/>
                <w14:ligatures w14:val="none"/>
              </w:rPr>
            </w:pPr>
            <w:ins w:id="6577" w:author="Microsoft Word" w:date="2025-08-11T16:30:00Z" w16du:dateUtc="2025-08-11T21:30:00Z">
              <w:del w:id="6578" w:author="Jujia Li" w:date="2025-08-25T17:41:00Z" w16du:dateUtc="2025-08-25T22:41:00Z">
                <w:r w:rsidRPr="002E17C2" w:rsidDel="004E77FC">
                  <w:rPr>
                    <w:rFonts w:ascii="Times New Roman" w:hAnsi="Times New Roman" w:cs="Times New Roman"/>
                    <w:color w:val="000000"/>
                    <w:sz w:val="18"/>
                    <w:szCs w:val="18"/>
                    <w:rPrChange w:id="6579" w:author="Jujia Li" w:date="2025-08-10T15:09:00Z" w16du:dateUtc="2025-08-10T20:09:00Z">
                      <w:rPr>
                        <w:rFonts w:ascii="Aptos Narrow" w:hAnsi="Aptos Narrow"/>
                        <w:color w:val="000000"/>
                        <w:sz w:val="22"/>
                        <w:szCs w:val="22"/>
                      </w:rPr>
                    </w:rPrChange>
                  </w:rPr>
                  <w:delText>1.06</w:delText>
                </w:r>
              </w:del>
            </w:ins>
          </w:p>
        </w:tc>
        <w:tc>
          <w:tcPr>
            <w:tcW w:w="380" w:type="pct"/>
            <w:noWrap/>
            <w:vAlign w:val="bottom"/>
            <w:hideMark/>
          </w:tcPr>
          <w:p w14:paraId="61DB31A3" w14:textId="4E86C0A1" w:rsidR="004D28DD" w:rsidRPr="002E17C2" w:rsidDel="004E77FC" w:rsidRDefault="004D28DD" w:rsidP="004D28DD">
            <w:pPr>
              <w:spacing w:after="120" w:line="360" w:lineRule="auto"/>
              <w:contextualSpacing/>
              <w:jc w:val="right"/>
              <w:rPr>
                <w:ins w:id="6580" w:author="Microsoft Word" w:date="2025-08-11T16:30:00Z" w16du:dateUtc="2025-08-11T21:30:00Z"/>
                <w:del w:id="6581" w:author="Jujia Li" w:date="2025-08-25T17:41:00Z" w16du:dateUtc="2025-08-25T22:41:00Z"/>
                <w:rFonts w:ascii="Times New Roman" w:eastAsia="Times New Roman" w:hAnsi="Times New Roman" w:cs="Times New Roman"/>
                <w:color w:val="000000"/>
                <w:kern w:val="0"/>
                <w:sz w:val="18"/>
                <w:szCs w:val="18"/>
                <w14:ligatures w14:val="none"/>
              </w:rPr>
            </w:pPr>
            <w:ins w:id="6582" w:author="Microsoft Word" w:date="2025-08-11T16:30:00Z" w16du:dateUtc="2025-08-11T21:30:00Z">
              <w:del w:id="6583" w:author="Jujia Li" w:date="2025-08-25T17:41:00Z" w16du:dateUtc="2025-08-25T22:41:00Z">
                <w:r w:rsidRPr="002E17C2" w:rsidDel="004E77FC">
                  <w:rPr>
                    <w:rFonts w:ascii="Times New Roman" w:hAnsi="Times New Roman" w:cs="Times New Roman"/>
                    <w:color w:val="000000"/>
                    <w:sz w:val="18"/>
                    <w:szCs w:val="18"/>
                    <w:rPrChange w:id="6584" w:author="Jujia Li" w:date="2025-08-10T15:09:00Z" w16du:dateUtc="2025-08-10T20:09:00Z">
                      <w:rPr>
                        <w:rFonts w:ascii="Aptos Narrow" w:hAnsi="Aptos Narrow"/>
                        <w:color w:val="000000"/>
                        <w:sz w:val="22"/>
                        <w:szCs w:val="22"/>
                      </w:rPr>
                    </w:rPrChange>
                  </w:rPr>
                  <w:delText>22.65</w:delText>
                </w:r>
              </w:del>
            </w:ins>
          </w:p>
        </w:tc>
        <w:tc>
          <w:tcPr>
            <w:tcW w:w="316" w:type="pct"/>
            <w:gridSpan w:val="2"/>
            <w:noWrap/>
            <w:vAlign w:val="bottom"/>
            <w:hideMark/>
          </w:tcPr>
          <w:p w14:paraId="310C340D" w14:textId="59F445E2" w:rsidR="004D28DD" w:rsidRPr="002E17C2" w:rsidDel="004E77FC" w:rsidRDefault="004D28DD" w:rsidP="004D28DD">
            <w:pPr>
              <w:spacing w:after="120" w:line="360" w:lineRule="auto"/>
              <w:contextualSpacing/>
              <w:jc w:val="right"/>
              <w:rPr>
                <w:ins w:id="6585" w:author="Microsoft Word" w:date="2025-08-11T16:30:00Z" w16du:dateUtc="2025-08-11T21:30:00Z"/>
                <w:del w:id="6586" w:author="Jujia Li" w:date="2025-08-25T17:41:00Z" w16du:dateUtc="2025-08-25T22:41:00Z"/>
                <w:rFonts w:ascii="Times New Roman" w:eastAsia="Times New Roman" w:hAnsi="Times New Roman" w:cs="Times New Roman"/>
                <w:color w:val="000000"/>
                <w:kern w:val="0"/>
                <w:sz w:val="18"/>
                <w:szCs w:val="18"/>
                <w14:ligatures w14:val="none"/>
              </w:rPr>
            </w:pPr>
            <w:ins w:id="6587" w:author="Microsoft Word" w:date="2025-08-11T16:30:00Z" w16du:dateUtc="2025-08-11T21:30:00Z">
              <w:del w:id="6588" w:author="Jujia Li" w:date="2025-08-25T17:41:00Z" w16du:dateUtc="2025-08-25T22:41:00Z">
                <w:r w:rsidRPr="002E17C2" w:rsidDel="004E77FC">
                  <w:rPr>
                    <w:rFonts w:ascii="Times New Roman" w:hAnsi="Times New Roman" w:cs="Times New Roman"/>
                    <w:color w:val="000000"/>
                    <w:sz w:val="18"/>
                    <w:szCs w:val="18"/>
                    <w:rPrChange w:id="6589" w:author="Jujia Li" w:date="2025-08-10T15:09:00Z" w16du:dateUtc="2025-08-10T20:09:00Z">
                      <w:rPr>
                        <w:rFonts w:ascii="Aptos Narrow" w:hAnsi="Aptos Narrow"/>
                        <w:color w:val="000000"/>
                        <w:sz w:val="22"/>
                        <w:szCs w:val="22"/>
                      </w:rPr>
                    </w:rPrChange>
                  </w:rPr>
                  <w:delText>0.97</w:delText>
                </w:r>
              </w:del>
            </w:ins>
          </w:p>
        </w:tc>
        <w:tc>
          <w:tcPr>
            <w:tcW w:w="380" w:type="pct"/>
            <w:noWrap/>
            <w:vAlign w:val="bottom"/>
            <w:hideMark/>
          </w:tcPr>
          <w:p w14:paraId="3C359789" w14:textId="37204E36" w:rsidR="004D28DD" w:rsidRPr="002E17C2" w:rsidDel="004E77FC" w:rsidRDefault="004D28DD" w:rsidP="004D28DD">
            <w:pPr>
              <w:spacing w:after="120" w:line="360" w:lineRule="auto"/>
              <w:contextualSpacing/>
              <w:jc w:val="right"/>
              <w:rPr>
                <w:ins w:id="6590" w:author="Microsoft Word" w:date="2025-08-11T16:30:00Z" w16du:dateUtc="2025-08-11T21:30:00Z"/>
                <w:del w:id="6591" w:author="Jujia Li" w:date="2025-08-25T17:41:00Z" w16du:dateUtc="2025-08-25T22:41:00Z"/>
                <w:rFonts w:ascii="Times New Roman" w:eastAsia="Times New Roman" w:hAnsi="Times New Roman" w:cs="Times New Roman"/>
                <w:color w:val="000000"/>
                <w:kern w:val="0"/>
                <w:sz w:val="18"/>
                <w:szCs w:val="18"/>
                <w14:ligatures w14:val="none"/>
              </w:rPr>
            </w:pPr>
            <w:ins w:id="6592" w:author="Microsoft Word" w:date="2025-08-11T16:30:00Z" w16du:dateUtc="2025-08-11T21:30:00Z">
              <w:del w:id="6593" w:author="Jujia Li" w:date="2025-08-25T17:41:00Z" w16du:dateUtc="2025-08-25T22:41:00Z">
                <w:r w:rsidRPr="002E17C2" w:rsidDel="004E77FC">
                  <w:rPr>
                    <w:rFonts w:ascii="Times New Roman" w:hAnsi="Times New Roman" w:cs="Times New Roman"/>
                    <w:color w:val="000000"/>
                    <w:sz w:val="18"/>
                    <w:szCs w:val="18"/>
                    <w:rPrChange w:id="6594" w:author="Jujia Li" w:date="2025-08-10T15:09:00Z" w16du:dateUtc="2025-08-10T20:09:00Z">
                      <w:rPr>
                        <w:rFonts w:ascii="Aptos Narrow" w:hAnsi="Aptos Narrow"/>
                        <w:color w:val="000000"/>
                        <w:sz w:val="22"/>
                        <w:szCs w:val="22"/>
                      </w:rPr>
                    </w:rPrChange>
                  </w:rPr>
                  <w:delText>20.1</w:delText>
                </w:r>
                <w:r w:rsidDel="004E77FC">
                  <w:rPr>
                    <w:rFonts w:ascii="Times New Roman" w:hAnsi="Times New Roman" w:cs="Times New Roman"/>
                    <w:color w:val="000000"/>
                    <w:sz w:val="18"/>
                    <w:szCs w:val="18"/>
                  </w:rPr>
                  <w:delText>0</w:delText>
                </w:r>
              </w:del>
            </w:ins>
          </w:p>
        </w:tc>
        <w:tc>
          <w:tcPr>
            <w:tcW w:w="321" w:type="pct"/>
            <w:noWrap/>
            <w:vAlign w:val="bottom"/>
            <w:hideMark/>
          </w:tcPr>
          <w:p w14:paraId="6F03412D" w14:textId="5D7F52B2" w:rsidR="004D28DD" w:rsidRPr="002E17C2" w:rsidDel="004E77FC" w:rsidRDefault="004D28DD" w:rsidP="004D28DD">
            <w:pPr>
              <w:spacing w:after="120" w:line="360" w:lineRule="auto"/>
              <w:contextualSpacing/>
              <w:jc w:val="right"/>
              <w:rPr>
                <w:ins w:id="6595" w:author="Microsoft Word" w:date="2025-08-11T16:30:00Z" w16du:dateUtc="2025-08-11T21:30:00Z"/>
                <w:del w:id="6596" w:author="Jujia Li" w:date="2025-08-25T17:41:00Z" w16du:dateUtc="2025-08-25T22:41:00Z"/>
                <w:rFonts w:ascii="Times New Roman" w:eastAsia="Times New Roman" w:hAnsi="Times New Roman" w:cs="Times New Roman"/>
                <w:color w:val="000000"/>
                <w:kern w:val="0"/>
                <w:sz w:val="18"/>
                <w:szCs w:val="18"/>
                <w14:ligatures w14:val="none"/>
              </w:rPr>
            </w:pPr>
            <w:ins w:id="6597" w:author="Microsoft Word" w:date="2025-08-11T16:30:00Z" w16du:dateUtc="2025-08-11T21:30:00Z">
              <w:del w:id="6598" w:author="Jujia Li" w:date="2025-08-25T17:41:00Z" w16du:dateUtc="2025-08-25T22:41:00Z">
                <w:r w:rsidRPr="002E17C2" w:rsidDel="004E77FC">
                  <w:rPr>
                    <w:rFonts w:ascii="Times New Roman" w:hAnsi="Times New Roman" w:cs="Times New Roman"/>
                    <w:color w:val="000000"/>
                    <w:sz w:val="18"/>
                    <w:szCs w:val="18"/>
                    <w:rPrChange w:id="6599" w:author="Jujia Li" w:date="2025-08-10T15:09:00Z" w16du:dateUtc="2025-08-10T20:09:00Z">
                      <w:rPr>
                        <w:rFonts w:ascii="Aptos Narrow" w:hAnsi="Aptos Narrow"/>
                        <w:color w:val="000000"/>
                        <w:sz w:val="22"/>
                        <w:szCs w:val="22"/>
                      </w:rPr>
                    </w:rPrChange>
                  </w:rPr>
                  <w:delText>0.87</w:delText>
                </w:r>
              </w:del>
            </w:ins>
          </w:p>
        </w:tc>
        <w:tc>
          <w:tcPr>
            <w:tcW w:w="428" w:type="pct"/>
            <w:noWrap/>
            <w:vAlign w:val="bottom"/>
            <w:hideMark/>
          </w:tcPr>
          <w:p w14:paraId="6AE85674" w14:textId="71818140" w:rsidR="004D28DD" w:rsidRPr="002E17C2" w:rsidDel="004E77FC" w:rsidRDefault="004D28DD" w:rsidP="004D28DD">
            <w:pPr>
              <w:spacing w:after="120" w:line="360" w:lineRule="auto"/>
              <w:contextualSpacing/>
              <w:jc w:val="right"/>
              <w:rPr>
                <w:ins w:id="6600" w:author="Microsoft Word" w:date="2025-08-11T16:30:00Z" w16du:dateUtc="2025-08-11T21:30:00Z"/>
                <w:del w:id="6601" w:author="Jujia Li" w:date="2025-08-25T17:41:00Z" w16du:dateUtc="2025-08-25T22:41:00Z"/>
                <w:rFonts w:ascii="Times New Roman" w:eastAsia="Times New Roman" w:hAnsi="Times New Roman" w:cs="Times New Roman"/>
                <w:color w:val="000000"/>
                <w:kern w:val="0"/>
                <w:sz w:val="18"/>
                <w:szCs w:val="18"/>
                <w14:ligatures w14:val="none"/>
              </w:rPr>
            </w:pPr>
            <w:ins w:id="6602" w:author="Microsoft Word" w:date="2025-08-11T16:30:00Z" w16du:dateUtc="2025-08-11T21:30:00Z">
              <w:del w:id="6603" w:author="Jujia Li" w:date="2025-08-25T17:41:00Z" w16du:dateUtc="2025-08-25T22:41:00Z">
                <w:r w:rsidRPr="002E17C2" w:rsidDel="004E77FC">
                  <w:rPr>
                    <w:rFonts w:ascii="Times New Roman" w:hAnsi="Times New Roman" w:cs="Times New Roman"/>
                    <w:color w:val="000000"/>
                    <w:sz w:val="18"/>
                    <w:szCs w:val="18"/>
                    <w:rPrChange w:id="6604" w:author="Jujia Li" w:date="2025-08-10T15:09:00Z" w16du:dateUtc="2025-08-10T20:09:00Z">
                      <w:rPr>
                        <w:rFonts w:ascii="Aptos Narrow" w:hAnsi="Aptos Narrow"/>
                        <w:color w:val="000000"/>
                        <w:sz w:val="22"/>
                        <w:szCs w:val="22"/>
                      </w:rPr>
                    </w:rPrChange>
                  </w:rPr>
                  <w:delText>95.53</w:delText>
                </w:r>
              </w:del>
            </w:ins>
          </w:p>
        </w:tc>
        <w:tc>
          <w:tcPr>
            <w:tcW w:w="344" w:type="pct"/>
            <w:vAlign w:val="bottom"/>
          </w:tcPr>
          <w:p w14:paraId="6E498AC3" w14:textId="4521697A" w:rsidR="004D28DD" w:rsidRPr="002E17C2" w:rsidDel="004E77FC" w:rsidRDefault="004D28DD" w:rsidP="004D28DD">
            <w:pPr>
              <w:spacing w:after="120" w:line="360" w:lineRule="auto"/>
              <w:contextualSpacing/>
              <w:jc w:val="right"/>
              <w:rPr>
                <w:ins w:id="6605" w:author="Microsoft Word" w:date="2025-08-11T16:30:00Z" w16du:dateUtc="2025-08-11T21:30:00Z"/>
                <w:del w:id="6606" w:author="Jujia Li" w:date="2025-08-25T17:41:00Z" w16du:dateUtc="2025-08-25T22:41:00Z"/>
                <w:rFonts w:ascii="Times New Roman" w:hAnsi="Times New Roman" w:cs="Times New Roman"/>
                <w:sz w:val="18"/>
                <w:szCs w:val="18"/>
              </w:rPr>
            </w:pPr>
            <w:ins w:id="6607" w:author="Microsoft Word" w:date="2025-08-11T16:30:00Z" w16du:dateUtc="2025-08-11T21:30:00Z">
              <w:del w:id="6608" w:author="Jujia Li" w:date="2025-08-25T17:41:00Z" w16du:dateUtc="2025-08-25T22:41:00Z">
                <w:r w:rsidRPr="002E17C2" w:rsidDel="004E77FC">
                  <w:rPr>
                    <w:rFonts w:ascii="Times New Roman" w:hAnsi="Times New Roman" w:cs="Times New Roman"/>
                    <w:color w:val="000000"/>
                    <w:sz w:val="18"/>
                    <w:szCs w:val="18"/>
                    <w:rPrChange w:id="6609" w:author="Jujia Li" w:date="2025-08-10T15:09:00Z" w16du:dateUtc="2025-08-10T20:09:00Z">
                      <w:rPr>
                        <w:rFonts w:ascii="Aptos Narrow" w:hAnsi="Aptos Narrow"/>
                        <w:color w:val="000000"/>
                        <w:sz w:val="22"/>
                        <w:szCs w:val="22"/>
                      </w:rPr>
                    </w:rPrChange>
                  </w:rPr>
                  <w:delText>1.02</w:delText>
                </w:r>
              </w:del>
            </w:ins>
          </w:p>
        </w:tc>
      </w:tr>
      <w:tr w:rsidR="004D28DD" w:rsidRPr="006A0CE7" w:rsidDel="004E77FC" w14:paraId="3C300A27" w14:textId="47E4C622" w:rsidTr="002E17C2">
        <w:trPr>
          <w:trHeight w:val="290"/>
          <w:ins w:id="6610" w:author="Microsoft Word" w:date="2025-08-11T16:30:00Z"/>
          <w:del w:id="6611" w:author="Jujia Li" w:date="2025-08-25T17:41:00Z"/>
        </w:trPr>
        <w:tc>
          <w:tcPr>
            <w:tcW w:w="808" w:type="pct"/>
            <w:noWrap/>
            <w:vAlign w:val="bottom"/>
            <w:hideMark/>
          </w:tcPr>
          <w:p w14:paraId="13782968" w14:textId="38AFF36C" w:rsidR="004D28DD" w:rsidRPr="00221F0A" w:rsidDel="004E77FC" w:rsidRDefault="004D28DD" w:rsidP="004D28DD">
            <w:pPr>
              <w:spacing w:after="120" w:line="360" w:lineRule="auto"/>
              <w:contextualSpacing/>
              <w:rPr>
                <w:ins w:id="6612" w:author="Microsoft Word" w:date="2025-08-11T16:30:00Z" w16du:dateUtc="2025-08-11T21:30:00Z"/>
                <w:del w:id="6613" w:author="Jujia Li" w:date="2025-08-25T17:41:00Z" w16du:dateUtc="2025-08-25T22:41:00Z"/>
                <w:rFonts w:ascii="Times New Roman" w:eastAsia="Times New Roman" w:hAnsi="Times New Roman" w:cs="Times New Roman"/>
                <w:color w:val="000000"/>
                <w:kern w:val="0"/>
                <w:sz w:val="18"/>
                <w:szCs w:val="18"/>
                <w14:ligatures w14:val="none"/>
              </w:rPr>
            </w:pPr>
            <w:ins w:id="6614" w:author="Microsoft Word" w:date="2025-08-11T16:30:00Z" w16du:dateUtc="2025-08-11T21:30:00Z">
              <w:del w:id="6615" w:author="Jujia Li" w:date="2025-08-25T17:41:00Z" w16du:dateUtc="2025-08-25T22:41:00Z">
                <w:r w:rsidRPr="005E344C" w:rsidDel="004E77FC">
                  <w:rPr>
                    <w:rFonts w:ascii="Times New Roman" w:hAnsi="Times New Roman" w:cs="Times New Roman"/>
                    <w:color w:val="000000"/>
                    <w:sz w:val="18"/>
                    <w:szCs w:val="18"/>
                  </w:rPr>
                  <w:delText>WINSTON</w:delText>
                </w:r>
              </w:del>
            </w:ins>
          </w:p>
        </w:tc>
        <w:tc>
          <w:tcPr>
            <w:tcW w:w="566" w:type="pct"/>
            <w:vAlign w:val="bottom"/>
          </w:tcPr>
          <w:p w14:paraId="03D92CB0" w14:textId="7728D579" w:rsidR="004D28DD" w:rsidRPr="002E17C2" w:rsidDel="004E77FC" w:rsidRDefault="004D28DD" w:rsidP="004D28DD">
            <w:pPr>
              <w:spacing w:after="120" w:line="360" w:lineRule="auto"/>
              <w:contextualSpacing/>
              <w:jc w:val="right"/>
              <w:rPr>
                <w:ins w:id="6616" w:author="Microsoft Word" w:date="2025-08-11T16:30:00Z" w16du:dateUtc="2025-08-11T21:30:00Z"/>
                <w:del w:id="6617" w:author="Jujia Li" w:date="2025-08-25T17:41:00Z" w16du:dateUtc="2025-08-25T22:41:00Z"/>
                <w:rFonts w:ascii="Times New Roman" w:hAnsi="Times New Roman" w:cs="Times New Roman"/>
                <w:sz w:val="18"/>
                <w:szCs w:val="18"/>
              </w:rPr>
            </w:pPr>
            <w:ins w:id="6618" w:author="Microsoft Word" w:date="2025-08-11T16:30:00Z" w16du:dateUtc="2025-08-11T21:30:00Z">
              <w:del w:id="6619" w:author="Jujia Li" w:date="2025-08-25T17:41:00Z" w16du:dateUtc="2025-08-25T22:41:00Z">
                <w:r w:rsidRPr="005E344C" w:rsidDel="004E77FC">
                  <w:rPr>
                    <w:rFonts w:ascii="Times New Roman" w:hAnsi="Times New Roman" w:cs="Times New Roman"/>
                    <w:color w:val="000000"/>
                    <w:sz w:val="18"/>
                    <w:szCs w:val="18"/>
                  </w:rPr>
                  <w:delText>23747.36</w:delText>
                </w:r>
              </w:del>
            </w:ins>
          </w:p>
        </w:tc>
        <w:tc>
          <w:tcPr>
            <w:tcW w:w="454" w:type="pct"/>
            <w:noWrap/>
            <w:vAlign w:val="bottom"/>
            <w:hideMark/>
          </w:tcPr>
          <w:p w14:paraId="3D940E5D" w14:textId="2FE779DF" w:rsidR="004D28DD" w:rsidRPr="002E17C2" w:rsidDel="004E77FC" w:rsidRDefault="004D28DD" w:rsidP="004D28DD">
            <w:pPr>
              <w:spacing w:after="120" w:line="360" w:lineRule="auto"/>
              <w:contextualSpacing/>
              <w:jc w:val="right"/>
              <w:rPr>
                <w:ins w:id="6620" w:author="Microsoft Word" w:date="2025-08-11T16:30:00Z" w16du:dateUtc="2025-08-11T21:30:00Z"/>
                <w:del w:id="6621" w:author="Jujia Li" w:date="2025-08-25T17:41:00Z" w16du:dateUtc="2025-08-25T22:41:00Z"/>
                <w:rFonts w:ascii="Times New Roman" w:eastAsia="Times New Roman" w:hAnsi="Times New Roman" w:cs="Times New Roman"/>
                <w:color w:val="000000"/>
                <w:kern w:val="0"/>
                <w:sz w:val="18"/>
                <w:szCs w:val="18"/>
                <w14:ligatures w14:val="none"/>
              </w:rPr>
            </w:pPr>
            <w:ins w:id="6622" w:author="Microsoft Word" w:date="2025-08-11T16:30:00Z" w16du:dateUtc="2025-08-11T21:30:00Z">
              <w:del w:id="6623" w:author="Jujia Li" w:date="2025-08-25T17:41:00Z" w16du:dateUtc="2025-08-25T22:41:00Z">
                <w:r w:rsidRPr="002E17C2" w:rsidDel="004E77FC">
                  <w:rPr>
                    <w:rFonts w:ascii="Times New Roman" w:hAnsi="Times New Roman" w:cs="Times New Roman"/>
                    <w:color w:val="000000"/>
                    <w:sz w:val="18"/>
                    <w:szCs w:val="18"/>
                    <w:rPrChange w:id="6624" w:author="Jujia Li" w:date="2025-08-10T15:09:00Z" w16du:dateUtc="2025-08-10T20:09:00Z">
                      <w:rPr>
                        <w:rFonts w:ascii="Aptos Narrow" w:hAnsi="Aptos Narrow"/>
                        <w:color w:val="000000"/>
                        <w:sz w:val="22"/>
                        <w:szCs w:val="22"/>
                      </w:rPr>
                    </w:rPrChange>
                  </w:rPr>
                  <w:delText>8.47</w:delText>
                </w:r>
              </w:del>
            </w:ins>
          </w:p>
        </w:tc>
        <w:tc>
          <w:tcPr>
            <w:tcW w:w="308" w:type="pct"/>
            <w:gridSpan w:val="2"/>
            <w:noWrap/>
            <w:vAlign w:val="bottom"/>
            <w:hideMark/>
          </w:tcPr>
          <w:p w14:paraId="73F7E8FD" w14:textId="20A2F7D2" w:rsidR="004D28DD" w:rsidRPr="002E17C2" w:rsidDel="004E77FC" w:rsidRDefault="004D28DD" w:rsidP="004D28DD">
            <w:pPr>
              <w:spacing w:after="120" w:line="360" w:lineRule="auto"/>
              <w:contextualSpacing/>
              <w:jc w:val="right"/>
              <w:rPr>
                <w:ins w:id="6625" w:author="Microsoft Word" w:date="2025-08-11T16:30:00Z" w16du:dateUtc="2025-08-11T21:30:00Z"/>
                <w:del w:id="6626" w:author="Jujia Li" w:date="2025-08-25T17:41:00Z" w16du:dateUtc="2025-08-25T22:41:00Z"/>
                <w:rFonts w:ascii="Times New Roman" w:eastAsia="Times New Roman" w:hAnsi="Times New Roman" w:cs="Times New Roman"/>
                <w:color w:val="000000"/>
                <w:kern w:val="0"/>
                <w:sz w:val="18"/>
                <w:szCs w:val="18"/>
                <w14:ligatures w14:val="none"/>
              </w:rPr>
            </w:pPr>
            <w:ins w:id="6627" w:author="Microsoft Word" w:date="2025-08-11T16:30:00Z" w16du:dateUtc="2025-08-11T21:30:00Z">
              <w:del w:id="6628" w:author="Jujia Li" w:date="2025-08-25T17:41:00Z" w16du:dateUtc="2025-08-25T22:41:00Z">
                <w:r w:rsidRPr="002E17C2" w:rsidDel="004E77FC">
                  <w:rPr>
                    <w:rFonts w:ascii="Times New Roman" w:hAnsi="Times New Roman" w:cs="Times New Roman"/>
                    <w:color w:val="000000"/>
                    <w:sz w:val="18"/>
                    <w:szCs w:val="18"/>
                    <w:rPrChange w:id="6629" w:author="Jujia Li" w:date="2025-08-10T15:09:00Z" w16du:dateUtc="2025-08-10T20:09:00Z">
                      <w:rPr>
                        <w:rFonts w:ascii="Aptos Narrow" w:hAnsi="Aptos Narrow"/>
                        <w:color w:val="000000"/>
                        <w:sz w:val="22"/>
                        <w:szCs w:val="22"/>
                      </w:rPr>
                    </w:rPrChange>
                  </w:rPr>
                  <w:delText>0.97</w:delText>
                </w:r>
              </w:del>
            </w:ins>
          </w:p>
        </w:tc>
        <w:tc>
          <w:tcPr>
            <w:tcW w:w="380" w:type="pct"/>
            <w:noWrap/>
            <w:vAlign w:val="bottom"/>
            <w:hideMark/>
          </w:tcPr>
          <w:p w14:paraId="08B21EA3" w14:textId="417F4388" w:rsidR="004D28DD" w:rsidRPr="002E17C2" w:rsidDel="004E77FC" w:rsidRDefault="004D28DD" w:rsidP="004D28DD">
            <w:pPr>
              <w:spacing w:after="120" w:line="360" w:lineRule="auto"/>
              <w:contextualSpacing/>
              <w:jc w:val="right"/>
              <w:rPr>
                <w:ins w:id="6630" w:author="Microsoft Word" w:date="2025-08-11T16:30:00Z" w16du:dateUtc="2025-08-11T21:30:00Z"/>
                <w:del w:id="6631" w:author="Jujia Li" w:date="2025-08-25T17:41:00Z" w16du:dateUtc="2025-08-25T22:41:00Z"/>
                <w:rFonts w:ascii="Times New Roman" w:eastAsia="Times New Roman" w:hAnsi="Times New Roman" w:cs="Times New Roman"/>
                <w:color w:val="000000"/>
                <w:kern w:val="0"/>
                <w:sz w:val="18"/>
                <w:szCs w:val="18"/>
                <w14:ligatures w14:val="none"/>
              </w:rPr>
            </w:pPr>
            <w:ins w:id="6632" w:author="Microsoft Word" w:date="2025-08-11T16:30:00Z" w16du:dateUtc="2025-08-11T21:30:00Z">
              <w:del w:id="6633" w:author="Jujia Li" w:date="2025-08-25T17:41:00Z" w16du:dateUtc="2025-08-25T22:41:00Z">
                <w:r w:rsidRPr="002E17C2" w:rsidDel="004E77FC">
                  <w:rPr>
                    <w:rFonts w:ascii="Times New Roman" w:hAnsi="Times New Roman" w:cs="Times New Roman"/>
                    <w:color w:val="000000"/>
                    <w:sz w:val="18"/>
                    <w:szCs w:val="18"/>
                    <w:rPrChange w:id="6634" w:author="Jujia Li" w:date="2025-08-10T15:09:00Z" w16du:dateUtc="2025-08-10T20:09:00Z">
                      <w:rPr>
                        <w:rFonts w:ascii="Aptos Narrow" w:hAnsi="Aptos Narrow"/>
                        <w:color w:val="000000"/>
                        <w:sz w:val="22"/>
                        <w:szCs w:val="22"/>
                      </w:rPr>
                    </w:rPrChange>
                  </w:rPr>
                  <w:delText>7.87</w:delText>
                </w:r>
              </w:del>
            </w:ins>
          </w:p>
        </w:tc>
        <w:tc>
          <w:tcPr>
            <w:tcW w:w="315" w:type="pct"/>
            <w:gridSpan w:val="2"/>
            <w:noWrap/>
            <w:vAlign w:val="bottom"/>
            <w:hideMark/>
          </w:tcPr>
          <w:p w14:paraId="344DF5E8" w14:textId="42789621" w:rsidR="004D28DD" w:rsidRPr="002E17C2" w:rsidDel="004E77FC" w:rsidRDefault="004D28DD" w:rsidP="004D28DD">
            <w:pPr>
              <w:spacing w:after="120" w:line="360" w:lineRule="auto"/>
              <w:contextualSpacing/>
              <w:jc w:val="right"/>
              <w:rPr>
                <w:ins w:id="6635" w:author="Microsoft Word" w:date="2025-08-11T16:30:00Z" w16du:dateUtc="2025-08-11T21:30:00Z"/>
                <w:del w:id="6636" w:author="Jujia Li" w:date="2025-08-25T17:41:00Z" w16du:dateUtc="2025-08-25T22:41:00Z"/>
                <w:rFonts w:ascii="Times New Roman" w:eastAsia="Times New Roman" w:hAnsi="Times New Roman" w:cs="Times New Roman"/>
                <w:color w:val="000000"/>
                <w:kern w:val="0"/>
                <w:sz w:val="18"/>
                <w:szCs w:val="18"/>
                <w14:ligatures w14:val="none"/>
              </w:rPr>
            </w:pPr>
            <w:ins w:id="6637" w:author="Microsoft Word" w:date="2025-08-11T16:30:00Z" w16du:dateUtc="2025-08-11T21:30:00Z">
              <w:del w:id="6638" w:author="Jujia Li" w:date="2025-08-25T17:41:00Z" w16du:dateUtc="2025-08-25T22:41:00Z">
                <w:r w:rsidRPr="002E17C2" w:rsidDel="004E77FC">
                  <w:rPr>
                    <w:rFonts w:ascii="Times New Roman" w:hAnsi="Times New Roman" w:cs="Times New Roman"/>
                    <w:color w:val="000000"/>
                    <w:sz w:val="18"/>
                    <w:szCs w:val="18"/>
                    <w:rPrChange w:id="6639" w:author="Jujia Li" w:date="2025-08-10T15:09:00Z" w16du:dateUtc="2025-08-10T20:09:00Z">
                      <w:rPr>
                        <w:rFonts w:ascii="Aptos Narrow" w:hAnsi="Aptos Narrow"/>
                        <w:color w:val="000000"/>
                        <w:sz w:val="22"/>
                        <w:szCs w:val="22"/>
                      </w:rPr>
                    </w:rPrChange>
                  </w:rPr>
                  <w:delText>0.91</w:delText>
                </w:r>
              </w:del>
            </w:ins>
          </w:p>
        </w:tc>
        <w:tc>
          <w:tcPr>
            <w:tcW w:w="380" w:type="pct"/>
            <w:noWrap/>
            <w:vAlign w:val="bottom"/>
            <w:hideMark/>
          </w:tcPr>
          <w:p w14:paraId="2DDFA2F1" w14:textId="35D51FD4" w:rsidR="004D28DD" w:rsidRPr="002E17C2" w:rsidDel="004E77FC" w:rsidRDefault="004D28DD" w:rsidP="004D28DD">
            <w:pPr>
              <w:spacing w:after="120" w:line="360" w:lineRule="auto"/>
              <w:contextualSpacing/>
              <w:jc w:val="right"/>
              <w:rPr>
                <w:ins w:id="6640" w:author="Microsoft Word" w:date="2025-08-11T16:30:00Z" w16du:dateUtc="2025-08-11T21:30:00Z"/>
                <w:del w:id="6641" w:author="Jujia Li" w:date="2025-08-25T17:41:00Z" w16du:dateUtc="2025-08-25T22:41:00Z"/>
                <w:rFonts w:ascii="Times New Roman" w:eastAsia="Times New Roman" w:hAnsi="Times New Roman" w:cs="Times New Roman"/>
                <w:color w:val="000000"/>
                <w:kern w:val="0"/>
                <w:sz w:val="18"/>
                <w:szCs w:val="18"/>
                <w14:ligatures w14:val="none"/>
              </w:rPr>
            </w:pPr>
            <w:ins w:id="6642" w:author="Microsoft Word" w:date="2025-08-11T16:30:00Z" w16du:dateUtc="2025-08-11T21:30:00Z">
              <w:del w:id="6643" w:author="Jujia Li" w:date="2025-08-25T17:41:00Z" w16du:dateUtc="2025-08-25T22:41:00Z">
                <w:r w:rsidRPr="002E17C2" w:rsidDel="004E77FC">
                  <w:rPr>
                    <w:rFonts w:ascii="Times New Roman" w:hAnsi="Times New Roman" w:cs="Times New Roman"/>
                    <w:color w:val="000000"/>
                    <w:sz w:val="18"/>
                    <w:szCs w:val="18"/>
                    <w:rPrChange w:id="6644" w:author="Jujia Li" w:date="2025-08-10T15:09:00Z" w16du:dateUtc="2025-08-10T20:09:00Z">
                      <w:rPr>
                        <w:rFonts w:ascii="Aptos Narrow" w:hAnsi="Aptos Narrow"/>
                        <w:color w:val="000000"/>
                        <w:sz w:val="22"/>
                        <w:szCs w:val="22"/>
                      </w:rPr>
                    </w:rPrChange>
                  </w:rPr>
                  <w:delText>7.04</w:delText>
                </w:r>
              </w:del>
            </w:ins>
          </w:p>
        </w:tc>
        <w:tc>
          <w:tcPr>
            <w:tcW w:w="316" w:type="pct"/>
            <w:gridSpan w:val="2"/>
            <w:noWrap/>
            <w:vAlign w:val="bottom"/>
            <w:hideMark/>
          </w:tcPr>
          <w:p w14:paraId="777AD356" w14:textId="53C24640" w:rsidR="004D28DD" w:rsidRPr="002E17C2" w:rsidDel="004E77FC" w:rsidRDefault="004D28DD" w:rsidP="004D28DD">
            <w:pPr>
              <w:spacing w:after="120" w:line="360" w:lineRule="auto"/>
              <w:contextualSpacing/>
              <w:jc w:val="right"/>
              <w:rPr>
                <w:ins w:id="6645" w:author="Microsoft Word" w:date="2025-08-11T16:30:00Z" w16du:dateUtc="2025-08-11T21:30:00Z"/>
                <w:del w:id="6646" w:author="Jujia Li" w:date="2025-08-25T17:41:00Z" w16du:dateUtc="2025-08-25T22:41:00Z"/>
                <w:rFonts w:ascii="Times New Roman" w:eastAsia="Times New Roman" w:hAnsi="Times New Roman" w:cs="Times New Roman"/>
                <w:color w:val="000000"/>
                <w:kern w:val="0"/>
                <w:sz w:val="18"/>
                <w:szCs w:val="18"/>
                <w14:ligatures w14:val="none"/>
              </w:rPr>
            </w:pPr>
            <w:ins w:id="6647" w:author="Microsoft Word" w:date="2025-08-11T16:30:00Z" w16du:dateUtc="2025-08-11T21:30:00Z">
              <w:del w:id="6648" w:author="Jujia Li" w:date="2025-08-25T17:41:00Z" w16du:dateUtc="2025-08-25T22:41:00Z">
                <w:r w:rsidRPr="002E17C2" w:rsidDel="004E77FC">
                  <w:rPr>
                    <w:rFonts w:ascii="Times New Roman" w:hAnsi="Times New Roman" w:cs="Times New Roman"/>
                    <w:color w:val="000000"/>
                    <w:sz w:val="18"/>
                    <w:szCs w:val="18"/>
                    <w:rPrChange w:id="6649" w:author="Jujia Li" w:date="2025-08-10T15:09:00Z" w16du:dateUtc="2025-08-10T20:09:00Z">
                      <w:rPr>
                        <w:rFonts w:ascii="Aptos Narrow" w:hAnsi="Aptos Narrow"/>
                        <w:color w:val="000000"/>
                        <w:sz w:val="22"/>
                        <w:szCs w:val="22"/>
                      </w:rPr>
                    </w:rPrChange>
                  </w:rPr>
                  <w:delText>0.81</w:delText>
                </w:r>
              </w:del>
            </w:ins>
          </w:p>
        </w:tc>
        <w:tc>
          <w:tcPr>
            <w:tcW w:w="380" w:type="pct"/>
            <w:noWrap/>
            <w:vAlign w:val="bottom"/>
            <w:hideMark/>
          </w:tcPr>
          <w:p w14:paraId="3E0A77A3" w14:textId="62E67901" w:rsidR="004D28DD" w:rsidRPr="002E17C2" w:rsidDel="004E77FC" w:rsidRDefault="004D28DD" w:rsidP="004D28DD">
            <w:pPr>
              <w:spacing w:after="120" w:line="360" w:lineRule="auto"/>
              <w:contextualSpacing/>
              <w:jc w:val="right"/>
              <w:rPr>
                <w:ins w:id="6650" w:author="Microsoft Word" w:date="2025-08-11T16:30:00Z" w16du:dateUtc="2025-08-11T21:30:00Z"/>
                <w:del w:id="6651" w:author="Jujia Li" w:date="2025-08-25T17:41:00Z" w16du:dateUtc="2025-08-25T22:41:00Z"/>
                <w:rFonts w:ascii="Times New Roman" w:eastAsia="Times New Roman" w:hAnsi="Times New Roman" w:cs="Times New Roman"/>
                <w:color w:val="000000"/>
                <w:kern w:val="0"/>
                <w:sz w:val="18"/>
                <w:szCs w:val="18"/>
                <w14:ligatures w14:val="none"/>
              </w:rPr>
            </w:pPr>
            <w:ins w:id="6652" w:author="Microsoft Word" w:date="2025-08-11T16:30:00Z" w16du:dateUtc="2025-08-11T21:30:00Z">
              <w:del w:id="6653" w:author="Jujia Li" w:date="2025-08-25T17:41:00Z" w16du:dateUtc="2025-08-25T22:41:00Z">
                <w:r w:rsidRPr="002E17C2" w:rsidDel="004E77FC">
                  <w:rPr>
                    <w:rFonts w:ascii="Times New Roman" w:hAnsi="Times New Roman" w:cs="Times New Roman"/>
                    <w:color w:val="000000"/>
                    <w:sz w:val="18"/>
                    <w:szCs w:val="18"/>
                    <w:rPrChange w:id="6654" w:author="Jujia Li" w:date="2025-08-10T15:09:00Z" w16du:dateUtc="2025-08-10T20:09:00Z">
                      <w:rPr>
                        <w:rFonts w:ascii="Aptos Narrow" w:hAnsi="Aptos Narrow"/>
                        <w:color w:val="000000"/>
                        <w:sz w:val="22"/>
                        <w:szCs w:val="22"/>
                      </w:rPr>
                    </w:rPrChange>
                  </w:rPr>
                  <w:delText>6.1</w:delText>
                </w:r>
                <w:r w:rsidDel="004E77FC">
                  <w:rPr>
                    <w:rFonts w:ascii="Times New Roman" w:hAnsi="Times New Roman" w:cs="Times New Roman"/>
                    <w:color w:val="000000"/>
                    <w:sz w:val="18"/>
                    <w:szCs w:val="18"/>
                  </w:rPr>
                  <w:delText>0</w:delText>
                </w:r>
              </w:del>
            </w:ins>
          </w:p>
        </w:tc>
        <w:tc>
          <w:tcPr>
            <w:tcW w:w="321" w:type="pct"/>
            <w:noWrap/>
            <w:vAlign w:val="bottom"/>
            <w:hideMark/>
          </w:tcPr>
          <w:p w14:paraId="329C898C" w14:textId="753F5938" w:rsidR="004D28DD" w:rsidRPr="002E17C2" w:rsidDel="004E77FC" w:rsidRDefault="004D28DD" w:rsidP="004D28DD">
            <w:pPr>
              <w:spacing w:after="120" w:line="360" w:lineRule="auto"/>
              <w:contextualSpacing/>
              <w:jc w:val="right"/>
              <w:rPr>
                <w:ins w:id="6655" w:author="Microsoft Word" w:date="2025-08-11T16:30:00Z" w16du:dateUtc="2025-08-11T21:30:00Z"/>
                <w:del w:id="6656" w:author="Jujia Li" w:date="2025-08-25T17:41:00Z" w16du:dateUtc="2025-08-25T22:41:00Z"/>
                <w:rFonts w:ascii="Times New Roman" w:eastAsia="Times New Roman" w:hAnsi="Times New Roman" w:cs="Times New Roman"/>
                <w:color w:val="000000"/>
                <w:kern w:val="0"/>
                <w:sz w:val="18"/>
                <w:szCs w:val="18"/>
                <w14:ligatures w14:val="none"/>
              </w:rPr>
            </w:pPr>
            <w:ins w:id="6657" w:author="Microsoft Word" w:date="2025-08-11T16:30:00Z" w16du:dateUtc="2025-08-11T21:30:00Z">
              <w:del w:id="6658" w:author="Jujia Li" w:date="2025-08-25T17:41:00Z" w16du:dateUtc="2025-08-25T22:41:00Z">
                <w:r w:rsidRPr="002E17C2" w:rsidDel="004E77FC">
                  <w:rPr>
                    <w:rFonts w:ascii="Times New Roman" w:hAnsi="Times New Roman" w:cs="Times New Roman"/>
                    <w:color w:val="000000"/>
                    <w:sz w:val="18"/>
                    <w:szCs w:val="18"/>
                    <w:rPrChange w:id="6659" w:author="Jujia Li" w:date="2025-08-10T15:09:00Z" w16du:dateUtc="2025-08-10T20:09:00Z">
                      <w:rPr>
                        <w:rFonts w:ascii="Aptos Narrow" w:hAnsi="Aptos Narrow"/>
                        <w:color w:val="000000"/>
                        <w:sz w:val="22"/>
                        <w:szCs w:val="22"/>
                      </w:rPr>
                    </w:rPrChange>
                  </w:rPr>
                  <w:delText>0.71</w:delText>
                </w:r>
              </w:del>
            </w:ins>
          </w:p>
        </w:tc>
        <w:tc>
          <w:tcPr>
            <w:tcW w:w="428" w:type="pct"/>
            <w:noWrap/>
            <w:vAlign w:val="bottom"/>
            <w:hideMark/>
          </w:tcPr>
          <w:p w14:paraId="3A5597D3" w14:textId="580EAEBE" w:rsidR="004D28DD" w:rsidRPr="002E17C2" w:rsidDel="004E77FC" w:rsidRDefault="004D28DD" w:rsidP="004D28DD">
            <w:pPr>
              <w:spacing w:after="120" w:line="360" w:lineRule="auto"/>
              <w:contextualSpacing/>
              <w:jc w:val="right"/>
              <w:rPr>
                <w:ins w:id="6660" w:author="Microsoft Word" w:date="2025-08-11T16:30:00Z" w16du:dateUtc="2025-08-11T21:30:00Z"/>
                <w:del w:id="6661" w:author="Jujia Li" w:date="2025-08-25T17:41:00Z" w16du:dateUtc="2025-08-25T22:41:00Z"/>
                <w:rFonts w:ascii="Times New Roman" w:eastAsia="Times New Roman" w:hAnsi="Times New Roman" w:cs="Times New Roman"/>
                <w:color w:val="000000"/>
                <w:kern w:val="0"/>
                <w:sz w:val="18"/>
                <w:szCs w:val="18"/>
                <w14:ligatures w14:val="none"/>
              </w:rPr>
            </w:pPr>
            <w:ins w:id="6662" w:author="Microsoft Word" w:date="2025-08-11T16:30:00Z" w16du:dateUtc="2025-08-11T21:30:00Z">
              <w:del w:id="6663" w:author="Jujia Li" w:date="2025-08-25T17:41:00Z" w16du:dateUtc="2025-08-25T22:41:00Z">
                <w:r w:rsidRPr="002E17C2" w:rsidDel="004E77FC">
                  <w:rPr>
                    <w:rFonts w:ascii="Times New Roman" w:hAnsi="Times New Roman" w:cs="Times New Roman"/>
                    <w:color w:val="000000"/>
                    <w:sz w:val="18"/>
                    <w:szCs w:val="18"/>
                    <w:rPrChange w:id="6664" w:author="Jujia Li" w:date="2025-08-10T15:09:00Z" w16du:dateUtc="2025-08-10T20:09:00Z">
                      <w:rPr>
                        <w:rFonts w:ascii="Aptos Narrow" w:hAnsi="Aptos Narrow"/>
                        <w:color w:val="000000"/>
                        <w:sz w:val="22"/>
                        <w:szCs w:val="22"/>
                      </w:rPr>
                    </w:rPrChange>
                  </w:rPr>
                  <w:delText>29.48</w:delText>
                </w:r>
              </w:del>
            </w:ins>
          </w:p>
        </w:tc>
        <w:tc>
          <w:tcPr>
            <w:tcW w:w="344" w:type="pct"/>
            <w:vAlign w:val="bottom"/>
          </w:tcPr>
          <w:p w14:paraId="00AE5CF0" w14:textId="68816AA2" w:rsidR="004D28DD" w:rsidRPr="002E17C2" w:rsidDel="004E77FC" w:rsidRDefault="004D28DD" w:rsidP="004D28DD">
            <w:pPr>
              <w:spacing w:after="120" w:line="360" w:lineRule="auto"/>
              <w:contextualSpacing/>
              <w:jc w:val="right"/>
              <w:rPr>
                <w:ins w:id="6665" w:author="Microsoft Word" w:date="2025-08-11T16:30:00Z" w16du:dateUtc="2025-08-11T21:30:00Z"/>
                <w:del w:id="6666" w:author="Jujia Li" w:date="2025-08-25T17:41:00Z" w16du:dateUtc="2025-08-25T22:41:00Z"/>
                <w:rFonts w:ascii="Times New Roman" w:hAnsi="Times New Roman" w:cs="Times New Roman"/>
                <w:sz w:val="18"/>
                <w:szCs w:val="18"/>
              </w:rPr>
            </w:pPr>
            <w:ins w:id="6667" w:author="Microsoft Word" w:date="2025-08-11T16:30:00Z" w16du:dateUtc="2025-08-11T21:30:00Z">
              <w:del w:id="6668" w:author="Jujia Li" w:date="2025-08-25T17:41:00Z" w16du:dateUtc="2025-08-25T22:41:00Z">
                <w:r w:rsidRPr="002E17C2" w:rsidDel="004E77FC">
                  <w:rPr>
                    <w:rFonts w:ascii="Times New Roman" w:hAnsi="Times New Roman" w:cs="Times New Roman"/>
                    <w:color w:val="000000"/>
                    <w:sz w:val="18"/>
                    <w:szCs w:val="18"/>
                    <w:rPrChange w:id="6669" w:author="Jujia Li" w:date="2025-08-10T15:09:00Z" w16du:dateUtc="2025-08-10T20:09:00Z">
                      <w:rPr>
                        <w:rFonts w:ascii="Aptos Narrow" w:hAnsi="Aptos Narrow"/>
                        <w:color w:val="000000"/>
                        <w:sz w:val="22"/>
                        <w:szCs w:val="22"/>
                      </w:rPr>
                    </w:rPrChange>
                  </w:rPr>
                  <w:delText>0.85</w:delText>
                </w:r>
              </w:del>
            </w:ins>
          </w:p>
        </w:tc>
      </w:tr>
    </w:tbl>
    <w:p w14:paraId="1A023F08" w14:textId="2F5CA58E" w:rsidR="002E17C2" w:rsidDel="004E77FC" w:rsidRDefault="002E17C2" w:rsidP="002E17C2">
      <w:pPr>
        <w:spacing w:after="120" w:line="360" w:lineRule="auto"/>
        <w:contextualSpacing/>
        <w:rPr>
          <w:ins w:id="6670" w:author="Microsoft Word" w:date="2025-08-11T16:30:00Z" w16du:dateUtc="2025-08-11T21:30:00Z"/>
          <w:del w:id="6671" w:author="Jujia Li" w:date="2025-08-25T17:41:00Z" w16du:dateUtc="2025-08-25T22:41:00Z"/>
          <w:rFonts w:ascii="Times New Roman" w:hAnsi="Times New Roman" w:cs="Times New Roman"/>
        </w:rPr>
      </w:pPr>
      <w:ins w:id="6672" w:author="Microsoft Word" w:date="2025-08-11T16:30:00Z" w16du:dateUtc="2025-08-11T21:30:00Z">
        <w:del w:id="6673" w:author="Jujia Li" w:date="2025-08-25T17:41:00Z" w16du:dateUtc="2025-08-25T22:41:00Z">
          <w:r w:rsidRPr="005E344C" w:rsidDel="004E77FC">
            <w:rPr>
              <w:rFonts w:ascii="Times New Roman" w:hAnsi="Times New Roman" w:cs="Times New Roman"/>
              <w:i/>
              <w:iCs/>
            </w:rPr>
            <w:delText>Note.</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MME = morphine milligram equivalents; values are standardized to a population of 1,000,000 to facilitate comparison across counties</w:delText>
          </w:r>
          <w:r w:rsidDel="004E77FC">
            <w:rPr>
              <w:rFonts w:ascii="Times New Roman" w:hAnsi="Times New Roman" w:cs="Times New Roman"/>
            </w:rPr>
            <w:delText>;</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PC = per capita (MME per person); “Total MME” is the sum over the study period, and “Avg PC” is the average per capita MME across years.</w:delText>
          </w:r>
        </w:del>
      </w:ins>
    </w:p>
    <w:p w14:paraId="38E49FF0" w14:textId="10480431" w:rsidR="002E17C2" w:rsidDel="004E77FC" w:rsidRDefault="002E17C2" w:rsidP="00DD7902">
      <w:pPr>
        <w:spacing w:after="120" w:line="360" w:lineRule="auto"/>
        <w:contextualSpacing/>
        <w:rPr>
          <w:ins w:id="6674" w:author="Microsoft Word" w:date="2025-08-11T16:30:00Z" w16du:dateUtc="2025-08-11T21:30:00Z"/>
          <w:del w:id="6675" w:author="Jujia Li" w:date="2025-08-25T17:41:00Z" w16du:dateUtc="2025-08-25T22:41:00Z"/>
          <w:rFonts w:ascii="Times New Roman" w:hAnsi="Times New Roman" w:cs="Times New Roman"/>
        </w:rPr>
      </w:pPr>
    </w:p>
    <w:p w14:paraId="6D76824D" w14:textId="38F45376" w:rsidR="00B42467" w:rsidRPr="00B42467" w:rsidDel="004E77FC" w:rsidRDefault="00B42467" w:rsidP="00286D16">
      <w:pPr>
        <w:spacing w:after="120" w:line="360" w:lineRule="auto"/>
        <w:contextualSpacing/>
        <w:rPr>
          <w:ins w:id="6676" w:author="Microsoft Word" w:date="2025-08-11T16:30:00Z" w16du:dateUtc="2025-08-11T21:30:00Z"/>
          <w:del w:id="6677" w:author="Jujia Li" w:date="2025-08-25T17:41:00Z" w16du:dateUtc="2025-08-25T22:41:00Z"/>
          <w:rFonts w:ascii="Times New Roman" w:hAnsi="Times New Roman" w:cs="Times New Roman"/>
          <w:rPrChange w:id="6678" w:author="Jujia Li" w:date="2025-08-10T15:19:00Z" w16du:dateUtc="2025-08-10T20:19:00Z">
            <w:rPr>
              <w:ins w:id="6679" w:author="Microsoft Word" w:date="2025-08-11T16:30:00Z" w16du:dateUtc="2025-08-11T21:30:00Z"/>
              <w:del w:id="6680" w:author="Jujia Li" w:date="2025-08-25T17:41:00Z" w16du:dateUtc="2025-08-25T22:41:00Z"/>
              <w:rFonts w:ascii="Times New Roman" w:hAnsi="Times New Roman" w:cs="Times New Roman"/>
              <w:b/>
              <w:bCs/>
              <w:i/>
              <w:iCs/>
            </w:rPr>
          </w:rPrChange>
        </w:rPr>
      </w:pPr>
      <w:ins w:id="6681" w:author="Microsoft Word" w:date="2025-08-11T16:30:00Z" w16du:dateUtc="2025-08-11T21:30:00Z">
        <w:del w:id="6682" w:author="Jujia Li" w:date="2025-08-25T17:41:00Z" w16du:dateUtc="2025-08-25T22:41:00Z">
          <w:r w:rsidRPr="005E344C" w:rsidDel="004E77FC">
            <w:rPr>
              <w:rFonts w:ascii="Times New Roman" w:hAnsi="Times New Roman" w:cs="Times New Roman"/>
            </w:rPr>
            <w:delText xml:space="preserve">Table </w:delText>
          </w:r>
          <w:r w:rsidDel="004E77FC">
            <w:rPr>
              <w:rFonts w:ascii="Times New Roman" w:hAnsi="Times New Roman" w:cs="Times New Roman"/>
            </w:rPr>
            <w:delText>4</w:delText>
          </w:r>
          <w:r w:rsidRPr="005E344C" w:rsidDel="004E77FC">
            <w:rPr>
              <w:rFonts w:ascii="Times New Roman" w:hAnsi="Times New Roman" w:cs="Times New Roman"/>
            </w:rPr>
            <w:delText>.</w:delText>
          </w:r>
        </w:del>
        <w:del w:id="6683" w:author="Jujia Li" w:date="2025-08-11T21:48:00Z" w16du:dateUtc="2025-08-12T02:48:00Z">
          <w:r w:rsidRPr="005E344C" w:rsidDel="003A4292">
            <w:rPr>
              <w:rFonts w:ascii="Times New Roman" w:hAnsi="Times New Roman" w:cs="Times New Roman"/>
            </w:rPr>
            <w:delText xml:space="preserve"> </w:delText>
          </w:r>
        </w:del>
        <w:del w:id="6684" w:author="Jujia Li" w:date="2025-08-25T17:41:00Z" w16du:dateUtc="2025-08-25T22:41:00Z">
          <w:r w:rsidRPr="005E344C" w:rsidDel="004E77FC">
            <w:rPr>
              <w:rFonts w:ascii="Times New Roman" w:hAnsi="Times New Roman" w:cs="Times New Roman"/>
            </w:rPr>
            <w:delText>Summary o</w:delText>
          </w:r>
          <w:r w:rsidRPr="00037CD4" w:rsidDel="004E77FC">
            <w:rPr>
              <w:rFonts w:ascii="Times New Roman" w:hAnsi="Times New Roman" w:cs="Times New Roman"/>
            </w:rPr>
            <w:delText xml:space="preserve">f </w:delText>
          </w:r>
          <w:r w:rsidDel="004E77FC">
            <w:rPr>
              <w:rFonts w:ascii="Times New Roman" w:hAnsi="Times New Roman" w:cs="Times New Roman"/>
              <w:i/>
              <w:iCs/>
            </w:rPr>
            <w:delText>Methadone</w:delText>
          </w:r>
          <w:r w:rsidRPr="005E344C" w:rsidDel="004E77FC">
            <w:rPr>
              <w:rFonts w:ascii="Times New Roman" w:hAnsi="Times New Roman" w:cs="Times New Roman"/>
              <w:i/>
              <w:iCs/>
            </w:rPr>
            <w:delText xml:space="preserve"> Consumption</w:delText>
          </w:r>
          <w:r w:rsidRPr="005E344C" w:rsidDel="004E77FC">
            <w:rPr>
              <w:rFonts w:ascii="Times New Roman" w:hAnsi="Times New Roman" w:cs="Times New Roman"/>
            </w:rPr>
            <w:delText xml:space="preserve"> by County and Year (2016–2019)</w:delText>
          </w:r>
        </w:del>
      </w:ins>
    </w:p>
    <w:tbl>
      <w:tblPr>
        <w:tblW w:w="5000" w:type="pct"/>
        <w:tblBorders>
          <w:top w:val="single" w:sz="4" w:space="0" w:color="auto"/>
          <w:bottom w:val="single" w:sz="4" w:space="0" w:color="auto"/>
        </w:tblBorders>
        <w:tblLook w:val="04A0" w:firstRow="1" w:lastRow="0" w:firstColumn="1" w:lastColumn="0" w:noHBand="0" w:noVBand="1"/>
      </w:tblPr>
      <w:tblGrid>
        <w:gridCol w:w="2093"/>
        <w:gridCol w:w="1467"/>
        <w:gridCol w:w="1177"/>
        <w:gridCol w:w="594"/>
        <w:gridCol w:w="205"/>
        <w:gridCol w:w="985"/>
        <w:gridCol w:w="682"/>
        <w:gridCol w:w="135"/>
        <w:gridCol w:w="985"/>
        <w:gridCol w:w="754"/>
        <w:gridCol w:w="65"/>
        <w:gridCol w:w="985"/>
        <w:gridCol w:w="832"/>
        <w:gridCol w:w="1109"/>
        <w:gridCol w:w="892"/>
      </w:tblGrid>
      <w:tr w:rsidR="00286D16" w:rsidRPr="006A0CE7" w:rsidDel="004E77FC" w14:paraId="3C61F618" w14:textId="07412E42" w:rsidTr="005E344C">
        <w:trPr>
          <w:trHeight w:val="290"/>
          <w:ins w:id="6685" w:author="Microsoft Word" w:date="2025-08-11T16:30:00Z"/>
          <w:del w:id="6686" w:author="Jujia Li" w:date="2025-08-25T17:41:00Z"/>
        </w:trPr>
        <w:tc>
          <w:tcPr>
            <w:tcW w:w="808" w:type="pct"/>
            <w:vMerge w:val="restart"/>
            <w:tcBorders>
              <w:top w:val="single" w:sz="4" w:space="0" w:color="auto"/>
              <w:bottom w:val="single" w:sz="4" w:space="0" w:color="auto"/>
            </w:tcBorders>
            <w:noWrap/>
            <w:vAlign w:val="center"/>
            <w:hideMark/>
          </w:tcPr>
          <w:p w14:paraId="29533B64" w14:textId="7F97B1F2" w:rsidR="00286D16" w:rsidRPr="005E344C" w:rsidDel="004E77FC" w:rsidRDefault="00286D16" w:rsidP="005E344C">
            <w:pPr>
              <w:spacing w:after="120" w:line="360" w:lineRule="auto"/>
              <w:contextualSpacing/>
              <w:jc w:val="center"/>
              <w:rPr>
                <w:ins w:id="6687" w:author="Microsoft Word" w:date="2025-08-11T16:30:00Z" w16du:dateUtc="2025-08-11T21:30:00Z"/>
                <w:del w:id="6688" w:author="Jujia Li" w:date="2025-08-25T17:41:00Z" w16du:dateUtc="2025-08-25T22:41:00Z"/>
                <w:rFonts w:ascii="Times New Roman" w:eastAsia="Times New Roman" w:hAnsi="Times New Roman" w:cs="Times New Roman"/>
                <w:b/>
                <w:bCs/>
                <w:color w:val="000000"/>
                <w:kern w:val="0"/>
                <w:sz w:val="18"/>
                <w:szCs w:val="18"/>
                <w14:ligatures w14:val="none"/>
              </w:rPr>
            </w:pPr>
            <w:ins w:id="6689" w:author="Microsoft Word" w:date="2025-08-11T16:30:00Z" w16du:dateUtc="2025-08-11T21:30:00Z">
              <w:del w:id="6690"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County</w:delText>
                </w:r>
              </w:del>
            </w:ins>
          </w:p>
        </w:tc>
        <w:tc>
          <w:tcPr>
            <w:tcW w:w="566" w:type="pct"/>
            <w:vMerge w:val="restart"/>
            <w:tcBorders>
              <w:top w:val="single" w:sz="4" w:space="0" w:color="auto"/>
            </w:tcBorders>
            <w:vAlign w:val="center"/>
          </w:tcPr>
          <w:p w14:paraId="791A3BB9" w14:textId="05B0CAD7" w:rsidR="00286D16" w:rsidRPr="005E344C" w:rsidDel="004E77FC" w:rsidRDefault="00286D16" w:rsidP="005E344C">
            <w:pPr>
              <w:spacing w:after="120" w:line="360" w:lineRule="auto"/>
              <w:contextualSpacing/>
              <w:jc w:val="center"/>
              <w:rPr>
                <w:ins w:id="6691" w:author="Microsoft Word" w:date="2025-08-11T16:30:00Z" w16du:dateUtc="2025-08-11T21:30:00Z"/>
                <w:del w:id="6692" w:author="Jujia Li" w:date="2025-08-25T17:41:00Z" w16du:dateUtc="2025-08-25T22:41:00Z"/>
                <w:rFonts w:ascii="Times New Roman" w:eastAsia="Times New Roman" w:hAnsi="Times New Roman" w:cs="Times New Roman"/>
                <w:b/>
                <w:bCs/>
                <w:color w:val="000000"/>
                <w:kern w:val="0"/>
                <w:sz w:val="18"/>
                <w:szCs w:val="18"/>
                <w14:ligatures w14:val="none"/>
              </w:rPr>
            </w:pPr>
            <w:ins w:id="6693" w:author="Microsoft Word" w:date="2025-08-11T16:30:00Z" w16du:dateUtc="2025-08-11T21:30:00Z">
              <w:del w:id="6694"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Population</w:delText>
                </w:r>
                <w:r w:rsidRPr="005E344C" w:rsidDel="004E77FC">
                  <w:rPr>
                    <w:rFonts w:ascii="Times New Roman" w:eastAsia="Times New Roman" w:hAnsi="Times New Roman" w:cs="Times New Roman"/>
                    <w:b/>
                    <w:bCs/>
                    <w:color w:val="000000"/>
                    <w:kern w:val="0"/>
                    <w:sz w:val="18"/>
                    <w:szCs w:val="18"/>
                    <w14:ligatures w14:val="none"/>
                  </w:rPr>
                  <w:br/>
                  <w:delText>(Average)</w:delText>
                </w:r>
              </w:del>
            </w:ins>
          </w:p>
        </w:tc>
        <w:tc>
          <w:tcPr>
            <w:tcW w:w="683" w:type="pct"/>
            <w:gridSpan w:val="2"/>
            <w:tcBorders>
              <w:top w:val="single" w:sz="4" w:space="0" w:color="auto"/>
              <w:bottom w:val="single" w:sz="4" w:space="0" w:color="auto"/>
            </w:tcBorders>
            <w:noWrap/>
            <w:vAlign w:val="center"/>
            <w:hideMark/>
          </w:tcPr>
          <w:p w14:paraId="7E722496" w14:textId="5904D644" w:rsidR="00286D16" w:rsidRPr="005E344C" w:rsidDel="004E77FC" w:rsidRDefault="00286D16" w:rsidP="005E344C">
            <w:pPr>
              <w:spacing w:after="120" w:line="360" w:lineRule="auto"/>
              <w:contextualSpacing/>
              <w:jc w:val="center"/>
              <w:rPr>
                <w:ins w:id="6695" w:author="Microsoft Word" w:date="2025-08-11T16:30:00Z" w16du:dateUtc="2025-08-11T21:30:00Z"/>
                <w:del w:id="6696" w:author="Jujia Li" w:date="2025-08-25T17:41:00Z" w16du:dateUtc="2025-08-25T22:41:00Z"/>
                <w:rFonts w:ascii="Times New Roman" w:eastAsia="Times New Roman" w:hAnsi="Times New Roman" w:cs="Times New Roman"/>
                <w:b/>
                <w:bCs/>
                <w:color w:val="000000"/>
                <w:kern w:val="0"/>
                <w:sz w:val="18"/>
                <w:szCs w:val="18"/>
                <w14:ligatures w14:val="none"/>
              </w:rPr>
            </w:pPr>
            <w:ins w:id="6697" w:author="Microsoft Word" w:date="2025-08-11T16:30:00Z" w16du:dateUtc="2025-08-11T21:30:00Z">
              <w:del w:id="6698"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2016</w:delText>
                </w:r>
              </w:del>
            </w:ins>
          </w:p>
        </w:tc>
        <w:tc>
          <w:tcPr>
            <w:tcW w:w="722" w:type="pct"/>
            <w:gridSpan w:val="3"/>
            <w:tcBorders>
              <w:top w:val="single" w:sz="4" w:space="0" w:color="auto"/>
              <w:bottom w:val="single" w:sz="4" w:space="0" w:color="auto"/>
            </w:tcBorders>
            <w:noWrap/>
            <w:vAlign w:val="center"/>
            <w:hideMark/>
          </w:tcPr>
          <w:p w14:paraId="7BF27C69" w14:textId="7E30D4E4" w:rsidR="00286D16" w:rsidRPr="005E344C" w:rsidDel="004E77FC" w:rsidRDefault="00286D16" w:rsidP="005E344C">
            <w:pPr>
              <w:spacing w:after="120" w:line="360" w:lineRule="auto"/>
              <w:contextualSpacing/>
              <w:jc w:val="center"/>
              <w:rPr>
                <w:ins w:id="6699" w:author="Microsoft Word" w:date="2025-08-11T16:30:00Z" w16du:dateUtc="2025-08-11T21:30:00Z"/>
                <w:del w:id="6700" w:author="Jujia Li" w:date="2025-08-25T17:41:00Z" w16du:dateUtc="2025-08-25T22:41:00Z"/>
                <w:rFonts w:ascii="Times New Roman" w:eastAsia="Times New Roman" w:hAnsi="Times New Roman" w:cs="Times New Roman"/>
                <w:b/>
                <w:bCs/>
                <w:color w:val="000000"/>
                <w:kern w:val="0"/>
                <w:sz w:val="18"/>
                <w:szCs w:val="18"/>
                <w14:ligatures w14:val="none"/>
              </w:rPr>
            </w:pPr>
            <w:ins w:id="6701" w:author="Microsoft Word" w:date="2025-08-11T16:30:00Z" w16du:dateUtc="2025-08-11T21:30:00Z">
              <w:del w:id="6702"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2017</w:delText>
                </w:r>
              </w:del>
            </w:ins>
          </w:p>
        </w:tc>
        <w:tc>
          <w:tcPr>
            <w:tcW w:w="723" w:type="pct"/>
            <w:gridSpan w:val="3"/>
            <w:tcBorders>
              <w:top w:val="single" w:sz="4" w:space="0" w:color="auto"/>
              <w:bottom w:val="single" w:sz="4" w:space="0" w:color="auto"/>
            </w:tcBorders>
            <w:noWrap/>
            <w:vAlign w:val="center"/>
            <w:hideMark/>
          </w:tcPr>
          <w:p w14:paraId="209BB3F8" w14:textId="45FA73D9" w:rsidR="00286D16" w:rsidRPr="005E344C" w:rsidDel="004E77FC" w:rsidRDefault="00286D16" w:rsidP="005E344C">
            <w:pPr>
              <w:spacing w:after="120" w:line="360" w:lineRule="auto"/>
              <w:contextualSpacing/>
              <w:jc w:val="center"/>
              <w:rPr>
                <w:ins w:id="6703" w:author="Microsoft Word" w:date="2025-08-11T16:30:00Z" w16du:dateUtc="2025-08-11T21:30:00Z"/>
                <w:del w:id="6704" w:author="Jujia Li" w:date="2025-08-25T17:41:00Z" w16du:dateUtc="2025-08-25T22:41:00Z"/>
                <w:rFonts w:ascii="Times New Roman" w:eastAsia="Times New Roman" w:hAnsi="Times New Roman" w:cs="Times New Roman"/>
                <w:b/>
                <w:bCs/>
                <w:color w:val="000000"/>
                <w:kern w:val="0"/>
                <w:sz w:val="18"/>
                <w:szCs w:val="18"/>
                <w14:ligatures w14:val="none"/>
              </w:rPr>
            </w:pPr>
            <w:ins w:id="6705" w:author="Microsoft Word" w:date="2025-08-11T16:30:00Z" w16du:dateUtc="2025-08-11T21:30:00Z">
              <w:del w:id="6706"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2018</w:delText>
                </w:r>
              </w:del>
            </w:ins>
          </w:p>
        </w:tc>
        <w:tc>
          <w:tcPr>
            <w:tcW w:w="726" w:type="pct"/>
            <w:gridSpan w:val="3"/>
            <w:tcBorders>
              <w:top w:val="single" w:sz="4" w:space="0" w:color="auto"/>
              <w:bottom w:val="single" w:sz="4" w:space="0" w:color="auto"/>
            </w:tcBorders>
            <w:noWrap/>
            <w:vAlign w:val="center"/>
            <w:hideMark/>
          </w:tcPr>
          <w:p w14:paraId="1053F342" w14:textId="59C28471" w:rsidR="00286D16" w:rsidRPr="005E344C" w:rsidDel="004E77FC" w:rsidRDefault="00286D16" w:rsidP="005E344C">
            <w:pPr>
              <w:spacing w:after="120" w:line="360" w:lineRule="auto"/>
              <w:contextualSpacing/>
              <w:jc w:val="center"/>
              <w:rPr>
                <w:ins w:id="6707" w:author="Microsoft Word" w:date="2025-08-11T16:30:00Z" w16du:dateUtc="2025-08-11T21:30:00Z"/>
                <w:del w:id="6708" w:author="Jujia Li" w:date="2025-08-25T17:41:00Z" w16du:dateUtc="2025-08-25T22:41:00Z"/>
                <w:rFonts w:ascii="Times New Roman" w:eastAsia="Times New Roman" w:hAnsi="Times New Roman" w:cs="Times New Roman"/>
                <w:b/>
                <w:bCs/>
                <w:color w:val="000000"/>
                <w:kern w:val="0"/>
                <w:sz w:val="18"/>
                <w:szCs w:val="18"/>
                <w14:ligatures w14:val="none"/>
              </w:rPr>
            </w:pPr>
            <w:ins w:id="6709" w:author="Microsoft Word" w:date="2025-08-11T16:30:00Z" w16du:dateUtc="2025-08-11T21:30:00Z">
              <w:del w:id="6710"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2019</w:delText>
                </w:r>
              </w:del>
            </w:ins>
          </w:p>
        </w:tc>
        <w:tc>
          <w:tcPr>
            <w:tcW w:w="428" w:type="pct"/>
            <w:vMerge w:val="restart"/>
            <w:tcBorders>
              <w:top w:val="single" w:sz="4" w:space="0" w:color="auto"/>
            </w:tcBorders>
            <w:noWrap/>
            <w:vAlign w:val="center"/>
            <w:hideMark/>
          </w:tcPr>
          <w:p w14:paraId="7FA7ED5C" w14:textId="75A13D2C" w:rsidR="00286D16" w:rsidRPr="005E344C" w:rsidDel="004E77FC" w:rsidRDefault="00286D16" w:rsidP="005E344C">
            <w:pPr>
              <w:spacing w:after="120" w:line="360" w:lineRule="auto"/>
              <w:contextualSpacing/>
              <w:jc w:val="center"/>
              <w:rPr>
                <w:ins w:id="6711" w:author="Microsoft Word" w:date="2025-08-11T16:30:00Z" w16du:dateUtc="2025-08-11T21:30:00Z"/>
                <w:del w:id="6712" w:author="Jujia Li" w:date="2025-08-25T17:41:00Z" w16du:dateUtc="2025-08-25T22:41:00Z"/>
                <w:rFonts w:ascii="Times New Roman" w:eastAsia="Times New Roman" w:hAnsi="Times New Roman" w:cs="Times New Roman"/>
                <w:b/>
                <w:bCs/>
                <w:color w:val="000000"/>
                <w:kern w:val="0"/>
                <w:sz w:val="18"/>
                <w:szCs w:val="18"/>
                <w14:ligatures w14:val="none"/>
              </w:rPr>
            </w:pPr>
            <w:ins w:id="6713" w:author="Microsoft Word" w:date="2025-08-11T16:30:00Z" w16du:dateUtc="2025-08-11T21:30:00Z">
              <w:del w:id="6714"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Total</w:delText>
                </w:r>
              </w:del>
            </w:ins>
          </w:p>
          <w:p w14:paraId="6849E013" w14:textId="4266FFFB" w:rsidR="00286D16" w:rsidRPr="005E344C" w:rsidDel="004E77FC" w:rsidRDefault="00286D16" w:rsidP="005E344C">
            <w:pPr>
              <w:spacing w:after="120" w:line="360" w:lineRule="auto"/>
              <w:contextualSpacing/>
              <w:jc w:val="center"/>
              <w:rPr>
                <w:ins w:id="6715" w:author="Microsoft Word" w:date="2025-08-11T16:30:00Z" w16du:dateUtc="2025-08-11T21:30:00Z"/>
                <w:del w:id="6716" w:author="Jujia Li" w:date="2025-08-25T17:41:00Z" w16du:dateUtc="2025-08-25T22:41:00Z"/>
                <w:rFonts w:ascii="Times New Roman" w:eastAsia="Times New Roman" w:hAnsi="Times New Roman" w:cs="Times New Roman"/>
                <w:b/>
                <w:bCs/>
                <w:color w:val="000000"/>
                <w:kern w:val="0"/>
                <w:sz w:val="18"/>
                <w:szCs w:val="18"/>
                <w14:ligatures w14:val="none"/>
              </w:rPr>
            </w:pPr>
            <w:ins w:id="6717" w:author="Microsoft Word" w:date="2025-08-11T16:30:00Z" w16du:dateUtc="2025-08-11T21:30:00Z">
              <w:del w:id="6718"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44" w:type="pct"/>
            <w:vMerge w:val="restart"/>
            <w:tcBorders>
              <w:top w:val="single" w:sz="4" w:space="0" w:color="auto"/>
            </w:tcBorders>
          </w:tcPr>
          <w:p w14:paraId="75262A44" w14:textId="677ED1BD" w:rsidR="00286D16" w:rsidRPr="00332850" w:rsidDel="004E77FC" w:rsidRDefault="00286D16" w:rsidP="005E344C">
            <w:pPr>
              <w:spacing w:after="120" w:line="360" w:lineRule="auto"/>
              <w:contextualSpacing/>
              <w:jc w:val="center"/>
              <w:rPr>
                <w:ins w:id="6719" w:author="Microsoft Word" w:date="2025-08-11T16:30:00Z" w16du:dateUtc="2025-08-11T21:30:00Z"/>
                <w:del w:id="6720" w:author="Jujia Li" w:date="2025-08-25T17:41:00Z" w16du:dateUtc="2025-08-25T22:41:00Z"/>
                <w:rFonts w:ascii="Times New Roman" w:eastAsia="Times New Roman" w:hAnsi="Times New Roman" w:cs="Times New Roman"/>
                <w:b/>
                <w:bCs/>
                <w:color w:val="000000"/>
                <w:kern w:val="0"/>
                <w:sz w:val="18"/>
                <w:szCs w:val="18"/>
                <w14:ligatures w14:val="none"/>
              </w:rPr>
            </w:pPr>
            <w:ins w:id="6721" w:author="Microsoft Word" w:date="2025-08-11T16:30:00Z" w16du:dateUtc="2025-08-11T21:30:00Z">
              <w:del w:id="6722"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Avg PC</w:delText>
                </w:r>
              </w:del>
            </w:ins>
          </w:p>
        </w:tc>
      </w:tr>
      <w:tr w:rsidR="00286D16" w:rsidRPr="006A0CE7" w:rsidDel="004E77FC" w14:paraId="6CD3C3B1" w14:textId="5C500A84" w:rsidTr="005E344C">
        <w:trPr>
          <w:trHeight w:val="290"/>
          <w:ins w:id="6723" w:author="Microsoft Word" w:date="2025-08-11T16:30:00Z"/>
          <w:del w:id="6724" w:author="Jujia Li" w:date="2025-08-25T17:41:00Z"/>
        </w:trPr>
        <w:tc>
          <w:tcPr>
            <w:tcW w:w="808" w:type="pct"/>
            <w:vMerge/>
            <w:tcBorders>
              <w:top w:val="nil"/>
              <w:bottom w:val="single" w:sz="4" w:space="0" w:color="auto"/>
            </w:tcBorders>
            <w:noWrap/>
            <w:vAlign w:val="center"/>
          </w:tcPr>
          <w:p w14:paraId="60AF6BB8" w14:textId="6A985159" w:rsidR="00286D16" w:rsidRPr="005E344C" w:rsidDel="004E77FC" w:rsidRDefault="00286D16" w:rsidP="005E344C">
            <w:pPr>
              <w:spacing w:after="120" w:line="360" w:lineRule="auto"/>
              <w:contextualSpacing/>
              <w:jc w:val="center"/>
              <w:rPr>
                <w:ins w:id="6725" w:author="Microsoft Word" w:date="2025-08-11T16:30:00Z" w16du:dateUtc="2025-08-11T21:30:00Z"/>
                <w:del w:id="6726"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44C468FB" w14:textId="7075A616" w:rsidR="00286D16" w:rsidRPr="005E344C" w:rsidDel="004E77FC" w:rsidRDefault="00286D16" w:rsidP="005E344C">
            <w:pPr>
              <w:spacing w:after="120" w:line="360" w:lineRule="auto"/>
              <w:contextualSpacing/>
              <w:jc w:val="center"/>
              <w:rPr>
                <w:ins w:id="6727" w:author="Microsoft Word" w:date="2025-08-11T16:30:00Z" w16du:dateUtc="2025-08-11T21:30:00Z"/>
                <w:del w:id="6728"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3DFC37AE" w14:textId="59C5A97C" w:rsidR="00286D16" w:rsidRPr="005E344C" w:rsidDel="004E77FC" w:rsidRDefault="00286D16" w:rsidP="005E344C">
            <w:pPr>
              <w:spacing w:after="120" w:line="360" w:lineRule="auto"/>
              <w:contextualSpacing/>
              <w:jc w:val="center"/>
              <w:rPr>
                <w:ins w:id="6729" w:author="Microsoft Word" w:date="2025-08-11T16:30:00Z" w16du:dateUtc="2025-08-11T21:30:00Z"/>
                <w:del w:id="6730" w:author="Jujia Li" w:date="2025-08-25T17:41:00Z" w16du:dateUtc="2025-08-25T22:41:00Z"/>
                <w:rFonts w:ascii="Times New Roman" w:eastAsia="Times New Roman" w:hAnsi="Times New Roman" w:cs="Times New Roman"/>
                <w:b/>
                <w:bCs/>
                <w:color w:val="000000"/>
                <w:kern w:val="0"/>
                <w:sz w:val="18"/>
                <w:szCs w:val="18"/>
                <w14:ligatures w14:val="none"/>
              </w:rPr>
            </w:pPr>
            <w:ins w:id="6731" w:author="Microsoft Word" w:date="2025-08-11T16:30:00Z" w16du:dateUtc="2025-08-11T21:30:00Z">
              <w:del w:id="6732"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08" w:type="pct"/>
            <w:gridSpan w:val="2"/>
            <w:tcBorders>
              <w:top w:val="single" w:sz="4" w:space="0" w:color="auto"/>
              <w:bottom w:val="single" w:sz="4" w:space="0" w:color="auto"/>
            </w:tcBorders>
            <w:noWrap/>
            <w:vAlign w:val="center"/>
          </w:tcPr>
          <w:p w14:paraId="0FF0E787" w14:textId="2123BA4B" w:rsidR="00286D16" w:rsidRPr="005E344C" w:rsidDel="004E77FC" w:rsidRDefault="00286D16" w:rsidP="005E344C">
            <w:pPr>
              <w:spacing w:after="120" w:line="360" w:lineRule="auto"/>
              <w:contextualSpacing/>
              <w:jc w:val="center"/>
              <w:rPr>
                <w:ins w:id="6733" w:author="Microsoft Word" w:date="2025-08-11T16:30:00Z" w16du:dateUtc="2025-08-11T21:30:00Z"/>
                <w:del w:id="6734" w:author="Jujia Li" w:date="2025-08-25T17:41:00Z" w16du:dateUtc="2025-08-25T22:41:00Z"/>
                <w:rFonts w:ascii="Times New Roman" w:eastAsia="Times New Roman" w:hAnsi="Times New Roman" w:cs="Times New Roman"/>
                <w:b/>
                <w:bCs/>
                <w:color w:val="000000"/>
                <w:kern w:val="0"/>
                <w:sz w:val="18"/>
                <w:szCs w:val="18"/>
                <w14:ligatures w14:val="none"/>
              </w:rPr>
            </w:pPr>
            <w:ins w:id="6735" w:author="Microsoft Word" w:date="2025-08-11T16:30:00Z" w16du:dateUtc="2025-08-11T21:30:00Z">
              <w:del w:id="6736"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27EEED4D" w14:textId="2F719B7F" w:rsidR="00286D16" w:rsidRPr="005E344C" w:rsidDel="004E77FC" w:rsidRDefault="00286D16" w:rsidP="005E344C">
            <w:pPr>
              <w:spacing w:after="120" w:line="360" w:lineRule="auto"/>
              <w:contextualSpacing/>
              <w:jc w:val="center"/>
              <w:rPr>
                <w:ins w:id="6737" w:author="Microsoft Word" w:date="2025-08-11T16:30:00Z" w16du:dateUtc="2025-08-11T21:30:00Z"/>
                <w:del w:id="6738" w:author="Jujia Li" w:date="2025-08-25T17:41:00Z" w16du:dateUtc="2025-08-25T22:41:00Z"/>
                <w:rFonts w:ascii="Times New Roman" w:eastAsia="Times New Roman" w:hAnsi="Times New Roman" w:cs="Times New Roman"/>
                <w:b/>
                <w:bCs/>
                <w:color w:val="000000"/>
                <w:kern w:val="0"/>
                <w:sz w:val="18"/>
                <w:szCs w:val="18"/>
                <w14:ligatures w14:val="none"/>
              </w:rPr>
            </w:pPr>
            <w:ins w:id="6739" w:author="Microsoft Word" w:date="2025-08-11T16:30:00Z" w16du:dateUtc="2025-08-11T21:30:00Z">
              <w:del w:id="6740"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5" w:type="pct"/>
            <w:gridSpan w:val="2"/>
            <w:tcBorders>
              <w:top w:val="single" w:sz="4" w:space="0" w:color="auto"/>
              <w:bottom w:val="single" w:sz="4" w:space="0" w:color="auto"/>
            </w:tcBorders>
            <w:noWrap/>
            <w:vAlign w:val="center"/>
          </w:tcPr>
          <w:p w14:paraId="141272D9" w14:textId="739B51D6" w:rsidR="00286D16" w:rsidRPr="005E344C" w:rsidDel="004E77FC" w:rsidRDefault="00286D16" w:rsidP="005E344C">
            <w:pPr>
              <w:spacing w:after="120" w:line="360" w:lineRule="auto"/>
              <w:contextualSpacing/>
              <w:jc w:val="center"/>
              <w:rPr>
                <w:ins w:id="6741" w:author="Microsoft Word" w:date="2025-08-11T16:30:00Z" w16du:dateUtc="2025-08-11T21:30:00Z"/>
                <w:del w:id="6742" w:author="Jujia Li" w:date="2025-08-25T17:41:00Z" w16du:dateUtc="2025-08-25T22:41:00Z"/>
                <w:rFonts w:ascii="Times New Roman" w:eastAsia="Times New Roman" w:hAnsi="Times New Roman" w:cs="Times New Roman"/>
                <w:b/>
                <w:bCs/>
                <w:color w:val="000000"/>
                <w:kern w:val="0"/>
                <w:sz w:val="18"/>
                <w:szCs w:val="18"/>
                <w14:ligatures w14:val="none"/>
              </w:rPr>
            </w:pPr>
            <w:ins w:id="6743" w:author="Microsoft Word" w:date="2025-08-11T16:30:00Z" w16du:dateUtc="2025-08-11T21:30:00Z">
              <w:del w:id="6744"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22CCBA70" w14:textId="0A1518D2" w:rsidR="00286D16" w:rsidRPr="005E344C" w:rsidDel="004E77FC" w:rsidRDefault="00286D16" w:rsidP="005E344C">
            <w:pPr>
              <w:spacing w:after="120" w:line="360" w:lineRule="auto"/>
              <w:contextualSpacing/>
              <w:jc w:val="center"/>
              <w:rPr>
                <w:ins w:id="6745" w:author="Microsoft Word" w:date="2025-08-11T16:30:00Z" w16du:dateUtc="2025-08-11T21:30:00Z"/>
                <w:del w:id="6746" w:author="Jujia Li" w:date="2025-08-25T17:41:00Z" w16du:dateUtc="2025-08-25T22:41:00Z"/>
                <w:rFonts w:ascii="Times New Roman" w:eastAsia="Times New Roman" w:hAnsi="Times New Roman" w:cs="Times New Roman"/>
                <w:b/>
                <w:bCs/>
                <w:color w:val="000000"/>
                <w:kern w:val="0"/>
                <w:sz w:val="18"/>
                <w:szCs w:val="18"/>
                <w14:ligatures w14:val="none"/>
              </w:rPr>
            </w:pPr>
            <w:ins w:id="6747" w:author="Microsoft Word" w:date="2025-08-11T16:30:00Z" w16du:dateUtc="2025-08-11T21:30:00Z">
              <w:del w:id="6748"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6" w:type="pct"/>
            <w:gridSpan w:val="2"/>
            <w:tcBorders>
              <w:top w:val="single" w:sz="4" w:space="0" w:color="auto"/>
              <w:bottom w:val="single" w:sz="4" w:space="0" w:color="auto"/>
            </w:tcBorders>
            <w:noWrap/>
            <w:vAlign w:val="center"/>
          </w:tcPr>
          <w:p w14:paraId="231918BB" w14:textId="6CC314AD" w:rsidR="00286D16" w:rsidRPr="005E344C" w:rsidDel="004E77FC" w:rsidRDefault="00286D16" w:rsidP="005E344C">
            <w:pPr>
              <w:spacing w:after="120" w:line="360" w:lineRule="auto"/>
              <w:contextualSpacing/>
              <w:jc w:val="center"/>
              <w:rPr>
                <w:ins w:id="6749" w:author="Microsoft Word" w:date="2025-08-11T16:30:00Z" w16du:dateUtc="2025-08-11T21:30:00Z"/>
                <w:del w:id="6750" w:author="Jujia Li" w:date="2025-08-25T17:41:00Z" w16du:dateUtc="2025-08-25T22:41:00Z"/>
                <w:rFonts w:ascii="Times New Roman" w:eastAsia="Times New Roman" w:hAnsi="Times New Roman" w:cs="Times New Roman"/>
                <w:b/>
                <w:bCs/>
                <w:color w:val="000000"/>
                <w:kern w:val="0"/>
                <w:sz w:val="18"/>
                <w:szCs w:val="18"/>
                <w14:ligatures w14:val="none"/>
              </w:rPr>
            </w:pPr>
            <w:ins w:id="6751" w:author="Microsoft Word" w:date="2025-08-11T16:30:00Z" w16du:dateUtc="2025-08-11T21:30:00Z">
              <w:del w:id="6752"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14D680B3" w14:textId="1424CA82" w:rsidR="00286D16" w:rsidRPr="005E344C" w:rsidDel="004E77FC" w:rsidRDefault="00286D16" w:rsidP="005E344C">
            <w:pPr>
              <w:spacing w:after="120" w:line="360" w:lineRule="auto"/>
              <w:contextualSpacing/>
              <w:jc w:val="center"/>
              <w:rPr>
                <w:ins w:id="6753" w:author="Microsoft Word" w:date="2025-08-11T16:30:00Z" w16du:dateUtc="2025-08-11T21:30:00Z"/>
                <w:del w:id="6754" w:author="Jujia Li" w:date="2025-08-25T17:41:00Z" w16du:dateUtc="2025-08-25T22:41:00Z"/>
                <w:rFonts w:ascii="Times New Roman" w:eastAsia="Times New Roman" w:hAnsi="Times New Roman" w:cs="Times New Roman"/>
                <w:b/>
                <w:bCs/>
                <w:color w:val="000000"/>
                <w:kern w:val="0"/>
                <w:sz w:val="18"/>
                <w:szCs w:val="18"/>
                <w14:ligatures w14:val="none"/>
              </w:rPr>
            </w:pPr>
            <w:ins w:id="6755" w:author="Microsoft Word" w:date="2025-08-11T16:30:00Z" w16du:dateUtc="2025-08-11T21:30:00Z">
              <w:del w:id="6756"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21" w:type="pct"/>
            <w:tcBorders>
              <w:top w:val="single" w:sz="4" w:space="0" w:color="auto"/>
              <w:bottom w:val="single" w:sz="4" w:space="0" w:color="auto"/>
            </w:tcBorders>
            <w:noWrap/>
            <w:vAlign w:val="center"/>
          </w:tcPr>
          <w:p w14:paraId="04140070" w14:textId="6D2CB580" w:rsidR="00286D16" w:rsidRPr="005E344C" w:rsidDel="004E77FC" w:rsidRDefault="00286D16" w:rsidP="005E344C">
            <w:pPr>
              <w:spacing w:after="120" w:line="360" w:lineRule="auto"/>
              <w:contextualSpacing/>
              <w:jc w:val="center"/>
              <w:rPr>
                <w:ins w:id="6757" w:author="Microsoft Word" w:date="2025-08-11T16:30:00Z" w16du:dateUtc="2025-08-11T21:30:00Z"/>
                <w:del w:id="6758" w:author="Jujia Li" w:date="2025-08-25T17:41:00Z" w16du:dateUtc="2025-08-25T22:41:00Z"/>
                <w:rFonts w:ascii="Times New Roman" w:eastAsia="Times New Roman" w:hAnsi="Times New Roman" w:cs="Times New Roman"/>
                <w:b/>
                <w:bCs/>
                <w:color w:val="000000"/>
                <w:kern w:val="0"/>
                <w:sz w:val="18"/>
                <w:szCs w:val="18"/>
                <w14:ligatures w14:val="none"/>
              </w:rPr>
            </w:pPr>
            <w:ins w:id="6759" w:author="Microsoft Word" w:date="2025-08-11T16:30:00Z" w16du:dateUtc="2025-08-11T21:30:00Z">
              <w:del w:id="6760"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428" w:type="pct"/>
            <w:vMerge/>
            <w:tcBorders>
              <w:bottom w:val="single" w:sz="4" w:space="0" w:color="auto"/>
            </w:tcBorders>
            <w:noWrap/>
            <w:vAlign w:val="bottom"/>
          </w:tcPr>
          <w:p w14:paraId="0E617F04" w14:textId="673BD780" w:rsidR="00286D16" w:rsidRPr="005E344C" w:rsidDel="004E77FC" w:rsidRDefault="00286D16" w:rsidP="005E344C">
            <w:pPr>
              <w:spacing w:after="120" w:line="360" w:lineRule="auto"/>
              <w:contextualSpacing/>
              <w:rPr>
                <w:ins w:id="6761" w:author="Microsoft Word" w:date="2025-08-11T16:30:00Z" w16du:dateUtc="2025-08-11T21:30:00Z"/>
                <w:del w:id="6762" w:author="Jujia Li" w:date="2025-08-25T17:41:00Z" w16du:dateUtc="2025-08-25T22:41: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4D526404" w14:textId="7DC727D5" w:rsidR="00286D16" w:rsidRPr="00332850" w:rsidDel="004E77FC" w:rsidRDefault="00286D16" w:rsidP="005E344C">
            <w:pPr>
              <w:spacing w:after="120" w:line="360" w:lineRule="auto"/>
              <w:contextualSpacing/>
              <w:rPr>
                <w:ins w:id="6763" w:author="Microsoft Word" w:date="2025-08-11T16:30:00Z" w16du:dateUtc="2025-08-11T21:30:00Z"/>
                <w:del w:id="6764" w:author="Jujia Li" w:date="2025-08-25T17:41:00Z" w16du:dateUtc="2025-08-25T22:41:00Z"/>
                <w:rFonts w:ascii="Times New Roman" w:eastAsia="Times New Roman" w:hAnsi="Times New Roman" w:cs="Times New Roman"/>
                <w:color w:val="000000"/>
                <w:kern w:val="0"/>
                <w:sz w:val="18"/>
                <w:szCs w:val="18"/>
                <w14:ligatures w14:val="none"/>
              </w:rPr>
            </w:pPr>
          </w:p>
        </w:tc>
      </w:tr>
      <w:tr w:rsidR="004D28DD" w:rsidRPr="006A0CE7" w:rsidDel="004E77FC" w14:paraId="777EA6A9" w14:textId="0519D089" w:rsidTr="005E344C">
        <w:trPr>
          <w:trHeight w:val="290"/>
          <w:ins w:id="6765" w:author="Microsoft Word" w:date="2025-08-11T16:30:00Z"/>
          <w:del w:id="6766" w:author="Jujia Li" w:date="2025-08-25T17:41:00Z"/>
        </w:trPr>
        <w:tc>
          <w:tcPr>
            <w:tcW w:w="808" w:type="pct"/>
            <w:tcBorders>
              <w:top w:val="single" w:sz="4" w:space="0" w:color="auto"/>
            </w:tcBorders>
            <w:noWrap/>
            <w:vAlign w:val="bottom"/>
            <w:hideMark/>
          </w:tcPr>
          <w:p w14:paraId="13076021" w14:textId="594A7035" w:rsidR="004D28DD" w:rsidRPr="00221F0A" w:rsidDel="004E77FC" w:rsidRDefault="004D28DD" w:rsidP="004D28DD">
            <w:pPr>
              <w:spacing w:after="120" w:line="360" w:lineRule="auto"/>
              <w:contextualSpacing/>
              <w:rPr>
                <w:ins w:id="6767" w:author="Microsoft Word" w:date="2025-08-11T16:30:00Z" w16du:dateUtc="2025-08-11T21:30:00Z"/>
                <w:del w:id="6768" w:author="Jujia Li" w:date="2025-08-25T17:41:00Z" w16du:dateUtc="2025-08-25T22:41:00Z"/>
                <w:rFonts w:ascii="Times New Roman" w:eastAsia="Times New Roman" w:hAnsi="Times New Roman" w:cs="Times New Roman"/>
                <w:color w:val="000000"/>
                <w:kern w:val="0"/>
                <w:sz w:val="18"/>
                <w:szCs w:val="18"/>
                <w14:ligatures w14:val="none"/>
              </w:rPr>
            </w:pPr>
            <w:ins w:id="6769" w:author="Microsoft Word" w:date="2025-08-11T16:30:00Z" w16du:dateUtc="2025-08-11T21:30:00Z">
              <w:del w:id="6770" w:author="Jujia Li" w:date="2025-08-25T17:41:00Z" w16du:dateUtc="2025-08-25T22:41:00Z">
                <w:r w:rsidRPr="005E344C" w:rsidDel="004E77FC">
                  <w:rPr>
                    <w:rFonts w:ascii="Times New Roman" w:hAnsi="Times New Roman" w:cs="Times New Roman"/>
                    <w:color w:val="000000"/>
                    <w:sz w:val="18"/>
                    <w:szCs w:val="18"/>
                  </w:rPr>
                  <w:delText>BLOUNT</w:delText>
                </w:r>
              </w:del>
            </w:ins>
          </w:p>
        </w:tc>
        <w:tc>
          <w:tcPr>
            <w:tcW w:w="566" w:type="pct"/>
            <w:tcBorders>
              <w:top w:val="single" w:sz="4" w:space="0" w:color="auto"/>
            </w:tcBorders>
            <w:vAlign w:val="bottom"/>
          </w:tcPr>
          <w:p w14:paraId="1CFF8B29" w14:textId="275DDF57" w:rsidR="004D28DD" w:rsidRPr="00286D16" w:rsidDel="004E77FC" w:rsidRDefault="004D28DD" w:rsidP="004D28DD">
            <w:pPr>
              <w:spacing w:after="120" w:line="360" w:lineRule="auto"/>
              <w:contextualSpacing/>
              <w:jc w:val="right"/>
              <w:rPr>
                <w:ins w:id="6771" w:author="Microsoft Word" w:date="2025-08-11T16:30:00Z" w16du:dateUtc="2025-08-11T21:30:00Z"/>
                <w:del w:id="6772" w:author="Jujia Li" w:date="2025-08-25T17:41:00Z" w16du:dateUtc="2025-08-25T22:41:00Z"/>
                <w:rFonts w:ascii="Times New Roman" w:hAnsi="Times New Roman" w:cs="Times New Roman"/>
                <w:sz w:val="18"/>
                <w:szCs w:val="18"/>
              </w:rPr>
            </w:pPr>
            <w:ins w:id="6773" w:author="Microsoft Word" w:date="2025-08-11T16:30:00Z" w16du:dateUtc="2025-08-11T21:30:00Z">
              <w:del w:id="6774" w:author="Jujia Li" w:date="2025-08-25T17:41:00Z" w16du:dateUtc="2025-08-25T22:41:00Z">
                <w:r w:rsidRPr="005E344C" w:rsidDel="004E77FC">
                  <w:rPr>
                    <w:rFonts w:ascii="Times New Roman" w:hAnsi="Times New Roman" w:cs="Times New Roman"/>
                    <w:color w:val="000000"/>
                    <w:sz w:val="18"/>
                    <w:szCs w:val="18"/>
                  </w:rPr>
                  <w:delText>57719.35</w:delText>
                </w:r>
              </w:del>
            </w:ins>
          </w:p>
        </w:tc>
        <w:tc>
          <w:tcPr>
            <w:tcW w:w="454" w:type="pct"/>
            <w:tcBorders>
              <w:top w:val="single" w:sz="4" w:space="0" w:color="auto"/>
            </w:tcBorders>
            <w:noWrap/>
            <w:vAlign w:val="bottom"/>
            <w:hideMark/>
          </w:tcPr>
          <w:p w14:paraId="128A6E14" w14:textId="6226F9BD" w:rsidR="004D28DD" w:rsidRPr="00286D16" w:rsidDel="004E77FC" w:rsidRDefault="004D28DD" w:rsidP="004D28DD">
            <w:pPr>
              <w:spacing w:after="120" w:line="360" w:lineRule="auto"/>
              <w:contextualSpacing/>
              <w:jc w:val="right"/>
              <w:rPr>
                <w:ins w:id="6775" w:author="Microsoft Word" w:date="2025-08-11T16:30:00Z" w16du:dateUtc="2025-08-11T21:30:00Z"/>
                <w:del w:id="6776" w:author="Jujia Li" w:date="2025-08-25T17:41:00Z" w16du:dateUtc="2025-08-25T22:41:00Z"/>
                <w:rFonts w:ascii="Times New Roman" w:eastAsia="Times New Roman" w:hAnsi="Times New Roman" w:cs="Times New Roman"/>
                <w:color w:val="000000"/>
                <w:kern w:val="0"/>
                <w:sz w:val="18"/>
                <w:szCs w:val="18"/>
                <w14:ligatures w14:val="none"/>
              </w:rPr>
            </w:pPr>
            <w:ins w:id="6777" w:author="Microsoft Word" w:date="2025-08-11T16:30:00Z" w16du:dateUtc="2025-08-11T21:30:00Z">
              <w:del w:id="6778" w:author="Jujia Li" w:date="2025-08-25T17:41:00Z" w16du:dateUtc="2025-08-25T22:41:00Z">
                <w:r w:rsidRPr="00286D16" w:rsidDel="004E77FC">
                  <w:rPr>
                    <w:rFonts w:ascii="Times New Roman" w:hAnsi="Times New Roman" w:cs="Times New Roman"/>
                    <w:color w:val="000000"/>
                    <w:sz w:val="18"/>
                    <w:szCs w:val="18"/>
                    <w:rPrChange w:id="6779" w:author="Jujia Li" w:date="2025-08-10T15:12:00Z" w16du:dateUtc="2025-08-10T20:12:00Z">
                      <w:rPr>
                        <w:rFonts w:ascii="Aptos Narrow" w:hAnsi="Aptos Narrow"/>
                        <w:color w:val="000000"/>
                        <w:sz w:val="22"/>
                        <w:szCs w:val="22"/>
                      </w:rPr>
                    </w:rPrChange>
                  </w:rPr>
                  <w:delText>1.44</w:delText>
                </w:r>
              </w:del>
            </w:ins>
          </w:p>
        </w:tc>
        <w:tc>
          <w:tcPr>
            <w:tcW w:w="308" w:type="pct"/>
            <w:gridSpan w:val="2"/>
            <w:tcBorders>
              <w:top w:val="single" w:sz="4" w:space="0" w:color="auto"/>
            </w:tcBorders>
            <w:noWrap/>
            <w:vAlign w:val="bottom"/>
            <w:hideMark/>
          </w:tcPr>
          <w:p w14:paraId="63ADA1FF" w14:textId="37F68487" w:rsidR="004D28DD" w:rsidRPr="00286D16" w:rsidDel="004E77FC" w:rsidRDefault="004D28DD" w:rsidP="004D28DD">
            <w:pPr>
              <w:spacing w:after="120" w:line="360" w:lineRule="auto"/>
              <w:contextualSpacing/>
              <w:jc w:val="right"/>
              <w:rPr>
                <w:ins w:id="6780" w:author="Microsoft Word" w:date="2025-08-11T16:30:00Z" w16du:dateUtc="2025-08-11T21:30:00Z"/>
                <w:del w:id="6781" w:author="Jujia Li" w:date="2025-08-25T17:41:00Z" w16du:dateUtc="2025-08-25T22:41:00Z"/>
                <w:rFonts w:ascii="Times New Roman" w:eastAsia="Times New Roman" w:hAnsi="Times New Roman" w:cs="Times New Roman"/>
                <w:color w:val="000000"/>
                <w:kern w:val="0"/>
                <w:sz w:val="18"/>
                <w:szCs w:val="18"/>
                <w14:ligatures w14:val="none"/>
              </w:rPr>
            </w:pPr>
            <w:ins w:id="6782" w:author="Microsoft Word" w:date="2025-08-11T16:30:00Z" w16du:dateUtc="2025-08-11T21:30:00Z">
              <w:del w:id="6783" w:author="Jujia Li" w:date="2025-08-25T17:41:00Z" w16du:dateUtc="2025-08-25T22:41:00Z">
                <w:r w:rsidRPr="00286D16" w:rsidDel="004E77FC">
                  <w:rPr>
                    <w:rFonts w:ascii="Times New Roman" w:hAnsi="Times New Roman" w:cs="Times New Roman"/>
                    <w:color w:val="000000"/>
                    <w:sz w:val="18"/>
                    <w:szCs w:val="18"/>
                    <w:rPrChange w:id="6784" w:author="Jujia Li" w:date="2025-08-10T15:12:00Z" w16du:dateUtc="2025-08-10T20:12:00Z">
                      <w:rPr>
                        <w:rFonts w:ascii="Aptos Narrow" w:hAnsi="Aptos Narrow"/>
                        <w:color w:val="000000"/>
                        <w:sz w:val="22"/>
                        <w:szCs w:val="22"/>
                      </w:rPr>
                    </w:rPrChange>
                  </w:rPr>
                  <w:delText>0.07</w:delText>
                </w:r>
              </w:del>
            </w:ins>
          </w:p>
        </w:tc>
        <w:tc>
          <w:tcPr>
            <w:tcW w:w="380" w:type="pct"/>
            <w:tcBorders>
              <w:top w:val="single" w:sz="4" w:space="0" w:color="auto"/>
            </w:tcBorders>
            <w:noWrap/>
            <w:vAlign w:val="bottom"/>
            <w:hideMark/>
          </w:tcPr>
          <w:p w14:paraId="172C9E56" w14:textId="4AD09BE9" w:rsidR="004D28DD" w:rsidRPr="00286D16" w:rsidDel="004E77FC" w:rsidRDefault="004D28DD" w:rsidP="004D28DD">
            <w:pPr>
              <w:spacing w:after="120" w:line="360" w:lineRule="auto"/>
              <w:contextualSpacing/>
              <w:jc w:val="right"/>
              <w:rPr>
                <w:ins w:id="6785" w:author="Microsoft Word" w:date="2025-08-11T16:30:00Z" w16du:dateUtc="2025-08-11T21:30:00Z"/>
                <w:del w:id="6786" w:author="Jujia Li" w:date="2025-08-25T17:41:00Z" w16du:dateUtc="2025-08-25T22:41:00Z"/>
                <w:rFonts w:ascii="Times New Roman" w:eastAsia="Times New Roman" w:hAnsi="Times New Roman" w:cs="Times New Roman"/>
                <w:color w:val="000000"/>
                <w:kern w:val="0"/>
                <w:sz w:val="18"/>
                <w:szCs w:val="18"/>
                <w14:ligatures w14:val="none"/>
              </w:rPr>
            </w:pPr>
            <w:ins w:id="6787" w:author="Microsoft Word" w:date="2025-08-11T16:30:00Z" w16du:dateUtc="2025-08-11T21:30:00Z">
              <w:del w:id="6788" w:author="Jujia Li" w:date="2025-08-25T17:41:00Z" w16du:dateUtc="2025-08-25T22:41:00Z">
                <w:r w:rsidRPr="00286D16" w:rsidDel="004E77FC">
                  <w:rPr>
                    <w:rFonts w:ascii="Times New Roman" w:hAnsi="Times New Roman" w:cs="Times New Roman"/>
                    <w:color w:val="000000"/>
                    <w:sz w:val="18"/>
                    <w:szCs w:val="18"/>
                    <w:rPrChange w:id="6789" w:author="Jujia Li" w:date="2025-08-10T15:12:00Z" w16du:dateUtc="2025-08-10T20:12:00Z">
                      <w:rPr>
                        <w:rFonts w:ascii="Aptos Narrow" w:hAnsi="Aptos Narrow"/>
                        <w:color w:val="000000"/>
                        <w:sz w:val="22"/>
                        <w:szCs w:val="22"/>
                      </w:rPr>
                    </w:rPrChange>
                  </w:rPr>
                  <w:delText>1.45</w:delText>
                </w:r>
              </w:del>
            </w:ins>
          </w:p>
        </w:tc>
        <w:tc>
          <w:tcPr>
            <w:tcW w:w="315" w:type="pct"/>
            <w:gridSpan w:val="2"/>
            <w:tcBorders>
              <w:top w:val="single" w:sz="4" w:space="0" w:color="auto"/>
            </w:tcBorders>
            <w:noWrap/>
            <w:vAlign w:val="bottom"/>
            <w:hideMark/>
          </w:tcPr>
          <w:p w14:paraId="25C315E5" w14:textId="7A3CF186" w:rsidR="004D28DD" w:rsidRPr="00286D16" w:rsidDel="004E77FC" w:rsidRDefault="004D28DD" w:rsidP="004D28DD">
            <w:pPr>
              <w:spacing w:after="120" w:line="360" w:lineRule="auto"/>
              <w:contextualSpacing/>
              <w:jc w:val="right"/>
              <w:rPr>
                <w:ins w:id="6790" w:author="Microsoft Word" w:date="2025-08-11T16:30:00Z" w16du:dateUtc="2025-08-11T21:30:00Z"/>
                <w:del w:id="6791" w:author="Jujia Li" w:date="2025-08-25T17:41:00Z" w16du:dateUtc="2025-08-25T22:41:00Z"/>
                <w:rFonts w:ascii="Times New Roman" w:eastAsia="Times New Roman" w:hAnsi="Times New Roman" w:cs="Times New Roman"/>
                <w:color w:val="000000"/>
                <w:kern w:val="0"/>
                <w:sz w:val="18"/>
                <w:szCs w:val="18"/>
                <w14:ligatures w14:val="none"/>
              </w:rPr>
            </w:pPr>
            <w:ins w:id="6792" w:author="Microsoft Word" w:date="2025-08-11T16:30:00Z" w16du:dateUtc="2025-08-11T21:30:00Z">
              <w:del w:id="6793" w:author="Jujia Li" w:date="2025-08-25T17:41:00Z" w16du:dateUtc="2025-08-25T22:41:00Z">
                <w:r w:rsidRPr="00286D16" w:rsidDel="004E77FC">
                  <w:rPr>
                    <w:rFonts w:ascii="Times New Roman" w:hAnsi="Times New Roman" w:cs="Times New Roman"/>
                    <w:color w:val="000000"/>
                    <w:sz w:val="18"/>
                    <w:szCs w:val="18"/>
                    <w:rPrChange w:id="6794" w:author="Jujia Li" w:date="2025-08-10T15:12:00Z" w16du:dateUtc="2025-08-10T20:12:00Z">
                      <w:rPr>
                        <w:rFonts w:ascii="Aptos Narrow" w:hAnsi="Aptos Narrow"/>
                        <w:color w:val="000000"/>
                        <w:sz w:val="22"/>
                        <w:szCs w:val="22"/>
                      </w:rPr>
                    </w:rPrChange>
                  </w:rPr>
                  <w:delText>0.07</w:delText>
                </w:r>
              </w:del>
            </w:ins>
          </w:p>
        </w:tc>
        <w:tc>
          <w:tcPr>
            <w:tcW w:w="380" w:type="pct"/>
            <w:tcBorders>
              <w:top w:val="single" w:sz="4" w:space="0" w:color="auto"/>
            </w:tcBorders>
            <w:noWrap/>
            <w:vAlign w:val="bottom"/>
            <w:hideMark/>
          </w:tcPr>
          <w:p w14:paraId="482BC510" w14:textId="2378C94D" w:rsidR="004D28DD" w:rsidRPr="00286D16" w:rsidDel="004E77FC" w:rsidRDefault="004D28DD" w:rsidP="004D28DD">
            <w:pPr>
              <w:spacing w:after="120" w:line="360" w:lineRule="auto"/>
              <w:contextualSpacing/>
              <w:jc w:val="right"/>
              <w:rPr>
                <w:ins w:id="6795" w:author="Microsoft Word" w:date="2025-08-11T16:30:00Z" w16du:dateUtc="2025-08-11T21:30:00Z"/>
                <w:del w:id="6796" w:author="Jujia Li" w:date="2025-08-25T17:41:00Z" w16du:dateUtc="2025-08-25T22:41:00Z"/>
                <w:rFonts w:ascii="Times New Roman" w:eastAsia="Times New Roman" w:hAnsi="Times New Roman" w:cs="Times New Roman"/>
                <w:color w:val="000000"/>
                <w:kern w:val="0"/>
                <w:sz w:val="18"/>
                <w:szCs w:val="18"/>
                <w14:ligatures w14:val="none"/>
              </w:rPr>
            </w:pPr>
            <w:ins w:id="6797" w:author="Microsoft Word" w:date="2025-08-11T16:30:00Z" w16du:dateUtc="2025-08-11T21:30:00Z">
              <w:del w:id="6798" w:author="Jujia Li" w:date="2025-08-25T17:41:00Z" w16du:dateUtc="2025-08-25T22:41:00Z">
                <w:r w:rsidRPr="00286D16" w:rsidDel="004E77FC">
                  <w:rPr>
                    <w:rFonts w:ascii="Times New Roman" w:hAnsi="Times New Roman" w:cs="Times New Roman"/>
                    <w:color w:val="000000"/>
                    <w:sz w:val="18"/>
                    <w:szCs w:val="18"/>
                    <w:rPrChange w:id="6799" w:author="Jujia Li" w:date="2025-08-10T15:12:00Z" w16du:dateUtc="2025-08-10T20:12:00Z">
                      <w:rPr>
                        <w:rFonts w:ascii="Aptos Narrow" w:hAnsi="Aptos Narrow"/>
                        <w:color w:val="000000"/>
                        <w:sz w:val="22"/>
                        <w:szCs w:val="22"/>
                      </w:rPr>
                    </w:rPrChange>
                  </w:rPr>
                  <w:delText>1.35</w:delText>
                </w:r>
              </w:del>
            </w:ins>
          </w:p>
        </w:tc>
        <w:tc>
          <w:tcPr>
            <w:tcW w:w="316" w:type="pct"/>
            <w:gridSpan w:val="2"/>
            <w:tcBorders>
              <w:top w:val="single" w:sz="4" w:space="0" w:color="auto"/>
            </w:tcBorders>
            <w:noWrap/>
            <w:vAlign w:val="bottom"/>
            <w:hideMark/>
          </w:tcPr>
          <w:p w14:paraId="5233CC9B" w14:textId="0DD2724D" w:rsidR="004D28DD" w:rsidRPr="00286D16" w:rsidDel="004E77FC" w:rsidRDefault="004D28DD" w:rsidP="004D28DD">
            <w:pPr>
              <w:spacing w:after="120" w:line="360" w:lineRule="auto"/>
              <w:contextualSpacing/>
              <w:jc w:val="right"/>
              <w:rPr>
                <w:ins w:id="6800" w:author="Microsoft Word" w:date="2025-08-11T16:30:00Z" w16du:dateUtc="2025-08-11T21:30:00Z"/>
                <w:del w:id="6801" w:author="Jujia Li" w:date="2025-08-25T17:41:00Z" w16du:dateUtc="2025-08-25T22:41:00Z"/>
                <w:rFonts w:ascii="Times New Roman" w:eastAsia="Times New Roman" w:hAnsi="Times New Roman" w:cs="Times New Roman"/>
                <w:color w:val="000000"/>
                <w:kern w:val="0"/>
                <w:sz w:val="18"/>
                <w:szCs w:val="18"/>
                <w14:ligatures w14:val="none"/>
              </w:rPr>
            </w:pPr>
            <w:ins w:id="6802" w:author="Microsoft Word" w:date="2025-08-11T16:30:00Z" w16du:dateUtc="2025-08-11T21:30:00Z">
              <w:del w:id="6803" w:author="Jujia Li" w:date="2025-08-25T17:41:00Z" w16du:dateUtc="2025-08-25T22:41:00Z">
                <w:r w:rsidRPr="00286D16" w:rsidDel="004E77FC">
                  <w:rPr>
                    <w:rFonts w:ascii="Times New Roman" w:hAnsi="Times New Roman" w:cs="Times New Roman"/>
                    <w:color w:val="000000"/>
                    <w:sz w:val="18"/>
                    <w:szCs w:val="18"/>
                    <w:rPrChange w:id="6804" w:author="Jujia Li" w:date="2025-08-10T15:12:00Z" w16du:dateUtc="2025-08-10T20:12:00Z">
                      <w:rPr>
                        <w:rFonts w:ascii="Aptos Narrow" w:hAnsi="Aptos Narrow"/>
                        <w:color w:val="000000"/>
                        <w:sz w:val="22"/>
                        <w:szCs w:val="22"/>
                      </w:rPr>
                    </w:rPrChange>
                  </w:rPr>
                  <w:delText>0.06</w:delText>
                </w:r>
              </w:del>
            </w:ins>
          </w:p>
        </w:tc>
        <w:tc>
          <w:tcPr>
            <w:tcW w:w="380" w:type="pct"/>
            <w:tcBorders>
              <w:top w:val="single" w:sz="4" w:space="0" w:color="auto"/>
            </w:tcBorders>
            <w:noWrap/>
            <w:vAlign w:val="bottom"/>
            <w:hideMark/>
          </w:tcPr>
          <w:p w14:paraId="283D2F53" w14:textId="5174030E" w:rsidR="004D28DD" w:rsidRPr="00286D16" w:rsidDel="004E77FC" w:rsidRDefault="004D28DD" w:rsidP="004D28DD">
            <w:pPr>
              <w:spacing w:after="120" w:line="360" w:lineRule="auto"/>
              <w:contextualSpacing/>
              <w:jc w:val="right"/>
              <w:rPr>
                <w:ins w:id="6805" w:author="Microsoft Word" w:date="2025-08-11T16:30:00Z" w16du:dateUtc="2025-08-11T21:30:00Z"/>
                <w:del w:id="6806" w:author="Jujia Li" w:date="2025-08-25T17:41:00Z" w16du:dateUtc="2025-08-25T22:41:00Z"/>
                <w:rFonts w:ascii="Times New Roman" w:eastAsia="Times New Roman" w:hAnsi="Times New Roman" w:cs="Times New Roman"/>
                <w:color w:val="000000"/>
                <w:kern w:val="0"/>
                <w:sz w:val="18"/>
                <w:szCs w:val="18"/>
                <w14:ligatures w14:val="none"/>
              </w:rPr>
            </w:pPr>
            <w:ins w:id="6807" w:author="Microsoft Word" w:date="2025-08-11T16:30:00Z" w16du:dateUtc="2025-08-11T21:30:00Z">
              <w:del w:id="6808" w:author="Jujia Li" w:date="2025-08-25T17:41:00Z" w16du:dateUtc="2025-08-25T22:41:00Z">
                <w:r w:rsidRPr="00286D16" w:rsidDel="004E77FC">
                  <w:rPr>
                    <w:rFonts w:ascii="Times New Roman" w:hAnsi="Times New Roman" w:cs="Times New Roman"/>
                    <w:color w:val="000000"/>
                    <w:sz w:val="18"/>
                    <w:szCs w:val="18"/>
                    <w:rPrChange w:id="6809" w:author="Jujia Li" w:date="2025-08-10T15:12:00Z" w16du:dateUtc="2025-08-10T20:12:00Z">
                      <w:rPr>
                        <w:rFonts w:ascii="Aptos Narrow" w:hAnsi="Aptos Narrow"/>
                        <w:color w:val="000000"/>
                        <w:sz w:val="22"/>
                        <w:szCs w:val="22"/>
                      </w:rPr>
                    </w:rPrChange>
                  </w:rPr>
                  <w:delText>1.08</w:delText>
                </w:r>
              </w:del>
            </w:ins>
          </w:p>
        </w:tc>
        <w:tc>
          <w:tcPr>
            <w:tcW w:w="321" w:type="pct"/>
            <w:tcBorders>
              <w:top w:val="single" w:sz="4" w:space="0" w:color="auto"/>
            </w:tcBorders>
            <w:noWrap/>
            <w:vAlign w:val="bottom"/>
            <w:hideMark/>
          </w:tcPr>
          <w:p w14:paraId="4E4D54E6" w14:textId="7DACA837" w:rsidR="004D28DD" w:rsidRPr="00286D16" w:rsidDel="004E77FC" w:rsidRDefault="004D28DD" w:rsidP="004D28DD">
            <w:pPr>
              <w:spacing w:after="120" w:line="360" w:lineRule="auto"/>
              <w:contextualSpacing/>
              <w:jc w:val="right"/>
              <w:rPr>
                <w:ins w:id="6810" w:author="Microsoft Word" w:date="2025-08-11T16:30:00Z" w16du:dateUtc="2025-08-11T21:30:00Z"/>
                <w:del w:id="6811" w:author="Jujia Li" w:date="2025-08-25T17:41:00Z" w16du:dateUtc="2025-08-25T22:41:00Z"/>
                <w:rFonts w:ascii="Times New Roman" w:eastAsia="Times New Roman" w:hAnsi="Times New Roman" w:cs="Times New Roman"/>
                <w:color w:val="000000"/>
                <w:kern w:val="0"/>
                <w:sz w:val="18"/>
                <w:szCs w:val="18"/>
                <w14:ligatures w14:val="none"/>
              </w:rPr>
            </w:pPr>
            <w:ins w:id="6812" w:author="Microsoft Word" w:date="2025-08-11T16:30:00Z" w16du:dateUtc="2025-08-11T21:30:00Z">
              <w:del w:id="6813" w:author="Jujia Li" w:date="2025-08-25T17:41:00Z" w16du:dateUtc="2025-08-25T22:41:00Z">
                <w:r w:rsidRPr="00286D16" w:rsidDel="004E77FC">
                  <w:rPr>
                    <w:rFonts w:ascii="Times New Roman" w:hAnsi="Times New Roman" w:cs="Times New Roman"/>
                    <w:color w:val="000000"/>
                    <w:sz w:val="18"/>
                    <w:szCs w:val="18"/>
                    <w:rPrChange w:id="6814" w:author="Jujia Li" w:date="2025-08-10T15:12:00Z" w16du:dateUtc="2025-08-10T20:12:00Z">
                      <w:rPr>
                        <w:rFonts w:ascii="Aptos Narrow" w:hAnsi="Aptos Narrow"/>
                        <w:color w:val="000000"/>
                        <w:sz w:val="22"/>
                        <w:szCs w:val="22"/>
                      </w:rPr>
                    </w:rPrChange>
                  </w:rPr>
                  <w:delText>0.05</w:delText>
                </w:r>
              </w:del>
            </w:ins>
          </w:p>
        </w:tc>
        <w:tc>
          <w:tcPr>
            <w:tcW w:w="428" w:type="pct"/>
            <w:tcBorders>
              <w:top w:val="single" w:sz="4" w:space="0" w:color="auto"/>
            </w:tcBorders>
            <w:noWrap/>
            <w:vAlign w:val="bottom"/>
            <w:hideMark/>
          </w:tcPr>
          <w:p w14:paraId="07BEDBEB" w14:textId="16830038" w:rsidR="004D28DD" w:rsidRPr="00286D16" w:rsidDel="004E77FC" w:rsidRDefault="004D28DD" w:rsidP="004D28DD">
            <w:pPr>
              <w:spacing w:after="120" w:line="360" w:lineRule="auto"/>
              <w:contextualSpacing/>
              <w:jc w:val="right"/>
              <w:rPr>
                <w:ins w:id="6815" w:author="Microsoft Word" w:date="2025-08-11T16:30:00Z" w16du:dateUtc="2025-08-11T21:30:00Z"/>
                <w:del w:id="6816" w:author="Jujia Li" w:date="2025-08-25T17:41:00Z" w16du:dateUtc="2025-08-25T22:41:00Z"/>
                <w:rFonts w:ascii="Times New Roman" w:eastAsia="Times New Roman" w:hAnsi="Times New Roman" w:cs="Times New Roman"/>
                <w:color w:val="000000"/>
                <w:kern w:val="0"/>
                <w:sz w:val="18"/>
                <w:szCs w:val="18"/>
                <w14:ligatures w14:val="none"/>
              </w:rPr>
            </w:pPr>
            <w:ins w:id="6817" w:author="Microsoft Word" w:date="2025-08-11T16:30:00Z" w16du:dateUtc="2025-08-11T21:30:00Z">
              <w:del w:id="6818" w:author="Jujia Li" w:date="2025-08-25T17:41:00Z" w16du:dateUtc="2025-08-25T22:41:00Z">
                <w:r w:rsidRPr="00286D16" w:rsidDel="004E77FC">
                  <w:rPr>
                    <w:rFonts w:ascii="Times New Roman" w:hAnsi="Times New Roman" w:cs="Times New Roman"/>
                    <w:color w:val="000000"/>
                    <w:sz w:val="18"/>
                    <w:szCs w:val="18"/>
                    <w:rPrChange w:id="6819" w:author="Jujia Li" w:date="2025-08-10T15:12:00Z" w16du:dateUtc="2025-08-10T20:12:00Z">
                      <w:rPr>
                        <w:rFonts w:ascii="Aptos Narrow" w:hAnsi="Aptos Narrow"/>
                        <w:color w:val="000000"/>
                        <w:sz w:val="22"/>
                        <w:szCs w:val="22"/>
                      </w:rPr>
                    </w:rPrChange>
                  </w:rPr>
                  <w:delText>5.32</w:delText>
                </w:r>
              </w:del>
            </w:ins>
          </w:p>
        </w:tc>
        <w:tc>
          <w:tcPr>
            <w:tcW w:w="344" w:type="pct"/>
            <w:tcBorders>
              <w:top w:val="single" w:sz="4" w:space="0" w:color="auto"/>
            </w:tcBorders>
            <w:vAlign w:val="bottom"/>
          </w:tcPr>
          <w:p w14:paraId="40076A1D" w14:textId="792E6D08" w:rsidR="004D28DD" w:rsidRPr="00286D16" w:rsidDel="004E77FC" w:rsidRDefault="004D28DD" w:rsidP="004D28DD">
            <w:pPr>
              <w:spacing w:after="120" w:line="360" w:lineRule="auto"/>
              <w:contextualSpacing/>
              <w:jc w:val="right"/>
              <w:rPr>
                <w:ins w:id="6820" w:author="Microsoft Word" w:date="2025-08-11T16:30:00Z" w16du:dateUtc="2025-08-11T21:30:00Z"/>
                <w:del w:id="6821" w:author="Jujia Li" w:date="2025-08-25T17:41:00Z" w16du:dateUtc="2025-08-25T22:41:00Z"/>
                <w:rFonts w:ascii="Times New Roman" w:hAnsi="Times New Roman" w:cs="Times New Roman"/>
                <w:sz w:val="18"/>
                <w:szCs w:val="18"/>
              </w:rPr>
            </w:pPr>
            <w:ins w:id="6822" w:author="Microsoft Word" w:date="2025-08-11T16:30:00Z" w16du:dateUtc="2025-08-11T21:30:00Z">
              <w:del w:id="6823" w:author="Jujia Li" w:date="2025-08-25T17:41:00Z" w16du:dateUtc="2025-08-25T22:41:00Z">
                <w:r w:rsidRPr="00286D16" w:rsidDel="004E77FC">
                  <w:rPr>
                    <w:rFonts w:ascii="Times New Roman" w:hAnsi="Times New Roman" w:cs="Times New Roman"/>
                    <w:color w:val="000000"/>
                    <w:sz w:val="18"/>
                    <w:szCs w:val="18"/>
                    <w:rPrChange w:id="6824" w:author="Jujia Li" w:date="2025-08-10T15:12:00Z" w16du:dateUtc="2025-08-10T20:12:00Z">
                      <w:rPr>
                        <w:rFonts w:ascii="Aptos Narrow" w:hAnsi="Aptos Narrow"/>
                        <w:color w:val="000000"/>
                        <w:sz w:val="22"/>
                        <w:szCs w:val="22"/>
                      </w:rPr>
                    </w:rPrChange>
                  </w:rPr>
                  <w:delText>0.06</w:delText>
                </w:r>
              </w:del>
            </w:ins>
          </w:p>
        </w:tc>
      </w:tr>
      <w:tr w:rsidR="004D28DD" w:rsidRPr="006A0CE7" w:rsidDel="004E77FC" w14:paraId="6ED10364" w14:textId="0FE3CA7D" w:rsidTr="005E344C">
        <w:trPr>
          <w:trHeight w:val="290"/>
          <w:ins w:id="6825" w:author="Microsoft Word" w:date="2025-08-11T16:30:00Z"/>
          <w:del w:id="6826" w:author="Jujia Li" w:date="2025-08-25T17:41:00Z"/>
        </w:trPr>
        <w:tc>
          <w:tcPr>
            <w:tcW w:w="808" w:type="pct"/>
            <w:noWrap/>
            <w:vAlign w:val="bottom"/>
            <w:hideMark/>
          </w:tcPr>
          <w:p w14:paraId="50CC9036" w14:textId="21EAA227" w:rsidR="004D28DD" w:rsidRPr="00221F0A" w:rsidDel="004E77FC" w:rsidRDefault="004D28DD" w:rsidP="004D28DD">
            <w:pPr>
              <w:spacing w:after="120" w:line="360" w:lineRule="auto"/>
              <w:contextualSpacing/>
              <w:rPr>
                <w:ins w:id="6827" w:author="Microsoft Word" w:date="2025-08-11T16:30:00Z" w16du:dateUtc="2025-08-11T21:30:00Z"/>
                <w:del w:id="6828" w:author="Jujia Li" w:date="2025-08-25T17:41:00Z" w16du:dateUtc="2025-08-25T22:41:00Z"/>
                <w:rFonts w:ascii="Times New Roman" w:eastAsia="Times New Roman" w:hAnsi="Times New Roman" w:cs="Times New Roman"/>
                <w:color w:val="000000"/>
                <w:kern w:val="0"/>
                <w:sz w:val="18"/>
                <w:szCs w:val="18"/>
                <w14:ligatures w14:val="none"/>
              </w:rPr>
            </w:pPr>
            <w:ins w:id="6829" w:author="Microsoft Word" w:date="2025-08-11T16:30:00Z" w16du:dateUtc="2025-08-11T21:30:00Z">
              <w:del w:id="6830" w:author="Jujia Li" w:date="2025-08-25T17:41:00Z" w16du:dateUtc="2025-08-25T22:41:00Z">
                <w:r w:rsidRPr="005E344C" w:rsidDel="004E77FC">
                  <w:rPr>
                    <w:rFonts w:ascii="Times New Roman" w:hAnsi="Times New Roman" w:cs="Times New Roman"/>
                    <w:color w:val="000000"/>
                    <w:sz w:val="18"/>
                    <w:szCs w:val="18"/>
                  </w:rPr>
                  <w:delText>CHEROKEE</w:delText>
                </w:r>
              </w:del>
            </w:ins>
          </w:p>
        </w:tc>
        <w:tc>
          <w:tcPr>
            <w:tcW w:w="566" w:type="pct"/>
            <w:vAlign w:val="bottom"/>
          </w:tcPr>
          <w:p w14:paraId="52C55A55" w14:textId="6AAD78BB" w:rsidR="004D28DD" w:rsidRPr="00286D16" w:rsidDel="004E77FC" w:rsidRDefault="004D28DD" w:rsidP="004D28DD">
            <w:pPr>
              <w:spacing w:after="120" w:line="360" w:lineRule="auto"/>
              <w:contextualSpacing/>
              <w:jc w:val="right"/>
              <w:rPr>
                <w:ins w:id="6831" w:author="Microsoft Word" w:date="2025-08-11T16:30:00Z" w16du:dateUtc="2025-08-11T21:30:00Z"/>
                <w:del w:id="6832" w:author="Jujia Li" w:date="2025-08-25T17:41:00Z" w16du:dateUtc="2025-08-25T22:41:00Z"/>
                <w:rFonts w:ascii="Times New Roman" w:hAnsi="Times New Roman" w:cs="Times New Roman"/>
                <w:sz w:val="18"/>
                <w:szCs w:val="18"/>
              </w:rPr>
            </w:pPr>
            <w:ins w:id="6833" w:author="Microsoft Word" w:date="2025-08-11T16:30:00Z" w16du:dateUtc="2025-08-11T21:30:00Z">
              <w:del w:id="6834" w:author="Jujia Li" w:date="2025-08-25T17:41:00Z" w16du:dateUtc="2025-08-25T22:41:00Z">
                <w:r w:rsidRPr="005E344C" w:rsidDel="004E77FC">
                  <w:rPr>
                    <w:rFonts w:ascii="Times New Roman" w:hAnsi="Times New Roman" w:cs="Times New Roman"/>
                    <w:color w:val="000000"/>
                    <w:sz w:val="18"/>
                    <w:szCs w:val="18"/>
                  </w:rPr>
                  <w:delText>25945.63</w:delText>
                </w:r>
              </w:del>
            </w:ins>
          </w:p>
        </w:tc>
        <w:tc>
          <w:tcPr>
            <w:tcW w:w="454" w:type="pct"/>
            <w:noWrap/>
            <w:vAlign w:val="bottom"/>
            <w:hideMark/>
          </w:tcPr>
          <w:p w14:paraId="78274C3D" w14:textId="07D0EA7A" w:rsidR="004D28DD" w:rsidRPr="00286D16" w:rsidDel="004E77FC" w:rsidRDefault="004D28DD" w:rsidP="004D28DD">
            <w:pPr>
              <w:spacing w:after="120" w:line="360" w:lineRule="auto"/>
              <w:contextualSpacing/>
              <w:jc w:val="right"/>
              <w:rPr>
                <w:ins w:id="6835" w:author="Microsoft Word" w:date="2025-08-11T16:30:00Z" w16du:dateUtc="2025-08-11T21:30:00Z"/>
                <w:del w:id="6836" w:author="Jujia Li" w:date="2025-08-25T17:41:00Z" w16du:dateUtc="2025-08-25T22:41:00Z"/>
                <w:rFonts w:ascii="Times New Roman" w:eastAsia="Times New Roman" w:hAnsi="Times New Roman" w:cs="Times New Roman"/>
                <w:color w:val="000000"/>
                <w:kern w:val="0"/>
                <w:sz w:val="18"/>
                <w:szCs w:val="18"/>
                <w14:ligatures w14:val="none"/>
              </w:rPr>
            </w:pPr>
            <w:ins w:id="6837" w:author="Microsoft Word" w:date="2025-08-11T16:30:00Z" w16du:dateUtc="2025-08-11T21:30:00Z">
              <w:del w:id="6838" w:author="Jujia Li" w:date="2025-08-25T17:41:00Z" w16du:dateUtc="2025-08-25T22:41:00Z">
                <w:r w:rsidRPr="00286D16" w:rsidDel="004E77FC">
                  <w:rPr>
                    <w:rFonts w:ascii="Times New Roman" w:hAnsi="Times New Roman" w:cs="Times New Roman"/>
                    <w:color w:val="000000"/>
                    <w:sz w:val="18"/>
                    <w:szCs w:val="18"/>
                    <w:rPrChange w:id="6839" w:author="Jujia Li" w:date="2025-08-10T15:12:00Z" w16du:dateUtc="2025-08-10T20:12:00Z">
                      <w:rPr>
                        <w:rFonts w:ascii="Aptos Narrow" w:hAnsi="Aptos Narrow"/>
                        <w:color w:val="000000"/>
                        <w:sz w:val="22"/>
                        <w:szCs w:val="22"/>
                      </w:rPr>
                    </w:rPrChange>
                  </w:rPr>
                  <w:delText>2.3</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16A4A671" w14:textId="077D89FF" w:rsidR="004D28DD" w:rsidRPr="00286D16" w:rsidDel="004E77FC" w:rsidRDefault="004D28DD" w:rsidP="004D28DD">
            <w:pPr>
              <w:spacing w:after="120" w:line="360" w:lineRule="auto"/>
              <w:contextualSpacing/>
              <w:jc w:val="right"/>
              <w:rPr>
                <w:ins w:id="6840" w:author="Microsoft Word" w:date="2025-08-11T16:30:00Z" w16du:dateUtc="2025-08-11T21:30:00Z"/>
                <w:del w:id="6841" w:author="Jujia Li" w:date="2025-08-25T17:41:00Z" w16du:dateUtc="2025-08-25T22:41:00Z"/>
                <w:rFonts w:ascii="Times New Roman" w:eastAsia="Times New Roman" w:hAnsi="Times New Roman" w:cs="Times New Roman"/>
                <w:color w:val="000000"/>
                <w:kern w:val="0"/>
                <w:sz w:val="18"/>
                <w:szCs w:val="18"/>
                <w14:ligatures w14:val="none"/>
              </w:rPr>
            </w:pPr>
            <w:ins w:id="6842" w:author="Microsoft Word" w:date="2025-08-11T16:30:00Z" w16du:dateUtc="2025-08-11T21:30:00Z">
              <w:del w:id="6843" w:author="Jujia Li" w:date="2025-08-25T17:41:00Z" w16du:dateUtc="2025-08-25T22:41:00Z">
                <w:r w:rsidRPr="00286D16" w:rsidDel="004E77FC">
                  <w:rPr>
                    <w:rFonts w:ascii="Times New Roman" w:hAnsi="Times New Roman" w:cs="Times New Roman"/>
                    <w:color w:val="000000"/>
                    <w:sz w:val="18"/>
                    <w:szCs w:val="18"/>
                    <w:rPrChange w:id="6844" w:author="Jujia Li" w:date="2025-08-10T15:12:00Z" w16du:dateUtc="2025-08-10T20:12:00Z">
                      <w:rPr>
                        <w:rFonts w:ascii="Aptos Narrow" w:hAnsi="Aptos Narrow"/>
                        <w:color w:val="000000"/>
                        <w:sz w:val="22"/>
                        <w:szCs w:val="22"/>
                      </w:rPr>
                    </w:rPrChange>
                  </w:rPr>
                  <w:delText>0.24</w:delText>
                </w:r>
              </w:del>
            </w:ins>
          </w:p>
        </w:tc>
        <w:tc>
          <w:tcPr>
            <w:tcW w:w="380" w:type="pct"/>
            <w:noWrap/>
            <w:vAlign w:val="bottom"/>
            <w:hideMark/>
          </w:tcPr>
          <w:p w14:paraId="4591EE47" w14:textId="528BB700" w:rsidR="004D28DD" w:rsidRPr="00286D16" w:rsidDel="004E77FC" w:rsidRDefault="004D28DD" w:rsidP="004D28DD">
            <w:pPr>
              <w:spacing w:after="120" w:line="360" w:lineRule="auto"/>
              <w:contextualSpacing/>
              <w:jc w:val="right"/>
              <w:rPr>
                <w:ins w:id="6845" w:author="Microsoft Word" w:date="2025-08-11T16:30:00Z" w16du:dateUtc="2025-08-11T21:30:00Z"/>
                <w:del w:id="6846" w:author="Jujia Li" w:date="2025-08-25T17:41:00Z" w16du:dateUtc="2025-08-25T22:41:00Z"/>
                <w:rFonts w:ascii="Times New Roman" w:eastAsia="Times New Roman" w:hAnsi="Times New Roman" w:cs="Times New Roman"/>
                <w:color w:val="000000"/>
                <w:kern w:val="0"/>
                <w:sz w:val="18"/>
                <w:szCs w:val="18"/>
                <w14:ligatures w14:val="none"/>
              </w:rPr>
            </w:pPr>
            <w:ins w:id="6847" w:author="Microsoft Word" w:date="2025-08-11T16:30:00Z" w16du:dateUtc="2025-08-11T21:30:00Z">
              <w:del w:id="6848" w:author="Jujia Li" w:date="2025-08-25T17:41:00Z" w16du:dateUtc="2025-08-25T22:41:00Z">
                <w:r w:rsidRPr="00286D16" w:rsidDel="004E77FC">
                  <w:rPr>
                    <w:rFonts w:ascii="Times New Roman" w:hAnsi="Times New Roman" w:cs="Times New Roman"/>
                    <w:color w:val="000000"/>
                    <w:sz w:val="18"/>
                    <w:szCs w:val="18"/>
                    <w:rPrChange w:id="6849" w:author="Jujia Li" w:date="2025-08-10T15:12:00Z" w16du:dateUtc="2025-08-10T20:12:00Z">
                      <w:rPr>
                        <w:rFonts w:ascii="Aptos Narrow" w:hAnsi="Aptos Narrow"/>
                        <w:color w:val="000000"/>
                        <w:sz w:val="22"/>
                        <w:szCs w:val="22"/>
                      </w:rPr>
                    </w:rPrChange>
                  </w:rPr>
                  <w:delText>0.77</w:delText>
                </w:r>
              </w:del>
            </w:ins>
          </w:p>
        </w:tc>
        <w:tc>
          <w:tcPr>
            <w:tcW w:w="315" w:type="pct"/>
            <w:gridSpan w:val="2"/>
            <w:noWrap/>
            <w:vAlign w:val="bottom"/>
            <w:hideMark/>
          </w:tcPr>
          <w:p w14:paraId="0A6F0099" w14:textId="54EA18A4" w:rsidR="004D28DD" w:rsidRPr="00286D16" w:rsidDel="004E77FC" w:rsidRDefault="004D28DD" w:rsidP="004D28DD">
            <w:pPr>
              <w:spacing w:after="120" w:line="360" w:lineRule="auto"/>
              <w:contextualSpacing/>
              <w:jc w:val="right"/>
              <w:rPr>
                <w:ins w:id="6850" w:author="Microsoft Word" w:date="2025-08-11T16:30:00Z" w16du:dateUtc="2025-08-11T21:30:00Z"/>
                <w:del w:id="6851" w:author="Jujia Li" w:date="2025-08-25T17:41:00Z" w16du:dateUtc="2025-08-25T22:41:00Z"/>
                <w:rFonts w:ascii="Times New Roman" w:eastAsia="Times New Roman" w:hAnsi="Times New Roman" w:cs="Times New Roman"/>
                <w:color w:val="000000"/>
                <w:kern w:val="0"/>
                <w:sz w:val="18"/>
                <w:szCs w:val="18"/>
                <w14:ligatures w14:val="none"/>
              </w:rPr>
            </w:pPr>
            <w:ins w:id="6852" w:author="Microsoft Word" w:date="2025-08-11T16:30:00Z" w16du:dateUtc="2025-08-11T21:30:00Z">
              <w:del w:id="6853" w:author="Jujia Li" w:date="2025-08-25T17:41:00Z" w16du:dateUtc="2025-08-25T22:41:00Z">
                <w:r w:rsidRPr="00286D16" w:rsidDel="004E77FC">
                  <w:rPr>
                    <w:rFonts w:ascii="Times New Roman" w:hAnsi="Times New Roman" w:cs="Times New Roman"/>
                    <w:color w:val="000000"/>
                    <w:sz w:val="18"/>
                    <w:szCs w:val="18"/>
                    <w:rPrChange w:id="6854"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5F76A926" w14:textId="6D798AC4" w:rsidR="004D28DD" w:rsidRPr="00286D16" w:rsidDel="004E77FC" w:rsidRDefault="004D28DD" w:rsidP="004D28DD">
            <w:pPr>
              <w:spacing w:after="120" w:line="360" w:lineRule="auto"/>
              <w:contextualSpacing/>
              <w:jc w:val="right"/>
              <w:rPr>
                <w:ins w:id="6855" w:author="Microsoft Word" w:date="2025-08-11T16:30:00Z" w16du:dateUtc="2025-08-11T21:30:00Z"/>
                <w:del w:id="6856" w:author="Jujia Li" w:date="2025-08-25T17:41:00Z" w16du:dateUtc="2025-08-25T22:41:00Z"/>
                <w:rFonts w:ascii="Times New Roman" w:eastAsia="Times New Roman" w:hAnsi="Times New Roman" w:cs="Times New Roman"/>
                <w:color w:val="000000"/>
                <w:kern w:val="0"/>
                <w:sz w:val="18"/>
                <w:szCs w:val="18"/>
                <w14:ligatures w14:val="none"/>
              </w:rPr>
            </w:pPr>
            <w:ins w:id="6857" w:author="Microsoft Word" w:date="2025-08-11T16:30:00Z" w16du:dateUtc="2025-08-11T21:30:00Z">
              <w:del w:id="6858" w:author="Jujia Li" w:date="2025-08-25T17:41:00Z" w16du:dateUtc="2025-08-25T22:41:00Z">
                <w:r w:rsidRPr="00286D16" w:rsidDel="004E77FC">
                  <w:rPr>
                    <w:rFonts w:ascii="Times New Roman" w:hAnsi="Times New Roman" w:cs="Times New Roman"/>
                    <w:color w:val="000000"/>
                    <w:sz w:val="18"/>
                    <w:szCs w:val="18"/>
                    <w:rPrChange w:id="6859" w:author="Jujia Li" w:date="2025-08-10T15:12:00Z" w16du:dateUtc="2025-08-10T20:12:00Z">
                      <w:rPr>
                        <w:rFonts w:ascii="Aptos Narrow" w:hAnsi="Aptos Narrow"/>
                        <w:color w:val="000000"/>
                        <w:sz w:val="22"/>
                        <w:szCs w:val="22"/>
                      </w:rPr>
                    </w:rPrChange>
                  </w:rPr>
                  <w:delText>0.78</w:delText>
                </w:r>
              </w:del>
            </w:ins>
          </w:p>
        </w:tc>
        <w:tc>
          <w:tcPr>
            <w:tcW w:w="316" w:type="pct"/>
            <w:gridSpan w:val="2"/>
            <w:noWrap/>
            <w:vAlign w:val="bottom"/>
            <w:hideMark/>
          </w:tcPr>
          <w:p w14:paraId="66440027" w14:textId="65246FFB" w:rsidR="004D28DD" w:rsidRPr="00286D16" w:rsidDel="004E77FC" w:rsidRDefault="004D28DD" w:rsidP="004D28DD">
            <w:pPr>
              <w:spacing w:after="120" w:line="360" w:lineRule="auto"/>
              <w:contextualSpacing/>
              <w:jc w:val="right"/>
              <w:rPr>
                <w:ins w:id="6860" w:author="Microsoft Word" w:date="2025-08-11T16:30:00Z" w16du:dateUtc="2025-08-11T21:30:00Z"/>
                <w:del w:id="6861" w:author="Jujia Li" w:date="2025-08-25T17:41:00Z" w16du:dateUtc="2025-08-25T22:41:00Z"/>
                <w:rFonts w:ascii="Times New Roman" w:eastAsia="Times New Roman" w:hAnsi="Times New Roman" w:cs="Times New Roman"/>
                <w:color w:val="000000"/>
                <w:kern w:val="0"/>
                <w:sz w:val="18"/>
                <w:szCs w:val="18"/>
                <w14:ligatures w14:val="none"/>
              </w:rPr>
            </w:pPr>
            <w:ins w:id="6862" w:author="Microsoft Word" w:date="2025-08-11T16:30:00Z" w16du:dateUtc="2025-08-11T21:30:00Z">
              <w:del w:id="6863" w:author="Jujia Li" w:date="2025-08-25T17:41:00Z" w16du:dateUtc="2025-08-25T22:41:00Z">
                <w:r w:rsidRPr="00286D16" w:rsidDel="004E77FC">
                  <w:rPr>
                    <w:rFonts w:ascii="Times New Roman" w:hAnsi="Times New Roman" w:cs="Times New Roman"/>
                    <w:color w:val="000000"/>
                    <w:sz w:val="18"/>
                    <w:szCs w:val="18"/>
                    <w:rPrChange w:id="6864"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59C6C0D7" w14:textId="1C220844" w:rsidR="004D28DD" w:rsidRPr="00286D16" w:rsidDel="004E77FC" w:rsidRDefault="004D28DD" w:rsidP="004D28DD">
            <w:pPr>
              <w:spacing w:after="120" w:line="360" w:lineRule="auto"/>
              <w:contextualSpacing/>
              <w:jc w:val="right"/>
              <w:rPr>
                <w:ins w:id="6865" w:author="Microsoft Word" w:date="2025-08-11T16:30:00Z" w16du:dateUtc="2025-08-11T21:30:00Z"/>
                <w:del w:id="6866" w:author="Jujia Li" w:date="2025-08-25T17:41:00Z" w16du:dateUtc="2025-08-25T22:41:00Z"/>
                <w:rFonts w:ascii="Times New Roman" w:eastAsia="Times New Roman" w:hAnsi="Times New Roman" w:cs="Times New Roman"/>
                <w:color w:val="000000"/>
                <w:kern w:val="0"/>
                <w:sz w:val="18"/>
                <w:szCs w:val="18"/>
                <w14:ligatures w14:val="none"/>
              </w:rPr>
            </w:pPr>
            <w:ins w:id="6867" w:author="Microsoft Word" w:date="2025-08-11T16:30:00Z" w16du:dateUtc="2025-08-11T21:30:00Z">
              <w:del w:id="6868" w:author="Jujia Li" w:date="2025-08-25T17:41:00Z" w16du:dateUtc="2025-08-25T22:41:00Z">
                <w:r w:rsidRPr="00286D16" w:rsidDel="004E77FC">
                  <w:rPr>
                    <w:rFonts w:ascii="Times New Roman" w:hAnsi="Times New Roman" w:cs="Times New Roman"/>
                    <w:color w:val="000000"/>
                    <w:sz w:val="18"/>
                    <w:szCs w:val="18"/>
                    <w:rPrChange w:id="6869" w:author="Jujia Li" w:date="2025-08-10T15:12:00Z" w16du:dateUtc="2025-08-10T20:12:00Z">
                      <w:rPr>
                        <w:rFonts w:ascii="Aptos Narrow" w:hAnsi="Aptos Narrow"/>
                        <w:color w:val="000000"/>
                        <w:sz w:val="22"/>
                        <w:szCs w:val="22"/>
                      </w:rPr>
                    </w:rPrChange>
                  </w:rPr>
                  <w:delText>0.43</w:delText>
                </w:r>
              </w:del>
            </w:ins>
          </w:p>
        </w:tc>
        <w:tc>
          <w:tcPr>
            <w:tcW w:w="321" w:type="pct"/>
            <w:noWrap/>
            <w:vAlign w:val="bottom"/>
            <w:hideMark/>
          </w:tcPr>
          <w:p w14:paraId="38E0EECB" w14:textId="090A794C" w:rsidR="004D28DD" w:rsidRPr="00286D16" w:rsidDel="004E77FC" w:rsidRDefault="004D28DD" w:rsidP="004D28DD">
            <w:pPr>
              <w:spacing w:after="120" w:line="360" w:lineRule="auto"/>
              <w:contextualSpacing/>
              <w:jc w:val="right"/>
              <w:rPr>
                <w:ins w:id="6870" w:author="Microsoft Word" w:date="2025-08-11T16:30:00Z" w16du:dateUtc="2025-08-11T21:30:00Z"/>
                <w:del w:id="6871" w:author="Jujia Li" w:date="2025-08-25T17:41:00Z" w16du:dateUtc="2025-08-25T22:41:00Z"/>
                <w:rFonts w:ascii="Times New Roman" w:eastAsia="Times New Roman" w:hAnsi="Times New Roman" w:cs="Times New Roman"/>
                <w:color w:val="000000"/>
                <w:kern w:val="0"/>
                <w:sz w:val="18"/>
                <w:szCs w:val="18"/>
                <w14:ligatures w14:val="none"/>
              </w:rPr>
            </w:pPr>
            <w:ins w:id="6872" w:author="Microsoft Word" w:date="2025-08-11T16:30:00Z" w16du:dateUtc="2025-08-11T21:30:00Z">
              <w:del w:id="6873" w:author="Jujia Li" w:date="2025-08-25T17:41:00Z" w16du:dateUtc="2025-08-25T22:41:00Z">
                <w:r w:rsidRPr="00286D16" w:rsidDel="004E77FC">
                  <w:rPr>
                    <w:rFonts w:ascii="Times New Roman" w:hAnsi="Times New Roman" w:cs="Times New Roman"/>
                    <w:color w:val="000000"/>
                    <w:sz w:val="18"/>
                    <w:szCs w:val="18"/>
                    <w:rPrChange w:id="6874" w:author="Jujia Li" w:date="2025-08-10T15:12:00Z" w16du:dateUtc="2025-08-10T20:12:00Z">
                      <w:rPr>
                        <w:rFonts w:ascii="Aptos Narrow" w:hAnsi="Aptos Narrow"/>
                        <w:color w:val="000000"/>
                        <w:sz w:val="22"/>
                        <w:szCs w:val="22"/>
                      </w:rPr>
                    </w:rPrChange>
                  </w:rPr>
                  <w:delText>0.05</w:delText>
                </w:r>
              </w:del>
            </w:ins>
          </w:p>
        </w:tc>
        <w:tc>
          <w:tcPr>
            <w:tcW w:w="428" w:type="pct"/>
            <w:noWrap/>
            <w:vAlign w:val="bottom"/>
            <w:hideMark/>
          </w:tcPr>
          <w:p w14:paraId="2835B0CC" w14:textId="22A2EFD6" w:rsidR="004D28DD" w:rsidRPr="00286D16" w:rsidDel="004E77FC" w:rsidRDefault="004D28DD" w:rsidP="004D28DD">
            <w:pPr>
              <w:spacing w:after="120" w:line="360" w:lineRule="auto"/>
              <w:contextualSpacing/>
              <w:jc w:val="right"/>
              <w:rPr>
                <w:ins w:id="6875" w:author="Microsoft Word" w:date="2025-08-11T16:30:00Z" w16du:dateUtc="2025-08-11T21:30:00Z"/>
                <w:del w:id="6876" w:author="Jujia Li" w:date="2025-08-25T17:41:00Z" w16du:dateUtc="2025-08-25T22:41:00Z"/>
                <w:rFonts w:ascii="Times New Roman" w:eastAsia="Times New Roman" w:hAnsi="Times New Roman" w:cs="Times New Roman"/>
                <w:color w:val="000000"/>
                <w:kern w:val="0"/>
                <w:sz w:val="18"/>
                <w:szCs w:val="18"/>
                <w14:ligatures w14:val="none"/>
              </w:rPr>
            </w:pPr>
            <w:ins w:id="6877" w:author="Microsoft Word" w:date="2025-08-11T16:30:00Z" w16du:dateUtc="2025-08-11T21:30:00Z">
              <w:del w:id="6878" w:author="Jujia Li" w:date="2025-08-25T17:41:00Z" w16du:dateUtc="2025-08-25T22:41:00Z">
                <w:r w:rsidRPr="00286D16" w:rsidDel="004E77FC">
                  <w:rPr>
                    <w:rFonts w:ascii="Times New Roman" w:hAnsi="Times New Roman" w:cs="Times New Roman"/>
                    <w:color w:val="000000"/>
                    <w:sz w:val="18"/>
                    <w:szCs w:val="18"/>
                    <w:rPrChange w:id="6879" w:author="Jujia Li" w:date="2025-08-10T15:12:00Z" w16du:dateUtc="2025-08-10T20:12:00Z">
                      <w:rPr>
                        <w:rFonts w:ascii="Aptos Narrow" w:hAnsi="Aptos Narrow"/>
                        <w:color w:val="000000"/>
                        <w:sz w:val="22"/>
                        <w:szCs w:val="22"/>
                      </w:rPr>
                    </w:rPrChange>
                  </w:rPr>
                  <w:delText>4.28</w:delText>
                </w:r>
              </w:del>
            </w:ins>
          </w:p>
        </w:tc>
        <w:tc>
          <w:tcPr>
            <w:tcW w:w="344" w:type="pct"/>
            <w:vAlign w:val="bottom"/>
          </w:tcPr>
          <w:p w14:paraId="2ECC4DCA" w14:textId="71BA372E" w:rsidR="004D28DD" w:rsidRPr="00286D16" w:rsidDel="004E77FC" w:rsidRDefault="004D28DD" w:rsidP="004D28DD">
            <w:pPr>
              <w:spacing w:after="120" w:line="360" w:lineRule="auto"/>
              <w:contextualSpacing/>
              <w:jc w:val="right"/>
              <w:rPr>
                <w:ins w:id="6880" w:author="Microsoft Word" w:date="2025-08-11T16:30:00Z" w16du:dateUtc="2025-08-11T21:30:00Z"/>
                <w:del w:id="6881" w:author="Jujia Li" w:date="2025-08-25T17:41:00Z" w16du:dateUtc="2025-08-25T22:41:00Z"/>
                <w:rFonts w:ascii="Times New Roman" w:hAnsi="Times New Roman" w:cs="Times New Roman"/>
                <w:sz w:val="18"/>
                <w:szCs w:val="18"/>
              </w:rPr>
            </w:pPr>
            <w:ins w:id="6882" w:author="Microsoft Word" w:date="2025-08-11T16:30:00Z" w16du:dateUtc="2025-08-11T21:30:00Z">
              <w:del w:id="6883" w:author="Jujia Li" w:date="2025-08-25T17:41:00Z" w16du:dateUtc="2025-08-25T22:41:00Z">
                <w:r w:rsidRPr="00286D16" w:rsidDel="004E77FC">
                  <w:rPr>
                    <w:rFonts w:ascii="Times New Roman" w:hAnsi="Times New Roman" w:cs="Times New Roman"/>
                    <w:color w:val="000000"/>
                    <w:sz w:val="18"/>
                    <w:szCs w:val="18"/>
                    <w:rPrChange w:id="6884" w:author="Jujia Li" w:date="2025-08-10T15:12:00Z" w16du:dateUtc="2025-08-10T20:12:00Z">
                      <w:rPr>
                        <w:rFonts w:ascii="Aptos Narrow" w:hAnsi="Aptos Narrow"/>
                        <w:color w:val="000000"/>
                        <w:sz w:val="22"/>
                        <w:szCs w:val="22"/>
                      </w:rPr>
                    </w:rPrChange>
                  </w:rPr>
                  <w:delText>0.11</w:delText>
                </w:r>
              </w:del>
            </w:ins>
          </w:p>
        </w:tc>
      </w:tr>
      <w:tr w:rsidR="004D28DD" w:rsidRPr="006A0CE7" w:rsidDel="004E77FC" w14:paraId="2AF1D774" w14:textId="166CF4AE" w:rsidTr="005E344C">
        <w:trPr>
          <w:trHeight w:val="290"/>
          <w:ins w:id="6885" w:author="Microsoft Word" w:date="2025-08-11T16:30:00Z"/>
          <w:del w:id="6886" w:author="Jujia Li" w:date="2025-08-25T17:41:00Z"/>
        </w:trPr>
        <w:tc>
          <w:tcPr>
            <w:tcW w:w="808" w:type="pct"/>
            <w:noWrap/>
            <w:vAlign w:val="bottom"/>
            <w:hideMark/>
          </w:tcPr>
          <w:p w14:paraId="637BF854" w14:textId="7AFDB0BD" w:rsidR="004D28DD" w:rsidRPr="00221F0A" w:rsidDel="004E77FC" w:rsidRDefault="004D28DD" w:rsidP="004D28DD">
            <w:pPr>
              <w:spacing w:after="120" w:line="360" w:lineRule="auto"/>
              <w:contextualSpacing/>
              <w:rPr>
                <w:ins w:id="6887" w:author="Microsoft Word" w:date="2025-08-11T16:30:00Z" w16du:dateUtc="2025-08-11T21:30:00Z"/>
                <w:del w:id="6888" w:author="Jujia Li" w:date="2025-08-25T17:41:00Z" w16du:dateUtc="2025-08-25T22:41:00Z"/>
                <w:rFonts w:ascii="Times New Roman" w:eastAsia="Times New Roman" w:hAnsi="Times New Roman" w:cs="Times New Roman"/>
                <w:color w:val="000000"/>
                <w:kern w:val="0"/>
                <w:sz w:val="18"/>
                <w:szCs w:val="18"/>
                <w14:ligatures w14:val="none"/>
              </w:rPr>
            </w:pPr>
            <w:ins w:id="6889" w:author="Microsoft Word" w:date="2025-08-11T16:30:00Z" w16du:dateUtc="2025-08-11T21:30:00Z">
              <w:del w:id="6890" w:author="Jujia Li" w:date="2025-08-25T17:41:00Z" w16du:dateUtc="2025-08-25T22:41:00Z">
                <w:r w:rsidRPr="005E344C" w:rsidDel="004E77FC">
                  <w:rPr>
                    <w:rFonts w:ascii="Times New Roman" w:hAnsi="Times New Roman" w:cs="Times New Roman"/>
                    <w:color w:val="000000"/>
                    <w:sz w:val="18"/>
                    <w:szCs w:val="18"/>
                  </w:rPr>
                  <w:delText>COLBERT</w:delText>
                </w:r>
              </w:del>
            </w:ins>
          </w:p>
        </w:tc>
        <w:tc>
          <w:tcPr>
            <w:tcW w:w="566" w:type="pct"/>
            <w:vAlign w:val="bottom"/>
          </w:tcPr>
          <w:p w14:paraId="25F2A906" w14:textId="4650F77B" w:rsidR="004D28DD" w:rsidRPr="00286D16" w:rsidDel="004E77FC" w:rsidRDefault="004D28DD" w:rsidP="004D28DD">
            <w:pPr>
              <w:spacing w:after="120" w:line="360" w:lineRule="auto"/>
              <w:contextualSpacing/>
              <w:jc w:val="right"/>
              <w:rPr>
                <w:ins w:id="6891" w:author="Microsoft Word" w:date="2025-08-11T16:30:00Z" w16du:dateUtc="2025-08-11T21:30:00Z"/>
                <w:del w:id="6892" w:author="Jujia Li" w:date="2025-08-25T17:41:00Z" w16du:dateUtc="2025-08-25T22:41:00Z"/>
                <w:rFonts w:ascii="Times New Roman" w:hAnsi="Times New Roman" w:cs="Times New Roman"/>
                <w:sz w:val="18"/>
                <w:szCs w:val="18"/>
              </w:rPr>
            </w:pPr>
            <w:ins w:id="6893" w:author="Microsoft Word" w:date="2025-08-11T16:30:00Z" w16du:dateUtc="2025-08-11T21:30:00Z">
              <w:del w:id="6894" w:author="Jujia Li" w:date="2025-08-25T17:41:00Z" w16du:dateUtc="2025-08-25T22:41:00Z">
                <w:r w:rsidRPr="005E344C" w:rsidDel="004E77FC">
                  <w:rPr>
                    <w:rFonts w:ascii="Times New Roman" w:hAnsi="Times New Roman" w:cs="Times New Roman"/>
                    <w:color w:val="000000"/>
                    <w:sz w:val="18"/>
                    <w:szCs w:val="18"/>
                  </w:rPr>
                  <w:delText>54859.00</w:delText>
                </w:r>
              </w:del>
            </w:ins>
          </w:p>
        </w:tc>
        <w:tc>
          <w:tcPr>
            <w:tcW w:w="454" w:type="pct"/>
            <w:noWrap/>
            <w:vAlign w:val="bottom"/>
            <w:hideMark/>
          </w:tcPr>
          <w:p w14:paraId="694B2458" w14:textId="6114E697" w:rsidR="004D28DD" w:rsidRPr="00286D16" w:rsidDel="004E77FC" w:rsidRDefault="004D28DD" w:rsidP="004D28DD">
            <w:pPr>
              <w:spacing w:after="120" w:line="360" w:lineRule="auto"/>
              <w:contextualSpacing/>
              <w:jc w:val="right"/>
              <w:rPr>
                <w:ins w:id="6895" w:author="Microsoft Word" w:date="2025-08-11T16:30:00Z" w16du:dateUtc="2025-08-11T21:30:00Z"/>
                <w:del w:id="6896" w:author="Jujia Li" w:date="2025-08-25T17:41:00Z" w16du:dateUtc="2025-08-25T22:41:00Z"/>
                <w:rFonts w:ascii="Times New Roman" w:eastAsia="Times New Roman" w:hAnsi="Times New Roman" w:cs="Times New Roman"/>
                <w:color w:val="000000"/>
                <w:kern w:val="0"/>
                <w:sz w:val="18"/>
                <w:szCs w:val="18"/>
                <w14:ligatures w14:val="none"/>
              </w:rPr>
            </w:pPr>
            <w:ins w:id="6897" w:author="Microsoft Word" w:date="2025-08-11T16:30:00Z" w16du:dateUtc="2025-08-11T21:30:00Z">
              <w:del w:id="6898" w:author="Jujia Li" w:date="2025-08-25T17:41:00Z" w16du:dateUtc="2025-08-25T22:41:00Z">
                <w:r w:rsidRPr="00286D16" w:rsidDel="004E77FC">
                  <w:rPr>
                    <w:rFonts w:ascii="Times New Roman" w:hAnsi="Times New Roman" w:cs="Times New Roman"/>
                    <w:color w:val="000000"/>
                    <w:sz w:val="18"/>
                    <w:szCs w:val="18"/>
                    <w:rPrChange w:id="6899" w:author="Jujia Li" w:date="2025-08-10T15:12:00Z" w16du:dateUtc="2025-08-10T20:12:00Z">
                      <w:rPr>
                        <w:rFonts w:ascii="Aptos Narrow" w:hAnsi="Aptos Narrow"/>
                        <w:color w:val="000000"/>
                        <w:sz w:val="22"/>
                        <w:szCs w:val="22"/>
                      </w:rPr>
                    </w:rPrChange>
                  </w:rPr>
                  <w:delText>6.89</w:delText>
                </w:r>
              </w:del>
            </w:ins>
          </w:p>
        </w:tc>
        <w:tc>
          <w:tcPr>
            <w:tcW w:w="308" w:type="pct"/>
            <w:gridSpan w:val="2"/>
            <w:noWrap/>
            <w:vAlign w:val="bottom"/>
            <w:hideMark/>
          </w:tcPr>
          <w:p w14:paraId="02BE23A8" w14:textId="7CD620E7" w:rsidR="004D28DD" w:rsidRPr="00286D16" w:rsidDel="004E77FC" w:rsidRDefault="004D28DD" w:rsidP="004D28DD">
            <w:pPr>
              <w:spacing w:after="120" w:line="360" w:lineRule="auto"/>
              <w:contextualSpacing/>
              <w:jc w:val="right"/>
              <w:rPr>
                <w:ins w:id="6900" w:author="Microsoft Word" w:date="2025-08-11T16:30:00Z" w16du:dateUtc="2025-08-11T21:30:00Z"/>
                <w:del w:id="6901" w:author="Jujia Li" w:date="2025-08-25T17:41:00Z" w16du:dateUtc="2025-08-25T22:41:00Z"/>
                <w:rFonts w:ascii="Times New Roman" w:eastAsia="Times New Roman" w:hAnsi="Times New Roman" w:cs="Times New Roman"/>
                <w:color w:val="000000"/>
                <w:kern w:val="0"/>
                <w:sz w:val="18"/>
                <w:szCs w:val="18"/>
                <w14:ligatures w14:val="none"/>
              </w:rPr>
            </w:pPr>
            <w:ins w:id="6902" w:author="Microsoft Word" w:date="2025-08-11T16:30:00Z" w16du:dateUtc="2025-08-11T21:30:00Z">
              <w:del w:id="6903" w:author="Jujia Li" w:date="2025-08-25T17:41:00Z" w16du:dateUtc="2025-08-25T22:41:00Z">
                <w:r w:rsidRPr="00286D16" w:rsidDel="004E77FC">
                  <w:rPr>
                    <w:rFonts w:ascii="Times New Roman" w:hAnsi="Times New Roman" w:cs="Times New Roman"/>
                    <w:color w:val="000000"/>
                    <w:sz w:val="18"/>
                    <w:szCs w:val="18"/>
                    <w:rPrChange w:id="6904" w:author="Jujia Li" w:date="2025-08-10T15:12:00Z" w16du:dateUtc="2025-08-10T20:12:00Z">
                      <w:rPr>
                        <w:rFonts w:ascii="Aptos Narrow" w:hAnsi="Aptos Narrow"/>
                        <w:color w:val="000000"/>
                        <w:sz w:val="22"/>
                        <w:szCs w:val="22"/>
                      </w:rPr>
                    </w:rPrChange>
                  </w:rPr>
                  <w:delText>0.35</w:delText>
                </w:r>
              </w:del>
            </w:ins>
          </w:p>
        </w:tc>
        <w:tc>
          <w:tcPr>
            <w:tcW w:w="380" w:type="pct"/>
            <w:noWrap/>
            <w:vAlign w:val="bottom"/>
            <w:hideMark/>
          </w:tcPr>
          <w:p w14:paraId="536A95C8" w14:textId="038E9FAC" w:rsidR="004D28DD" w:rsidRPr="00286D16" w:rsidDel="004E77FC" w:rsidRDefault="004D28DD" w:rsidP="004D28DD">
            <w:pPr>
              <w:spacing w:after="120" w:line="360" w:lineRule="auto"/>
              <w:contextualSpacing/>
              <w:jc w:val="right"/>
              <w:rPr>
                <w:ins w:id="6905" w:author="Microsoft Word" w:date="2025-08-11T16:30:00Z" w16du:dateUtc="2025-08-11T21:30:00Z"/>
                <w:del w:id="6906" w:author="Jujia Li" w:date="2025-08-25T17:41:00Z" w16du:dateUtc="2025-08-25T22:41:00Z"/>
                <w:rFonts w:ascii="Times New Roman" w:eastAsia="Times New Roman" w:hAnsi="Times New Roman" w:cs="Times New Roman"/>
                <w:color w:val="000000"/>
                <w:kern w:val="0"/>
                <w:sz w:val="18"/>
                <w:szCs w:val="18"/>
                <w14:ligatures w14:val="none"/>
              </w:rPr>
            </w:pPr>
            <w:ins w:id="6907" w:author="Microsoft Word" w:date="2025-08-11T16:30:00Z" w16du:dateUtc="2025-08-11T21:30:00Z">
              <w:del w:id="6908" w:author="Jujia Li" w:date="2025-08-25T17:41:00Z" w16du:dateUtc="2025-08-25T22:41:00Z">
                <w:r w:rsidRPr="00286D16" w:rsidDel="004E77FC">
                  <w:rPr>
                    <w:rFonts w:ascii="Times New Roman" w:hAnsi="Times New Roman" w:cs="Times New Roman"/>
                    <w:color w:val="000000"/>
                    <w:sz w:val="18"/>
                    <w:szCs w:val="18"/>
                    <w:rPrChange w:id="6909" w:author="Jujia Li" w:date="2025-08-10T15:12:00Z" w16du:dateUtc="2025-08-10T20:12:00Z">
                      <w:rPr>
                        <w:rFonts w:ascii="Aptos Narrow" w:hAnsi="Aptos Narrow"/>
                        <w:color w:val="000000"/>
                        <w:sz w:val="22"/>
                        <w:szCs w:val="22"/>
                      </w:rPr>
                    </w:rPrChange>
                  </w:rPr>
                  <w:delText>4.86</w:delText>
                </w:r>
              </w:del>
            </w:ins>
          </w:p>
        </w:tc>
        <w:tc>
          <w:tcPr>
            <w:tcW w:w="315" w:type="pct"/>
            <w:gridSpan w:val="2"/>
            <w:noWrap/>
            <w:vAlign w:val="bottom"/>
            <w:hideMark/>
          </w:tcPr>
          <w:p w14:paraId="3B010AE0" w14:textId="65431DC1" w:rsidR="004D28DD" w:rsidRPr="00286D16" w:rsidDel="004E77FC" w:rsidRDefault="004D28DD" w:rsidP="004D28DD">
            <w:pPr>
              <w:spacing w:after="120" w:line="360" w:lineRule="auto"/>
              <w:contextualSpacing/>
              <w:jc w:val="right"/>
              <w:rPr>
                <w:ins w:id="6910" w:author="Microsoft Word" w:date="2025-08-11T16:30:00Z" w16du:dateUtc="2025-08-11T21:30:00Z"/>
                <w:del w:id="6911" w:author="Jujia Li" w:date="2025-08-25T17:41:00Z" w16du:dateUtc="2025-08-25T22:41:00Z"/>
                <w:rFonts w:ascii="Times New Roman" w:eastAsia="Times New Roman" w:hAnsi="Times New Roman" w:cs="Times New Roman"/>
                <w:color w:val="000000"/>
                <w:kern w:val="0"/>
                <w:sz w:val="18"/>
                <w:szCs w:val="18"/>
                <w14:ligatures w14:val="none"/>
              </w:rPr>
            </w:pPr>
            <w:ins w:id="6912" w:author="Microsoft Word" w:date="2025-08-11T16:30:00Z" w16du:dateUtc="2025-08-11T21:30:00Z">
              <w:del w:id="6913" w:author="Jujia Li" w:date="2025-08-25T17:41:00Z" w16du:dateUtc="2025-08-25T22:41:00Z">
                <w:r w:rsidRPr="00286D16" w:rsidDel="004E77FC">
                  <w:rPr>
                    <w:rFonts w:ascii="Times New Roman" w:hAnsi="Times New Roman" w:cs="Times New Roman"/>
                    <w:color w:val="000000"/>
                    <w:sz w:val="18"/>
                    <w:szCs w:val="18"/>
                    <w:rPrChange w:id="6914" w:author="Jujia Li" w:date="2025-08-10T15:12:00Z" w16du:dateUtc="2025-08-10T20:12:00Z">
                      <w:rPr>
                        <w:rFonts w:ascii="Aptos Narrow" w:hAnsi="Aptos Narrow"/>
                        <w:color w:val="000000"/>
                        <w:sz w:val="22"/>
                        <w:szCs w:val="22"/>
                      </w:rPr>
                    </w:rPrChange>
                  </w:rPr>
                  <w:delText>0.24</w:delText>
                </w:r>
              </w:del>
            </w:ins>
          </w:p>
        </w:tc>
        <w:tc>
          <w:tcPr>
            <w:tcW w:w="380" w:type="pct"/>
            <w:noWrap/>
            <w:vAlign w:val="bottom"/>
            <w:hideMark/>
          </w:tcPr>
          <w:p w14:paraId="320B0F77" w14:textId="5F1E0825" w:rsidR="004D28DD" w:rsidRPr="00286D16" w:rsidDel="004E77FC" w:rsidRDefault="004D28DD" w:rsidP="004D28DD">
            <w:pPr>
              <w:spacing w:after="120" w:line="360" w:lineRule="auto"/>
              <w:contextualSpacing/>
              <w:jc w:val="right"/>
              <w:rPr>
                <w:ins w:id="6915" w:author="Microsoft Word" w:date="2025-08-11T16:30:00Z" w16du:dateUtc="2025-08-11T21:30:00Z"/>
                <w:del w:id="6916" w:author="Jujia Li" w:date="2025-08-25T17:41:00Z" w16du:dateUtc="2025-08-25T22:41:00Z"/>
                <w:rFonts w:ascii="Times New Roman" w:eastAsia="Times New Roman" w:hAnsi="Times New Roman" w:cs="Times New Roman"/>
                <w:color w:val="000000"/>
                <w:kern w:val="0"/>
                <w:sz w:val="18"/>
                <w:szCs w:val="18"/>
                <w14:ligatures w14:val="none"/>
              </w:rPr>
            </w:pPr>
            <w:ins w:id="6917" w:author="Microsoft Word" w:date="2025-08-11T16:30:00Z" w16du:dateUtc="2025-08-11T21:30:00Z">
              <w:del w:id="6918" w:author="Jujia Li" w:date="2025-08-25T17:41:00Z" w16du:dateUtc="2025-08-25T22:41:00Z">
                <w:r w:rsidRPr="00286D16" w:rsidDel="004E77FC">
                  <w:rPr>
                    <w:rFonts w:ascii="Times New Roman" w:hAnsi="Times New Roman" w:cs="Times New Roman"/>
                    <w:color w:val="000000"/>
                    <w:sz w:val="18"/>
                    <w:szCs w:val="18"/>
                    <w:rPrChange w:id="6919" w:author="Jujia Li" w:date="2025-08-10T15:12:00Z" w16du:dateUtc="2025-08-10T20:12:00Z">
                      <w:rPr>
                        <w:rFonts w:ascii="Aptos Narrow" w:hAnsi="Aptos Narrow"/>
                        <w:color w:val="000000"/>
                        <w:sz w:val="22"/>
                        <w:szCs w:val="22"/>
                      </w:rPr>
                    </w:rPrChange>
                  </w:rPr>
                  <w:delText>4.22</w:delText>
                </w:r>
              </w:del>
            </w:ins>
          </w:p>
        </w:tc>
        <w:tc>
          <w:tcPr>
            <w:tcW w:w="316" w:type="pct"/>
            <w:gridSpan w:val="2"/>
            <w:noWrap/>
            <w:vAlign w:val="bottom"/>
            <w:hideMark/>
          </w:tcPr>
          <w:p w14:paraId="6D5D04C5" w14:textId="01798FB7" w:rsidR="004D28DD" w:rsidRPr="00286D16" w:rsidDel="004E77FC" w:rsidRDefault="004D28DD" w:rsidP="004D28DD">
            <w:pPr>
              <w:spacing w:after="120" w:line="360" w:lineRule="auto"/>
              <w:contextualSpacing/>
              <w:jc w:val="right"/>
              <w:rPr>
                <w:ins w:id="6920" w:author="Microsoft Word" w:date="2025-08-11T16:30:00Z" w16du:dateUtc="2025-08-11T21:30:00Z"/>
                <w:del w:id="6921" w:author="Jujia Li" w:date="2025-08-25T17:41:00Z" w16du:dateUtc="2025-08-25T22:41:00Z"/>
                <w:rFonts w:ascii="Times New Roman" w:eastAsia="Times New Roman" w:hAnsi="Times New Roman" w:cs="Times New Roman"/>
                <w:color w:val="000000"/>
                <w:kern w:val="0"/>
                <w:sz w:val="18"/>
                <w:szCs w:val="18"/>
                <w14:ligatures w14:val="none"/>
              </w:rPr>
            </w:pPr>
            <w:ins w:id="6922" w:author="Microsoft Word" w:date="2025-08-11T16:30:00Z" w16du:dateUtc="2025-08-11T21:30:00Z">
              <w:del w:id="6923" w:author="Jujia Li" w:date="2025-08-25T17:41:00Z" w16du:dateUtc="2025-08-25T22:41:00Z">
                <w:r w:rsidRPr="00286D16" w:rsidDel="004E77FC">
                  <w:rPr>
                    <w:rFonts w:ascii="Times New Roman" w:hAnsi="Times New Roman" w:cs="Times New Roman"/>
                    <w:color w:val="000000"/>
                    <w:sz w:val="18"/>
                    <w:szCs w:val="18"/>
                    <w:rPrChange w:id="6924" w:author="Jujia Li" w:date="2025-08-10T15:12:00Z" w16du:dateUtc="2025-08-10T20:12:00Z">
                      <w:rPr>
                        <w:rFonts w:ascii="Aptos Narrow" w:hAnsi="Aptos Narrow"/>
                        <w:color w:val="000000"/>
                        <w:sz w:val="22"/>
                        <w:szCs w:val="22"/>
                      </w:rPr>
                    </w:rPrChange>
                  </w:rPr>
                  <w:delText>0.21</w:delText>
                </w:r>
              </w:del>
            </w:ins>
          </w:p>
        </w:tc>
        <w:tc>
          <w:tcPr>
            <w:tcW w:w="380" w:type="pct"/>
            <w:noWrap/>
            <w:vAlign w:val="bottom"/>
            <w:hideMark/>
          </w:tcPr>
          <w:p w14:paraId="248CF0C8" w14:textId="064BE835" w:rsidR="004D28DD" w:rsidRPr="00286D16" w:rsidDel="004E77FC" w:rsidRDefault="004D28DD" w:rsidP="004D28DD">
            <w:pPr>
              <w:spacing w:after="120" w:line="360" w:lineRule="auto"/>
              <w:contextualSpacing/>
              <w:jc w:val="right"/>
              <w:rPr>
                <w:ins w:id="6925" w:author="Microsoft Word" w:date="2025-08-11T16:30:00Z" w16du:dateUtc="2025-08-11T21:30:00Z"/>
                <w:del w:id="6926" w:author="Jujia Li" w:date="2025-08-25T17:41:00Z" w16du:dateUtc="2025-08-25T22:41:00Z"/>
                <w:rFonts w:ascii="Times New Roman" w:eastAsia="Times New Roman" w:hAnsi="Times New Roman" w:cs="Times New Roman"/>
                <w:color w:val="000000"/>
                <w:kern w:val="0"/>
                <w:sz w:val="18"/>
                <w:szCs w:val="18"/>
                <w14:ligatures w14:val="none"/>
              </w:rPr>
            </w:pPr>
            <w:ins w:id="6927" w:author="Microsoft Word" w:date="2025-08-11T16:30:00Z" w16du:dateUtc="2025-08-11T21:30:00Z">
              <w:del w:id="6928" w:author="Jujia Li" w:date="2025-08-25T17:41:00Z" w16du:dateUtc="2025-08-25T22:41:00Z">
                <w:r w:rsidRPr="00286D16" w:rsidDel="004E77FC">
                  <w:rPr>
                    <w:rFonts w:ascii="Times New Roman" w:hAnsi="Times New Roman" w:cs="Times New Roman"/>
                    <w:color w:val="000000"/>
                    <w:sz w:val="18"/>
                    <w:szCs w:val="18"/>
                    <w:rPrChange w:id="6929" w:author="Jujia Li" w:date="2025-08-10T15:12:00Z" w16du:dateUtc="2025-08-10T20:12:00Z">
                      <w:rPr>
                        <w:rFonts w:ascii="Aptos Narrow" w:hAnsi="Aptos Narrow"/>
                        <w:color w:val="000000"/>
                        <w:sz w:val="22"/>
                        <w:szCs w:val="22"/>
                      </w:rPr>
                    </w:rPrChange>
                  </w:rPr>
                  <w:delText>3.45</w:delText>
                </w:r>
              </w:del>
            </w:ins>
          </w:p>
        </w:tc>
        <w:tc>
          <w:tcPr>
            <w:tcW w:w="321" w:type="pct"/>
            <w:noWrap/>
            <w:vAlign w:val="bottom"/>
            <w:hideMark/>
          </w:tcPr>
          <w:p w14:paraId="4DFDDBD5" w14:textId="13819EF6" w:rsidR="004D28DD" w:rsidRPr="00286D16" w:rsidDel="004E77FC" w:rsidRDefault="004D28DD" w:rsidP="004D28DD">
            <w:pPr>
              <w:spacing w:after="120" w:line="360" w:lineRule="auto"/>
              <w:contextualSpacing/>
              <w:jc w:val="right"/>
              <w:rPr>
                <w:ins w:id="6930" w:author="Microsoft Word" w:date="2025-08-11T16:30:00Z" w16du:dateUtc="2025-08-11T21:30:00Z"/>
                <w:del w:id="6931" w:author="Jujia Li" w:date="2025-08-25T17:41:00Z" w16du:dateUtc="2025-08-25T22:41:00Z"/>
                <w:rFonts w:ascii="Times New Roman" w:eastAsia="Times New Roman" w:hAnsi="Times New Roman" w:cs="Times New Roman"/>
                <w:color w:val="000000"/>
                <w:kern w:val="0"/>
                <w:sz w:val="18"/>
                <w:szCs w:val="18"/>
                <w14:ligatures w14:val="none"/>
              </w:rPr>
            </w:pPr>
            <w:ins w:id="6932" w:author="Microsoft Word" w:date="2025-08-11T16:30:00Z" w16du:dateUtc="2025-08-11T21:30:00Z">
              <w:del w:id="6933" w:author="Jujia Li" w:date="2025-08-25T17:41:00Z" w16du:dateUtc="2025-08-25T22:41:00Z">
                <w:r w:rsidRPr="00286D16" w:rsidDel="004E77FC">
                  <w:rPr>
                    <w:rFonts w:ascii="Times New Roman" w:hAnsi="Times New Roman" w:cs="Times New Roman"/>
                    <w:color w:val="000000"/>
                    <w:sz w:val="18"/>
                    <w:szCs w:val="18"/>
                    <w:rPrChange w:id="6934" w:author="Jujia Li" w:date="2025-08-10T15:12:00Z" w16du:dateUtc="2025-08-10T20:12:00Z">
                      <w:rPr>
                        <w:rFonts w:ascii="Aptos Narrow" w:hAnsi="Aptos Narrow"/>
                        <w:color w:val="000000"/>
                        <w:sz w:val="22"/>
                        <w:szCs w:val="22"/>
                      </w:rPr>
                    </w:rPrChange>
                  </w:rPr>
                  <w:delText>0.17</w:delText>
                </w:r>
              </w:del>
            </w:ins>
          </w:p>
        </w:tc>
        <w:tc>
          <w:tcPr>
            <w:tcW w:w="428" w:type="pct"/>
            <w:noWrap/>
            <w:vAlign w:val="bottom"/>
            <w:hideMark/>
          </w:tcPr>
          <w:p w14:paraId="1EE7568B" w14:textId="3D2BB05E" w:rsidR="004D28DD" w:rsidRPr="00286D16" w:rsidDel="004E77FC" w:rsidRDefault="004D28DD" w:rsidP="004D28DD">
            <w:pPr>
              <w:spacing w:after="120" w:line="360" w:lineRule="auto"/>
              <w:contextualSpacing/>
              <w:jc w:val="right"/>
              <w:rPr>
                <w:ins w:id="6935" w:author="Microsoft Word" w:date="2025-08-11T16:30:00Z" w16du:dateUtc="2025-08-11T21:30:00Z"/>
                <w:del w:id="6936" w:author="Jujia Li" w:date="2025-08-25T17:41:00Z" w16du:dateUtc="2025-08-25T22:41:00Z"/>
                <w:rFonts w:ascii="Times New Roman" w:eastAsia="Times New Roman" w:hAnsi="Times New Roman" w:cs="Times New Roman"/>
                <w:color w:val="000000"/>
                <w:kern w:val="0"/>
                <w:sz w:val="18"/>
                <w:szCs w:val="18"/>
                <w14:ligatures w14:val="none"/>
              </w:rPr>
            </w:pPr>
            <w:ins w:id="6937" w:author="Microsoft Word" w:date="2025-08-11T16:30:00Z" w16du:dateUtc="2025-08-11T21:30:00Z">
              <w:del w:id="6938" w:author="Jujia Li" w:date="2025-08-25T17:41:00Z" w16du:dateUtc="2025-08-25T22:41:00Z">
                <w:r w:rsidRPr="00286D16" w:rsidDel="004E77FC">
                  <w:rPr>
                    <w:rFonts w:ascii="Times New Roman" w:hAnsi="Times New Roman" w:cs="Times New Roman"/>
                    <w:color w:val="000000"/>
                    <w:sz w:val="18"/>
                    <w:szCs w:val="18"/>
                    <w:rPrChange w:id="6939" w:author="Jujia Li" w:date="2025-08-10T15:12:00Z" w16du:dateUtc="2025-08-10T20:12:00Z">
                      <w:rPr>
                        <w:rFonts w:ascii="Aptos Narrow" w:hAnsi="Aptos Narrow"/>
                        <w:color w:val="000000"/>
                        <w:sz w:val="22"/>
                        <w:szCs w:val="22"/>
                      </w:rPr>
                    </w:rPrChange>
                  </w:rPr>
                  <w:delText>19.42</w:delText>
                </w:r>
              </w:del>
            </w:ins>
          </w:p>
        </w:tc>
        <w:tc>
          <w:tcPr>
            <w:tcW w:w="344" w:type="pct"/>
            <w:vAlign w:val="bottom"/>
          </w:tcPr>
          <w:p w14:paraId="2BEFD602" w14:textId="0BFD7B39" w:rsidR="004D28DD" w:rsidRPr="00286D16" w:rsidDel="004E77FC" w:rsidRDefault="004D28DD" w:rsidP="004D28DD">
            <w:pPr>
              <w:spacing w:after="120" w:line="360" w:lineRule="auto"/>
              <w:contextualSpacing/>
              <w:jc w:val="right"/>
              <w:rPr>
                <w:ins w:id="6940" w:author="Microsoft Word" w:date="2025-08-11T16:30:00Z" w16du:dateUtc="2025-08-11T21:30:00Z"/>
                <w:del w:id="6941" w:author="Jujia Li" w:date="2025-08-25T17:41:00Z" w16du:dateUtc="2025-08-25T22:41:00Z"/>
                <w:rFonts w:ascii="Times New Roman" w:hAnsi="Times New Roman" w:cs="Times New Roman"/>
                <w:sz w:val="18"/>
                <w:szCs w:val="18"/>
              </w:rPr>
            </w:pPr>
            <w:ins w:id="6942" w:author="Microsoft Word" w:date="2025-08-11T16:30:00Z" w16du:dateUtc="2025-08-11T21:30:00Z">
              <w:del w:id="6943" w:author="Jujia Li" w:date="2025-08-25T17:41:00Z" w16du:dateUtc="2025-08-25T22:41:00Z">
                <w:r w:rsidRPr="00286D16" w:rsidDel="004E77FC">
                  <w:rPr>
                    <w:rFonts w:ascii="Times New Roman" w:hAnsi="Times New Roman" w:cs="Times New Roman"/>
                    <w:color w:val="000000"/>
                    <w:sz w:val="18"/>
                    <w:szCs w:val="18"/>
                    <w:rPrChange w:id="6944" w:author="Jujia Li" w:date="2025-08-10T15:12:00Z" w16du:dateUtc="2025-08-10T20:12:00Z">
                      <w:rPr>
                        <w:rFonts w:ascii="Aptos Narrow" w:hAnsi="Aptos Narrow"/>
                        <w:color w:val="000000"/>
                        <w:sz w:val="22"/>
                        <w:szCs w:val="22"/>
                      </w:rPr>
                    </w:rPrChange>
                  </w:rPr>
                  <w:delText>0.24</w:delText>
                </w:r>
              </w:del>
            </w:ins>
          </w:p>
        </w:tc>
      </w:tr>
      <w:tr w:rsidR="004D28DD" w:rsidRPr="006A0CE7" w:rsidDel="004E77FC" w14:paraId="0DE99CB7" w14:textId="391815A3" w:rsidTr="005E344C">
        <w:trPr>
          <w:trHeight w:val="290"/>
          <w:ins w:id="6945" w:author="Microsoft Word" w:date="2025-08-11T16:30:00Z"/>
          <w:del w:id="6946" w:author="Jujia Li" w:date="2025-08-25T17:41:00Z"/>
        </w:trPr>
        <w:tc>
          <w:tcPr>
            <w:tcW w:w="808" w:type="pct"/>
            <w:noWrap/>
            <w:vAlign w:val="bottom"/>
            <w:hideMark/>
          </w:tcPr>
          <w:p w14:paraId="1AE356FB" w14:textId="5108D6D7" w:rsidR="004D28DD" w:rsidRPr="00221F0A" w:rsidDel="004E77FC" w:rsidRDefault="004D28DD" w:rsidP="004D28DD">
            <w:pPr>
              <w:spacing w:after="120" w:line="360" w:lineRule="auto"/>
              <w:contextualSpacing/>
              <w:rPr>
                <w:ins w:id="6947" w:author="Microsoft Word" w:date="2025-08-11T16:30:00Z" w16du:dateUtc="2025-08-11T21:30:00Z"/>
                <w:del w:id="6948" w:author="Jujia Li" w:date="2025-08-25T17:41:00Z" w16du:dateUtc="2025-08-25T22:41:00Z"/>
                <w:rFonts w:ascii="Times New Roman" w:eastAsia="Times New Roman" w:hAnsi="Times New Roman" w:cs="Times New Roman"/>
                <w:color w:val="000000"/>
                <w:kern w:val="0"/>
                <w:sz w:val="18"/>
                <w:szCs w:val="18"/>
                <w14:ligatures w14:val="none"/>
              </w:rPr>
            </w:pPr>
            <w:ins w:id="6949" w:author="Microsoft Word" w:date="2025-08-11T16:30:00Z" w16du:dateUtc="2025-08-11T21:30:00Z">
              <w:del w:id="6950" w:author="Jujia Li" w:date="2025-08-25T17:41:00Z" w16du:dateUtc="2025-08-25T22:41:00Z">
                <w:r w:rsidRPr="005E344C" w:rsidDel="004E77FC">
                  <w:rPr>
                    <w:rFonts w:ascii="Times New Roman" w:hAnsi="Times New Roman" w:cs="Times New Roman"/>
                    <w:color w:val="000000"/>
                    <w:sz w:val="18"/>
                    <w:szCs w:val="18"/>
                  </w:rPr>
                  <w:delText>CULLMAN</w:delText>
                </w:r>
              </w:del>
            </w:ins>
          </w:p>
        </w:tc>
        <w:tc>
          <w:tcPr>
            <w:tcW w:w="566" w:type="pct"/>
            <w:vAlign w:val="bottom"/>
          </w:tcPr>
          <w:p w14:paraId="1E8CACDC" w14:textId="7EE6DBD6" w:rsidR="004D28DD" w:rsidRPr="00286D16" w:rsidDel="004E77FC" w:rsidRDefault="004D28DD" w:rsidP="004D28DD">
            <w:pPr>
              <w:spacing w:after="120" w:line="360" w:lineRule="auto"/>
              <w:contextualSpacing/>
              <w:jc w:val="right"/>
              <w:rPr>
                <w:ins w:id="6951" w:author="Microsoft Word" w:date="2025-08-11T16:30:00Z" w16du:dateUtc="2025-08-11T21:30:00Z"/>
                <w:del w:id="6952" w:author="Jujia Li" w:date="2025-08-25T17:41:00Z" w16du:dateUtc="2025-08-25T22:41:00Z"/>
                <w:rFonts w:ascii="Times New Roman" w:hAnsi="Times New Roman" w:cs="Times New Roman"/>
                <w:sz w:val="18"/>
                <w:szCs w:val="18"/>
              </w:rPr>
            </w:pPr>
            <w:ins w:id="6953" w:author="Microsoft Word" w:date="2025-08-11T16:30:00Z" w16du:dateUtc="2025-08-11T21:30:00Z">
              <w:del w:id="6954" w:author="Jujia Li" w:date="2025-08-25T17:41:00Z" w16du:dateUtc="2025-08-25T22:41:00Z">
                <w:r w:rsidRPr="005E344C" w:rsidDel="004E77FC">
                  <w:rPr>
                    <w:rFonts w:ascii="Times New Roman" w:hAnsi="Times New Roman" w:cs="Times New Roman"/>
                    <w:color w:val="000000"/>
                    <w:sz w:val="18"/>
                    <w:szCs w:val="18"/>
                  </w:rPr>
                  <w:delText>83125.29</w:delText>
                </w:r>
              </w:del>
            </w:ins>
          </w:p>
        </w:tc>
        <w:tc>
          <w:tcPr>
            <w:tcW w:w="454" w:type="pct"/>
            <w:noWrap/>
            <w:vAlign w:val="bottom"/>
            <w:hideMark/>
          </w:tcPr>
          <w:p w14:paraId="15D026F3" w14:textId="21FEC190" w:rsidR="004D28DD" w:rsidRPr="00286D16" w:rsidDel="004E77FC" w:rsidRDefault="004D28DD" w:rsidP="004D28DD">
            <w:pPr>
              <w:spacing w:after="120" w:line="360" w:lineRule="auto"/>
              <w:contextualSpacing/>
              <w:jc w:val="right"/>
              <w:rPr>
                <w:ins w:id="6955" w:author="Microsoft Word" w:date="2025-08-11T16:30:00Z" w16du:dateUtc="2025-08-11T21:30:00Z"/>
                <w:del w:id="6956" w:author="Jujia Li" w:date="2025-08-25T17:41:00Z" w16du:dateUtc="2025-08-25T22:41:00Z"/>
                <w:rFonts w:ascii="Times New Roman" w:eastAsia="Times New Roman" w:hAnsi="Times New Roman" w:cs="Times New Roman"/>
                <w:color w:val="000000"/>
                <w:kern w:val="0"/>
                <w:sz w:val="18"/>
                <w:szCs w:val="18"/>
                <w14:ligatures w14:val="none"/>
              </w:rPr>
            </w:pPr>
            <w:ins w:id="6957" w:author="Microsoft Word" w:date="2025-08-11T16:30:00Z" w16du:dateUtc="2025-08-11T21:30:00Z">
              <w:del w:id="6958" w:author="Jujia Li" w:date="2025-08-25T17:41:00Z" w16du:dateUtc="2025-08-25T22:41:00Z">
                <w:r w:rsidRPr="00286D16" w:rsidDel="004E77FC">
                  <w:rPr>
                    <w:rFonts w:ascii="Times New Roman" w:hAnsi="Times New Roman" w:cs="Times New Roman"/>
                    <w:color w:val="000000"/>
                    <w:sz w:val="18"/>
                    <w:szCs w:val="18"/>
                    <w:rPrChange w:id="6959" w:author="Jujia Li" w:date="2025-08-10T15:12:00Z" w16du:dateUtc="2025-08-10T20:12:00Z">
                      <w:rPr>
                        <w:rFonts w:ascii="Aptos Narrow" w:hAnsi="Aptos Narrow"/>
                        <w:color w:val="000000"/>
                        <w:sz w:val="22"/>
                        <w:szCs w:val="22"/>
                      </w:rPr>
                    </w:rPrChange>
                  </w:rPr>
                  <w:delText>11.48</w:delText>
                </w:r>
              </w:del>
            </w:ins>
          </w:p>
        </w:tc>
        <w:tc>
          <w:tcPr>
            <w:tcW w:w="308" w:type="pct"/>
            <w:gridSpan w:val="2"/>
            <w:noWrap/>
            <w:vAlign w:val="bottom"/>
            <w:hideMark/>
          </w:tcPr>
          <w:p w14:paraId="6D730680" w14:textId="51FBE76F" w:rsidR="004D28DD" w:rsidRPr="00286D16" w:rsidDel="004E77FC" w:rsidRDefault="004D28DD" w:rsidP="004D28DD">
            <w:pPr>
              <w:spacing w:after="120" w:line="360" w:lineRule="auto"/>
              <w:contextualSpacing/>
              <w:jc w:val="right"/>
              <w:rPr>
                <w:ins w:id="6960" w:author="Microsoft Word" w:date="2025-08-11T16:30:00Z" w16du:dateUtc="2025-08-11T21:30:00Z"/>
                <w:del w:id="6961" w:author="Jujia Li" w:date="2025-08-25T17:41:00Z" w16du:dateUtc="2025-08-25T22:41:00Z"/>
                <w:rFonts w:ascii="Times New Roman" w:eastAsia="Times New Roman" w:hAnsi="Times New Roman" w:cs="Times New Roman"/>
                <w:color w:val="000000"/>
                <w:kern w:val="0"/>
                <w:sz w:val="18"/>
                <w:szCs w:val="18"/>
                <w14:ligatures w14:val="none"/>
              </w:rPr>
            </w:pPr>
            <w:ins w:id="6962" w:author="Microsoft Word" w:date="2025-08-11T16:30:00Z" w16du:dateUtc="2025-08-11T21:30:00Z">
              <w:del w:id="6963" w:author="Jujia Li" w:date="2025-08-25T17:41:00Z" w16du:dateUtc="2025-08-25T22:41:00Z">
                <w:r w:rsidRPr="00286D16" w:rsidDel="004E77FC">
                  <w:rPr>
                    <w:rFonts w:ascii="Times New Roman" w:hAnsi="Times New Roman" w:cs="Times New Roman"/>
                    <w:color w:val="000000"/>
                    <w:sz w:val="18"/>
                    <w:szCs w:val="18"/>
                    <w:rPrChange w:id="6964" w:author="Jujia Li" w:date="2025-08-10T15:12:00Z" w16du:dateUtc="2025-08-10T20:12:00Z">
                      <w:rPr>
                        <w:rFonts w:ascii="Aptos Narrow" w:hAnsi="Aptos Narrow"/>
                        <w:color w:val="000000"/>
                        <w:sz w:val="22"/>
                        <w:szCs w:val="22"/>
                      </w:rPr>
                    </w:rPrChange>
                  </w:rPr>
                  <w:delText>0.38</w:delText>
                </w:r>
              </w:del>
            </w:ins>
          </w:p>
        </w:tc>
        <w:tc>
          <w:tcPr>
            <w:tcW w:w="380" w:type="pct"/>
            <w:noWrap/>
            <w:vAlign w:val="bottom"/>
            <w:hideMark/>
          </w:tcPr>
          <w:p w14:paraId="70CD4E9D" w14:textId="0667C93A" w:rsidR="004D28DD" w:rsidRPr="00286D16" w:rsidDel="004E77FC" w:rsidRDefault="004D28DD" w:rsidP="004D28DD">
            <w:pPr>
              <w:spacing w:after="120" w:line="360" w:lineRule="auto"/>
              <w:contextualSpacing/>
              <w:jc w:val="right"/>
              <w:rPr>
                <w:ins w:id="6965" w:author="Microsoft Word" w:date="2025-08-11T16:30:00Z" w16du:dateUtc="2025-08-11T21:30:00Z"/>
                <w:del w:id="6966" w:author="Jujia Li" w:date="2025-08-25T17:41:00Z" w16du:dateUtc="2025-08-25T22:41:00Z"/>
                <w:rFonts w:ascii="Times New Roman" w:eastAsia="Times New Roman" w:hAnsi="Times New Roman" w:cs="Times New Roman"/>
                <w:color w:val="000000"/>
                <w:kern w:val="0"/>
                <w:sz w:val="18"/>
                <w:szCs w:val="18"/>
                <w14:ligatures w14:val="none"/>
              </w:rPr>
            </w:pPr>
            <w:ins w:id="6967" w:author="Microsoft Word" w:date="2025-08-11T16:30:00Z" w16du:dateUtc="2025-08-11T21:30:00Z">
              <w:del w:id="6968" w:author="Jujia Li" w:date="2025-08-25T17:41:00Z" w16du:dateUtc="2025-08-25T22:41:00Z">
                <w:r w:rsidRPr="00286D16" w:rsidDel="004E77FC">
                  <w:rPr>
                    <w:rFonts w:ascii="Times New Roman" w:hAnsi="Times New Roman" w:cs="Times New Roman"/>
                    <w:color w:val="000000"/>
                    <w:sz w:val="18"/>
                    <w:szCs w:val="18"/>
                    <w:rPrChange w:id="6969" w:author="Jujia Li" w:date="2025-08-10T15:12:00Z" w16du:dateUtc="2025-08-10T20:12:00Z">
                      <w:rPr>
                        <w:rFonts w:ascii="Aptos Narrow" w:hAnsi="Aptos Narrow"/>
                        <w:color w:val="000000"/>
                        <w:sz w:val="22"/>
                        <w:szCs w:val="22"/>
                      </w:rPr>
                    </w:rPrChange>
                  </w:rPr>
                  <w:delText>8.04</w:delText>
                </w:r>
              </w:del>
            </w:ins>
          </w:p>
        </w:tc>
        <w:tc>
          <w:tcPr>
            <w:tcW w:w="315" w:type="pct"/>
            <w:gridSpan w:val="2"/>
            <w:noWrap/>
            <w:vAlign w:val="bottom"/>
            <w:hideMark/>
          </w:tcPr>
          <w:p w14:paraId="0F4DCF74" w14:textId="3CFCED65" w:rsidR="004D28DD" w:rsidRPr="00286D16" w:rsidDel="004E77FC" w:rsidRDefault="004D28DD" w:rsidP="004D28DD">
            <w:pPr>
              <w:spacing w:after="120" w:line="360" w:lineRule="auto"/>
              <w:contextualSpacing/>
              <w:jc w:val="right"/>
              <w:rPr>
                <w:ins w:id="6970" w:author="Microsoft Word" w:date="2025-08-11T16:30:00Z" w16du:dateUtc="2025-08-11T21:30:00Z"/>
                <w:del w:id="6971" w:author="Jujia Li" w:date="2025-08-25T17:41:00Z" w16du:dateUtc="2025-08-25T22:41:00Z"/>
                <w:rFonts w:ascii="Times New Roman" w:eastAsia="Times New Roman" w:hAnsi="Times New Roman" w:cs="Times New Roman"/>
                <w:color w:val="000000"/>
                <w:kern w:val="0"/>
                <w:sz w:val="18"/>
                <w:szCs w:val="18"/>
                <w14:ligatures w14:val="none"/>
              </w:rPr>
            </w:pPr>
            <w:ins w:id="6972" w:author="Microsoft Word" w:date="2025-08-11T16:30:00Z" w16du:dateUtc="2025-08-11T21:30:00Z">
              <w:del w:id="6973" w:author="Jujia Li" w:date="2025-08-25T17:41:00Z" w16du:dateUtc="2025-08-25T22:41:00Z">
                <w:r w:rsidRPr="00286D16" w:rsidDel="004E77FC">
                  <w:rPr>
                    <w:rFonts w:ascii="Times New Roman" w:hAnsi="Times New Roman" w:cs="Times New Roman"/>
                    <w:color w:val="000000"/>
                    <w:sz w:val="18"/>
                    <w:szCs w:val="18"/>
                    <w:rPrChange w:id="6974" w:author="Jujia Li" w:date="2025-08-10T15:12:00Z" w16du:dateUtc="2025-08-10T20:12:00Z">
                      <w:rPr>
                        <w:rFonts w:ascii="Aptos Narrow" w:hAnsi="Aptos Narrow"/>
                        <w:color w:val="000000"/>
                        <w:sz w:val="22"/>
                        <w:szCs w:val="22"/>
                      </w:rPr>
                    </w:rPrChange>
                  </w:rPr>
                  <w:delText>0.27</w:delText>
                </w:r>
              </w:del>
            </w:ins>
          </w:p>
        </w:tc>
        <w:tc>
          <w:tcPr>
            <w:tcW w:w="380" w:type="pct"/>
            <w:noWrap/>
            <w:vAlign w:val="bottom"/>
            <w:hideMark/>
          </w:tcPr>
          <w:p w14:paraId="371C56B4" w14:textId="09ADB1D4" w:rsidR="004D28DD" w:rsidRPr="00286D16" w:rsidDel="004E77FC" w:rsidRDefault="004D28DD" w:rsidP="004D28DD">
            <w:pPr>
              <w:spacing w:after="120" w:line="360" w:lineRule="auto"/>
              <w:contextualSpacing/>
              <w:jc w:val="right"/>
              <w:rPr>
                <w:ins w:id="6975" w:author="Microsoft Word" w:date="2025-08-11T16:30:00Z" w16du:dateUtc="2025-08-11T21:30:00Z"/>
                <w:del w:id="6976" w:author="Jujia Li" w:date="2025-08-25T17:41:00Z" w16du:dateUtc="2025-08-25T22:41:00Z"/>
                <w:rFonts w:ascii="Times New Roman" w:eastAsia="Times New Roman" w:hAnsi="Times New Roman" w:cs="Times New Roman"/>
                <w:color w:val="000000"/>
                <w:kern w:val="0"/>
                <w:sz w:val="18"/>
                <w:szCs w:val="18"/>
                <w14:ligatures w14:val="none"/>
              </w:rPr>
            </w:pPr>
            <w:ins w:id="6977" w:author="Microsoft Word" w:date="2025-08-11T16:30:00Z" w16du:dateUtc="2025-08-11T21:30:00Z">
              <w:del w:id="6978" w:author="Jujia Li" w:date="2025-08-25T17:41:00Z" w16du:dateUtc="2025-08-25T22:41:00Z">
                <w:r w:rsidRPr="00286D16" w:rsidDel="004E77FC">
                  <w:rPr>
                    <w:rFonts w:ascii="Times New Roman" w:hAnsi="Times New Roman" w:cs="Times New Roman"/>
                    <w:color w:val="000000"/>
                    <w:sz w:val="18"/>
                    <w:szCs w:val="18"/>
                    <w:rPrChange w:id="6979" w:author="Jujia Li" w:date="2025-08-10T15:12:00Z" w16du:dateUtc="2025-08-10T20:12:00Z">
                      <w:rPr>
                        <w:rFonts w:ascii="Aptos Narrow" w:hAnsi="Aptos Narrow"/>
                        <w:color w:val="000000"/>
                        <w:sz w:val="22"/>
                        <w:szCs w:val="22"/>
                      </w:rPr>
                    </w:rPrChange>
                  </w:rPr>
                  <w:delText>5.81</w:delText>
                </w:r>
              </w:del>
            </w:ins>
          </w:p>
        </w:tc>
        <w:tc>
          <w:tcPr>
            <w:tcW w:w="316" w:type="pct"/>
            <w:gridSpan w:val="2"/>
            <w:noWrap/>
            <w:vAlign w:val="bottom"/>
            <w:hideMark/>
          </w:tcPr>
          <w:p w14:paraId="55370EC2" w14:textId="7663D89E" w:rsidR="004D28DD" w:rsidRPr="00286D16" w:rsidDel="004E77FC" w:rsidRDefault="004D28DD" w:rsidP="004D28DD">
            <w:pPr>
              <w:spacing w:after="120" w:line="360" w:lineRule="auto"/>
              <w:contextualSpacing/>
              <w:jc w:val="right"/>
              <w:rPr>
                <w:ins w:id="6980" w:author="Microsoft Word" w:date="2025-08-11T16:30:00Z" w16du:dateUtc="2025-08-11T21:30:00Z"/>
                <w:del w:id="6981" w:author="Jujia Li" w:date="2025-08-25T17:41:00Z" w16du:dateUtc="2025-08-25T22:41:00Z"/>
                <w:rFonts w:ascii="Times New Roman" w:eastAsia="Times New Roman" w:hAnsi="Times New Roman" w:cs="Times New Roman"/>
                <w:color w:val="000000"/>
                <w:kern w:val="0"/>
                <w:sz w:val="18"/>
                <w:szCs w:val="18"/>
                <w14:ligatures w14:val="none"/>
              </w:rPr>
            </w:pPr>
            <w:ins w:id="6982" w:author="Microsoft Word" w:date="2025-08-11T16:30:00Z" w16du:dateUtc="2025-08-11T21:30:00Z">
              <w:del w:id="6983" w:author="Jujia Li" w:date="2025-08-25T17:41:00Z" w16du:dateUtc="2025-08-25T22:41:00Z">
                <w:r w:rsidRPr="00286D16" w:rsidDel="004E77FC">
                  <w:rPr>
                    <w:rFonts w:ascii="Times New Roman" w:hAnsi="Times New Roman" w:cs="Times New Roman"/>
                    <w:color w:val="000000"/>
                    <w:sz w:val="18"/>
                    <w:szCs w:val="18"/>
                    <w:rPrChange w:id="6984" w:author="Jujia Li" w:date="2025-08-10T15:12:00Z" w16du:dateUtc="2025-08-10T20:12:00Z">
                      <w:rPr>
                        <w:rFonts w:ascii="Aptos Narrow" w:hAnsi="Aptos Narrow"/>
                        <w:color w:val="000000"/>
                        <w:sz w:val="22"/>
                        <w:szCs w:val="22"/>
                      </w:rPr>
                    </w:rPrChange>
                  </w:rPr>
                  <w:delText>0.19</w:delText>
                </w:r>
              </w:del>
            </w:ins>
          </w:p>
        </w:tc>
        <w:tc>
          <w:tcPr>
            <w:tcW w:w="380" w:type="pct"/>
            <w:noWrap/>
            <w:vAlign w:val="bottom"/>
            <w:hideMark/>
          </w:tcPr>
          <w:p w14:paraId="3C3DFA60" w14:textId="3A8BA781" w:rsidR="004D28DD" w:rsidRPr="00286D16" w:rsidDel="004E77FC" w:rsidRDefault="004D28DD" w:rsidP="004D28DD">
            <w:pPr>
              <w:spacing w:after="120" w:line="360" w:lineRule="auto"/>
              <w:contextualSpacing/>
              <w:jc w:val="right"/>
              <w:rPr>
                <w:ins w:id="6985" w:author="Microsoft Word" w:date="2025-08-11T16:30:00Z" w16du:dateUtc="2025-08-11T21:30:00Z"/>
                <w:del w:id="6986" w:author="Jujia Li" w:date="2025-08-25T17:41:00Z" w16du:dateUtc="2025-08-25T22:41:00Z"/>
                <w:rFonts w:ascii="Times New Roman" w:eastAsia="Times New Roman" w:hAnsi="Times New Roman" w:cs="Times New Roman"/>
                <w:color w:val="000000"/>
                <w:kern w:val="0"/>
                <w:sz w:val="18"/>
                <w:szCs w:val="18"/>
                <w14:ligatures w14:val="none"/>
              </w:rPr>
            </w:pPr>
            <w:ins w:id="6987" w:author="Microsoft Word" w:date="2025-08-11T16:30:00Z" w16du:dateUtc="2025-08-11T21:30:00Z">
              <w:del w:id="6988" w:author="Jujia Li" w:date="2025-08-25T17:41:00Z" w16du:dateUtc="2025-08-25T22:41:00Z">
                <w:r w:rsidRPr="00286D16" w:rsidDel="004E77FC">
                  <w:rPr>
                    <w:rFonts w:ascii="Times New Roman" w:hAnsi="Times New Roman" w:cs="Times New Roman"/>
                    <w:color w:val="000000"/>
                    <w:sz w:val="18"/>
                    <w:szCs w:val="18"/>
                    <w:rPrChange w:id="6989" w:author="Jujia Li" w:date="2025-08-10T15:12:00Z" w16du:dateUtc="2025-08-10T20:12:00Z">
                      <w:rPr>
                        <w:rFonts w:ascii="Aptos Narrow" w:hAnsi="Aptos Narrow"/>
                        <w:color w:val="000000"/>
                        <w:sz w:val="22"/>
                        <w:szCs w:val="22"/>
                      </w:rPr>
                    </w:rPrChange>
                  </w:rPr>
                  <w:delText>3.78</w:delText>
                </w:r>
              </w:del>
            </w:ins>
          </w:p>
        </w:tc>
        <w:tc>
          <w:tcPr>
            <w:tcW w:w="321" w:type="pct"/>
            <w:noWrap/>
            <w:vAlign w:val="bottom"/>
            <w:hideMark/>
          </w:tcPr>
          <w:p w14:paraId="30BAFCCF" w14:textId="6866D702" w:rsidR="004D28DD" w:rsidRPr="00286D16" w:rsidDel="004E77FC" w:rsidRDefault="004D28DD" w:rsidP="004D28DD">
            <w:pPr>
              <w:spacing w:after="120" w:line="360" w:lineRule="auto"/>
              <w:contextualSpacing/>
              <w:jc w:val="right"/>
              <w:rPr>
                <w:ins w:id="6990" w:author="Microsoft Word" w:date="2025-08-11T16:30:00Z" w16du:dateUtc="2025-08-11T21:30:00Z"/>
                <w:del w:id="6991" w:author="Jujia Li" w:date="2025-08-25T17:41:00Z" w16du:dateUtc="2025-08-25T22:41:00Z"/>
                <w:rFonts w:ascii="Times New Roman" w:eastAsia="Times New Roman" w:hAnsi="Times New Roman" w:cs="Times New Roman"/>
                <w:color w:val="000000"/>
                <w:kern w:val="0"/>
                <w:sz w:val="18"/>
                <w:szCs w:val="18"/>
                <w14:ligatures w14:val="none"/>
              </w:rPr>
            </w:pPr>
            <w:ins w:id="6992" w:author="Microsoft Word" w:date="2025-08-11T16:30:00Z" w16du:dateUtc="2025-08-11T21:30:00Z">
              <w:del w:id="6993" w:author="Jujia Li" w:date="2025-08-25T17:41:00Z" w16du:dateUtc="2025-08-25T22:41:00Z">
                <w:r w:rsidRPr="00286D16" w:rsidDel="004E77FC">
                  <w:rPr>
                    <w:rFonts w:ascii="Times New Roman" w:hAnsi="Times New Roman" w:cs="Times New Roman"/>
                    <w:color w:val="000000"/>
                    <w:sz w:val="18"/>
                    <w:szCs w:val="18"/>
                    <w:rPrChange w:id="6994" w:author="Jujia Li" w:date="2025-08-10T15:12:00Z" w16du:dateUtc="2025-08-10T20:12:00Z">
                      <w:rPr>
                        <w:rFonts w:ascii="Aptos Narrow" w:hAnsi="Aptos Narrow"/>
                        <w:color w:val="000000"/>
                        <w:sz w:val="22"/>
                        <w:szCs w:val="22"/>
                      </w:rPr>
                    </w:rPrChange>
                  </w:rPr>
                  <w:delText>0.12</w:delText>
                </w:r>
              </w:del>
            </w:ins>
          </w:p>
        </w:tc>
        <w:tc>
          <w:tcPr>
            <w:tcW w:w="428" w:type="pct"/>
            <w:noWrap/>
            <w:vAlign w:val="bottom"/>
            <w:hideMark/>
          </w:tcPr>
          <w:p w14:paraId="10815310" w14:textId="33B90A4F" w:rsidR="004D28DD" w:rsidRPr="00286D16" w:rsidDel="004E77FC" w:rsidRDefault="004D28DD" w:rsidP="004D28DD">
            <w:pPr>
              <w:spacing w:after="120" w:line="360" w:lineRule="auto"/>
              <w:contextualSpacing/>
              <w:jc w:val="right"/>
              <w:rPr>
                <w:ins w:id="6995" w:author="Microsoft Word" w:date="2025-08-11T16:30:00Z" w16du:dateUtc="2025-08-11T21:30:00Z"/>
                <w:del w:id="6996" w:author="Jujia Li" w:date="2025-08-25T17:41:00Z" w16du:dateUtc="2025-08-25T22:41:00Z"/>
                <w:rFonts w:ascii="Times New Roman" w:eastAsia="Times New Roman" w:hAnsi="Times New Roman" w:cs="Times New Roman"/>
                <w:color w:val="000000"/>
                <w:kern w:val="0"/>
                <w:sz w:val="18"/>
                <w:szCs w:val="18"/>
                <w14:ligatures w14:val="none"/>
              </w:rPr>
            </w:pPr>
            <w:ins w:id="6997" w:author="Microsoft Word" w:date="2025-08-11T16:30:00Z" w16du:dateUtc="2025-08-11T21:30:00Z">
              <w:del w:id="6998" w:author="Jujia Li" w:date="2025-08-25T17:41:00Z" w16du:dateUtc="2025-08-25T22:41:00Z">
                <w:r w:rsidRPr="00286D16" w:rsidDel="004E77FC">
                  <w:rPr>
                    <w:rFonts w:ascii="Times New Roman" w:hAnsi="Times New Roman" w:cs="Times New Roman"/>
                    <w:color w:val="000000"/>
                    <w:sz w:val="18"/>
                    <w:szCs w:val="18"/>
                    <w:rPrChange w:id="6999" w:author="Jujia Li" w:date="2025-08-10T15:12:00Z" w16du:dateUtc="2025-08-10T20:12:00Z">
                      <w:rPr>
                        <w:rFonts w:ascii="Aptos Narrow" w:hAnsi="Aptos Narrow"/>
                        <w:color w:val="000000"/>
                        <w:sz w:val="22"/>
                        <w:szCs w:val="22"/>
                      </w:rPr>
                    </w:rPrChange>
                  </w:rPr>
                  <w:delText>29.11</w:delText>
                </w:r>
              </w:del>
            </w:ins>
          </w:p>
        </w:tc>
        <w:tc>
          <w:tcPr>
            <w:tcW w:w="344" w:type="pct"/>
            <w:vAlign w:val="bottom"/>
          </w:tcPr>
          <w:p w14:paraId="4C5C59B0" w14:textId="4D14FC18" w:rsidR="004D28DD" w:rsidRPr="00286D16" w:rsidDel="004E77FC" w:rsidRDefault="004D28DD" w:rsidP="004D28DD">
            <w:pPr>
              <w:spacing w:after="120" w:line="360" w:lineRule="auto"/>
              <w:contextualSpacing/>
              <w:jc w:val="right"/>
              <w:rPr>
                <w:ins w:id="7000" w:author="Microsoft Word" w:date="2025-08-11T16:30:00Z" w16du:dateUtc="2025-08-11T21:30:00Z"/>
                <w:del w:id="7001" w:author="Jujia Li" w:date="2025-08-25T17:41:00Z" w16du:dateUtc="2025-08-25T22:41:00Z"/>
                <w:rFonts w:ascii="Times New Roman" w:hAnsi="Times New Roman" w:cs="Times New Roman"/>
                <w:sz w:val="18"/>
                <w:szCs w:val="18"/>
              </w:rPr>
            </w:pPr>
            <w:ins w:id="7002" w:author="Microsoft Word" w:date="2025-08-11T16:30:00Z" w16du:dateUtc="2025-08-11T21:30:00Z">
              <w:del w:id="7003" w:author="Jujia Li" w:date="2025-08-25T17:41:00Z" w16du:dateUtc="2025-08-25T22:41:00Z">
                <w:r w:rsidRPr="00286D16" w:rsidDel="004E77FC">
                  <w:rPr>
                    <w:rFonts w:ascii="Times New Roman" w:hAnsi="Times New Roman" w:cs="Times New Roman"/>
                    <w:color w:val="000000"/>
                    <w:sz w:val="18"/>
                    <w:szCs w:val="18"/>
                    <w:rPrChange w:id="7004" w:author="Jujia Li" w:date="2025-08-10T15:12:00Z" w16du:dateUtc="2025-08-10T20:12:00Z">
                      <w:rPr>
                        <w:rFonts w:ascii="Aptos Narrow" w:hAnsi="Aptos Narrow"/>
                        <w:color w:val="000000"/>
                        <w:sz w:val="22"/>
                        <w:szCs w:val="22"/>
                      </w:rPr>
                    </w:rPrChange>
                  </w:rPr>
                  <w:delText>0.24</w:delText>
                </w:r>
              </w:del>
            </w:ins>
          </w:p>
        </w:tc>
      </w:tr>
      <w:tr w:rsidR="004D28DD" w:rsidRPr="006A0CE7" w:rsidDel="004E77FC" w14:paraId="4BC36C3F" w14:textId="17E3C270" w:rsidTr="005E344C">
        <w:trPr>
          <w:trHeight w:val="290"/>
          <w:ins w:id="7005" w:author="Microsoft Word" w:date="2025-08-11T16:30:00Z"/>
          <w:del w:id="7006" w:author="Jujia Li" w:date="2025-08-25T17:41:00Z"/>
        </w:trPr>
        <w:tc>
          <w:tcPr>
            <w:tcW w:w="808" w:type="pct"/>
            <w:noWrap/>
            <w:vAlign w:val="bottom"/>
            <w:hideMark/>
          </w:tcPr>
          <w:p w14:paraId="562DE1E9" w14:textId="4503647A" w:rsidR="004D28DD" w:rsidRPr="00221F0A" w:rsidDel="004E77FC" w:rsidRDefault="004D28DD" w:rsidP="004D28DD">
            <w:pPr>
              <w:spacing w:after="120" w:line="360" w:lineRule="auto"/>
              <w:contextualSpacing/>
              <w:rPr>
                <w:ins w:id="7007" w:author="Microsoft Word" w:date="2025-08-11T16:30:00Z" w16du:dateUtc="2025-08-11T21:30:00Z"/>
                <w:del w:id="7008" w:author="Jujia Li" w:date="2025-08-25T17:41:00Z" w16du:dateUtc="2025-08-25T22:41:00Z"/>
                <w:rFonts w:ascii="Times New Roman" w:eastAsia="Times New Roman" w:hAnsi="Times New Roman" w:cs="Times New Roman"/>
                <w:color w:val="000000"/>
                <w:kern w:val="0"/>
                <w:sz w:val="18"/>
                <w:szCs w:val="18"/>
                <w14:ligatures w14:val="none"/>
              </w:rPr>
            </w:pPr>
            <w:ins w:id="7009" w:author="Microsoft Word" w:date="2025-08-11T16:30:00Z" w16du:dateUtc="2025-08-11T21:30:00Z">
              <w:del w:id="7010" w:author="Jujia Li" w:date="2025-08-25T17:41:00Z" w16du:dateUtc="2025-08-25T22:41:00Z">
                <w:r w:rsidRPr="005E344C" w:rsidDel="004E77FC">
                  <w:rPr>
                    <w:rFonts w:ascii="Times New Roman" w:hAnsi="Times New Roman" w:cs="Times New Roman"/>
                    <w:color w:val="000000"/>
                    <w:sz w:val="18"/>
                    <w:szCs w:val="18"/>
                  </w:rPr>
                  <w:delText>ETOWAH</w:delText>
                </w:r>
              </w:del>
            </w:ins>
          </w:p>
        </w:tc>
        <w:tc>
          <w:tcPr>
            <w:tcW w:w="566" w:type="pct"/>
            <w:vAlign w:val="bottom"/>
          </w:tcPr>
          <w:p w14:paraId="394081C9" w14:textId="5F3CA7F7" w:rsidR="004D28DD" w:rsidRPr="00286D16" w:rsidDel="004E77FC" w:rsidRDefault="004D28DD" w:rsidP="004D28DD">
            <w:pPr>
              <w:spacing w:after="120" w:line="360" w:lineRule="auto"/>
              <w:contextualSpacing/>
              <w:jc w:val="right"/>
              <w:rPr>
                <w:ins w:id="7011" w:author="Microsoft Word" w:date="2025-08-11T16:30:00Z" w16du:dateUtc="2025-08-11T21:30:00Z"/>
                <w:del w:id="7012" w:author="Jujia Li" w:date="2025-08-25T17:41:00Z" w16du:dateUtc="2025-08-25T22:41:00Z"/>
                <w:rFonts w:ascii="Times New Roman" w:hAnsi="Times New Roman" w:cs="Times New Roman"/>
                <w:sz w:val="18"/>
                <w:szCs w:val="18"/>
              </w:rPr>
            </w:pPr>
            <w:ins w:id="7013" w:author="Microsoft Word" w:date="2025-08-11T16:30:00Z" w16du:dateUtc="2025-08-11T21:30:00Z">
              <w:del w:id="7014" w:author="Jujia Li" w:date="2025-08-25T17:41:00Z" w16du:dateUtc="2025-08-25T22:41:00Z">
                <w:r w:rsidRPr="005E344C" w:rsidDel="004E77FC">
                  <w:rPr>
                    <w:rFonts w:ascii="Times New Roman" w:hAnsi="Times New Roman" w:cs="Times New Roman"/>
                    <w:color w:val="000000"/>
                    <w:sz w:val="18"/>
                    <w:szCs w:val="18"/>
                  </w:rPr>
                  <w:delText>102685.37</w:delText>
                </w:r>
              </w:del>
            </w:ins>
          </w:p>
        </w:tc>
        <w:tc>
          <w:tcPr>
            <w:tcW w:w="454" w:type="pct"/>
            <w:noWrap/>
            <w:vAlign w:val="bottom"/>
            <w:hideMark/>
          </w:tcPr>
          <w:p w14:paraId="7ABFC333" w14:textId="0A8D93FD" w:rsidR="004D28DD" w:rsidRPr="00286D16" w:rsidDel="004E77FC" w:rsidRDefault="004D28DD" w:rsidP="004D28DD">
            <w:pPr>
              <w:spacing w:after="120" w:line="360" w:lineRule="auto"/>
              <w:contextualSpacing/>
              <w:jc w:val="right"/>
              <w:rPr>
                <w:ins w:id="7015" w:author="Microsoft Word" w:date="2025-08-11T16:30:00Z" w16du:dateUtc="2025-08-11T21:30:00Z"/>
                <w:del w:id="7016" w:author="Jujia Li" w:date="2025-08-25T17:41:00Z" w16du:dateUtc="2025-08-25T22:41:00Z"/>
                <w:rFonts w:ascii="Times New Roman" w:eastAsia="Times New Roman" w:hAnsi="Times New Roman" w:cs="Times New Roman"/>
                <w:color w:val="000000"/>
                <w:kern w:val="0"/>
                <w:sz w:val="18"/>
                <w:szCs w:val="18"/>
                <w14:ligatures w14:val="none"/>
              </w:rPr>
            </w:pPr>
            <w:ins w:id="7017" w:author="Microsoft Word" w:date="2025-08-11T16:30:00Z" w16du:dateUtc="2025-08-11T21:30:00Z">
              <w:del w:id="7018" w:author="Jujia Li" w:date="2025-08-25T17:41:00Z" w16du:dateUtc="2025-08-25T22:41:00Z">
                <w:r w:rsidRPr="00286D16" w:rsidDel="004E77FC">
                  <w:rPr>
                    <w:rFonts w:ascii="Times New Roman" w:hAnsi="Times New Roman" w:cs="Times New Roman"/>
                    <w:color w:val="000000"/>
                    <w:sz w:val="18"/>
                    <w:szCs w:val="18"/>
                    <w:rPrChange w:id="7019" w:author="Jujia Li" w:date="2025-08-10T15:12:00Z" w16du:dateUtc="2025-08-10T20:12:00Z">
                      <w:rPr>
                        <w:rFonts w:ascii="Aptos Narrow" w:hAnsi="Aptos Narrow"/>
                        <w:color w:val="000000"/>
                        <w:sz w:val="22"/>
                        <w:szCs w:val="22"/>
                      </w:rPr>
                    </w:rPrChange>
                  </w:rPr>
                  <w:delText>19.48</w:delText>
                </w:r>
              </w:del>
            </w:ins>
          </w:p>
        </w:tc>
        <w:tc>
          <w:tcPr>
            <w:tcW w:w="308" w:type="pct"/>
            <w:gridSpan w:val="2"/>
            <w:noWrap/>
            <w:vAlign w:val="bottom"/>
            <w:hideMark/>
          </w:tcPr>
          <w:p w14:paraId="29B06ACC" w14:textId="7DCC40FE" w:rsidR="004D28DD" w:rsidRPr="00286D16" w:rsidDel="004E77FC" w:rsidRDefault="004D28DD" w:rsidP="004D28DD">
            <w:pPr>
              <w:spacing w:after="120" w:line="360" w:lineRule="auto"/>
              <w:contextualSpacing/>
              <w:jc w:val="right"/>
              <w:rPr>
                <w:ins w:id="7020" w:author="Microsoft Word" w:date="2025-08-11T16:30:00Z" w16du:dateUtc="2025-08-11T21:30:00Z"/>
                <w:del w:id="7021" w:author="Jujia Li" w:date="2025-08-25T17:41:00Z" w16du:dateUtc="2025-08-25T22:41:00Z"/>
                <w:rFonts w:ascii="Times New Roman" w:eastAsia="Times New Roman" w:hAnsi="Times New Roman" w:cs="Times New Roman"/>
                <w:color w:val="000000"/>
                <w:kern w:val="0"/>
                <w:sz w:val="18"/>
                <w:szCs w:val="18"/>
                <w14:ligatures w14:val="none"/>
              </w:rPr>
            </w:pPr>
            <w:ins w:id="7022" w:author="Microsoft Word" w:date="2025-08-11T16:30:00Z" w16du:dateUtc="2025-08-11T21:30:00Z">
              <w:del w:id="7023" w:author="Jujia Li" w:date="2025-08-25T17:41:00Z" w16du:dateUtc="2025-08-25T22:41:00Z">
                <w:r w:rsidRPr="00286D16" w:rsidDel="004E77FC">
                  <w:rPr>
                    <w:rFonts w:ascii="Times New Roman" w:hAnsi="Times New Roman" w:cs="Times New Roman"/>
                    <w:color w:val="000000"/>
                    <w:sz w:val="18"/>
                    <w:szCs w:val="18"/>
                    <w:rPrChange w:id="7024" w:author="Jujia Li" w:date="2025-08-10T15:12:00Z" w16du:dateUtc="2025-08-10T20:12:00Z">
                      <w:rPr>
                        <w:rFonts w:ascii="Aptos Narrow" w:hAnsi="Aptos Narrow"/>
                        <w:color w:val="000000"/>
                        <w:sz w:val="22"/>
                        <w:szCs w:val="22"/>
                      </w:rPr>
                    </w:rPrChange>
                  </w:rPr>
                  <w:delText>0.52</w:delText>
                </w:r>
              </w:del>
            </w:ins>
          </w:p>
        </w:tc>
        <w:tc>
          <w:tcPr>
            <w:tcW w:w="380" w:type="pct"/>
            <w:noWrap/>
            <w:vAlign w:val="bottom"/>
            <w:hideMark/>
          </w:tcPr>
          <w:p w14:paraId="6FFDE3E8" w14:textId="60DB3360" w:rsidR="004D28DD" w:rsidRPr="00286D16" w:rsidDel="004E77FC" w:rsidRDefault="004D28DD" w:rsidP="004D28DD">
            <w:pPr>
              <w:spacing w:after="120" w:line="360" w:lineRule="auto"/>
              <w:contextualSpacing/>
              <w:jc w:val="right"/>
              <w:rPr>
                <w:ins w:id="7025" w:author="Microsoft Word" w:date="2025-08-11T16:30:00Z" w16du:dateUtc="2025-08-11T21:30:00Z"/>
                <w:del w:id="7026" w:author="Jujia Li" w:date="2025-08-25T17:41:00Z" w16du:dateUtc="2025-08-25T22:41:00Z"/>
                <w:rFonts w:ascii="Times New Roman" w:eastAsia="Times New Roman" w:hAnsi="Times New Roman" w:cs="Times New Roman"/>
                <w:color w:val="000000"/>
                <w:kern w:val="0"/>
                <w:sz w:val="18"/>
                <w:szCs w:val="18"/>
                <w14:ligatures w14:val="none"/>
              </w:rPr>
            </w:pPr>
            <w:ins w:id="7027" w:author="Microsoft Word" w:date="2025-08-11T16:30:00Z" w16du:dateUtc="2025-08-11T21:30:00Z">
              <w:del w:id="7028" w:author="Jujia Li" w:date="2025-08-25T17:41:00Z" w16du:dateUtc="2025-08-25T22:41:00Z">
                <w:r w:rsidRPr="00286D16" w:rsidDel="004E77FC">
                  <w:rPr>
                    <w:rFonts w:ascii="Times New Roman" w:hAnsi="Times New Roman" w:cs="Times New Roman"/>
                    <w:color w:val="000000"/>
                    <w:sz w:val="18"/>
                    <w:szCs w:val="18"/>
                    <w:rPrChange w:id="7029" w:author="Jujia Li" w:date="2025-08-10T15:12:00Z" w16du:dateUtc="2025-08-10T20:12:00Z">
                      <w:rPr>
                        <w:rFonts w:ascii="Aptos Narrow" w:hAnsi="Aptos Narrow"/>
                        <w:color w:val="000000"/>
                        <w:sz w:val="22"/>
                        <w:szCs w:val="22"/>
                      </w:rPr>
                    </w:rPrChange>
                  </w:rPr>
                  <w:delText>10.42</w:delText>
                </w:r>
              </w:del>
            </w:ins>
          </w:p>
        </w:tc>
        <w:tc>
          <w:tcPr>
            <w:tcW w:w="315" w:type="pct"/>
            <w:gridSpan w:val="2"/>
            <w:noWrap/>
            <w:vAlign w:val="bottom"/>
            <w:hideMark/>
          </w:tcPr>
          <w:p w14:paraId="7A1D2647" w14:textId="71E9F946" w:rsidR="004D28DD" w:rsidRPr="00286D16" w:rsidDel="004E77FC" w:rsidRDefault="004D28DD" w:rsidP="004D28DD">
            <w:pPr>
              <w:spacing w:after="120" w:line="360" w:lineRule="auto"/>
              <w:contextualSpacing/>
              <w:jc w:val="right"/>
              <w:rPr>
                <w:ins w:id="7030" w:author="Microsoft Word" w:date="2025-08-11T16:30:00Z" w16du:dateUtc="2025-08-11T21:30:00Z"/>
                <w:del w:id="7031" w:author="Jujia Li" w:date="2025-08-25T17:41:00Z" w16du:dateUtc="2025-08-25T22:41:00Z"/>
                <w:rFonts w:ascii="Times New Roman" w:eastAsia="Times New Roman" w:hAnsi="Times New Roman" w:cs="Times New Roman"/>
                <w:color w:val="000000"/>
                <w:kern w:val="0"/>
                <w:sz w:val="18"/>
                <w:szCs w:val="18"/>
                <w14:ligatures w14:val="none"/>
              </w:rPr>
            </w:pPr>
            <w:ins w:id="7032" w:author="Microsoft Word" w:date="2025-08-11T16:30:00Z" w16du:dateUtc="2025-08-11T21:30:00Z">
              <w:del w:id="7033" w:author="Jujia Li" w:date="2025-08-25T17:41:00Z" w16du:dateUtc="2025-08-25T22:41:00Z">
                <w:r w:rsidRPr="00286D16" w:rsidDel="004E77FC">
                  <w:rPr>
                    <w:rFonts w:ascii="Times New Roman" w:hAnsi="Times New Roman" w:cs="Times New Roman"/>
                    <w:color w:val="000000"/>
                    <w:sz w:val="18"/>
                    <w:szCs w:val="18"/>
                    <w:rPrChange w:id="7034" w:author="Jujia Li" w:date="2025-08-10T15:12:00Z" w16du:dateUtc="2025-08-10T20:12:00Z">
                      <w:rPr>
                        <w:rFonts w:ascii="Aptos Narrow" w:hAnsi="Aptos Narrow"/>
                        <w:color w:val="000000"/>
                        <w:sz w:val="22"/>
                        <w:szCs w:val="22"/>
                      </w:rPr>
                    </w:rPrChange>
                  </w:rPr>
                  <w:delText>0.28</w:delText>
                </w:r>
              </w:del>
            </w:ins>
          </w:p>
        </w:tc>
        <w:tc>
          <w:tcPr>
            <w:tcW w:w="380" w:type="pct"/>
            <w:noWrap/>
            <w:vAlign w:val="bottom"/>
            <w:hideMark/>
          </w:tcPr>
          <w:p w14:paraId="4B525A51" w14:textId="5F78140E" w:rsidR="004D28DD" w:rsidRPr="00286D16" w:rsidDel="004E77FC" w:rsidRDefault="004D28DD" w:rsidP="004D28DD">
            <w:pPr>
              <w:spacing w:after="120" w:line="360" w:lineRule="auto"/>
              <w:contextualSpacing/>
              <w:jc w:val="right"/>
              <w:rPr>
                <w:ins w:id="7035" w:author="Microsoft Word" w:date="2025-08-11T16:30:00Z" w16du:dateUtc="2025-08-11T21:30:00Z"/>
                <w:del w:id="7036" w:author="Jujia Li" w:date="2025-08-25T17:41:00Z" w16du:dateUtc="2025-08-25T22:41:00Z"/>
                <w:rFonts w:ascii="Times New Roman" w:eastAsia="Times New Roman" w:hAnsi="Times New Roman" w:cs="Times New Roman"/>
                <w:color w:val="000000"/>
                <w:kern w:val="0"/>
                <w:sz w:val="18"/>
                <w:szCs w:val="18"/>
                <w14:ligatures w14:val="none"/>
              </w:rPr>
            </w:pPr>
            <w:ins w:id="7037" w:author="Microsoft Word" w:date="2025-08-11T16:30:00Z" w16du:dateUtc="2025-08-11T21:30:00Z">
              <w:del w:id="7038" w:author="Jujia Li" w:date="2025-08-25T17:41:00Z" w16du:dateUtc="2025-08-25T22:41:00Z">
                <w:r w:rsidRPr="00286D16" w:rsidDel="004E77FC">
                  <w:rPr>
                    <w:rFonts w:ascii="Times New Roman" w:hAnsi="Times New Roman" w:cs="Times New Roman"/>
                    <w:color w:val="000000"/>
                    <w:sz w:val="18"/>
                    <w:szCs w:val="18"/>
                    <w:rPrChange w:id="7039" w:author="Jujia Li" w:date="2025-08-10T15:12:00Z" w16du:dateUtc="2025-08-10T20:12:00Z">
                      <w:rPr>
                        <w:rFonts w:ascii="Aptos Narrow" w:hAnsi="Aptos Narrow"/>
                        <w:color w:val="000000"/>
                        <w:sz w:val="22"/>
                        <w:szCs w:val="22"/>
                      </w:rPr>
                    </w:rPrChange>
                  </w:rPr>
                  <w:delText>8.29</w:delText>
                </w:r>
              </w:del>
            </w:ins>
          </w:p>
        </w:tc>
        <w:tc>
          <w:tcPr>
            <w:tcW w:w="316" w:type="pct"/>
            <w:gridSpan w:val="2"/>
            <w:noWrap/>
            <w:vAlign w:val="bottom"/>
            <w:hideMark/>
          </w:tcPr>
          <w:p w14:paraId="315FBE40" w14:textId="30568B1B" w:rsidR="004D28DD" w:rsidRPr="00286D16" w:rsidDel="004E77FC" w:rsidRDefault="004D28DD" w:rsidP="004D28DD">
            <w:pPr>
              <w:spacing w:after="120" w:line="360" w:lineRule="auto"/>
              <w:contextualSpacing/>
              <w:jc w:val="right"/>
              <w:rPr>
                <w:ins w:id="7040" w:author="Microsoft Word" w:date="2025-08-11T16:30:00Z" w16du:dateUtc="2025-08-11T21:30:00Z"/>
                <w:del w:id="7041" w:author="Jujia Li" w:date="2025-08-25T17:41:00Z" w16du:dateUtc="2025-08-25T22:41:00Z"/>
                <w:rFonts w:ascii="Times New Roman" w:eastAsia="Times New Roman" w:hAnsi="Times New Roman" w:cs="Times New Roman"/>
                <w:color w:val="000000"/>
                <w:kern w:val="0"/>
                <w:sz w:val="18"/>
                <w:szCs w:val="18"/>
                <w14:ligatures w14:val="none"/>
              </w:rPr>
            </w:pPr>
            <w:ins w:id="7042" w:author="Microsoft Word" w:date="2025-08-11T16:30:00Z" w16du:dateUtc="2025-08-11T21:30:00Z">
              <w:del w:id="7043" w:author="Jujia Li" w:date="2025-08-25T17:41:00Z" w16du:dateUtc="2025-08-25T22:41:00Z">
                <w:r w:rsidRPr="00286D16" w:rsidDel="004E77FC">
                  <w:rPr>
                    <w:rFonts w:ascii="Times New Roman" w:hAnsi="Times New Roman" w:cs="Times New Roman"/>
                    <w:color w:val="000000"/>
                    <w:sz w:val="18"/>
                    <w:szCs w:val="18"/>
                    <w:rPrChange w:id="7044" w:author="Jujia Li" w:date="2025-08-10T15:12:00Z" w16du:dateUtc="2025-08-10T20:12:00Z">
                      <w:rPr>
                        <w:rFonts w:ascii="Aptos Narrow" w:hAnsi="Aptos Narrow"/>
                        <w:color w:val="000000"/>
                        <w:sz w:val="22"/>
                        <w:szCs w:val="22"/>
                      </w:rPr>
                    </w:rPrChange>
                  </w:rPr>
                  <w:delText>0.22</w:delText>
                </w:r>
              </w:del>
            </w:ins>
          </w:p>
        </w:tc>
        <w:tc>
          <w:tcPr>
            <w:tcW w:w="380" w:type="pct"/>
            <w:noWrap/>
            <w:vAlign w:val="bottom"/>
            <w:hideMark/>
          </w:tcPr>
          <w:p w14:paraId="41127B83" w14:textId="7EA573D0" w:rsidR="004D28DD" w:rsidRPr="00286D16" w:rsidDel="004E77FC" w:rsidRDefault="004D28DD" w:rsidP="004D28DD">
            <w:pPr>
              <w:spacing w:after="120" w:line="360" w:lineRule="auto"/>
              <w:contextualSpacing/>
              <w:jc w:val="right"/>
              <w:rPr>
                <w:ins w:id="7045" w:author="Microsoft Word" w:date="2025-08-11T16:30:00Z" w16du:dateUtc="2025-08-11T21:30:00Z"/>
                <w:del w:id="7046" w:author="Jujia Li" w:date="2025-08-25T17:41:00Z" w16du:dateUtc="2025-08-25T22:41:00Z"/>
                <w:rFonts w:ascii="Times New Roman" w:eastAsia="Times New Roman" w:hAnsi="Times New Roman" w:cs="Times New Roman"/>
                <w:color w:val="000000"/>
                <w:kern w:val="0"/>
                <w:sz w:val="18"/>
                <w:szCs w:val="18"/>
                <w14:ligatures w14:val="none"/>
              </w:rPr>
            </w:pPr>
            <w:ins w:id="7047" w:author="Microsoft Word" w:date="2025-08-11T16:30:00Z" w16du:dateUtc="2025-08-11T21:30:00Z">
              <w:del w:id="7048" w:author="Jujia Li" w:date="2025-08-25T17:41:00Z" w16du:dateUtc="2025-08-25T22:41:00Z">
                <w:r w:rsidRPr="00286D16" w:rsidDel="004E77FC">
                  <w:rPr>
                    <w:rFonts w:ascii="Times New Roman" w:hAnsi="Times New Roman" w:cs="Times New Roman"/>
                    <w:color w:val="000000"/>
                    <w:sz w:val="18"/>
                    <w:szCs w:val="18"/>
                    <w:rPrChange w:id="7049" w:author="Jujia Li" w:date="2025-08-10T15:12:00Z" w16du:dateUtc="2025-08-10T20:12:00Z">
                      <w:rPr>
                        <w:rFonts w:ascii="Aptos Narrow" w:hAnsi="Aptos Narrow"/>
                        <w:color w:val="000000"/>
                        <w:sz w:val="22"/>
                        <w:szCs w:val="22"/>
                      </w:rPr>
                    </w:rPrChange>
                  </w:rPr>
                  <w:delText>6.76</w:delText>
                </w:r>
              </w:del>
            </w:ins>
          </w:p>
        </w:tc>
        <w:tc>
          <w:tcPr>
            <w:tcW w:w="321" w:type="pct"/>
            <w:noWrap/>
            <w:vAlign w:val="bottom"/>
            <w:hideMark/>
          </w:tcPr>
          <w:p w14:paraId="7D191765" w14:textId="686C7439" w:rsidR="004D28DD" w:rsidRPr="00286D16" w:rsidDel="004E77FC" w:rsidRDefault="004D28DD" w:rsidP="004D28DD">
            <w:pPr>
              <w:spacing w:after="120" w:line="360" w:lineRule="auto"/>
              <w:contextualSpacing/>
              <w:jc w:val="right"/>
              <w:rPr>
                <w:ins w:id="7050" w:author="Microsoft Word" w:date="2025-08-11T16:30:00Z" w16du:dateUtc="2025-08-11T21:30:00Z"/>
                <w:del w:id="7051" w:author="Jujia Li" w:date="2025-08-25T17:41:00Z" w16du:dateUtc="2025-08-25T22:41:00Z"/>
                <w:rFonts w:ascii="Times New Roman" w:eastAsia="Times New Roman" w:hAnsi="Times New Roman" w:cs="Times New Roman"/>
                <w:color w:val="000000"/>
                <w:kern w:val="0"/>
                <w:sz w:val="18"/>
                <w:szCs w:val="18"/>
                <w14:ligatures w14:val="none"/>
              </w:rPr>
            </w:pPr>
            <w:ins w:id="7052" w:author="Microsoft Word" w:date="2025-08-11T16:30:00Z" w16du:dateUtc="2025-08-11T21:30:00Z">
              <w:del w:id="7053" w:author="Jujia Li" w:date="2025-08-25T17:41:00Z" w16du:dateUtc="2025-08-25T22:41:00Z">
                <w:r w:rsidRPr="00286D16" w:rsidDel="004E77FC">
                  <w:rPr>
                    <w:rFonts w:ascii="Times New Roman" w:hAnsi="Times New Roman" w:cs="Times New Roman"/>
                    <w:color w:val="000000"/>
                    <w:sz w:val="18"/>
                    <w:szCs w:val="18"/>
                    <w:rPrChange w:id="7054" w:author="Jujia Li" w:date="2025-08-10T15:12:00Z" w16du:dateUtc="2025-08-10T20:12:00Z">
                      <w:rPr>
                        <w:rFonts w:ascii="Aptos Narrow" w:hAnsi="Aptos Narrow"/>
                        <w:color w:val="000000"/>
                        <w:sz w:val="22"/>
                        <w:szCs w:val="22"/>
                      </w:rPr>
                    </w:rPrChange>
                  </w:rPr>
                  <w:delText>0.18</w:delText>
                </w:r>
              </w:del>
            </w:ins>
          </w:p>
        </w:tc>
        <w:tc>
          <w:tcPr>
            <w:tcW w:w="428" w:type="pct"/>
            <w:noWrap/>
            <w:vAlign w:val="bottom"/>
            <w:hideMark/>
          </w:tcPr>
          <w:p w14:paraId="46A3707B" w14:textId="3BD77A05" w:rsidR="004D28DD" w:rsidRPr="00286D16" w:rsidDel="004E77FC" w:rsidRDefault="004D28DD" w:rsidP="004D28DD">
            <w:pPr>
              <w:spacing w:after="120" w:line="360" w:lineRule="auto"/>
              <w:contextualSpacing/>
              <w:jc w:val="right"/>
              <w:rPr>
                <w:ins w:id="7055" w:author="Microsoft Word" w:date="2025-08-11T16:30:00Z" w16du:dateUtc="2025-08-11T21:30:00Z"/>
                <w:del w:id="7056" w:author="Jujia Li" w:date="2025-08-25T17:41:00Z" w16du:dateUtc="2025-08-25T22:41:00Z"/>
                <w:rFonts w:ascii="Times New Roman" w:eastAsia="Times New Roman" w:hAnsi="Times New Roman" w:cs="Times New Roman"/>
                <w:color w:val="000000"/>
                <w:kern w:val="0"/>
                <w:sz w:val="18"/>
                <w:szCs w:val="18"/>
                <w14:ligatures w14:val="none"/>
              </w:rPr>
            </w:pPr>
            <w:ins w:id="7057" w:author="Microsoft Word" w:date="2025-08-11T16:30:00Z" w16du:dateUtc="2025-08-11T21:30:00Z">
              <w:del w:id="7058" w:author="Jujia Li" w:date="2025-08-25T17:41:00Z" w16du:dateUtc="2025-08-25T22:41:00Z">
                <w:r w:rsidRPr="00286D16" w:rsidDel="004E77FC">
                  <w:rPr>
                    <w:rFonts w:ascii="Times New Roman" w:hAnsi="Times New Roman" w:cs="Times New Roman"/>
                    <w:color w:val="000000"/>
                    <w:sz w:val="18"/>
                    <w:szCs w:val="18"/>
                    <w:rPrChange w:id="7059" w:author="Jujia Li" w:date="2025-08-10T15:12:00Z" w16du:dateUtc="2025-08-10T20:12:00Z">
                      <w:rPr>
                        <w:rFonts w:ascii="Aptos Narrow" w:hAnsi="Aptos Narrow"/>
                        <w:color w:val="000000"/>
                        <w:sz w:val="22"/>
                        <w:szCs w:val="22"/>
                      </w:rPr>
                    </w:rPrChange>
                  </w:rPr>
                  <w:delText>44.95</w:delText>
                </w:r>
              </w:del>
            </w:ins>
          </w:p>
        </w:tc>
        <w:tc>
          <w:tcPr>
            <w:tcW w:w="344" w:type="pct"/>
            <w:vAlign w:val="bottom"/>
          </w:tcPr>
          <w:p w14:paraId="071F0304" w14:textId="482393A3" w:rsidR="004D28DD" w:rsidRPr="00286D16" w:rsidDel="004E77FC" w:rsidRDefault="004D28DD" w:rsidP="004D28DD">
            <w:pPr>
              <w:spacing w:after="120" w:line="360" w:lineRule="auto"/>
              <w:contextualSpacing/>
              <w:jc w:val="right"/>
              <w:rPr>
                <w:ins w:id="7060" w:author="Microsoft Word" w:date="2025-08-11T16:30:00Z" w16du:dateUtc="2025-08-11T21:30:00Z"/>
                <w:del w:id="7061" w:author="Jujia Li" w:date="2025-08-25T17:41:00Z" w16du:dateUtc="2025-08-25T22:41:00Z"/>
                <w:rFonts w:ascii="Times New Roman" w:hAnsi="Times New Roman" w:cs="Times New Roman"/>
                <w:sz w:val="18"/>
                <w:szCs w:val="18"/>
              </w:rPr>
            </w:pPr>
            <w:ins w:id="7062" w:author="Microsoft Word" w:date="2025-08-11T16:30:00Z" w16du:dateUtc="2025-08-11T21:30:00Z">
              <w:del w:id="7063" w:author="Jujia Li" w:date="2025-08-25T17:41:00Z" w16du:dateUtc="2025-08-25T22:41:00Z">
                <w:r w:rsidRPr="00286D16" w:rsidDel="004E77FC">
                  <w:rPr>
                    <w:rFonts w:ascii="Times New Roman" w:hAnsi="Times New Roman" w:cs="Times New Roman"/>
                    <w:color w:val="000000"/>
                    <w:sz w:val="18"/>
                    <w:szCs w:val="18"/>
                    <w:rPrChange w:id="7064" w:author="Jujia Li" w:date="2025-08-10T15:12:00Z" w16du:dateUtc="2025-08-10T20:12:00Z">
                      <w:rPr>
                        <w:rFonts w:ascii="Aptos Narrow" w:hAnsi="Aptos Narrow"/>
                        <w:color w:val="000000"/>
                        <w:sz w:val="22"/>
                        <w:szCs w:val="22"/>
                      </w:rPr>
                    </w:rPrChange>
                  </w:rPr>
                  <w:delText>0.3</w:delText>
                </w:r>
                <w:r w:rsidDel="004E77FC">
                  <w:rPr>
                    <w:rFonts w:ascii="Times New Roman" w:hAnsi="Times New Roman" w:cs="Times New Roman"/>
                    <w:color w:val="000000"/>
                    <w:sz w:val="18"/>
                    <w:szCs w:val="18"/>
                  </w:rPr>
                  <w:delText>0</w:delText>
                </w:r>
              </w:del>
            </w:ins>
          </w:p>
        </w:tc>
      </w:tr>
      <w:tr w:rsidR="004D28DD" w:rsidRPr="006A0CE7" w:rsidDel="004E77FC" w14:paraId="1DCA9C42" w14:textId="3B4EEDE9" w:rsidTr="005E344C">
        <w:trPr>
          <w:trHeight w:val="290"/>
          <w:ins w:id="7065" w:author="Microsoft Word" w:date="2025-08-11T16:30:00Z"/>
          <w:del w:id="7066" w:author="Jujia Li" w:date="2025-08-25T17:41:00Z"/>
        </w:trPr>
        <w:tc>
          <w:tcPr>
            <w:tcW w:w="808" w:type="pct"/>
            <w:noWrap/>
            <w:vAlign w:val="bottom"/>
          </w:tcPr>
          <w:p w14:paraId="231C84C8" w14:textId="7C5B0E1F" w:rsidR="004D28DD" w:rsidRPr="00221F0A" w:rsidDel="004E77FC" w:rsidRDefault="004D28DD" w:rsidP="004D28DD">
            <w:pPr>
              <w:spacing w:after="120" w:line="360" w:lineRule="auto"/>
              <w:contextualSpacing/>
              <w:rPr>
                <w:ins w:id="7067" w:author="Microsoft Word" w:date="2025-08-11T16:30:00Z" w16du:dateUtc="2025-08-11T21:30:00Z"/>
                <w:del w:id="7068" w:author="Jujia Li" w:date="2025-08-25T17:41:00Z" w16du:dateUtc="2025-08-25T22:41:00Z"/>
                <w:rFonts w:ascii="Times New Roman" w:eastAsia="Times New Roman" w:hAnsi="Times New Roman" w:cs="Times New Roman"/>
                <w:color w:val="000000"/>
                <w:kern w:val="0"/>
                <w:sz w:val="18"/>
                <w:szCs w:val="18"/>
                <w14:ligatures w14:val="none"/>
              </w:rPr>
            </w:pPr>
            <w:ins w:id="7069" w:author="Microsoft Word" w:date="2025-08-11T16:30:00Z" w16du:dateUtc="2025-08-11T21:30:00Z">
              <w:del w:id="7070" w:author="Jujia Li" w:date="2025-08-25T17:41:00Z" w16du:dateUtc="2025-08-25T22:41:00Z">
                <w:r w:rsidRPr="005E344C" w:rsidDel="004E77FC">
                  <w:rPr>
                    <w:rFonts w:ascii="Times New Roman" w:hAnsi="Times New Roman" w:cs="Times New Roman"/>
                    <w:color w:val="000000"/>
                    <w:sz w:val="18"/>
                    <w:szCs w:val="18"/>
                  </w:rPr>
                  <w:delText>FAYETTE</w:delText>
                </w:r>
              </w:del>
            </w:ins>
          </w:p>
        </w:tc>
        <w:tc>
          <w:tcPr>
            <w:tcW w:w="566" w:type="pct"/>
            <w:vAlign w:val="bottom"/>
          </w:tcPr>
          <w:p w14:paraId="181EA29B" w14:textId="5FE1DE7E" w:rsidR="004D28DD" w:rsidRPr="00286D16" w:rsidDel="004E77FC" w:rsidRDefault="004D28DD" w:rsidP="004D28DD">
            <w:pPr>
              <w:spacing w:after="120" w:line="360" w:lineRule="auto"/>
              <w:contextualSpacing/>
              <w:jc w:val="right"/>
              <w:rPr>
                <w:ins w:id="7071" w:author="Microsoft Word" w:date="2025-08-11T16:30:00Z" w16du:dateUtc="2025-08-11T21:30:00Z"/>
                <w:del w:id="7072" w:author="Jujia Li" w:date="2025-08-25T17:41:00Z" w16du:dateUtc="2025-08-25T22:41:00Z"/>
                <w:rFonts w:ascii="Times New Roman" w:hAnsi="Times New Roman" w:cs="Times New Roman"/>
                <w:color w:val="000000"/>
                <w:sz w:val="18"/>
                <w:szCs w:val="18"/>
              </w:rPr>
            </w:pPr>
            <w:ins w:id="7073" w:author="Microsoft Word" w:date="2025-08-11T16:30:00Z" w16du:dateUtc="2025-08-11T21:30:00Z">
              <w:del w:id="7074" w:author="Jujia Li" w:date="2025-08-25T17:41:00Z" w16du:dateUtc="2025-08-25T22:41:00Z">
                <w:r w:rsidRPr="005E344C" w:rsidDel="004E77FC">
                  <w:rPr>
                    <w:rFonts w:ascii="Times New Roman" w:hAnsi="Times New Roman" w:cs="Times New Roman"/>
                    <w:color w:val="000000"/>
                    <w:sz w:val="18"/>
                    <w:szCs w:val="18"/>
                  </w:rPr>
                  <w:delText>16444.08</w:delText>
                </w:r>
              </w:del>
            </w:ins>
          </w:p>
        </w:tc>
        <w:tc>
          <w:tcPr>
            <w:tcW w:w="454" w:type="pct"/>
            <w:noWrap/>
            <w:vAlign w:val="bottom"/>
          </w:tcPr>
          <w:p w14:paraId="6A50E5C1" w14:textId="59CC91A0" w:rsidR="004D28DD" w:rsidRPr="00286D16" w:rsidDel="004E77FC" w:rsidRDefault="004D28DD" w:rsidP="004D28DD">
            <w:pPr>
              <w:spacing w:after="120" w:line="360" w:lineRule="auto"/>
              <w:contextualSpacing/>
              <w:jc w:val="right"/>
              <w:rPr>
                <w:ins w:id="7075" w:author="Microsoft Word" w:date="2025-08-11T16:30:00Z" w16du:dateUtc="2025-08-11T21:30:00Z"/>
                <w:del w:id="7076" w:author="Jujia Li" w:date="2025-08-25T17:41:00Z" w16du:dateUtc="2025-08-25T22:41:00Z"/>
                <w:rFonts w:ascii="Times New Roman" w:hAnsi="Times New Roman" w:cs="Times New Roman"/>
                <w:color w:val="000000"/>
                <w:sz w:val="18"/>
                <w:szCs w:val="18"/>
              </w:rPr>
            </w:pPr>
            <w:ins w:id="7077" w:author="Microsoft Word" w:date="2025-08-11T16:30:00Z" w16du:dateUtc="2025-08-11T21:30:00Z">
              <w:del w:id="7078" w:author="Jujia Li" w:date="2025-08-25T17:41:00Z" w16du:dateUtc="2025-08-25T22:41:00Z">
                <w:r w:rsidRPr="00286D16" w:rsidDel="004E77FC">
                  <w:rPr>
                    <w:rFonts w:ascii="Times New Roman" w:hAnsi="Times New Roman" w:cs="Times New Roman"/>
                    <w:color w:val="000000"/>
                    <w:sz w:val="18"/>
                    <w:szCs w:val="18"/>
                    <w:rPrChange w:id="7079" w:author="Jujia Li" w:date="2025-08-10T15:12:00Z" w16du:dateUtc="2025-08-10T20:12:00Z">
                      <w:rPr>
                        <w:rFonts w:ascii="Aptos Narrow" w:hAnsi="Aptos Narrow"/>
                        <w:color w:val="000000"/>
                        <w:sz w:val="22"/>
                        <w:szCs w:val="22"/>
                      </w:rPr>
                    </w:rPrChange>
                  </w:rPr>
                  <w:delText>3.91</w:delText>
                </w:r>
              </w:del>
            </w:ins>
          </w:p>
        </w:tc>
        <w:tc>
          <w:tcPr>
            <w:tcW w:w="308" w:type="pct"/>
            <w:gridSpan w:val="2"/>
            <w:noWrap/>
            <w:vAlign w:val="bottom"/>
          </w:tcPr>
          <w:p w14:paraId="3C8B07F6" w14:textId="26AC141C" w:rsidR="004D28DD" w:rsidRPr="00286D16" w:rsidDel="004E77FC" w:rsidRDefault="004D28DD" w:rsidP="004D28DD">
            <w:pPr>
              <w:spacing w:after="120" w:line="360" w:lineRule="auto"/>
              <w:contextualSpacing/>
              <w:jc w:val="right"/>
              <w:rPr>
                <w:ins w:id="7080" w:author="Microsoft Word" w:date="2025-08-11T16:30:00Z" w16du:dateUtc="2025-08-11T21:30:00Z"/>
                <w:del w:id="7081" w:author="Jujia Li" w:date="2025-08-25T17:41:00Z" w16du:dateUtc="2025-08-25T22:41:00Z"/>
                <w:rFonts w:ascii="Times New Roman" w:hAnsi="Times New Roman" w:cs="Times New Roman"/>
                <w:color w:val="000000"/>
                <w:sz w:val="18"/>
                <w:szCs w:val="18"/>
              </w:rPr>
            </w:pPr>
            <w:ins w:id="7082" w:author="Microsoft Word" w:date="2025-08-11T16:30:00Z" w16du:dateUtc="2025-08-11T21:30:00Z">
              <w:del w:id="7083" w:author="Jujia Li" w:date="2025-08-25T17:41:00Z" w16du:dateUtc="2025-08-25T22:41:00Z">
                <w:r w:rsidRPr="00286D16" w:rsidDel="004E77FC">
                  <w:rPr>
                    <w:rFonts w:ascii="Times New Roman" w:hAnsi="Times New Roman" w:cs="Times New Roman"/>
                    <w:color w:val="000000"/>
                    <w:sz w:val="18"/>
                    <w:szCs w:val="18"/>
                    <w:rPrChange w:id="7084" w:author="Jujia Li" w:date="2025-08-10T15:12:00Z" w16du:dateUtc="2025-08-10T20:12:00Z">
                      <w:rPr>
                        <w:rFonts w:ascii="Aptos Narrow" w:hAnsi="Aptos Narrow"/>
                        <w:color w:val="000000"/>
                        <w:sz w:val="22"/>
                        <w:szCs w:val="22"/>
                      </w:rPr>
                    </w:rPrChange>
                  </w:rPr>
                  <w:delText>0.65</w:delText>
                </w:r>
              </w:del>
            </w:ins>
          </w:p>
        </w:tc>
        <w:tc>
          <w:tcPr>
            <w:tcW w:w="380" w:type="pct"/>
            <w:noWrap/>
            <w:vAlign w:val="bottom"/>
          </w:tcPr>
          <w:p w14:paraId="3CBD42F5" w14:textId="4B67DA74" w:rsidR="004D28DD" w:rsidRPr="00286D16" w:rsidDel="004E77FC" w:rsidRDefault="004D28DD" w:rsidP="004D28DD">
            <w:pPr>
              <w:spacing w:after="120" w:line="360" w:lineRule="auto"/>
              <w:contextualSpacing/>
              <w:jc w:val="right"/>
              <w:rPr>
                <w:ins w:id="7085" w:author="Microsoft Word" w:date="2025-08-11T16:30:00Z" w16du:dateUtc="2025-08-11T21:30:00Z"/>
                <w:del w:id="7086" w:author="Jujia Li" w:date="2025-08-25T17:41:00Z" w16du:dateUtc="2025-08-25T22:41:00Z"/>
                <w:rFonts w:ascii="Times New Roman" w:hAnsi="Times New Roman" w:cs="Times New Roman"/>
                <w:color w:val="000000"/>
                <w:sz w:val="18"/>
                <w:szCs w:val="18"/>
              </w:rPr>
            </w:pPr>
            <w:ins w:id="7087" w:author="Microsoft Word" w:date="2025-08-11T16:30:00Z" w16du:dateUtc="2025-08-11T21:30:00Z">
              <w:del w:id="7088" w:author="Jujia Li" w:date="2025-08-25T17:41:00Z" w16du:dateUtc="2025-08-25T22:41:00Z">
                <w:r w:rsidRPr="00286D16" w:rsidDel="004E77FC">
                  <w:rPr>
                    <w:rFonts w:ascii="Times New Roman" w:hAnsi="Times New Roman" w:cs="Times New Roman"/>
                    <w:color w:val="000000"/>
                    <w:sz w:val="18"/>
                    <w:szCs w:val="18"/>
                    <w:rPrChange w:id="7089" w:author="Jujia Li" w:date="2025-08-10T15:12:00Z" w16du:dateUtc="2025-08-10T20:12:00Z">
                      <w:rPr>
                        <w:rFonts w:ascii="Aptos Narrow" w:hAnsi="Aptos Narrow"/>
                        <w:color w:val="000000"/>
                        <w:sz w:val="22"/>
                        <w:szCs w:val="22"/>
                      </w:rPr>
                    </w:rPrChange>
                  </w:rPr>
                  <w:delText>3.53</w:delText>
                </w:r>
              </w:del>
            </w:ins>
          </w:p>
        </w:tc>
        <w:tc>
          <w:tcPr>
            <w:tcW w:w="315" w:type="pct"/>
            <w:gridSpan w:val="2"/>
            <w:noWrap/>
            <w:vAlign w:val="bottom"/>
          </w:tcPr>
          <w:p w14:paraId="43BE7BA2" w14:textId="76C85ABC" w:rsidR="004D28DD" w:rsidRPr="00286D16" w:rsidDel="004E77FC" w:rsidRDefault="004D28DD" w:rsidP="004D28DD">
            <w:pPr>
              <w:spacing w:after="120" w:line="360" w:lineRule="auto"/>
              <w:contextualSpacing/>
              <w:jc w:val="right"/>
              <w:rPr>
                <w:ins w:id="7090" w:author="Microsoft Word" w:date="2025-08-11T16:30:00Z" w16du:dateUtc="2025-08-11T21:30:00Z"/>
                <w:del w:id="7091" w:author="Jujia Li" w:date="2025-08-25T17:41:00Z" w16du:dateUtc="2025-08-25T22:41:00Z"/>
                <w:rFonts w:ascii="Times New Roman" w:hAnsi="Times New Roman" w:cs="Times New Roman"/>
                <w:color w:val="000000"/>
                <w:sz w:val="18"/>
                <w:szCs w:val="18"/>
              </w:rPr>
            </w:pPr>
            <w:ins w:id="7092" w:author="Microsoft Word" w:date="2025-08-11T16:30:00Z" w16du:dateUtc="2025-08-11T21:30:00Z">
              <w:del w:id="7093" w:author="Jujia Li" w:date="2025-08-25T17:41:00Z" w16du:dateUtc="2025-08-25T22:41:00Z">
                <w:r w:rsidRPr="00286D16" w:rsidDel="004E77FC">
                  <w:rPr>
                    <w:rFonts w:ascii="Times New Roman" w:hAnsi="Times New Roman" w:cs="Times New Roman"/>
                    <w:color w:val="000000"/>
                    <w:sz w:val="18"/>
                    <w:szCs w:val="18"/>
                    <w:rPrChange w:id="7094" w:author="Jujia Li" w:date="2025-08-10T15:12:00Z" w16du:dateUtc="2025-08-10T20:12:00Z">
                      <w:rPr>
                        <w:rFonts w:ascii="Aptos Narrow" w:hAnsi="Aptos Narrow"/>
                        <w:color w:val="000000"/>
                        <w:sz w:val="22"/>
                        <w:szCs w:val="22"/>
                      </w:rPr>
                    </w:rPrChange>
                  </w:rPr>
                  <w:delText>0.59</w:delText>
                </w:r>
              </w:del>
            </w:ins>
          </w:p>
        </w:tc>
        <w:tc>
          <w:tcPr>
            <w:tcW w:w="380" w:type="pct"/>
            <w:noWrap/>
            <w:vAlign w:val="bottom"/>
          </w:tcPr>
          <w:p w14:paraId="7D99CC64" w14:textId="677ABBF9" w:rsidR="004D28DD" w:rsidRPr="00286D16" w:rsidDel="004E77FC" w:rsidRDefault="004D28DD" w:rsidP="004D28DD">
            <w:pPr>
              <w:spacing w:after="120" w:line="360" w:lineRule="auto"/>
              <w:contextualSpacing/>
              <w:jc w:val="right"/>
              <w:rPr>
                <w:ins w:id="7095" w:author="Microsoft Word" w:date="2025-08-11T16:30:00Z" w16du:dateUtc="2025-08-11T21:30:00Z"/>
                <w:del w:id="7096" w:author="Jujia Li" w:date="2025-08-25T17:41:00Z" w16du:dateUtc="2025-08-25T22:41:00Z"/>
                <w:rFonts w:ascii="Times New Roman" w:hAnsi="Times New Roman" w:cs="Times New Roman"/>
                <w:color w:val="000000"/>
                <w:sz w:val="18"/>
                <w:szCs w:val="18"/>
              </w:rPr>
            </w:pPr>
            <w:ins w:id="7097" w:author="Microsoft Word" w:date="2025-08-11T16:30:00Z" w16du:dateUtc="2025-08-11T21:30:00Z">
              <w:del w:id="7098" w:author="Jujia Li" w:date="2025-08-25T17:41:00Z" w16du:dateUtc="2025-08-25T22:41:00Z">
                <w:r w:rsidRPr="00286D16" w:rsidDel="004E77FC">
                  <w:rPr>
                    <w:rFonts w:ascii="Times New Roman" w:hAnsi="Times New Roman" w:cs="Times New Roman"/>
                    <w:color w:val="000000"/>
                    <w:sz w:val="18"/>
                    <w:szCs w:val="18"/>
                    <w:rPrChange w:id="7099" w:author="Jujia Li" w:date="2025-08-10T15:12:00Z" w16du:dateUtc="2025-08-10T20:12:00Z">
                      <w:rPr>
                        <w:rFonts w:ascii="Aptos Narrow" w:hAnsi="Aptos Narrow"/>
                        <w:color w:val="000000"/>
                        <w:sz w:val="22"/>
                        <w:szCs w:val="22"/>
                      </w:rPr>
                    </w:rPrChange>
                  </w:rPr>
                  <w:delText>2.77</w:delText>
                </w:r>
              </w:del>
            </w:ins>
          </w:p>
        </w:tc>
        <w:tc>
          <w:tcPr>
            <w:tcW w:w="316" w:type="pct"/>
            <w:gridSpan w:val="2"/>
            <w:noWrap/>
            <w:vAlign w:val="bottom"/>
          </w:tcPr>
          <w:p w14:paraId="104310AB" w14:textId="503B3BCC" w:rsidR="004D28DD" w:rsidRPr="00286D16" w:rsidDel="004E77FC" w:rsidRDefault="004D28DD" w:rsidP="004D28DD">
            <w:pPr>
              <w:spacing w:after="120" w:line="360" w:lineRule="auto"/>
              <w:contextualSpacing/>
              <w:jc w:val="right"/>
              <w:rPr>
                <w:ins w:id="7100" w:author="Microsoft Word" w:date="2025-08-11T16:30:00Z" w16du:dateUtc="2025-08-11T21:30:00Z"/>
                <w:del w:id="7101" w:author="Jujia Li" w:date="2025-08-25T17:41:00Z" w16du:dateUtc="2025-08-25T22:41:00Z"/>
                <w:rFonts w:ascii="Times New Roman" w:hAnsi="Times New Roman" w:cs="Times New Roman"/>
                <w:color w:val="000000"/>
                <w:sz w:val="18"/>
                <w:szCs w:val="18"/>
              </w:rPr>
            </w:pPr>
            <w:ins w:id="7102" w:author="Microsoft Word" w:date="2025-08-11T16:30:00Z" w16du:dateUtc="2025-08-11T21:30:00Z">
              <w:del w:id="7103" w:author="Jujia Li" w:date="2025-08-25T17:41:00Z" w16du:dateUtc="2025-08-25T22:41:00Z">
                <w:r w:rsidRPr="00286D16" w:rsidDel="004E77FC">
                  <w:rPr>
                    <w:rFonts w:ascii="Times New Roman" w:hAnsi="Times New Roman" w:cs="Times New Roman"/>
                    <w:color w:val="000000"/>
                    <w:sz w:val="18"/>
                    <w:szCs w:val="18"/>
                    <w:rPrChange w:id="7104" w:author="Jujia Li" w:date="2025-08-10T15:12:00Z" w16du:dateUtc="2025-08-10T20:12:00Z">
                      <w:rPr>
                        <w:rFonts w:ascii="Aptos Narrow" w:hAnsi="Aptos Narrow"/>
                        <w:color w:val="000000"/>
                        <w:sz w:val="22"/>
                        <w:szCs w:val="22"/>
                      </w:rPr>
                    </w:rPrChange>
                  </w:rPr>
                  <w:delText>0.46</w:delText>
                </w:r>
              </w:del>
            </w:ins>
          </w:p>
        </w:tc>
        <w:tc>
          <w:tcPr>
            <w:tcW w:w="380" w:type="pct"/>
            <w:noWrap/>
            <w:vAlign w:val="bottom"/>
          </w:tcPr>
          <w:p w14:paraId="77E318CE" w14:textId="29AA30CC" w:rsidR="004D28DD" w:rsidRPr="00286D16" w:rsidDel="004E77FC" w:rsidRDefault="004D28DD" w:rsidP="004D28DD">
            <w:pPr>
              <w:spacing w:after="120" w:line="360" w:lineRule="auto"/>
              <w:contextualSpacing/>
              <w:jc w:val="right"/>
              <w:rPr>
                <w:ins w:id="7105" w:author="Microsoft Word" w:date="2025-08-11T16:30:00Z" w16du:dateUtc="2025-08-11T21:30:00Z"/>
                <w:del w:id="7106" w:author="Jujia Li" w:date="2025-08-25T17:41:00Z" w16du:dateUtc="2025-08-25T22:41:00Z"/>
                <w:rFonts w:ascii="Times New Roman" w:hAnsi="Times New Roman" w:cs="Times New Roman"/>
                <w:color w:val="000000"/>
                <w:sz w:val="18"/>
                <w:szCs w:val="18"/>
              </w:rPr>
            </w:pPr>
            <w:ins w:id="7107" w:author="Microsoft Word" w:date="2025-08-11T16:30:00Z" w16du:dateUtc="2025-08-11T21:30:00Z">
              <w:del w:id="7108" w:author="Jujia Li" w:date="2025-08-25T17:41:00Z" w16du:dateUtc="2025-08-25T22:41:00Z">
                <w:r w:rsidRPr="00286D16" w:rsidDel="004E77FC">
                  <w:rPr>
                    <w:rFonts w:ascii="Times New Roman" w:hAnsi="Times New Roman" w:cs="Times New Roman"/>
                    <w:color w:val="000000"/>
                    <w:sz w:val="18"/>
                    <w:szCs w:val="18"/>
                    <w:rPrChange w:id="7109" w:author="Jujia Li" w:date="2025-08-10T15:12:00Z" w16du:dateUtc="2025-08-10T20:12:00Z">
                      <w:rPr>
                        <w:rFonts w:ascii="Aptos Narrow" w:hAnsi="Aptos Narrow"/>
                        <w:color w:val="000000"/>
                        <w:sz w:val="22"/>
                        <w:szCs w:val="22"/>
                      </w:rPr>
                    </w:rPrChange>
                  </w:rPr>
                  <w:delText>2.41</w:delText>
                </w:r>
              </w:del>
            </w:ins>
          </w:p>
        </w:tc>
        <w:tc>
          <w:tcPr>
            <w:tcW w:w="321" w:type="pct"/>
            <w:noWrap/>
            <w:vAlign w:val="bottom"/>
          </w:tcPr>
          <w:p w14:paraId="5E3B88E0" w14:textId="556D51F8" w:rsidR="004D28DD" w:rsidRPr="00286D16" w:rsidDel="004E77FC" w:rsidRDefault="004D28DD" w:rsidP="004D28DD">
            <w:pPr>
              <w:spacing w:after="120" w:line="360" w:lineRule="auto"/>
              <w:contextualSpacing/>
              <w:jc w:val="right"/>
              <w:rPr>
                <w:ins w:id="7110" w:author="Microsoft Word" w:date="2025-08-11T16:30:00Z" w16du:dateUtc="2025-08-11T21:30:00Z"/>
                <w:del w:id="7111" w:author="Jujia Li" w:date="2025-08-25T17:41:00Z" w16du:dateUtc="2025-08-25T22:41:00Z"/>
                <w:rFonts w:ascii="Times New Roman" w:hAnsi="Times New Roman" w:cs="Times New Roman"/>
                <w:color w:val="000000"/>
                <w:sz w:val="18"/>
                <w:szCs w:val="18"/>
              </w:rPr>
            </w:pPr>
            <w:ins w:id="7112" w:author="Microsoft Word" w:date="2025-08-11T16:30:00Z" w16du:dateUtc="2025-08-11T21:30:00Z">
              <w:del w:id="7113" w:author="Jujia Li" w:date="2025-08-25T17:41:00Z" w16du:dateUtc="2025-08-25T22:41:00Z">
                <w:r w:rsidRPr="00286D16" w:rsidDel="004E77FC">
                  <w:rPr>
                    <w:rFonts w:ascii="Times New Roman" w:hAnsi="Times New Roman" w:cs="Times New Roman"/>
                    <w:color w:val="000000"/>
                    <w:sz w:val="18"/>
                    <w:szCs w:val="18"/>
                    <w:rPrChange w:id="7114" w:author="Jujia Li" w:date="2025-08-10T15:12:00Z" w16du:dateUtc="2025-08-10T20:12:00Z">
                      <w:rPr>
                        <w:rFonts w:ascii="Aptos Narrow" w:hAnsi="Aptos Narrow"/>
                        <w:color w:val="000000"/>
                        <w:sz w:val="22"/>
                        <w:szCs w:val="22"/>
                      </w:rPr>
                    </w:rPrChange>
                  </w:rPr>
                  <w:delText>0.4</w:delText>
                </w:r>
                <w:r w:rsidDel="004E77FC">
                  <w:rPr>
                    <w:rFonts w:ascii="Times New Roman" w:hAnsi="Times New Roman" w:cs="Times New Roman"/>
                    <w:color w:val="000000"/>
                    <w:sz w:val="18"/>
                    <w:szCs w:val="18"/>
                  </w:rPr>
                  <w:delText>0</w:delText>
                </w:r>
              </w:del>
            </w:ins>
          </w:p>
        </w:tc>
        <w:tc>
          <w:tcPr>
            <w:tcW w:w="428" w:type="pct"/>
            <w:noWrap/>
            <w:vAlign w:val="bottom"/>
          </w:tcPr>
          <w:p w14:paraId="2CFEE4E6" w14:textId="1E0692B1" w:rsidR="004D28DD" w:rsidRPr="00286D16" w:rsidDel="004E77FC" w:rsidRDefault="004D28DD" w:rsidP="004D28DD">
            <w:pPr>
              <w:spacing w:after="120" w:line="360" w:lineRule="auto"/>
              <w:contextualSpacing/>
              <w:jc w:val="right"/>
              <w:rPr>
                <w:ins w:id="7115" w:author="Microsoft Word" w:date="2025-08-11T16:30:00Z" w16du:dateUtc="2025-08-11T21:30:00Z"/>
                <w:del w:id="7116" w:author="Jujia Li" w:date="2025-08-25T17:41:00Z" w16du:dateUtc="2025-08-25T22:41:00Z"/>
                <w:rFonts w:ascii="Times New Roman" w:hAnsi="Times New Roman" w:cs="Times New Roman"/>
                <w:color w:val="000000"/>
                <w:sz w:val="18"/>
                <w:szCs w:val="18"/>
              </w:rPr>
            </w:pPr>
            <w:ins w:id="7117" w:author="Microsoft Word" w:date="2025-08-11T16:30:00Z" w16du:dateUtc="2025-08-11T21:30:00Z">
              <w:del w:id="7118" w:author="Jujia Li" w:date="2025-08-25T17:41:00Z" w16du:dateUtc="2025-08-25T22:41:00Z">
                <w:r w:rsidRPr="00286D16" w:rsidDel="004E77FC">
                  <w:rPr>
                    <w:rFonts w:ascii="Times New Roman" w:hAnsi="Times New Roman" w:cs="Times New Roman"/>
                    <w:color w:val="000000"/>
                    <w:sz w:val="18"/>
                    <w:szCs w:val="18"/>
                    <w:rPrChange w:id="7119" w:author="Jujia Li" w:date="2025-08-10T15:12:00Z" w16du:dateUtc="2025-08-10T20:12:00Z">
                      <w:rPr>
                        <w:rFonts w:ascii="Aptos Narrow" w:hAnsi="Aptos Narrow"/>
                        <w:color w:val="000000"/>
                        <w:sz w:val="22"/>
                        <w:szCs w:val="22"/>
                      </w:rPr>
                    </w:rPrChange>
                  </w:rPr>
                  <w:delText>12.62</w:delText>
                </w:r>
              </w:del>
            </w:ins>
          </w:p>
        </w:tc>
        <w:tc>
          <w:tcPr>
            <w:tcW w:w="344" w:type="pct"/>
            <w:vAlign w:val="bottom"/>
          </w:tcPr>
          <w:p w14:paraId="49A01822" w14:textId="2800A1E1" w:rsidR="004D28DD" w:rsidRPr="00286D16" w:rsidDel="004E77FC" w:rsidRDefault="004D28DD" w:rsidP="004D28DD">
            <w:pPr>
              <w:spacing w:after="120" w:line="360" w:lineRule="auto"/>
              <w:contextualSpacing/>
              <w:jc w:val="right"/>
              <w:rPr>
                <w:ins w:id="7120" w:author="Microsoft Word" w:date="2025-08-11T16:30:00Z" w16du:dateUtc="2025-08-11T21:30:00Z"/>
                <w:del w:id="7121" w:author="Jujia Li" w:date="2025-08-25T17:41:00Z" w16du:dateUtc="2025-08-25T22:41:00Z"/>
                <w:rFonts w:ascii="Times New Roman" w:hAnsi="Times New Roman" w:cs="Times New Roman"/>
                <w:color w:val="000000"/>
                <w:sz w:val="18"/>
                <w:szCs w:val="18"/>
              </w:rPr>
            </w:pPr>
            <w:ins w:id="7122" w:author="Microsoft Word" w:date="2025-08-11T16:30:00Z" w16du:dateUtc="2025-08-11T21:30:00Z">
              <w:del w:id="7123" w:author="Jujia Li" w:date="2025-08-25T17:41:00Z" w16du:dateUtc="2025-08-25T22:41:00Z">
                <w:r w:rsidRPr="00286D16" w:rsidDel="004E77FC">
                  <w:rPr>
                    <w:rFonts w:ascii="Times New Roman" w:hAnsi="Times New Roman" w:cs="Times New Roman"/>
                    <w:color w:val="000000"/>
                    <w:sz w:val="18"/>
                    <w:szCs w:val="18"/>
                    <w:rPrChange w:id="7124" w:author="Jujia Li" w:date="2025-08-10T15:12:00Z" w16du:dateUtc="2025-08-10T20:12:00Z">
                      <w:rPr>
                        <w:rFonts w:ascii="Aptos Narrow" w:hAnsi="Aptos Narrow"/>
                        <w:color w:val="000000"/>
                        <w:sz w:val="22"/>
                        <w:szCs w:val="22"/>
                      </w:rPr>
                    </w:rPrChange>
                  </w:rPr>
                  <w:delText>0.52</w:delText>
                </w:r>
              </w:del>
            </w:ins>
          </w:p>
        </w:tc>
      </w:tr>
      <w:tr w:rsidR="004D28DD" w:rsidRPr="006A0CE7" w:rsidDel="004E77FC" w14:paraId="38EF6F9D" w14:textId="50D683BD" w:rsidTr="005E344C">
        <w:trPr>
          <w:trHeight w:val="290"/>
          <w:ins w:id="7125" w:author="Microsoft Word" w:date="2025-08-11T16:30:00Z"/>
          <w:del w:id="7126" w:author="Jujia Li" w:date="2025-08-25T17:41:00Z"/>
        </w:trPr>
        <w:tc>
          <w:tcPr>
            <w:tcW w:w="808" w:type="pct"/>
            <w:noWrap/>
            <w:vAlign w:val="bottom"/>
          </w:tcPr>
          <w:p w14:paraId="00D94388" w14:textId="3929EAC0" w:rsidR="004D28DD" w:rsidRPr="00221F0A" w:rsidDel="004E77FC" w:rsidRDefault="004D28DD" w:rsidP="004D28DD">
            <w:pPr>
              <w:spacing w:after="120" w:line="360" w:lineRule="auto"/>
              <w:contextualSpacing/>
              <w:rPr>
                <w:ins w:id="7127" w:author="Microsoft Word" w:date="2025-08-11T16:30:00Z" w16du:dateUtc="2025-08-11T21:30:00Z"/>
                <w:del w:id="7128" w:author="Jujia Li" w:date="2025-08-25T17:41:00Z" w16du:dateUtc="2025-08-25T22:41:00Z"/>
                <w:rFonts w:ascii="Times New Roman" w:eastAsia="Times New Roman" w:hAnsi="Times New Roman" w:cs="Times New Roman"/>
                <w:color w:val="000000"/>
                <w:kern w:val="0"/>
                <w:sz w:val="18"/>
                <w:szCs w:val="18"/>
                <w14:ligatures w14:val="none"/>
              </w:rPr>
            </w:pPr>
            <w:ins w:id="7129" w:author="Microsoft Word" w:date="2025-08-11T16:30:00Z" w16du:dateUtc="2025-08-11T21:30:00Z">
              <w:del w:id="7130" w:author="Jujia Li" w:date="2025-08-25T17:41:00Z" w16du:dateUtc="2025-08-25T22:41:00Z">
                <w:r w:rsidRPr="005E344C" w:rsidDel="004E77FC">
                  <w:rPr>
                    <w:rFonts w:ascii="Times New Roman" w:hAnsi="Times New Roman" w:cs="Times New Roman"/>
                    <w:color w:val="000000"/>
                    <w:sz w:val="18"/>
                    <w:szCs w:val="18"/>
                  </w:rPr>
                  <w:delText>FRANKLIN</w:delText>
                </w:r>
              </w:del>
            </w:ins>
          </w:p>
        </w:tc>
        <w:tc>
          <w:tcPr>
            <w:tcW w:w="566" w:type="pct"/>
            <w:vAlign w:val="bottom"/>
          </w:tcPr>
          <w:p w14:paraId="2A006AAF" w14:textId="0D4DF4A6" w:rsidR="004D28DD" w:rsidRPr="00286D16" w:rsidDel="004E77FC" w:rsidRDefault="004D28DD" w:rsidP="004D28DD">
            <w:pPr>
              <w:spacing w:after="120" w:line="360" w:lineRule="auto"/>
              <w:contextualSpacing/>
              <w:jc w:val="right"/>
              <w:rPr>
                <w:ins w:id="7131" w:author="Microsoft Word" w:date="2025-08-11T16:30:00Z" w16du:dateUtc="2025-08-11T21:30:00Z"/>
                <w:del w:id="7132" w:author="Jujia Li" w:date="2025-08-25T17:41:00Z" w16du:dateUtc="2025-08-25T22:41:00Z"/>
                <w:rFonts w:ascii="Times New Roman" w:hAnsi="Times New Roman" w:cs="Times New Roman"/>
                <w:color w:val="000000"/>
                <w:sz w:val="18"/>
                <w:szCs w:val="18"/>
              </w:rPr>
            </w:pPr>
            <w:ins w:id="7133" w:author="Microsoft Word" w:date="2025-08-11T16:30:00Z" w16du:dateUtc="2025-08-11T21:30:00Z">
              <w:del w:id="7134" w:author="Jujia Li" w:date="2025-08-25T17:41:00Z" w16du:dateUtc="2025-08-25T22:41:00Z">
                <w:r w:rsidRPr="005E344C" w:rsidDel="004E77FC">
                  <w:rPr>
                    <w:rFonts w:ascii="Times New Roman" w:hAnsi="Times New Roman" w:cs="Times New Roman"/>
                    <w:color w:val="000000"/>
                    <w:sz w:val="18"/>
                    <w:szCs w:val="18"/>
                  </w:rPr>
                  <w:delText>31453.36</w:delText>
                </w:r>
              </w:del>
            </w:ins>
          </w:p>
        </w:tc>
        <w:tc>
          <w:tcPr>
            <w:tcW w:w="454" w:type="pct"/>
            <w:noWrap/>
            <w:vAlign w:val="bottom"/>
          </w:tcPr>
          <w:p w14:paraId="6D0990D7" w14:textId="15F0715C" w:rsidR="004D28DD" w:rsidRPr="00286D16" w:rsidDel="004E77FC" w:rsidRDefault="004D28DD" w:rsidP="004D28DD">
            <w:pPr>
              <w:spacing w:after="120" w:line="360" w:lineRule="auto"/>
              <w:contextualSpacing/>
              <w:jc w:val="right"/>
              <w:rPr>
                <w:ins w:id="7135" w:author="Microsoft Word" w:date="2025-08-11T16:30:00Z" w16du:dateUtc="2025-08-11T21:30:00Z"/>
                <w:del w:id="7136" w:author="Jujia Li" w:date="2025-08-25T17:41:00Z" w16du:dateUtc="2025-08-25T22:41:00Z"/>
                <w:rFonts w:ascii="Times New Roman" w:hAnsi="Times New Roman" w:cs="Times New Roman"/>
                <w:color w:val="000000"/>
                <w:sz w:val="18"/>
                <w:szCs w:val="18"/>
              </w:rPr>
            </w:pPr>
            <w:ins w:id="7137" w:author="Microsoft Word" w:date="2025-08-11T16:30:00Z" w16du:dateUtc="2025-08-11T21:30:00Z">
              <w:del w:id="7138" w:author="Jujia Li" w:date="2025-08-25T17:41:00Z" w16du:dateUtc="2025-08-25T22:41:00Z">
                <w:r w:rsidRPr="00286D16" w:rsidDel="004E77FC">
                  <w:rPr>
                    <w:rFonts w:ascii="Times New Roman" w:hAnsi="Times New Roman" w:cs="Times New Roman"/>
                    <w:color w:val="000000"/>
                    <w:sz w:val="18"/>
                    <w:szCs w:val="18"/>
                    <w:rPrChange w:id="7139" w:author="Jujia Li" w:date="2025-08-10T15:12:00Z" w16du:dateUtc="2025-08-10T20:12:00Z">
                      <w:rPr>
                        <w:rFonts w:ascii="Aptos Narrow" w:hAnsi="Aptos Narrow"/>
                        <w:color w:val="000000"/>
                        <w:sz w:val="22"/>
                        <w:szCs w:val="22"/>
                      </w:rPr>
                    </w:rPrChange>
                  </w:rPr>
                  <w:delText>2.31</w:delText>
                </w:r>
              </w:del>
            </w:ins>
          </w:p>
        </w:tc>
        <w:tc>
          <w:tcPr>
            <w:tcW w:w="308" w:type="pct"/>
            <w:gridSpan w:val="2"/>
            <w:noWrap/>
            <w:vAlign w:val="bottom"/>
          </w:tcPr>
          <w:p w14:paraId="23068892" w14:textId="08D68BF7" w:rsidR="004D28DD" w:rsidRPr="00286D16" w:rsidDel="004E77FC" w:rsidRDefault="004D28DD" w:rsidP="004D28DD">
            <w:pPr>
              <w:spacing w:after="120" w:line="360" w:lineRule="auto"/>
              <w:contextualSpacing/>
              <w:jc w:val="right"/>
              <w:rPr>
                <w:ins w:id="7140" w:author="Microsoft Word" w:date="2025-08-11T16:30:00Z" w16du:dateUtc="2025-08-11T21:30:00Z"/>
                <w:del w:id="7141" w:author="Jujia Li" w:date="2025-08-25T17:41:00Z" w16du:dateUtc="2025-08-25T22:41:00Z"/>
                <w:rFonts w:ascii="Times New Roman" w:hAnsi="Times New Roman" w:cs="Times New Roman"/>
                <w:color w:val="000000"/>
                <w:sz w:val="18"/>
                <w:szCs w:val="18"/>
              </w:rPr>
            </w:pPr>
            <w:ins w:id="7142" w:author="Microsoft Word" w:date="2025-08-11T16:30:00Z" w16du:dateUtc="2025-08-11T21:30:00Z">
              <w:del w:id="7143" w:author="Jujia Li" w:date="2025-08-25T17:41:00Z" w16du:dateUtc="2025-08-25T22:41:00Z">
                <w:r w:rsidRPr="00286D16" w:rsidDel="004E77FC">
                  <w:rPr>
                    <w:rFonts w:ascii="Times New Roman" w:hAnsi="Times New Roman" w:cs="Times New Roman"/>
                    <w:color w:val="000000"/>
                    <w:sz w:val="18"/>
                    <w:szCs w:val="18"/>
                    <w:rPrChange w:id="7144" w:author="Jujia Li" w:date="2025-08-10T15:12:00Z" w16du:dateUtc="2025-08-10T20:12:00Z">
                      <w:rPr>
                        <w:rFonts w:ascii="Aptos Narrow" w:hAnsi="Aptos Narrow"/>
                        <w:color w:val="000000"/>
                        <w:sz w:val="22"/>
                        <w:szCs w:val="22"/>
                      </w:rPr>
                    </w:rPrChange>
                  </w:rPr>
                  <w:delText>0.2</w:delText>
                </w:r>
                <w:r w:rsidDel="004E77FC">
                  <w:rPr>
                    <w:rFonts w:ascii="Times New Roman" w:hAnsi="Times New Roman" w:cs="Times New Roman"/>
                    <w:color w:val="000000"/>
                    <w:sz w:val="18"/>
                    <w:szCs w:val="18"/>
                  </w:rPr>
                  <w:delText>0</w:delText>
                </w:r>
              </w:del>
            </w:ins>
          </w:p>
        </w:tc>
        <w:tc>
          <w:tcPr>
            <w:tcW w:w="380" w:type="pct"/>
            <w:noWrap/>
            <w:vAlign w:val="bottom"/>
          </w:tcPr>
          <w:p w14:paraId="4CB22008" w14:textId="65273A88" w:rsidR="004D28DD" w:rsidRPr="00286D16" w:rsidDel="004E77FC" w:rsidRDefault="004D28DD" w:rsidP="004D28DD">
            <w:pPr>
              <w:spacing w:after="120" w:line="360" w:lineRule="auto"/>
              <w:contextualSpacing/>
              <w:jc w:val="right"/>
              <w:rPr>
                <w:ins w:id="7145" w:author="Microsoft Word" w:date="2025-08-11T16:30:00Z" w16du:dateUtc="2025-08-11T21:30:00Z"/>
                <w:del w:id="7146" w:author="Jujia Li" w:date="2025-08-25T17:41:00Z" w16du:dateUtc="2025-08-25T22:41:00Z"/>
                <w:rFonts w:ascii="Times New Roman" w:hAnsi="Times New Roman" w:cs="Times New Roman"/>
                <w:color w:val="000000"/>
                <w:sz w:val="18"/>
                <w:szCs w:val="18"/>
              </w:rPr>
            </w:pPr>
            <w:ins w:id="7147" w:author="Microsoft Word" w:date="2025-08-11T16:30:00Z" w16du:dateUtc="2025-08-11T21:30:00Z">
              <w:del w:id="7148" w:author="Jujia Li" w:date="2025-08-25T17:41:00Z" w16du:dateUtc="2025-08-25T22:41:00Z">
                <w:r w:rsidRPr="00286D16" w:rsidDel="004E77FC">
                  <w:rPr>
                    <w:rFonts w:ascii="Times New Roman" w:hAnsi="Times New Roman" w:cs="Times New Roman"/>
                    <w:color w:val="000000"/>
                    <w:sz w:val="18"/>
                    <w:szCs w:val="18"/>
                    <w:rPrChange w:id="7149" w:author="Jujia Li" w:date="2025-08-10T15:12:00Z" w16du:dateUtc="2025-08-10T20:12:00Z">
                      <w:rPr>
                        <w:rFonts w:ascii="Aptos Narrow" w:hAnsi="Aptos Narrow"/>
                        <w:color w:val="000000"/>
                        <w:sz w:val="22"/>
                        <w:szCs w:val="22"/>
                      </w:rPr>
                    </w:rPrChange>
                  </w:rPr>
                  <w:delText>1.58</w:delText>
                </w:r>
              </w:del>
            </w:ins>
          </w:p>
        </w:tc>
        <w:tc>
          <w:tcPr>
            <w:tcW w:w="315" w:type="pct"/>
            <w:gridSpan w:val="2"/>
            <w:noWrap/>
            <w:vAlign w:val="bottom"/>
          </w:tcPr>
          <w:p w14:paraId="6883A853" w14:textId="0E04AA7E" w:rsidR="004D28DD" w:rsidRPr="00286D16" w:rsidDel="004E77FC" w:rsidRDefault="004D28DD" w:rsidP="004D28DD">
            <w:pPr>
              <w:spacing w:after="120" w:line="360" w:lineRule="auto"/>
              <w:contextualSpacing/>
              <w:jc w:val="right"/>
              <w:rPr>
                <w:ins w:id="7150" w:author="Microsoft Word" w:date="2025-08-11T16:30:00Z" w16du:dateUtc="2025-08-11T21:30:00Z"/>
                <w:del w:id="7151" w:author="Jujia Li" w:date="2025-08-25T17:41:00Z" w16du:dateUtc="2025-08-25T22:41:00Z"/>
                <w:rFonts w:ascii="Times New Roman" w:hAnsi="Times New Roman" w:cs="Times New Roman"/>
                <w:color w:val="000000"/>
                <w:sz w:val="18"/>
                <w:szCs w:val="18"/>
              </w:rPr>
            </w:pPr>
            <w:ins w:id="7152" w:author="Microsoft Word" w:date="2025-08-11T16:30:00Z" w16du:dateUtc="2025-08-11T21:30:00Z">
              <w:del w:id="7153" w:author="Jujia Li" w:date="2025-08-25T17:41:00Z" w16du:dateUtc="2025-08-25T22:41:00Z">
                <w:r w:rsidRPr="00286D16" w:rsidDel="004E77FC">
                  <w:rPr>
                    <w:rFonts w:ascii="Times New Roman" w:hAnsi="Times New Roman" w:cs="Times New Roman"/>
                    <w:color w:val="000000"/>
                    <w:sz w:val="18"/>
                    <w:szCs w:val="18"/>
                    <w:rPrChange w:id="7154" w:author="Jujia Li" w:date="2025-08-10T15:12:00Z" w16du:dateUtc="2025-08-10T20:12:00Z">
                      <w:rPr>
                        <w:rFonts w:ascii="Aptos Narrow" w:hAnsi="Aptos Narrow"/>
                        <w:color w:val="000000"/>
                        <w:sz w:val="22"/>
                        <w:szCs w:val="22"/>
                      </w:rPr>
                    </w:rPrChange>
                  </w:rPr>
                  <w:delText>0.14</w:delText>
                </w:r>
              </w:del>
            </w:ins>
          </w:p>
        </w:tc>
        <w:tc>
          <w:tcPr>
            <w:tcW w:w="380" w:type="pct"/>
            <w:noWrap/>
            <w:vAlign w:val="bottom"/>
          </w:tcPr>
          <w:p w14:paraId="1DDD54B1" w14:textId="6DBF5098" w:rsidR="004D28DD" w:rsidRPr="00286D16" w:rsidDel="004E77FC" w:rsidRDefault="004D28DD" w:rsidP="004D28DD">
            <w:pPr>
              <w:spacing w:after="120" w:line="360" w:lineRule="auto"/>
              <w:contextualSpacing/>
              <w:jc w:val="right"/>
              <w:rPr>
                <w:ins w:id="7155" w:author="Microsoft Word" w:date="2025-08-11T16:30:00Z" w16du:dateUtc="2025-08-11T21:30:00Z"/>
                <w:del w:id="7156" w:author="Jujia Li" w:date="2025-08-25T17:41:00Z" w16du:dateUtc="2025-08-25T22:41:00Z"/>
                <w:rFonts w:ascii="Times New Roman" w:hAnsi="Times New Roman" w:cs="Times New Roman"/>
                <w:color w:val="000000"/>
                <w:sz w:val="18"/>
                <w:szCs w:val="18"/>
              </w:rPr>
            </w:pPr>
            <w:ins w:id="7157" w:author="Microsoft Word" w:date="2025-08-11T16:30:00Z" w16du:dateUtc="2025-08-11T21:30:00Z">
              <w:del w:id="7158" w:author="Jujia Li" w:date="2025-08-25T17:41:00Z" w16du:dateUtc="2025-08-25T22:41:00Z">
                <w:r w:rsidRPr="00286D16" w:rsidDel="004E77FC">
                  <w:rPr>
                    <w:rFonts w:ascii="Times New Roman" w:hAnsi="Times New Roman" w:cs="Times New Roman"/>
                    <w:color w:val="000000"/>
                    <w:sz w:val="18"/>
                    <w:szCs w:val="18"/>
                    <w:rPrChange w:id="7159" w:author="Jujia Li" w:date="2025-08-10T15:12:00Z" w16du:dateUtc="2025-08-10T20:12:00Z">
                      <w:rPr>
                        <w:rFonts w:ascii="Aptos Narrow" w:hAnsi="Aptos Narrow"/>
                        <w:color w:val="000000"/>
                        <w:sz w:val="22"/>
                        <w:szCs w:val="22"/>
                      </w:rPr>
                    </w:rPrChange>
                  </w:rPr>
                  <w:delText>1.13</w:delText>
                </w:r>
              </w:del>
            </w:ins>
          </w:p>
        </w:tc>
        <w:tc>
          <w:tcPr>
            <w:tcW w:w="316" w:type="pct"/>
            <w:gridSpan w:val="2"/>
            <w:noWrap/>
            <w:vAlign w:val="bottom"/>
          </w:tcPr>
          <w:p w14:paraId="4F06CA4A" w14:textId="2BC3B7A9" w:rsidR="004D28DD" w:rsidRPr="00286D16" w:rsidDel="004E77FC" w:rsidRDefault="004D28DD" w:rsidP="004D28DD">
            <w:pPr>
              <w:spacing w:after="120" w:line="360" w:lineRule="auto"/>
              <w:contextualSpacing/>
              <w:jc w:val="right"/>
              <w:rPr>
                <w:ins w:id="7160" w:author="Microsoft Word" w:date="2025-08-11T16:30:00Z" w16du:dateUtc="2025-08-11T21:30:00Z"/>
                <w:del w:id="7161" w:author="Jujia Li" w:date="2025-08-25T17:41:00Z" w16du:dateUtc="2025-08-25T22:41:00Z"/>
                <w:rFonts w:ascii="Times New Roman" w:hAnsi="Times New Roman" w:cs="Times New Roman"/>
                <w:color w:val="000000"/>
                <w:sz w:val="18"/>
                <w:szCs w:val="18"/>
              </w:rPr>
            </w:pPr>
            <w:ins w:id="7162" w:author="Microsoft Word" w:date="2025-08-11T16:30:00Z" w16du:dateUtc="2025-08-11T21:30:00Z">
              <w:del w:id="7163" w:author="Jujia Li" w:date="2025-08-25T17:41:00Z" w16du:dateUtc="2025-08-25T22:41:00Z">
                <w:r w:rsidRPr="00286D16" w:rsidDel="004E77FC">
                  <w:rPr>
                    <w:rFonts w:ascii="Times New Roman" w:hAnsi="Times New Roman" w:cs="Times New Roman"/>
                    <w:color w:val="000000"/>
                    <w:sz w:val="18"/>
                    <w:szCs w:val="18"/>
                    <w:rPrChange w:id="7164" w:author="Jujia Li" w:date="2025-08-10T15:12:00Z" w16du:dateUtc="2025-08-10T20:12:00Z">
                      <w:rPr>
                        <w:rFonts w:ascii="Aptos Narrow" w:hAnsi="Aptos Narrow"/>
                        <w:color w:val="000000"/>
                        <w:sz w:val="22"/>
                        <w:szCs w:val="22"/>
                      </w:rPr>
                    </w:rPrChange>
                  </w:rPr>
                  <w:delText>0.1</w:delText>
                </w:r>
                <w:r w:rsidDel="004E77FC">
                  <w:rPr>
                    <w:rFonts w:ascii="Times New Roman" w:hAnsi="Times New Roman" w:cs="Times New Roman"/>
                    <w:color w:val="000000"/>
                    <w:sz w:val="18"/>
                    <w:szCs w:val="18"/>
                  </w:rPr>
                  <w:delText>0</w:delText>
                </w:r>
              </w:del>
            </w:ins>
          </w:p>
        </w:tc>
        <w:tc>
          <w:tcPr>
            <w:tcW w:w="380" w:type="pct"/>
            <w:noWrap/>
            <w:vAlign w:val="bottom"/>
          </w:tcPr>
          <w:p w14:paraId="528B575E" w14:textId="019F4E91" w:rsidR="004D28DD" w:rsidRPr="00286D16" w:rsidDel="004E77FC" w:rsidRDefault="004D28DD" w:rsidP="004D28DD">
            <w:pPr>
              <w:spacing w:after="120" w:line="360" w:lineRule="auto"/>
              <w:contextualSpacing/>
              <w:jc w:val="right"/>
              <w:rPr>
                <w:ins w:id="7165" w:author="Microsoft Word" w:date="2025-08-11T16:30:00Z" w16du:dateUtc="2025-08-11T21:30:00Z"/>
                <w:del w:id="7166" w:author="Jujia Li" w:date="2025-08-25T17:41:00Z" w16du:dateUtc="2025-08-25T22:41:00Z"/>
                <w:rFonts w:ascii="Times New Roman" w:hAnsi="Times New Roman" w:cs="Times New Roman"/>
                <w:color w:val="000000"/>
                <w:sz w:val="18"/>
                <w:szCs w:val="18"/>
              </w:rPr>
            </w:pPr>
            <w:ins w:id="7167" w:author="Microsoft Word" w:date="2025-08-11T16:30:00Z" w16du:dateUtc="2025-08-11T21:30:00Z">
              <w:del w:id="7168" w:author="Jujia Li" w:date="2025-08-25T17:41:00Z" w16du:dateUtc="2025-08-25T22:41:00Z">
                <w:r w:rsidRPr="00286D16" w:rsidDel="004E77FC">
                  <w:rPr>
                    <w:rFonts w:ascii="Times New Roman" w:hAnsi="Times New Roman" w:cs="Times New Roman"/>
                    <w:color w:val="000000"/>
                    <w:sz w:val="18"/>
                    <w:szCs w:val="18"/>
                    <w:rPrChange w:id="7169" w:author="Jujia Li" w:date="2025-08-10T15:12:00Z" w16du:dateUtc="2025-08-10T20:12:00Z">
                      <w:rPr>
                        <w:rFonts w:ascii="Aptos Narrow" w:hAnsi="Aptos Narrow"/>
                        <w:color w:val="000000"/>
                        <w:sz w:val="22"/>
                        <w:szCs w:val="22"/>
                      </w:rPr>
                    </w:rPrChange>
                  </w:rPr>
                  <w:delText>0.76</w:delText>
                </w:r>
              </w:del>
            </w:ins>
          </w:p>
        </w:tc>
        <w:tc>
          <w:tcPr>
            <w:tcW w:w="321" w:type="pct"/>
            <w:noWrap/>
            <w:vAlign w:val="bottom"/>
          </w:tcPr>
          <w:p w14:paraId="46A38CDC" w14:textId="2622EE66" w:rsidR="004D28DD" w:rsidRPr="00286D16" w:rsidDel="004E77FC" w:rsidRDefault="004D28DD" w:rsidP="004D28DD">
            <w:pPr>
              <w:spacing w:after="120" w:line="360" w:lineRule="auto"/>
              <w:contextualSpacing/>
              <w:jc w:val="right"/>
              <w:rPr>
                <w:ins w:id="7170" w:author="Microsoft Word" w:date="2025-08-11T16:30:00Z" w16du:dateUtc="2025-08-11T21:30:00Z"/>
                <w:del w:id="7171" w:author="Jujia Li" w:date="2025-08-25T17:41:00Z" w16du:dateUtc="2025-08-25T22:41:00Z"/>
                <w:rFonts w:ascii="Times New Roman" w:hAnsi="Times New Roman" w:cs="Times New Roman"/>
                <w:color w:val="000000"/>
                <w:sz w:val="18"/>
                <w:szCs w:val="18"/>
              </w:rPr>
            </w:pPr>
            <w:ins w:id="7172" w:author="Microsoft Word" w:date="2025-08-11T16:30:00Z" w16du:dateUtc="2025-08-11T21:30:00Z">
              <w:del w:id="7173" w:author="Jujia Li" w:date="2025-08-25T17:41:00Z" w16du:dateUtc="2025-08-25T22:41:00Z">
                <w:r w:rsidRPr="00286D16" w:rsidDel="004E77FC">
                  <w:rPr>
                    <w:rFonts w:ascii="Times New Roman" w:hAnsi="Times New Roman" w:cs="Times New Roman"/>
                    <w:color w:val="000000"/>
                    <w:sz w:val="18"/>
                    <w:szCs w:val="18"/>
                    <w:rPrChange w:id="7174" w:author="Jujia Li" w:date="2025-08-10T15:12:00Z" w16du:dateUtc="2025-08-10T20:12:00Z">
                      <w:rPr>
                        <w:rFonts w:ascii="Aptos Narrow" w:hAnsi="Aptos Narrow"/>
                        <w:color w:val="000000"/>
                        <w:sz w:val="22"/>
                        <w:szCs w:val="22"/>
                      </w:rPr>
                    </w:rPrChange>
                  </w:rPr>
                  <w:delText>0.07</w:delText>
                </w:r>
              </w:del>
            </w:ins>
          </w:p>
        </w:tc>
        <w:tc>
          <w:tcPr>
            <w:tcW w:w="428" w:type="pct"/>
            <w:noWrap/>
            <w:vAlign w:val="bottom"/>
          </w:tcPr>
          <w:p w14:paraId="0B5FBA5A" w14:textId="690D3A9E" w:rsidR="004D28DD" w:rsidRPr="00286D16" w:rsidDel="004E77FC" w:rsidRDefault="004D28DD" w:rsidP="004D28DD">
            <w:pPr>
              <w:spacing w:after="120" w:line="360" w:lineRule="auto"/>
              <w:contextualSpacing/>
              <w:jc w:val="right"/>
              <w:rPr>
                <w:ins w:id="7175" w:author="Microsoft Word" w:date="2025-08-11T16:30:00Z" w16du:dateUtc="2025-08-11T21:30:00Z"/>
                <w:del w:id="7176" w:author="Jujia Li" w:date="2025-08-25T17:41:00Z" w16du:dateUtc="2025-08-25T22:41:00Z"/>
                <w:rFonts w:ascii="Times New Roman" w:hAnsi="Times New Roman" w:cs="Times New Roman"/>
                <w:color w:val="000000"/>
                <w:sz w:val="18"/>
                <w:szCs w:val="18"/>
              </w:rPr>
            </w:pPr>
            <w:ins w:id="7177" w:author="Microsoft Word" w:date="2025-08-11T16:30:00Z" w16du:dateUtc="2025-08-11T21:30:00Z">
              <w:del w:id="7178" w:author="Jujia Li" w:date="2025-08-25T17:41:00Z" w16du:dateUtc="2025-08-25T22:41:00Z">
                <w:r w:rsidRPr="00286D16" w:rsidDel="004E77FC">
                  <w:rPr>
                    <w:rFonts w:ascii="Times New Roman" w:hAnsi="Times New Roman" w:cs="Times New Roman"/>
                    <w:color w:val="000000"/>
                    <w:sz w:val="18"/>
                    <w:szCs w:val="18"/>
                    <w:rPrChange w:id="7179" w:author="Jujia Li" w:date="2025-08-10T15:12:00Z" w16du:dateUtc="2025-08-10T20:12:00Z">
                      <w:rPr>
                        <w:rFonts w:ascii="Aptos Narrow" w:hAnsi="Aptos Narrow"/>
                        <w:color w:val="000000"/>
                        <w:sz w:val="22"/>
                        <w:szCs w:val="22"/>
                      </w:rPr>
                    </w:rPrChange>
                  </w:rPr>
                  <w:delText>5.78</w:delText>
                </w:r>
              </w:del>
            </w:ins>
          </w:p>
        </w:tc>
        <w:tc>
          <w:tcPr>
            <w:tcW w:w="344" w:type="pct"/>
            <w:vAlign w:val="bottom"/>
          </w:tcPr>
          <w:p w14:paraId="727CCDC8" w14:textId="6E0BAC1B" w:rsidR="004D28DD" w:rsidRPr="00286D16" w:rsidDel="004E77FC" w:rsidRDefault="004D28DD" w:rsidP="004D28DD">
            <w:pPr>
              <w:spacing w:after="120" w:line="360" w:lineRule="auto"/>
              <w:contextualSpacing/>
              <w:jc w:val="right"/>
              <w:rPr>
                <w:ins w:id="7180" w:author="Microsoft Word" w:date="2025-08-11T16:30:00Z" w16du:dateUtc="2025-08-11T21:30:00Z"/>
                <w:del w:id="7181" w:author="Jujia Li" w:date="2025-08-25T17:41:00Z" w16du:dateUtc="2025-08-25T22:41:00Z"/>
                <w:rFonts w:ascii="Times New Roman" w:hAnsi="Times New Roman" w:cs="Times New Roman"/>
                <w:color w:val="000000"/>
                <w:sz w:val="18"/>
                <w:szCs w:val="18"/>
              </w:rPr>
            </w:pPr>
            <w:ins w:id="7182" w:author="Microsoft Word" w:date="2025-08-11T16:30:00Z" w16du:dateUtc="2025-08-11T21:30:00Z">
              <w:del w:id="7183" w:author="Jujia Li" w:date="2025-08-25T17:41:00Z" w16du:dateUtc="2025-08-25T22:41:00Z">
                <w:r w:rsidRPr="00286D16" w:rsidDel="004E77FC">
                  <w:rPr>
                    <w:rFonts w:ascii="Times New Roman" w:hAnsi="Times New Roman" w:cs="Times New Roman"/>
                    <w:color w:val="000000"/>
                    <w:sz w:val="18"/>
                    <w:szCs w:val="18"/>
                    <w:rPrChange w:id="7184" w:author="Jujia Li" w:date="2025-08-10T15:12:00Z" w16du:dateUtc="2025-08-10T20:12:00Z">
                      <w:rPr>
                        <w:rFonts w:ascii="Aptos Narrow" w:hAnsi="Aptos Narrow"/>
                        <w:color w:val="000000"/>
                        <w:sz w:val="22"/>
                        <w:szCs w:val="22"/>
                      </w:rPr>
                    </w:rPrChange>
                  </w:rPr>
                  <w:delText>0.13</w:delText>
                </w:r>
              </w:del>
            </w:ins>
          </w:p>
        </w:tc>
      </w:tr>
      <w:tr w:rsidR="004D28DD" w:rsidRPr="006A0CE7" w:rsidDel="004E77FC" w14:paraId="3B9A69EB" w14:textId="750D883C" w:rsidTr="005E344C">
        <w:trPr>
          <w:trHeight w:val="290"/>
          <w:ins w:id="7185" w:author="Microsoft Word" w:date="2025-08-11T16:30:00Z"/>
          <w:del w:id="7186" w:author="Jujia Li" w:date="2025-08-25T17:41:00Z"/>
        </w:trPr>
        <w:tc>
          <w:tcPr>
            <w:tcW w:w="808" w:type="pct"/>
            <w:noWrap/>
            <w:vAlign w:val="bottom"/>
            <w:hideMark/>
          </w:tcPr>
          <w:p w14:paraId="54999A8C" w14:textId="2C44BA34" w:rsidR="004D28DD" w:rsidRPr="00221F0A" w:rsidDel="004E77FC" w:rsidRDefault="004D28DD" w:rsidP="004D28DD">
            <w:pPr>
              <w:spacing w:after="120" w:line="360" w:lineRule="auto"/>
              <w:contextualSpacing/>
              <w:rPr>
                <w:ins w:id="7187" w:author="Microsoft Word" w:date="2025-08-11T16:30:00Z" w16du:dateUtc="2025-08-11T21:30:00Z"/>
                <w:del w:id="7188" w:author="Jujia Li" w:date="2025-08-25T17:41:00Z" w16du:dateUtc="2025-08-25T22:41:00Z"/>
                <w:rFonts w:ascii="Times New Roman" w:eastAsia="Times New Roman" w:hAnsi="Times New Roman" w:cs="Times New Roman"/>
                <w:color w:val="000000"/>
                <w:kern w:val="0"/>
                <w:sz w:val="18"/>
                <w:szCs w:val="18"/>
                <w14:ligatures w14:val="none"/>
              </w:rPr>
            </w:pPr>
            <w:ins w:id="7189" w:author="Microsoft Word" w:date="2025-08-11T16:30:00Z" w16du:dateUtc="2025-08-11T21:30:00Z">
              <w:del w:id="7190" w:author="Jujia Li" w:date="2025-08-25T17:41:00Z" w16du:dateUtc="2025-08-25T22:41:00Z">
                <w:r w:rsidRPr="005E344C" w:rsidDel="004E77FC">
                  <w:rPr>
                    <w:rFonts w:ascii="Times New Roman" w:hAnsi="Times New Roman" w:cs="Times New Roman"/>
                    <w:color w:val="000000"/>
                    <w:sz w:val="18"/>
                    <w:szCs w:val="18"/>
                  </w:rPr>
                  <w:delText>JACKSON</w:delText>
                </w:r>
              </w:del>
            </w:ins>
          </w:p>
        </w:tc>
        <w:tc>
          <w:tcPr>
            <w:tcW w:w="566" w:type="pct"/>
            <w:vAlign w:val="bottom"/>
          </w:tcPr>
          <w:p w14:paraId="23CAD5C3" w14:textId="46DB3A85" w:rsidR="004D28DD" w:rsidRPr="00286D16" w:rsidDel="004E77FC" w:rsidRDefault="004D28DD" w:rsidP="004D28DD">
            <w:pPr>
              <w:spacing w:after="120" w:line="360" w:lineRule="auto"/>
              <w:contextualSpacing/>
              <w:jc w:val="right"/>
              <w:rPr>
                <w:ins w:id="7191" w:author="Microsoft Word" w:date="2025-08-11T16:30:00Z" w16du:dateUtc="2025-08-11T21:30:00Z"/>
                <w:del w:id="7192" w:author="Jujia Li" w:date="2025-08-25T17:41:00Z" w16du:dateUtc="2025-08-25T22:41:00Z"/>
                <w:rFonts w:ascii="Times New Roman" w:hAnsi="Times New Roman" w:cs="Times New Roman"/>
                <w:sz w:val="18"/>
                <w:szCs w:val="18"/>
              </w:rPr>
            </w:pPr>
            <w:ins w:id="7193" w:author="Microsoft Word" w:date="2025-08-11T16:30:00Z" w16du:dateUtc="2025-08-11T21:30:00Z">
              <w:del w:id="7194" w:author="Jujia Li" w:date="2025-08-25T17:41:00Z" w16du:dateUtc="2025-08-25T22:41:00Z">
                <w:r w:rsidRPr="005E344C" w:rsidDel="004E77FC">
                  <w:rPr>
                    <w:rFonts w:ascii="Times New Roman" w:hAnsi="Times New Roman" w:cs="Times New Roman"/>
                    <w:color w:val="000000"/>
                    <w:sz w:val="18"/>
                    <w:szCs w:val="18"/>
                  </w:rPr>
                  <w:delText>51765.90</w:delText>
                </w:r>
              </w:del>
            </w:ins>
          </w:p>
        </w:tc>
        <w:tc>
          <w:tcPr>
            <w:tcW w:w="454" w:type="pct"/>
            <w:noWrap/>
            <w:vAlign w:val="bottom"/>
            <w:hideMark/>
          </w:tcPr>
          <w:p w14:paraId="377758B5" w14:textId="6BAE4257" w:rsidR="004D28DD" w:rsidRPr="00286D16" w:rsidDel="004E77FC" w:rsidRDefault="004D28DD" w:rsidP="004D28DD">
            <w:pPr>
              <w:spacing w:after="120" w:line="360" w:lineRule="auto"/>
              <w:contextualSpacing/>
              <w:jc w:val="right"/>
              <w:rPr>
                <w:ins w:id="7195" w:author="Microsoft Word" w:date="2025-08-11T16:30:00Z" w16du:dateUtc="2025-08-11T21:30:00Z"/>
                <w:del w:id="7196" w:author="Jujia Li" w:date="2025-08-25T17:41:00Z" w16du:dateUtc="2025-08-25T22:41:00Z"/>
                <w:rFonts w:ascii="Times New Roman" w:eastAsia="Times New Roman" w:hAnsi="Times New Roman" w:cs="Times New Roman"/>
                <w:color w:val="000000"/>
                <w:kern w:val="0"/>
                <w:sz w:val="18"/>
                <w:szCs w:val="18"/>
                <w14:ligatures w14:val="none"/>
              </w:rPr>
            </w:pPr>
            <w:ins w:id="7197" w:author="Microsoft Word" w:date="2025-08-11T16:30:00Z" w16du:dateUtc="2025-08-11T21:30:00Z">
              <w:del w:id="7198" w:author="Jujia Li" w:date="2025-08-25T17:41:00Z" w16du:dateUtc="2025-08-25T22:41:00Z">
                <w:r w:rsidRPr="00286D16" w:rsidDel="004E77FC">
                  <w:rPr>
                    <w:rFonts w:ascii="Times New Roman" w:hAnsi="Times New Roman" w:cs="Times New Roman"/>
                    <w:color w:val="000000"/>
                    <w:sz w:val="18"/>
                    <w:szCs w:val="18"/>
                    <w:rPrChange w:id="7199" w:author="Jujia Li" w:date="2025-08-10T15:12:00Z" w16du:dateUtc="2025-08-10T20:12:00Z">
                      <w:rPr>
                        <w:rFonts w:ascii="Aptos Narrow" w:hAnsi="Aptos Narrow"/>
                        <w:color w:val="000000"/>
                        <w:sz w:val="22"/>
                        <w:szCs w:val="22"/>
                      </w:rPr>
                    </w:rPrChange>
                  </w:rPr>
                  <w:delText>1.7</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7892DA70" w14:textId="41CACAA3" w:rsidR="004D28DD" w:rsidRPr="00286D16" w:rsidDel="004E77FC" w:rsidRDefault="004D28DD" w:rsidP="004D28DD">
            <w:pPr>
              <w:spacing w:after="120" w:line="360" w:lineRule="auto"/>
              <w:contextualSpacing/>
              <w:jc w:val="right"/>
              <w:rPr>
                <w:ins w:id="7200" w:author="Microsoft Word" w:date="2025-08-11T16:30:00Z" w16du:dateUtc="2025-08-11T21:30:00Z"/>
                <w:del w:id="7201" w:author="Jujia Li" w:date="2025-08-25T17:41:00Z" w16du:dateUtc="2025-08-25T22:41:00Z"/>
                <w:rFonts w:ascii="Times New Roman" w:eastAsia="Times New Roman" w:hAnsi="Times New Roman" w:cs="Times New Roman"/>
                <w:color w:val="000000"/>
                <w:kern w:val="0"/>
                <w:sz w:val="18"/>
                <w:szCs w:val="18"/>
                <w14:ligatures w14:val="none"/>
              </w:rPr>
            </w:pPr>
            <w:ins w:id="7202" w:author="Microsoft Word" w:date="2025-08-11T16:30:00Z" w16du:dateUtc="2025-08-11T21:30:00Z">
              <w:del w:id="7203" w:author="Jujia Li" w:date="2025-08-25T17:41:00Z" w16du:dateUtc="2025-08-25T22:41:00Z">
                <w:r w:rsidRPr="00286D16" w:rsidDel="004E77FC">
                  <w:rPr>
                    <w:rFonts w:ascii="Times New Roman" w:hAnsi="Times New Roman" w:cs="Times New Roman"/>
                    <w:color w:val="000000"/>
                    <w:sz w:val="18"/>
                    <w:szCs w:val="18"/>
                    <w:rPrChange w:id="7204" w:author="Jujia Li" w:date="2025-08-10T15:12:00Z" w16du:dateUtc="2025-08-10T20:12:00Z">
                      <w:rPr>
                        <w:rFonts w:ascii="Aptos Narrow" w:hAnsi="Aptos Narrow"/>
                        <w:color w:val="000000"/>
                        <w:sz w:val="22"/>
                        <w:szCs w:val="22"/>
                      </w:rPr>
                    </w:rPrChange>
                  </w:rPr>
                  <w:delText>0.09</w:delText>
                </w:r>
              </w:del>
            </w:ins>
          </w:p>
        </w:tc>
        <w:tc>
          <w:tcPr>
            <w:tcW w:w="380" w:type="pct"/>
            <w:noWrap/>
            <w:vAlign w:val="bottom"/>
            <w:hideMark/>
          </w:tcPr>
          <w:p w14:paraId="34D2EDDA" w14:textId="173BDBB7" w:rsidR="004D28DD" w:rsidRPr="00286D16" w:rsidDel="004E77FC" w:rsidRDefault="004D28DD" w:rsidP="004D28DD">
            <w:pPr>
              <w:spacing w:after="120" w:line="360" w:lineRule="auto"/>
              <w:contextualSpacing/>
              <w:jc w:val="right"/>
              <w:rPr>
                <w:ins w:id="7205" w:author="Microsoft Word" w:date="2025-08-11T16:30:00Z" w16du:dateUtc="2025-08-11T21:30:00Z"/>
                <w:del w:id="7206" w:author="Jujia Li" w:date="2025-08-25T17:41:00Z" w16du:dateUtc="2025-08-25T22:41:00Z"/>
                <w:rFonts w:ascii="Times New Roman" w:eastAsia="Times New Roman" w:hAnsi="Times New Roman" w:cs="Times New Roman"/>
                <w:color w:val="000000"/>
                <w:kern w:val="0"/>
                <w:sz w:val="18"/>
                <w:szCs w:val="18"/>
                <w14:ligatures w14:val="none"/>
              </w:rPr>
            </w:pPr>
            <w:ins w:id="7207" w:author="Microsoft Word" w:date="2025-08-11T16:30:00Z" w16du:dateUtc="2025-08-11T21:30:00Z">
              <w:del w:id="7208" w:author="Jujia Li" w:date="2025-08-25T17:41:00Z" w16du:dateUtc="2025-08-25T22:41:00Z">
                <w:r w:rsidRPr="00286D16" w:rsidDel="004E77FC">
                  <w:rPr>
                    <w:rFonts w:ascii="Times New Roman" w:hAnsi="Times New Roman" w:cs="Times New Roman"/>
                    <w:color w:val="000000"/>
                    <w:sz w:val="18"/>
                    <w:szCs w:val="18"/>
                    <w:rPrChange w:id="7209" w:author="Jujia Li" w:date="2025-08-10T15:12:00Z" w16du:dateUtc="2025-08-10T20:12:00Z">
                      <w:rPr>
                        <w:rFonts w:ascii="Aptos Narrow" w:hAnsi="Aptos Narrow"/>
                        <w:color w:val="000000"/>
                        <w:sz w:val="22"/>
                        <w:szCs w:val="22"/>
                      </w:rPr>
                    </w:rPrChange>
                  </w:rPr>
                  <w:delText>1.49</w:delText>
                </w:r>
              </w:del>
            </w:ins>
          </w:p>
        </w:tc>
        <w:tc>
          <w:tcPr>
            <w:tcW w:w="315" w:type="pct"/>
            <w:gridSpan w:val="2"/>
            <w:noWrap/>
            <w:vAlign w:val="bottom"/>
            <w:hideMark/>
          </w:tcPr>
          <w:p w14:paraId="1AFBA515" w14:textId="42FE084D" w:rsidR="004D28DD" w:rsidRPr="00286D16" w:rsidDel="004E77FC" w:rsidRDefault="004D28DD" w:rsidP="004D28DD">
            <w:pPr>
              <w:spacing w:after="120" w:line="360" w:lineRule="auto"/>
              <w:contextualSpacing/>
              <w:jc w:val="right"/>
              <w:rPr>
                <w:ins w:id="7210" w:author="Microsoft Word" w:date="2025-08-11T16:30:00Z" w16du:dateUtc="2025-08-11T21:30:00Z"/>
                <w:del w:id="7211" w:author="Jujia Li" w:date="2025-08-25T17:41:00Z" w16du:dateUtc="2025-08-25T22:41:00Z"/>
                <w:rFonts w:ascii="Times New Roman" w:eastAsia="Times New Roman" w:hAnsi="Times New Roman" w:cs="Times New Roman"/>
                <w:color w:val="000000"/>
                <w:kern w:val="0"/>
                <w:sz w:val="18"/>
                <w:szCs w:val="18"/>
                <w14:ligatures w14:val="none"/>
              </w:rPr>
            </w:pPr>
            <w:ins w:id="7212" w:author="Microsoft Word" w:date="2025-08-11T16:30:00Z" w16du:dateUtc="2025-08-11T21:30:00Z">
              <w:del w:id="7213" w:author="Jujia Li" w:date="2025-08-25T17:41:00Z" w16du:dateUtc="2025-08-25T22:41:00Z">
                <w:r w:rsidRPr="00286D16" w:rsidDel="004E77FC">
                  <w:rPr>
                    <w:rFonts w:ascii="Times New Roman" w:hAnsi="Times New Roman" w:cs="Times New Roman"/>
                    <w:color w:val="000000"/>
                    <w:sz w:val="18"/>
                    <w:szCs w:val="18"/>
                    <w:rPrChange w:id="7214"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42F8C4C9" w14:textId="316C2156" w:rsidR="004D28DD" w:rsidRPr="00286D16" w:rsidDel="004E77FC" w:rsidRDefault="004D28DD" w:rsidP="004D28DD">
            <w:pPr>
              <w:spacing w:after="120" w:line="360" w:lineRule="auto"/>
              <w:contextualSpacing/>
              <w:jc w:val="right"/>
              <w:rPr>
                <w:ins w:id="7215" w:author="Microsoft Word" w:date="2025-08-11T16:30:00Z" w16du:dateUtc="2025-08-11T21:30:00Z"/>
                <w:del w:id="7216" w:author="Jujia Li" w:date="2025-08-25T17:41:00Z" w16du:dateUtc="2025-08-25T22:41:00Z"/>
                <w:rFonts w:ascii="Times New Roman" w:eastAsia="Times New Roman" w:hAnsi="Times New Roman" w:cs="Times New Roman"/>
                <w:color w:val="000000"/>
                <w:kern w:val="0"/>
                <w:sz w:val="18"/>
                <w:szCs w:val="18"/>
                <w14:ligatures w14:val="none"/>
              </w:rPr>
            </w:pPr>
            <w:ins w:id="7217" w:author="Microsoft Word" w:date="2025-08-11T16:30:00Z" w16du:dateUtc="2025-08-11T21:30:00Z">
              <w:del w:id="7218" w:author="Jujia Li" w:date="2025-08-25T17:41:00Z" w16du:dateUtc="2025-08-25T22:41:00Z">
                <w:r w:rsidRPr="00286D16" w:rsidDel="004E77FC">
                  <w:rPr>
                    <w:rFonts w:ascii="Times New Roman" w:hAnsi="Times New Roman" w:cs="Times New Roman"/>
                    <w:color w:val="000000"/>
                    <w:sz w:val="18"/>
                    <w:szCs w:val="18"/>
                    <w:rPrChange w:id="7219" w:author="Jujia Li" w:date="2025-08-10T15:12:00Z" w16du:dateUtc="2025-08-10T20:12:00Z">
                      <w:rPr>
                        <w:rFonts w:ascii="Aptos Narrow" w:hAnsi="Aptos Narrow"/>
                        <w:color w:val="000000"/>
                        <w:sz w:val="22"/>
                        <w:szCs w:val="22"/>
                      </w:rPr>
                    </w:rPrChange>
                  </w:rPr>
                  <w:delText>1.03</w:delText>
                </w:r>
              </w:del>
            </w:ins>
          </w:p>
        </w:tc>
        <w:tc>
          <w:tcPr>
            <w:tcW w:w="316" w:type="pct"/>
            <w:gridSpan w:val="2"/>
            <w:noWrap/>
            <w:vAlign w:val="bottom"/>
            <w:hideMark/>
          </w:tcPr>
          <w:p w14:paraId="5CA228A9" w14:textId="04AF60D8" w:rsidR="004D28DD" w:rsidRPr="00286D16" w:rsidDel="004E77FC" w:rsidRDefault="004D28DD" w:rsidP="004D28DD">
            <w:pPr>
              <w:spacing w:after="120" w:line="360" w:lineRule="auto"/>
              <w:contextualSpacing/>
              <w:jc w:val="right"/>
              <w:rPr>
                <w:ins w:id="7220" w:author="Microsoft Word" w:date="2025-08-11T16:30:00Z" w16du:dateUtc="2025-08-11T21:30:00Z"/>
                <w:del w:id="7221" w:author="Jujia Li" w:date="2025-08-25T17:41:00Z" w16du:dateUtc="2025-08-25T22:41:00Z"/>
                <w:rFonts w:ascii="Times New Roman" w:eastAsia="Times New Roman" w:hAnsi="Times New Roman" w:cs="Times New Roman"/>
                <w:color w:val="000000"/>
                <w:kern w:val="0"/>
                <w:sz w:val="18"/>
                <w:szCs w:val="18"/>
                <w14:ligatures w14:val="none"/>
              </w:rPr>
            </w:pPr>
            <w:ins w:id="7222" w:author="Microsoft Word" w:date="2025-08-11T16:30:00Z" w16du:dateUtc="2025-08-11T21:30:00Z">
              <w:del w:id="7223" w:author="Jujia Li" w:date="2025-08-25T17:41:00Z" w16du:dateUtc="2025-08-25T22:41:00Z">
                <w:r w:rsidRPr="00286D16" w:rsidDel="004E77FC">
                  <w:rPr>
                    <w:rFonts w:ascii="Times New Roman" w:hAnsi="Times New Roman" w:cs="Times New Roman"/>
                    <w:color w:val="000000"/>
                    <w:sz w:val="18"/>
                    <w:szCs w:val="18"/>
                    <w:rPrChange w:id="7224" w:author="Jujia Li" w:date="2025-08-10T15:12:00Z" w16du:dateUtc="2025-08-10T20:12:00Z">
                      <w:rPr>
                        <w:rFonts w:ascii="Aptos Narrow" w:hAnsi="Aptos Narrow"/>
                        <w:color w:val="000000"/>
                        <w:sz w:val="22"/>
                        <w:szCs w:val="22"/>
                      </w:rPr>
                    </w:rPrChange>
                  </w:rPr>
                  <w:delText>0.05</w:delText>
                </w:r>
              </w:del>
            </w:ins>
          </w:p>
        </w:tc>
        <w:tc>
          <w:tcPr>
            <w:tcW w:w="380" w:type="pct"/>
            <w:noWrap/>
            <w:vAlign w:val="bottom"/>
            <w:hideMark/>
          </w:tcPr>
          <w:p w14:paraId="53FECCD6" w14:textId="7002411B" w:rsidR="004D28DD" w:rsidRPr="00286D16" w:rsidDel="004E77FC" w:rsidRDefault="004D28DD" w:rsidP="004D28DD">
            <w:pPr>
              <w:spacing w:after="120" w:line="360" w:lineRule="auto"/>
              <w:contextualSpacing/>
              <w:jc w:val="right"/>
              <w:rPr>
                <w:ins w:id="7225" w:author="Microsoft Word" w:date="2025-08-11T16:30:00Z" w16du:dateUtc="2025-08-11T21:30:00Z"/>
                <w:del w:id="7226" w:author="Jujia Li" w:date="2025-08-25T17:41:00Z" w16du:dateUtc="2025-08-25T22:41:00Z"/>
                <w:rFonts w:ascii="Times New Roman" w:eastAsia="Times New Roman" w:hAnsi="Times New Roman" w:cs="Times New Roman"/>
                <w:color w:val="000000"/>
                <w:kern w:val="0"/>
                <w:sz w:val="18"/>
                <w:szCs w:val="18"/>
                <w14:ligatures w14:val="none"/>
              </w:rPr>
            </w:pPr>
            <w:ins w:id="7227" w:author="Microsoft Word" w:date="2025-08-11T16:30:00Z" w16du:dateUtc="2025-08-11T21:30:00Z">
              <w:del w:id="7228" w:author="Jujia Li" w:date="2025-08-25T17:41:00Z" w16du:dateUtc="2025-08-25T22:41:00Z">
                <w:r w:rsidRPr="00286D16" w:rsidDel="004E77FC">
                  <w:rPr>
                    <w:rFonts w:ascii="Times New Roman" w:hAnsi="Times New Roman" w:cs="Times New Roman"/>
                    <w:color w:val="000000"/>
                    <w:sz w:val="18"/>
                    <w:szCs w:val="18"/>
                    <w:rPrChange w:id="7229" w:author="Jujia Li" w:date="2025-08-10T15:12:00Z" w16du:dateUtc="2025-08-10T20:12:00Z">
                      <w:rPr>
                        <w:rFonts w:ascii="Aptos Narrow" w:hAnsi="Aptos Narrow"/>
                        <w:color w:val="000000"/>
                        <w:sz w:val="22"/>
                        <w:szCs w:val="22"/>
                      </w:rPr>
                    </w:rPrChange>
                  </w:rPr>
                  <w:delText>0.66</w:delText>
                </w:r>
              </w:del>
            </w:ins>
          </w:p>
        </w:tc>
        <w:tc>
          <w:tcPr>
            <w:tcW w:w="321" w:type="pct"/>
            <w:noWrap/>
            <w:vAlign w:val="bottom"/>
            <w:hideMark/>
          </w:tcPr>
          <w:p w14:paraId="710507BA" w14:textId="0EFD158D" w:rsidR="004D28DD" w:rsidRPr="00286D16" w:rsidDel="004E77FC" w:rsidRDefault="004D28DD" w:rsidP="004D28DD">
            <w:pPr>
              <w:spacing w:after="120" w:line="360" w:lineRule="auto"/>
              <w:contextualSpacing/>
              <w:jc w:val="right"/>
              <w:rPr>
                <w:ins w:id="7230" w:author="Microsoft Word" w:date="2025-08-11T16:30:00Z" w16du:dateUtc="2025-08-11T21:30:00Z"/>
                <w:del w:id="7231" w:author="Jujia Li" w:date="2025-08-25T17:41:00Z" w16du:dateUtc="2025-08-25T22:41:00Z"/>
                <w:rFonts w:ascii="Times New Roman" w:eastAsia="Times New Roman" w:hAnsi="Times New Roman" w:cs="Times New Roman"/>
                <w:color w:val="000000"/>
                <w:kern w:val="0"/>
                <w:sz w:val="18"/>
                <w:szCs w:val="18"/>
                <w14:ligatures w14:val="none"/>
              </w:rPr>
            </w:pPr>
            <w:ins w:id="7232" w:author="Microsoft Word" w:date="2025-08-11T16:30:00Z" w16du:dateUtc="2025-08-11T21:30:00Z">
              <w:del w:id="7233" w:author="Jujia Li" w:date="2025-08-25T17:41:00Z" w16du:dateUtc="2025-08-25T22:41:00Z">
                <w:r w:rsidRPr="00286D16" w:rsidDel="004E77FC">
                  <w:rPr>
                    <w:rFonts w:ascii="Times New Roman" w:hAnsi="Times New Roman" w:cs="Times New Roman"/>
                    <w:color w:val="000000"/>
                    <w:sz w:val="18"/>
                    <w:szCs w:val="18"/>
                    <w:rPrChange w:id="7234" w:author="Jujia Li" w:date="2025-08-10T15:12:00Z" w16du:dateUtc="2025-08-10T20:12:00Z">
                      <w:rPr>
                        <w:rFonts w:ascii="Aptos Narrow" w:hAnsi="Aptos Narrow"/>
                        <w:color w:val="000000"/>
                        <w:sz w:val="22"/>
                        <w:szCs w:val="22"/>
                      </w:rPr>
                    </w:rPrChange>
                  </w:rPr>
                  <w:delText>0.04</w:delText>
                </w:r>
              </w:del>
            </w:ins>
          </w:p>
        </w:tc>
        <w:tc>
          <w:tcPr>
            <w:tcW w:w="428" w:type="pct"/>
            <w:noWrap/>
            <w:vAlign w:val="bottom"/>
            <w:hideMark/>
          </w:tcPr>
          <w:p w14:paraId="6906708A" w14:textId="46E06604" w:rsidR="004D28DD" w:rsidRPr="00286D16" w:rsidDel="004E77FC" w:rsidRDefault="004D28DD" w:rsidP="004D28DD">
            <w:pPr>
              <w:spacing w:after="120" w:line="360" w:lineRule="auto"/>
              <w:contextualSpacing/>
              <w:jc w:val="right"/>
              <w:rPr>
                <w:ins w:id="7235" w:author="Microsoft Word" w:date="2025-08-11T16:30:00Z" w16du:dateUtc="2025-08-11T21:30:00Z"/>
                <w:del w:id="7236" w:author="Jujia Li" w:date="2025-08-25T17:41:00Z" w16du:dateUtc="2025-08-25T22:41:00Z"/>
                <w:rFonts w:ascii="Times New Roman" w:eastAsia="Times New Roman" w:hAnsi="Times New Roman" w:cs="Times New Roman"/>
                <w:color w:val="000000"/>
                <w:kern w:val="0"/>
                <w:sz w:val="18"/>
                <w:szCs w:val="18"/>
                <w14:ligatures w14:val="none"/>
              </w:rPr>
            </w:pPr>
            <w:ins w:id="7237" w:author="Microsoft Word" w:date="2025-08-11T16:30:00Z" w16du:dateUtc="2025-08-11T21:30:00Z">
              <w:del w:id="7238" w:author="Jujia Li" w:date="2025-08-25T17:41:00Z" w16du:dateUtc="2025-08-25T22:41:00Z">
                <w:r w:rsidRPr="00286D16" w:rsidDel="004E77FC">
                  <w:rPr>
                    <w:rFonts w:ascii="Times New Roman" w:hAnsi="Times New Roman" w:cs="Times New Roman"/>
                    <w:color w:val="000000"/>
                    <w:sz w:val="18"/>
                    <w:szCs w:val="18"/>
                    <w:rPrChange w:id="7239" w:author="Jujia Li" w:date="2025-08-10T15:12:00Z" w16du:dateUtc="2025-08-10T20:12:00Z">
                      <w:rPr>
                        <w:rFonts w:ascii="Aptos Narrow" w:hAnsi="Aptos Narrow"/>
                        <w:color w:val="000000"/>
                        <w:sz w:val="22"/>
                        <w:szCs w:val="22"/>
                      </w:rPr>
                    </w:rPrChange>
                  </w:rPr>
                  <w:delText>4.88</w:delText>
                </w:r>
              </w:del>
            </w:ins>
          </w:p>
        </w:tc>
        <w:tc>
          <w:tcPr>
            <w:tcW w:w="344" w:type="pct"/>
            <w:vAlign w:val="bottom"/>
          </w:tcPr>
          <w:p w14:paraId="371855A5" w14:textId="57A521C6" w:rsidR="004D28DD" w:rsidRPr="00286D16" w:rsidDel="004E77FC" w:rsidRDefault="004D28DD" w:rsidP="004D28DD">
            <w:pPr>
              <w:spacing w:after="120" w:line="360" w:lineRule="auto"/>
              <w:contextualSpacing/>
              <w:jc w:val="right"/>
              <w:rPr>
                <w:ins w:id="7240" w:author="Microsoft Word" w:date="2025-08-11T16:30:00Z" w16du:dateUtc="2025-08-11T21:30:00Z"/>
                <w:del w:id="7241" w:author="Jujia Li" w:date="2025-08-25T17:41:00Z" w16du:dateUtc="2025-08-25T22:41:00Z"/>
                <w:rFonts w:ascii="Times New Roman" w:hAnsi="Times New Roman" w:cs="Times New Roman"/>
                <w:sz w:val="18"/>
                <w:szCs w:val="18"/>
              </w:rPr>
            </w:pPr>
            <w:ins w:id="7242" w:author="Microsoft Word" w:date="2025-08-11T16:30:00Z" w16du:dateUtc="2025-08-11T21:30:00Z">
              <w:del w:id="7243" w:author="Jujia Li" w:date="2025-08-25T17:41:00Z" w16du:dateUtc="2025-08-25T22:41:00Z">
                <w:r w:rsidRPr="00286D16" w:rsidDel="004E77FC">
                  <w:rPr>
                    <w:rFonts w:ascii="Times New Roman" w:hAnsi="Times New Roman" w:cs="Times New Roman"/>
                    <w:color w:val="000000"/>
                    <w:sz w:val="18"/>
                    <w:szCs w:val="18"/>
                    <w:rPrChange w:id="7244" w:author="Jujia Li" w:date="2025-08-10T15:12:00Z" w16du:dateUtc="2025-08-10T20:12:00Z">
                      <w:rPr>
                        <w:rFonts w:ascii="Aptos Narrow" w:hAnsi="Aptos Narrow"/>
                        <w:color w:val="000000"/>
                        <w:sz w:val="22"/>
                        <w:szCs w:val="22"/>
                      </w:rPr>
                    </w:rPrChange>
                  </w:rPr>
                  <w:delText>0.06</w:delText>
                </w:r>
              </w:del>
            </w:ins>
          </w:p>
        </w:tc>
      </w:tr>
      <w:tr w:rsidR="004D28DD" w:rsidRPr="006A0CE7" w:rsidDel="004E77FC" w14:paraId="07DFEE8B" w14:textId="4EB41EFE" w:rsidTr="005E344C">
        <w:trPr>
          <w:trHeight w:val="290"/>
          <w:ins w:id="7245" w:author="Microsoft Word" w:date="2025-08-11T16:30:00Z"/>
          <w:del w:id="7246" w:author="Jujia Li" w:date="2025-08-25T17:41:00Z"/>
        </w:trPr>
        <w:tc>
          <w:tcPr>
            <w:tcW w:w="808" w:type="pct"/>
            <w:noWrap/>
            <w:vAlign w:val="bottom"/>
            <w:hideMark/>
          </w:tcPr>
          <w:p w14:paraId="2DDE2115" w14:textId="130ADCA5" w:rsidR="004D28DD" w:rsidRPr="00221F0A" w:rsidDel="004E77FC" w:rsidRDefault="004D28DD" w:rsidP="004D28DD">
            <w:pPr>
              <w:spacing w:after="120" w:line="360" w:lineRule="auto"/>
              <w:contextualSpacing/>
              <w:rPr>
                <w:ins w:id="7247" w:author="Microsoft Word" w:date="2025-08-11T16:30:00Z" w16du:dateUtc="2025-08-11T21:30:00Z"/>
                <w:del w:id="7248" w:author="Jujia Li" w:date="2025-08-25T17:41:00Z" w16du:dateUtc="2025-08-25T22:41:00Z"/>
                <w:rFonts w:ascii="Times New Roman" w:eastAsia="Times New Roman" w:hAnsi="Times New Roman" w:cs="Times New Roman"/>
                <w:color w:val="000000"/>
                <w:kern w:val="0"/>
                <w:sz w:val="18"/>
                <w:szCs w:val="18"/>
                <w14:ligatures w14:val="none"/>
              </w:rPr>
            </w:pPr>
            <w:ins w:id="7249" w:author="Microsoft Word" w:date="2025-08-11T16:30:00Z" w16du:dateUtc="2025-08-11T21:30:00Z">
              <w:del w:id="7250" w:author="Jujia Li" w:date="2025-08-25T17:41:00Z" w16du:dateUtc="2025-08-25T22:41:00Z">
                <w:r w:rsidRPr="005E344C" w:rsidDel="004E77FC">
                  <w:rPr>
                    <w:rFonts w:ascii="Times New Roman" w:hAnsi="Times New Roman" w:cs="Times New Roman"/>
                    <w:color w:val="000000"/>
                    <w:sz w:val="18"/>
                    <w:szCs w:val="18"/>
                  </w:rPr>
                  <w:delText>JEFFERSON</w:delText>
                </w:r>
              </w:del>
            </w:ins>
          </w:p>
        </w:tc>
        <w:tc>
          <w:tcPr>
            <w:tcW w:w="566" w:type="pct"/>
            <w:vAlign w:val="bottom"/>
          </w:tcPr>
          <w:p w14:paraId="3DA7EBC2" w14:textId="253D285C" w:rsidR="004D28DD" w:rsidRPr="00286D16" w:rsidDel="004E77FC" w:rsidRDefault="004D28DD" w:rsidP="004D28DD">
            <w:pPr>
              <w:spacing w:after="120" w:line="360" w:lineRule="auto"/>
              <w:contextualSpacing/>
              <w:jc w:val="right"/>
              <w:rPr>
                <w:ins w:id="7251" w:author="Microsoft Word" w:date="2025-08-11T16:30:00Z" w16du:dateUtc="2025-08-11T21:30:00Z"/>
                <w:del w:id="7252" w:author="Jujia Li" w:date="2025-08-25T17:41:00Z" w16du:dateUtc="2025-08-25T22:41:00Z"/>
                <w:rFonts w:ascii="Times New Roman" w:hAnsi="Times New Roman" w:cs="Times New Roman"/>
                <w:sz w:val="18"/>
                <w:szCs w:val="18"/>
              </w:rPr>
            </w:pPr>
            <w:ins w:id="7253" w:author="Microsoft Word" w:date="2025-08-11T16:30:00Z" w16du:dateUtc="2025-08-11T21:30:00Z">
              <w:del w:id="7254" w:author="Jujia Li" w:date="2025-08-25T17:41:00Z" w16du:dateUtc="2025-08-25T22:41:00Z">
                <w:r w:rsidRPr="005E344C" w:rsidDel="004E77FC">
                  <w:rPr>
                    <w:rFonts w:ascii="Times New Roman" w:hAnsi="Times New Roman" w:cs="Times New Roman"/>
                    <w:color w:val="000000"/>
                    <w:sz w:val="18"/>
                    <w:szCs w:val="18"/>
                  </w:rPr>
                  <w:delText>659486.59</w:delText>
                </w:r>
              </w:del>
            </w:ins>
          </w:p>
        </w:tc>
        <w:tc>
          <w:tcPr>
            <w:tcW w:w="454" w:type="pct"/>
            <w:noWrap/>
            <w:vAlign w:val="bottom"/>
            <w:hideMark/>
          </w:tcPr>
          <w:p w14:paraId="6E0C561A" w14:textId="20498021" w:rsidR="004D28DD" w:rsidRPr="00286D16" w:rsidDel="004E77FC" w:rsidRDefault="004D28DD" w:rsidP="004D28DD">
            <w:pPr>
              <w:spacing w:after="120" w:line="360" w:lineRule="auto"/>
              <w:contextualSpacing/>
              <w:jc w:val="right"/>
              <w:rPr>
                <w:ins w:id="7255" w:author="Microsoft Word" w:date="2025-08-11T16:30:00Z" w16du:dateUtc="2025-08-11T21:30:00Z"/>
                <w:del w:id="7256" w:author="Jujia Li" w:date="2025-08-25T17:41:00Z" w16du:dateUtc="2025-08-25T22:41:00Z"/>
                <w:rFonts w:ascii="Times New Roman" w:eastAsia="Times New Roman" w:hAnsi="Times New Roman" w:cs="Times New Roman"/>
                <w:color w:val="000000"/>
                <w:kern w:val="0"/>
                <w:sz w:val="18"/>
                <w:szCs w:val="18"/>
                <w14:ligatures w14:val="none"/>
              </w:rPr>
            </w:pPr>
            <w:ins w:id="7257" w:author="Microsoft Word" w:date="2025-08-11T16:30:00Z" w16du:dateUtc="2025-08-11T21:30:00Z">
              <w:del w:id="7258" w:author="Jujia Li" w:date="2025-08-25T17:41:00Z" w16du:dateUtc="2025-08-25T22:41:00Z">
                <w:r w:rsidRPr="00286D16" w:rsidDel="004E77FC">
                  <w:rPr>
                    <w:rFonts w:ascii="Times New Roman" w:hAnsi="Times New Roman" w:cs="Times New Roman"/>
                    <w:color w:val="000000"/>
                    <w:sz w:val="18"/>
                    <w:szCs w:val="18"/>
                    <w:rPrChange w:id="7259" w:author="Jujia Li" w:date="2025-08-10T15:12:00Z" w16du:dateUtc="2025-08-10T20:12:00Z">
                      <w:rPr>
                        <w:rFonts w:ascii="Aptos Narrow" w:hAnsi="Aptos Narrow"/>
                        <w:color w:val="000000"/>
                        <w:sz w:val="22"/>
                        <w:szCs w:val="22"/>
                      </w:rPr>
                    </w:rPrChange>
                  </w:rPr>
                  <w:delText>52.74</w:delText>
                </w:r>
              </w:del>
            </w:ins>
          </w:p>
        </w:tc>
        <w:tc>
          <w:tcPr>
            <w:tcW w:w="308" w:type="pct"/>
            <w:gridSpan w:val="2"/>
            <w:noWrap/>
            <w:vAlign w:val="bottom"/>
            <w:hideMark/>
          </w:tcPr>
          <w:p w14:paraId="6A502179" w14:textId="30EF81B7" w:rsidR="004D28DD" w:rsidRPr="00286D16" w:rsidDel="004E77FC" w:rsidRDefault="004D28DD" w:rsidP="004D28DD">
            <w:pPr>
              <w:spacing w:after="120" w:line="360" w:lineRule="auto"/>
              <w:contextualSpacing/>
              <w:jc w:val="right"/>
              <w:rPr>
                <w:ins w:id="7260" w:author="Microsoft Word" w:date="2025-08-11T16:30:00Z" w16du:dateUtc="2025-08-11T21:30:00Z"/>
                <w:del w:id="7261" w:author="Jujia Li" w:date="2025-08-25T17:41:00Z" w16du:dateUtc="2025-08-25T22:41:00Z"/>
                <w:rFonts w:ascii="Times New Roman" w:eastAsia="Times New Roman" w:hAnsi="Times New Roman" w:cs="Times New Roman"/>
                <w:color w:val="000000"/>
                <w:kern w:val="0"/>
                <w:sz w:val="18"/>
                <w:szCs w:val="18"/>
                <w14:ligatures w14:val="none"/>
              </w:rPr>
            </w:pPr>
            <w:ins w:id="7262" w:author="Microsoft Word" w:date="2025-08-11T16:30:00Z" w16du:dateUtc="2025-08-11T21:30:00Z">
              <w:del w:id="7263" w:author="Jujia Li" w:date="2025-08-25T17:41:00Z" w16du:dateUtc="2025-08-25T22:41:00Z">
                <w:r w:rsidRPr="00286D16" w:rsidDel="004E77FC">
                  <w:rPr>
                    <w:rFonts w:ascii="Times New Roman" w:hAnsi="Times New Roman" w:cs="Times New Roman"/>
                    <w:color w:val="000000"/>
                    <w:sz w:val="18"/>
                    <w:szCs w:val="18"/>
                    <w:rPrChange w:id="7264" w:author="Jujia Li" w:date="2025-08-10T15:12:00Z" w16du:dateUtc="2025-08-10T20:12:00Z">
                      <w:rPr>
                        <w:rFonts w:ascii="Aptos Narrow" w:hAnsi="Aptos Narrow"/>
                        <w:color w:val="000000"/>
                        <w:sz w:val="22"/>
                        <w:szCs w:val="22"/>
                      </w:rPr>
                    </w:rPrChange>
                  </w:rPr>
                  <w:delText>0.22</w:delText>
                </w:r>
              </w:del>
            </w:ins>
          </w:p>
        </w:tc>
        <w:tc>
          <w:tcPr>
            <w:tcW w:w="380" w:type="pct"/>
            <w:noWrap/>
            <w:vAlign w:val="bottom"/>
            <w:hideMark/>
          </w:tcPr>
          <w:p w14:paraId="1F210CE1" w14:textId="704833E2" w:rsidR="004D28DD" w:rsidRPr="00286D16" w:rsidDel="004E77FC" w:rsidRDefault="004D28DD" w:rsidP="004D28DD">
            <w:pPr>
              <w:spacing w:after="120" w:line="360" w:lineRule="auto"/>
              <w:contextualSpacing/>
              <w:jc w:val="right"/>
              <w:rPr>
                <w:ins w:id="7265" w:author="Microsoft Word" w:date="2025-08-11T16:30:00Z" w16du:dateUtc="2025-08-11T21:30:00Z"/>
                <w:del w:id="7266" w:author="Jujia Li" w:date="2025-08-25T17:41:00Z" w16du:dateUtc="2025-08-25T22:41:00Z"/>
                <w:rFonts w:ascii="Times New Roman" w:eastAsia="Times New Roman" w:hAnsi="Times New Roman" w:cs="Times New Roman"/>
                <w:color w:val="000000"/>
                <w:kern w:val="0"/>
                <w:sz w:val="18"/>
                <w:szCs w:val="18"/>
                <w14:ligatures w14:val="none"/>
              </w:rPr>
            </w:pPr>
            <w:ins w:id="7267" w:author="Microsoft Word" w:date="2025-08-11T16:30:00Z" w16du:dateUtc="2025-08-11T21:30:00Z">
              <w:del w:id="7268" w:author="Jujia Li" w:date="2025-08-25T17:41:00Z" w16du:dateUtc="2025-08-25T22:41:00Z">
                <w:r w:rsidRPr="00286D16" w:rsidDel="004E77FC">
                  <w:rPr>
                    <w:rFonts w:ascii="Times New Roman" w:hAnsi="Times New Roman" w:cs="Times New Roman"/>
                    <w:color w:val="000000"/>
                    <w:sz w:val="18"/>
                    <w:szCs w:val="18"/>
                    <w:rPrChange w:id="7269" w:author="Jujia Li" w:date="2025-08-10T15:12:00Z" w16du:dateUtc="2025-08-10T20:12:00Z">
                      <w:rPr>
                        <w:rFonts w:ascii="Aptos Narrow" w:hAnsi="Aptos Narrow"/>
                        <w:color w:val="000000"/>
                        <w:sz w:val="22"/>
                        <w:szCs w:val="22"/>
                      </w:rPr>
                    </w:rPrChange>
                  </w:rPr>
                  <w:delText>43.74</w:delText>
                </w:r>
              </w:del>
            </w:ins>
          </w:p>
        </w:tc>
        <w:tc>
          <w:tcPr>
            <w:tcW w:w="315" w:type="pct"/>
            <w:gridSpan w:val="2"/>
            <w:noWrap/>
            <w:vAlign w:val="bottom"/>
            <w:hideMark/>
          </w:tcPr>
          <w:p w14:paraId="51F7D91F" w14:textId="6EA769EA" w:rsidR="004D28DD" w:rsidRPr="00286D16" w:rsidDel="004E77FC" w:rsidRDefault="004D28DD" w:rsidP="004D28DD">
            <w:pPr>
              <w:spacing w:after="120" w:line="360" w:lineRule="auto"/>
              <w:contextualSpacing/>
              <w:jc w:val="right"/>
              <w:rPr>
                <w:ins w:id="7270" w:author="Microsoft Word" w:date="2025-08-11T16:30:00Z" w16du:dateUtc="2025-08-11T21:30:00Z"/>
                <w:del w:id="7271" w:author="Jujia Li" w:date="2025-08-25T17:41:00Z" w16du:dateUtc="2025-08-25T22:41:00Z"/>
                <w:rFonts w:ascii="Times New Roman" w:eastAsia="Times New Roman" w:hAnsi="Times New Roman" w:cs="Times New Roman"/>
                <w:color w:val="000000"/>
                <w:kern w:val="0"/>
                <w:sz w:val="18"/>
                <w:szCs w:val="18"/>
                <w14:ligatures w14:val="none"/>
              </w:rPr>
            </w:pPr>
            <w:ins w:id="7272" w:author="Microsoft Word" w:date="2025-08-11T16:30:00Z" w16du:dateUtc="2025-08-11T21:30:00Z">
              <w:del w:id="7273" w:author="Jujia Li" w:date="2025-08-25T17:41:00Z" w16du:dateUtc="2025-08-25T22:41:00Z">
                <w:r w:rsidRPr="00286D16" w:rsidDel="004E77FC">
                  <w:rPr>
                    <w:rFonts w:ascii="Times New Roman" w:hAnsi="Times New Roman" w:cs="Times New Roman"/>
                    <w:color w:val="000000"/>
                    <w:sz w:val="18"/>
                    <w:szCs w:val="18"/>
                    <w:rPrChange w:id="7274" w:author="Jujia Li" w:date="2025-08-10T15:12:00Z" w16du:dateUtc="2025-08-10T20:12:00Z">
                      <w:rPr>
                        <w:rFonts w:ascii="Aptos Narrow" w:hAnsi="Aptos Narrow"/>
                        <w:color w:val="000000"/>
                        <w:sz w:val="22"/>
                        <w:szCs w:val="22"/>
                      </w:rPr>
                    </w:rPrChange>
                  </w:rPr>
                  <w:delText>0.18</w:delText>
                </w:r>
              </w:del>
            </w:ins>
          </w:p>
        </w:tc>
        <w:tc>
          <w:tcPr>
            <w:tcW w:w="380" w:type="pct"/>
            <w:noWrap/>
            <w:vAlign w:val="bottom"/>
            <w:hideMark/>
          </w:tcPr>
          <w:p w14:paraId="2C515BBF" w14:textId="6D66BA30" w:rsidR="004D28DD" w:rsidRPr="00286D16" w:rsidDel="004E77FC" w:rsidRDefault="004D28DD" w:rsidP="004D28DD">
            <w:pPr>
              <w:spacing w:after="120" w:line="360" w:lineRule="auto"/>
              <w:contextualSpacing/>
              <w:jc w:val="right"/>
              <w:rPr>
                <w:ins w:id="7275" w:author="Microsoft Word" w:date="2025-08-11T16:30:00Z" w16du:dateUtc="2025-08-11T21:30:00Z"/>
                <w:del w:id="7276" w:author="Jujia Li" w:date="2025-08-25T17:41:00Z" w16du:dateUtc="2025-08-25T22:41:00Z"/>
                <w:rFonts w:ascii="Times New Roman" w:eastAsia="Times New Roman" w:hAnsi="Times New Roman" w:cs="Times New Roman"/>
                <w:color w:val="000000"/>
                <w:kern w:val="0"/>
                <w:sz w:val="18"/>
                <w:szCs w:val="18"/>
                <w14:ligatures w14:val="none"/>
              </w:rPr>
            </w:pPr>
            <w:ins w:id="7277" w:author="Microsoft Word" w:date="2025-08-11T16:30:00Z" w16du:dateUtc="2025-08-11T21:30:00Z">
              <w:del w:id="7278" w:author="Jujia Li" w:date="2025-08-25T17:41:00Z" w16du:dateUtc="2025-08-25T22:41:00Z">
                <w:r w:rsidRPr="00286D16" w:rsidDel="004E77FC">
                  <w:rPr>
                    <w:rFonts w:ascii="Times New Roman" w:hAnsi="Times New Roman" w:cs="Times New Roman"/>
                    <w:color w:val="000000"/>
                    <w:sz w:val="18"/>
                    <w:szCs w:val="18"/>
                    <w:rPrChange w:id="7279" w:author="Jujia Li" w:date="2025-08-10T15:12:00Z" w16du:dateUtc="2025-08-10T20:12:00Z">
                      <w:rPr>
                        <w:rFonts w:ascii="Aptos Narrow" w:hAnsi="Aptos Narrow"/>
                        <w:color w:val="000000"/>
                        <w:sz w:val="22"/>
                        <w:szCs w:val="22"/>
                      </w:rPr>
                    </w:rPrChange>
                  </w:rPr>
                  <w:delText>33.47</w:delText>
                </w:r>
              </w:del>
            </w:ins>
          </w:p>
        </w:tc>
        <w:tc>
          <w:tcPr>
            <w:tcW w:w="316" w:type="pct"/>
            <w:gridSpan w:val="2"/>
            <w:noWrap/>
            <w:vAlign w:val="bottom"/>
            <w:hideMark/>
          </w:tcPr>
          <w:p w14:paraId="48396DED" w14:textId="7350E12F" w:rsidR="004D28DD" w:rsidRPr="00286D16" w:rsidDel="004E77FC" w:rsidRDefault="004D28DD" w:rsidP="004D28DD">
            <w:pPr>
              <w:spacing w:after="120" w:line="360" w:lineRule="auto"/>
              <w:contextualSpacing/>
              <w:jc w:val="right"/>
              <w:rPr>
                <w:ins w:id="7280" w:author="Microsoft Word" w:date="2025-08-11T16:30:00Z" w16du:dateUtc="2025-08-11T21:30:00Z"/>
                <w:del w:id="7281" w:author="Jujia Li" w:date="2025-08-25T17:41:00Z" w16du:dateUtc="2025-08-25T22:41:00Z"/>
                <w:rFonts w:ascii="Times New Roman" w:eastAsia="Times New Roman" w:hAnsi="Times New Roman" w:cs="Times New Roman"/>
                <w:color w:val="000000"/>
                <w:kern w:val="0"/>
                <w:sz w:val="18"/>
                <w:szCs w:val="18"/>
                <w14:ligatures w14:val="none"/>
              </w:rPr>
            </w:pPr>
            <w:ins w:id="7282" w:author="Microsoft Word" w:date="2025-08-11T16:30:00Z" w16du:dateUtc="2025-08-11T21:30:00Z">
              <w:del w:id="7283" w:author="Jujia Li" w:date="2025-08-25T17:41:00Z" w16du:dateUtc="2025-08-25T22:41:00Z">
                <w:r w:rsidRPr="00286D16" w:rsidDel="004E77FC">
                  <w:rPr>
                    <w:rFonts w:ascii="Times New Roman" w:hAnsi="Times New Roman" w:cs="Times New Roman"/>
                    <w:color w:val="000000"/>
                    <w:sz w:val="18"/>
                    <w:szCs w:val="18"/>
                    <w:rPrChange w:id="7284" w:author="Jujia Li" w:date="2025-08-10T15:12:00Z" w16du:dateUtc="2025-08-10T20:12:00Z">
                      <w:rPr>
                        <w:rFonts w:ascii="Aptos Narrow" w:hAnsi="Aptos Narrow"/>
                        <w:color w:val="000000"/>
                        <w:sz w:val="22"/>
                        <w:szCs w:val="22"/>
                      </w:rPr>
                    </w:rPrChange>
                  </w:rPr>
                  <w:delText>0.14</w:delText>
                </w:r>
              </w:del>
            </w:ins>
          </w:p>
        </w:tc>
        <w:tc>
          <w:tcPr>
            <w:tcW w:w="380" w:type="pct"/>
            <w:noWrap/>
            <w:vAlign w:val="bottom"/>
            <w:hideMark/>
          </w:tcPr>
          <w:p w14:paraId="5E3AF822" w14:textId="06BF6A3C" w:rsidR="004D28DD" w:rsidRPr="00286D16" w:rsidDel="004E77FC" w:rsidRDefault="004D28DD" w:rsidP="004D28DD">
            <w:pPr>
              <w:spacing w:after="120" w:line="360" w:lineRule="auto"/>
              <w:contextualSpacing/>
              <w:jc w:val="right"/>
              <w:rPr>
                <w:ins w:id="7285" w:author="Microsoft Word" w:date="2025-08-11T16:30:00Z" w16du:dateUtc="2025-08-11T21:30:00Z"/>
                <w:del w:id="7286" w:author="Jujia Li" w:date="2025-08-25T17:41:00Z" w16du:dateUtc="2025-08-25T22:41:00Z"/>
                <w:rFonts w:ascii="Times New Roman" w:eastAsia="Times New Roman" w:hAnsi="Times New Roman" w:cs="Times New Roman"/>
                <w:color w:val="000000"/>
                <w:kern w:val="0"/>
                <w:sz w:val="18"/>
                <w:szCs w:val="18"/>
                <w14:ligatures w14:val="none"/>
              </w:rPr>
            </w:pPr>
            <w:ins w:id="7287" w:author="Microsoft Word" w:date="2025-08-11T16:30:00Z" w16du:dateUtc="2025-08-11T21:30:00Z">
              <w:del w:id="7288" w:author="Jujia Li" w:date="2025-08-25T17:41:00Z" w16du:dateUtc="2025-08-25T22:41:00Z">
                <w:r w:rsidRPr="00286D16" w:rsidDel="004E77FC">
                  <w:rPr>
                    <w:rFonts w:ascii="Times New Roman" w:hAnsi="Times New Roman" w:cs="Times New Roman"/>
                    <w:color w:val="000000"/>
                    <w:sz w:val="18"/>
                    <w:szCs w:val="18"/>
                    <w:rPrChange w:id="7289" w:author="Jujia Li" w:date="2025-08-10T15:12:00Z" w16du:dateUtc="2025-08-10T20:12:00Z">
                      <w:rPr>
                        <w:rFonts w:ascii="Aptos Narrow" w:hAnsi="Aptos Narrow"/>
                        <w:color w:val="000000"/>
                        <w:sz w:val="22"/>
                        <w:szCs w:val="22"/>
                      </w:rPr>
                    </w:rPrChange>
                  </w:rPr>
                  <w:delText>24.96</w:delText>
                </w:r>
              </w:del>
            </w:ins>
          </w:p>
        </w:tc>
        <w:tc>
          <w:tcPr>
            <w:tcW w:w="321" w:type="pct"/>
            <w:noWrap/>
            <w:vAlign w:val="bottom"/>
            <w:hideMark/>
          </w:tcPr>
          <w:p w14:paraId="174E24CB" w14:textId="2F470007" w:rsidR="004D28DD" w:rsidRPr="00286D16" w:rsidDel="004E77FC" w:rsidRDefault="004D28DD" w:rsidP="004D28DD">
            <w:pPr>
              <w:spacing w:after="120" w:line="360" w:lineRule="auto"/>
              <w:contextualSpacing/>
              <w:jc w:val="right"/>
              <w:rPr>
                <w:ins w:id="7290" w:author="Microsoft Word" w:date="2025-08-11T16:30:00Z" w16du:dateUtc="2025-08-11T21:30:00Z"/>
                <w:del w:id="7291" w:author="Jujia Li" w:date="2025-08-25T17:41:00Z" w16du:dateUtc="2025-08-25T22:41:00Z"/>
                <w:rFonts w:ascii="Times New Roman" w:eastAsia="Times New Roman" w:hAnsi="Times New Roman" w:cs="Times New Roman"/>
                <w:color w:val="000000"/>
                <w:kern w:val="0"/>
                <w:sz w:val="18"/>
                <w:szCs w:val="18"/>
                <w14:ligatures w14:val="none"/>
              </w:rPr>
            </w:pPr>
            <w:ins w:id="7292" w:author="Microsoft Word" w:date="2025-08-11T16:30:00Z" w16du:dateUtc="2025-08-11T21:30:00Z">
              <w:del w:id="7293" w:author="Jujia Li" w:date="2025-08-25T17:41:00Z" w16du:dateUtc="2025-08-25T22:41:00Z">
                <w:r w:rsidRPr="00286D16" w:rsidDel="004E77FC">
                  <w:rPr>
                    <w:rFonts w:ascii="Times New Roman" w:hAnsi="Times New Roman" w:cs="Times New Roman"/>
                    <w:color w:val="000000"/>
                    <w:sz w:val="18"/>
                    <w:szCs w:val="18"/>
                    <w:rPrChange w:id="7294" w:author="Jujia Li" w:date="2025-08-10T15:12:00Z" w16du:dateUtc="2025-08-10T20:12:00Z">
                      <w:rPr>
                        <w:rFonts w:ascii="Aptos Narrow" w:hAnsi="Aptos Narrow"/>
                        <w:color w:val="000000"/>
                        <w:sz w:val="22"/>
                        <w:szCs w:val="22"/>
                      </w:rPr>
                    </w:rPrChange>
                  </w:rPr>
                  <w:delText>0.1</w:delText>
                </w:r>
                <w:r w:rsidDel="004E77FC">
                  <w:rPr>
                    <w:rFonts w:ascii="Times New Roman" w:hAnsi="Times New Roman" w:cs="Times New Roman"/>
                    <w:color w:val="000000"/>
                    <w:sz w:val="18"/>
                    <w:szCs w:val="18"/>
                  </w:rPr>
                  <w:delText>0</w:delText>
                </w:r>
              </w:del>
            </w:ins>
          </w:p>
        </w:tc>
        <w:tc>
          <w:tcPr>
            <w:tcW w:w="428" w:type="pct"/>
            <w:noWrap/>
            <w:vAlign w:val="bottom"/>
            <w:hideMark/>
          </w:tcPr>
          <w:p w14:paraId="2BE63D90" w14:textId="06678DAB" w:rsidR="004D28DD" w:rsidRPr="00286D16" w:rsidDel="004E77FC" w:rsidRDefault="004D28DD" w:rsidP="004D28DD">
            <w:pPr>
              <w:spacing w:after="120" w:line="360" w:lineRule="auto"/>
              <w:contextualSpacing/>
              <w:jc w:val="right"/>
              <w:rPr>
                <w:ins w:id="7295" w:author="Microsoft Word" w:date="2025-08-11T16:30:00Z" w16du:dateUtc="2025-08-11T21:30:00Z"/>
                <w:del w:id="7296" w:author="Jujia Li" w:date="2025-08-25T17:41:00Z" w16du:dateUtc="2025-08-25T22:41:00Z"/>
                <w:rFonts w:ascii="Times New Roman" w:eastAsia="Times New Roman" w:hAnsi="Times New Roman" w:cs="Times New Roman"/>
                <w:color w:val="000000"/>
                <w:kern w:val="0"/>
                <w:sz w:val="18"/>
                <w:szCs w:val="18"/>
                <w14:ligatures w14:val="none"/>
              </w:rPr>
            </w:pPr>
            <w:ins w:id="7297" w:author="Microsoft Word" w:date="2025-08-11T16:30:00Z" w16du:dateUtc="2025-08-11T21:30:00Z">
              <w:del w:id="7298" w:author="Jujia Li" w:date="2025-08-25T17:41:00Z" w16du:dateUtc="2025-08-25T22:41:00Z">
                <w:r w:rsidRPr="00286D16" w:rsidDel="004E77FC">
                  <w:rPr>
                    <w:rFonts w:ascii="Times New Roman" w:hAnsi="Times New Roman" w:cs="Times New Roman"/>
                    <w:color w:val="000000"/>
                    <w:sz w:val="18"/>
                    <w:szCs w:val="18"/>
                    <w:rPrChange w:id="7299" w:author="Jujia Li" w:date="2025-08-10T15:12:00Z" w16du:dateUtc="2025-08-10T20:12:00Z">
                      <w:rPr>
                        <w:rFonts w:ascii="Aptos Narrow" w:hAnsi="Aptos Narrow"/>
                        <w:color w:val="000000"/>
                        <w:sz w:val="22"/>
                        <w:szCs w:val="22"/>
                      </w:rPr>
                    </w:rPrChange>
                  </w:rPr>
                  <w:delText>154.91</w:delText>
                </w:r>
              </w:del>
            </w:ins>
          </w:p>
        </w:tc>
        <w:tc>
          <w:tcPr>
            <w:tcW w:w="344" w:type="pct"/>
            <w:vAlign w:val="bottom"/>
          </w:tcPr>
          <w:p w14:paraId="3AD49188" w14:textId="571EABDD" w:rsidR="004D28DD" w:rsidRPr="00286D16" w:rsidDel="004E77FC" w:rsidRDefault="004D28DD" w:rsidP="004D28DD">
            <w:pPr>
              <w:spacing w:after="120" w:line="360" w:lineRule="auto"/>
              <w:contextualSpacing/>
              <w:jc w:val="right"/>
              <w:rPr>
                <w:ins w:id="7300" w:author="Microsoft Word" w:date="2025-08-11T16:30:00Z" w16du:dateUtc="2025-08-11T21:30:00Z"/>
                <w:del w:id="7301" w:author="Jujia Li" w:date="2025-08-25T17:41:00Z" w16du:dateUtc="2025-08-25T22:41:00Z"/>
                <w:rFonts w:ascii="Times New Roman" w:hAnsi="Times New Roman" w:cs="Times New Roman"/>
                <w:sz w:val="18"/>
                <w:szCs w:val="18"/>
              </w:rPr>
            </w:pPr>
            <w:ins w:id="7302" w:author="Microsoft Word" w:date="2025-08-11T16:30:00Z" w16du:dateUtc="2025-08-11T21:30:00Z">
              <w:del w:id="7303" w:author="Jujia Li" w:date="2025-08-25T17:41:00Z" w16du:dateUtc="2025-08-25T22:41:00Z">
                <w:r w:rsidRPr="00286D16" w:rsidDel="004E77FC">
                  <w:rPr>
                    <w:rFonts w:ascii="Times New Roman" w:hAnsi="Times New Roman" w:cs="Times New Roman"/>
                    <w:color w:val="000000"/>
                    <w:sz w:val="18"/>
                    <w:szCs w:val="18"/>
                    <w:rPrChange w:id="7304" w:author="Jujia Li" w:date="2025-08-10T15:12:00Z" w16du:dateUtc="2025-08-10T20:12:00Z">
                      <w:rPr>
                        <w:rFonts w:ascii="Aptos Narrow" w:hAnsi="Aptos Narrow"/>
                        <w:color w:val="000000"/>
                        <w:sz w:val="22"/>
                        <w:szCs w:val="22"/>
                      </w:rPr>
                    </w:rPrChange>
                  </w:rPr>
                  <w:delText>0.16</w:delText>
                </w:r>
              </w:del>
            </w:ins>
          </w:p>
        </w:tc>
      </w:tr>
      <w:tr w:rsidR="004D28DD" w:rsidRPr="006A0CE7" w:rsidDel="004E77FC" w14:paraId="54CFA94E" w14:textId="51481D0C" w:rsidTr="005E344C">
        <w:trPr>
          <w:trHeight w:val="290"/>
          <w:ins w:id="7305" w:author="Microsoft Word" w:date="2025-08-11T16:30:00Z"/>
          <w:del w:id="7306" w:author="Jujia Li" w:date="2025-08-25T17:41:00Z"/>
        </w:trPr>
        <w:tc>
          <w:tcPr>
            <w:tcW w:w="808" w:type="pct"/>
            <w:noWrap/>
            <w:vAlign w:val="bottom"/>
            <w:hideMark/>
          </w:tcPr>
          <w:p w14:paraId="34CEFFB2" w14:textId="320EC385" w:rsidR="004D28DD" w:rsidRPr="00221F0A" w:rsidDel="004E77FC" w:rsidRDefault="004D28DD" w:rsidP="004D28DD">
            <w:pPr>
              <w:spacing w:after="120" w:line="360" w:lineRule="auto"/>
              <w:contextualSpacing/>
              <w:rPr>
                <w:ins w:id="7307" w:author="Microsoft Word" w:date="2025-08-11T16:30:00Z" w16du:dateUtc="2025-08-11T21:30:00Z"/>
                <w:del w:id="7308" w:author="Jujia Li" w:date="2025-08-25T17:41:00Z" w16du:dateUtc="2025-08-25T22:41:00Z"/>
                <w:rFonts w:ascii="Times New Roman" w:eastAsia="Times New Roman" w:hAnsi="Times New Roman" w:cs="Times New Roman"/>
                <w:color w:val="000000"/>
                <w:kern w:val="0"/>
                <w:sz w:val="18"/>
                <w:szCs w:val="18"/>
                <w14:ligatures w14:val="none"/>
              </w:rPr>
            </w:pPr>
            <w:ins w:id="7309" w:author="Microsoft Word" w:date="2025-08-11T16:30:00Z" w16du:dateUtc="2025-08-11T21:30:00Z">
              <w:del w:id="7310" w:author="Jujia Li" w:date="2025-08-25T17:41:00Z" w16du:dateUtc="2025-08-25T22:41:00Z">
                <w:r w:rsidRPr="005E344C" w:rsidDel="004E77FC">
                  <w:rPr>
                    <w:rFonts w:ascii="Times New Roman" w:hAnsi="Times New Roman" w:cs="Times New Roman"/>
                    <w:color w:val="000000"/>
                    <w:sz w:val="18"/>
                    <w:szCs w:val="18"/>
                  </w:rPr>
                  <w:delText>LAMAR</w:delText>
                </w:r>
              </w:del>
            </w:ins>
          </w:p>
        </w:tc>
        <w:tc>
          <w:tcPr>
            <w:tcW w:w="566" w:type="pct"/>
            <w:vAlign w:val="bottom"/>
          </w:tcPr>
          <w:p w14:paraId="04342829" w14:textId="02A72550" w:rsidR="004D28DD" w:rsidRPr="00286D16" w:rsidDel="004E77FC" w:rsidRDefault="004D28DD" w:rsidP="004D28DD">
            <w:pPr>
              <w:spacing w:after="120" w:line="360" w:lineRule="auto"/>
              <w:contextualSpacing/>
              <w:jc w:val="right"/>
              <w:rPr>
                <w:ins w:id="7311" w:author="Microsoft Word" w:date="2025-08-11T16:30:00Z" w16du:dateUtc="2025-08-11T21:30:00Z"/>
                <w:del w:id="7312" w:author="Jujia Li" w:date="2025-08-25T17:41:00Z" w16du:dateUtc="2025-08-25T22:41:00Z"/>
                <w:rFonts w:ascii="Times New Roman" w:hAnsi="Times New Roman" w:cs="Times New Roman"/>
                <w:sz w:val="18"/>
                <w:szCs w:val="18"/>
              </w:rPr>
            </w:pPr>
            <w:ins w:id="7313" w:author="Microsoft Word" w:date="2025-08-11T16:30:00Z" w16du:dateUtc="2025-08-11T21:30:00Z">
              <w:del w:id="7314" w:author="Jujia Li" w:date="2025-08-25T17:41:00Z" w16du:dateUtc="2025-08-25T22:41:00Z">
                <w:r w:rsidRPr="005E344C" w:rsidDel="004E77FC">
                  <w:rPr>
                    <w:rFonts w:ascii="Times New Roman" w:hAnsi="Times New Roman" w:cs="Times New Roman"/>
                    <w:color w:val="000000"/>
                    <w:sz w:val="18"/>
                    <w:szCs w:val="18"/>
                  </w:rPr>
                  <w:delText>13874.29</w:delText>
                </w:r>
              </w:del>
            </w:ins>
          </w:p>
        </w:tc>
        <w:tc>
          <w:tcPr>
            <w:tcW w:w="454" w:type="pct"/>
            <w:noWrap/>
            <w:vAlign w:val="bottom"/>
            <w:hideMark/>
          </w:tcPr>
          <w:p w14:paraId="5FF54DDD" w14:textId="33F47ABD" w:rsidR="004D28DD" w:rsidRPr="00286D16" w:rsidDel="004E77FC" w:rsidRDefault="004D28DD" w:rsidP="004D28DD">
            <w:pPr>
              <w:spacing w:after="120" w:line="360" w:lineRule="auto"/>
              <w:contextualSpacing/>
              <w:jc w:val="right"/>
              <w:rPr>
                <w:ins w:id="7315" w:author="Microsoft Word" w:date="2025-08-11T16:30:00Z" w16du:dateUtc="2025-08-11T21:30:00Z"/>
                <w:del w:id="7316" w:author="Jujia Li" w:date="2025-08-25T17:41:00Z" w16du:dateUtc="2025-08-25T22:41:00Z"/>
                <w:rFonts w:ascii="Times New Roman" w:eastAsia="Times New Roman" w:hAnsi="Times New Roman" w:cs="Times New Roman"/>
                <w:color w:val="000000"/>
                <w:kern w:val="0"/>
                <w:sz w:val="18"/>
                <w:szCs w:val="18"/>
                <w14:ligatures w14:val="none"/>
              </w:rPr>
            </w:pPr>
            <w:ins w:id="7317" w:author="Microsoft Word" w:date="2025-08-11T16:30:00Z" w16du:dateUtc="2025-08-11T21:30:00Z">
              <w:del w:id="7318" w:author="Jujia Li" w:date="2025-08-25T17:41:00Z" w16du:dateUtc="2025-08-25T22:41:00Z">
                <w:r w:rsidRPr="00286D16" w:rsidDel="004E77FC">
                  <w:rPr>
                    <w:rFonts w:ascii="Times New Roman" w:hAnsi="Times New Roman" w:cs="Times New Roman"/>
                    <w:color w:val="000000"/>
                    <w:sz w:val="18"/>
                    <w:szCs w:val="18"/>
                    <w:rPrChange w:id="7319" w:author="Jujia Li" w:date="2025-08-10T15:12:00Z" w16du:dateUtc="2025-08-10T20:12:00Z">
                      <w:rPr>
                        <w:rFonts w:ascii="Aptos Narrow" w:hAnsi="Aptos Narrow"/>
                        <w:color w:val="000000"/>
                        <w:sz w:val="22"/>
                        <w:szCs w:val="22"/>
                      </w:rPr>
                    </w:rPrChange>
                  </w:rPr>
                  <w:delText>1.63</w:delText>
                </w:r>
              </w:del>
            </w:ins>
          </w:p>
        </w:tc>
        <w:tc>
          <w:tcPr>
            <w:tcW w:w="308" w:type="pct"/>
            <w:gridSpan w:val="2"/>
            <w:noWrap/>
            <w:vAlign w:val="bottom"/>
            <w:hideMark/>
          </w:tcPr>
          <w:p w14:paraId="60B8EE20" w14:textId="63E22ED6" w:rsidR="004D28DD" w:rsidRPr="00286D16" w:rsidDel="004E77FC" w:rsidRDefault="004D28DD" w:rsidP="004D28DD">
            <w:pPr>
              <w:spacing w:after="120" w:line="360" w:lineRule="auto"/>
              <w:contextualSpacing/>
              <w:jc w:val="right"/>
              <w:rPr>
                <w:ins w:id="7320" w:author="Microsoft Word" w:date="2025-08-11T16:30:00Z" w16du:dateUtc="2025-08-11T21:30:00Z"/>
                <w:del w:id="7321" w:author="Jujia Li" w:date="2025-08-25T17:41:00Z" w16du:dateUtc="2025-08-25T22:41:00Z"/>
                <w:rFonts w:ascii="Times New Roman" w:eastAsia="Times New Roman" w:hAnsi="Times New Roman" w:cs="Times New Roman"/>
                <w:color w:val="000000"/>
                <w:kern w:val="0"/>
                <w:sz w:val="18"/>
                <w:szCs w:val="18"/>
                <w14:ligatures w14:val="none"/>
              </w:rPr>
            </w:pPr>
            <w:ins w:id="7322" w:author="Microsoft Word" w:date="2025-08-11T16:30:00Z" w16du:dateUtc="2025-08-11T21:30:00Z">
              <w:del w:id="7323" w:author="Jujia Li" w:date="2025-08-25T17:41:00Z" w16du:dateUtc="2025-08-25T22:41:00Z">
                <w:r w:rsidRPr="00286D16" w:rsidDel="004E77FC">
                  <w:rPr>
                    <w:rFonts w:ascii="Times New Roman" w:hAnsi="Times New Roman" w:cs="Times New Roman"/>
                    <w:color w:val="000000"/>
                    <w:sz w:val="18"/>
                    <w:szCs w:val="18"/>
                    <w:rPrChange w:id="7324" w:author="Jujia Li" w:date="2025-08-10T15:12:00Z" w16du:dateUtc="2025-08-10T20:12:00Z">
                      <w:rPr>
                        <w:rFonts w:ascii="Aptos Narrow" w:hAnsi="Aptos Narrow"/>
                        <w:color w:val="000000"/>
                        <w:sz w:val="22"/>
                        <w:szCs w:val="22"/>
                      </w:rPr>
                    </w:rPrChange>
                  </w:rPr>
                  <w:delText>0.32</w:delText>
                </w:r>
              </w:del>
            </w:ins>
          </w:p>
        </w:tc>
        <w:tc>
          <w:tcPr>
            <w:tcW w:w="380" w:type="pct"/>
            <w:noWrap/>
            <w:vAlign w:val="bottom"/>
            <w:hideMark/>
          </w:tcPr>
          <w:p w14:paraId="31942F79" w14:textId="60F3B683" w:rsidR="004D28DD" w:rsidRPr="00286D16" w:rsidDel="004E77FC" w:rsidRDefault="004D28DD" w:rsidP="004D28DD">
            <w:pPr>
              <w:spacing w:after="120" w:line="360" w:lineRule="auto"/>
              <w:contextualSpacing/>
              <w:jc w:val="right"/>
              <w:rPr>
                <w:ins w:id="7325" w:author="Microsoft Word" w:date="2025-08-11T16:30:00Z" w16du:dateUtc="2025-08-11T21:30:00Z"/>
                <w:del w:id="7326" w:author="Jujia Li" w:date="2025-08-25T17:41:00Z" w16du:dateUtc="2025-08-25T22:41:00Z"/>
                <w:rFonts w:ascii="Times New Roman" w:eastAsia="Times New Roman" w:hAnsi="Times New Roman" w:cs="Times New Roman"/>
                <w:color w:val="000000"/>
                <w:kern w:val="0"/>
                <w:sz w:val="18"/>
                <w:szCs w:val="18"/>
                <w14:ligatures w14:val="none"/>
              </w:rPr>
            </w:pPr>
            <w:ins w:id="7327" w:author="Microsoft Word" w:date="2025-08-11T16:30:00Z" w16du:dateUtc="2025-08-11T21:30:00Z">
              <w:del w:id="7328" w:author="Jujia Li" w:date="2025-08-25T17:41:00Z" w16du:dateUtc="2025-08-25T22:41:00Z">
                <w:r w:rsidRPr="00286D16" w:rsidDel="004E77FC">
                  <w:rPr>
                    <w:rFonts w:ascii="Times New Roman" w:hAnsi="Times New Roman" w:cs="Times New Roman"/>
                    <w:color w:val="000000"/>
                    <w:sz w:val="18"/>
                    <w:szCs w:val="18"/>
                    <w:rPrChange w:id="7329" w:author="Jujia Li" w:date="2025-08-10T15:12:00Z" w16du:dateUtc="2025-08-10T20:12:00Z">
                      <w:rPr>
                        <w:rFonts w:ascii="Aptos Narrow" w:hAnsi="Aptos Narrow"/>
                        <w:color w:val="000000"/>
                        <w:sz w:val="22"/>
                        <w:szCs w:val="22"/>
                      </w:rPr>
                    </w:rPrChange>
                  </w:rPr>
                  <w:delText>1.47</w:delText>
                </w:r>
              </w:del>
            </w:ins>
          </w:p>
        </w:tc>
        <w:tc>
          <w:tcPr>
            <w:tcW w:w="315" w:type="pct"/>
            <w:gridSpan w:val="2"/>
            <w:noWrap/>
            <w:vAlign w:val="bottom"/>
            <w:hideMark/>
          </w:tcPr>
          <w:p w14:paraId="1CEDF360" w14:textId="23676EA5" w:rsidR="004D28DD" w:rsidRPr="00286D16" w:rsidDel="004E77FC" w:rsidRDefault="004D28DD" w:rsidP="004D28DD">
            <w:pPr>
              <w:spacing w:after="120" w:line="360" w:lineRule="auto"/>
              <w:contextualSpacing/>
              <w:jc w:val="right"/>
              <w:rPr>
                <w:ins w:id="7330" w:author="Microsoft Word" w:date="2025-08-11T16:30:00Z" w16du:dateUtc="2025-08-11T21:30:00Z"/>
                <w:del w:id="7331" w:author="Jujia Li" w:date="2025-08-25T17:41:00Z" w16du:dateUtc="2025-08-25T22:41:00Z"/>
                <w:rFonts w:ascii="Times New Roman" w:eastAsia="Times New Roman" w:hAnsi="Times New Roman" w:cs="Times New Roman"/>
                <w:color w:val="000000"/>
                <w:kern w:val="0"/>
                <w:sz w:val="18"/>
                <w:szCs w:val="18"/>
                <w14:ligatures w14:val="none"/>
              </w:rPr>
            </w:pPr>
            <w:ins w:id="7332" w:author="Microsoft Word" w:date="2025-08-11T16:30:00Z" w16du:dateUtc="2025-08-11T21:30:00Z">
              <w:del w:id="7333" w:author="Jujia Li" w:date="2025-08-25T17:41:00Z" w16du:dateUtc="2025-08-25T22:41:00Z">
                <w:r w:rsidRPr="00286D16" w:rsidDel="004E77FC">
                  <w:rPr>
                    <w:rFonts w:ascii="Times New Roman" w:hAnsi="Times New Roman" w:cs="Times New Roman"/>
                    <w:color w:val="000000"/>
                    <w:sz w:val="18"/>
                    <w:szCs w:val="18"/>
                    <w:rPrChange w:id="7334" w:author="Jujia Li" w:date="2025-08-10T15:12:00Z" w16du:dateUtc="2025-08-10T20:12:00Z">
                      <w:rPr>
                        <w:rFonts w:ascii="Aptos Narrow" w:hAnsi="Aptos Narrow"/>
                        <w:color w:val="000000"/>
                        <w:sz w:val="22"/>
                        <w:szCs w:val="22"/>
                      </w:rPr>
                    </w:rPrChange>
                  </w:rPr>
                  <w:delText>0.29</w:delText>
                </w:r>
              </w:del>
            </w:ins>
          </w:p>
        </w:tc>
        <w:tc>
          <w:tcPr>
            <w:tcW w:w="380" w:type="pct"/>
            <w:noWrap/>
            <w:vAlign w:val="bottom"/>
            <w:hideMark/>
          </w:tcPr>
          <w:p w14:paraId="6F9E691D" w14:textId="44EF27C3" w:rsidR="004D28DD" w:rsidRPr="00286D16" w:rsidDel="004E77FC" w:rsidRDefault="004D28DD" w:rsidP="004D28DD">
            <w:pPr>
              <w:spacing w:after="120" w:line="360" w:lineRule="auto"/>
              <w:contextualSpacing/>
              <w:jc w:val="right"/>
              <w:rPr>
                <w:ins w:id="7335" w:author="Microsoft Word" w:date="2025-08-11T16:30:00Z" w16du:dateUtc="2025-08-11T21:30:00Z"/>
                <w:del w:id="7336" w:author="Jujia Li" w:date="2025-08-25T17:41:00Z" w16du:dateUtc="2025-08-25T22:41:00Z"/>
                <w:rFonts w:ascii="Times New Roman" w:eastAsia="Times New Roman" w:hAnsi="Times New Roman" w:cs="Times New Roman"/>
                <w:color w:val="000000"/>
                <w:kern w:val="0"/>
                <w:sz w:val="18"/>
                <w:szCs w:val="18"/>
                <w14:ligatures w14:val="none"/>
              </w:rPr>
            </w:pPr>
            <w:ins w:id="7337" w:author="Microsoft Word" w:date="2025-08-11T16:30:00Z" w16du:dateUtc="2025-08-11T21:30:00Z">
              <w:del w:id="7338" w:author="Jujia Li" w:date="2025-08-25T17:41:00Z" w16du:dateUtc="2025-08-25T22:41:00Z">
                <w:r w:rsidRPr="00286D16" w:rsidDel="004E77FC">
                  <w:rPr>
                    <w:rFonts w:ascii="Times New Roman" w:hAnsi="Times New Roman" w:cs="Times New Roman"/>
                    <w:color w:val="000000"/>
                    <w:sz w:val="18"/>
                    <w:szCs w:val="18"/>
                    <w:rPrChange w:id="7339" w:author="Jujia Li" w:date="2025-08-10T15:12:00Z" w16du:dateUtc="2025-08-10T20:12:00Z">
                      <w:rPr>
                        <w:rFonts w:ascii="Aptos Narrow" w:hAnsi="Aptos Narrow"/>
                        <w:color w:val="000000"/>
                        <w:sz w:val="22"/>
                        <w:szCs w:val="22"/>
                      </w:rPr>
                    </w:rPrChange>
                  </w:rPr>
                  <w:delText>1.54</w:delText>
                </w:r>
              </w:del>
            </w:ins>
          </w:p>
        </w:tc>
        <w:tc>
          <w:tcPr>
            <w:tcW w:w="316" w:type="pct"/>
            <w:gridSpan w:val="2"/>
            <w:noWrap/>
            <w:vAlign w:val="bottom"/>
            <w:hideMark/>
          </w:tcPr>
          <w:p w14:paraId="2B336311" w14:textId="714B0442" w:rsidR="004D28DD" w:rsidRPr="00286D16" w:rsidDel="004E77FC" w:rsidRDefault="004D28DD" w:rsidP="004D28DD">
            <w:pPr>
              <w:spacing w:after="120" w:line="360" w:lineRule="auto"/>
              <w:contextualSpacing/>
              <w:jc w:val="right"/>
              <w:rPr>
                <w:ins w:id="7340" w:author="Microsoft Word" w:date="2025-08-11T16:30:00Z" w16du:dateUtc="2025-08-11T21:30:00Z"/>
                <w:del w:id="7341" w:author="Jujia Li" w:date="2025-08-25T17:41:00Z" w16du:dateUtc="2025-08-25T22:41:00Z"/>
                <w:rFonts w:ascii="Times New Roman" w:eastAsia="Times New Roman" w:hAnsi="Times New Roman" w:cs="Times New Roman"/>
                <w:color w:val="000000"/>
                <w:kern w:val="0"/>
                <w:sz w:val="18"/>
                <w:szCs w:val="18"/>
                <w14:ligatures w14:val="none"/>
              </w:rPr>
            </w:pPr>
            <w:ins w:id="7342" w:author="Microsoft Word" w:date="2025-08-11T16:30:00Z" w16du:dateUtc="2025-08-11T21:30:00Z">
              <w:del w:id="7343" w:author="Jujia Li" w:date="2025-08-25T17:41:00Z" w16du:dateUtc="2025-08-25T22:41:00Z">
                <w:r w:rsidRPr="00286D16" w:rsidDel="004E77FC">
                  <w:rPr>
                    <w:rFonts w:ascii="Times New Roman" w:hAnsi="Times New Roman" w:cs="Times New Roman"/>
                    <w:color w:val="000000"/>
                    <w:sz w:val="18"/>
                    <w:szCs w:val="18"/>
                    <w:rPrChange w:id="7344" w:author="Jujia Li" w:date="2025-08-10T15:12:00Z" w16du:dateUtc="2025-08-10T20:12:00Z">
                      <w:rPr>
                        <w:rFonts w:ascii="Aptos Narrow" w:hAnsi="Aptos Narrow"/>
                        <w:color w:val="000000"/>
                        <w:sz w:val="22"/>
                        <w:szCs w:val="22"/>
                      </w:rPr>
                    </w:rPrChange>
                  </w:rPr>
                  <w:delText>0.3</w:delText>
                </w:r>
                <w:r w:rsidDel="004E77FC">
                  <w:rPr>
                    <w:rFonts w:ascii="Times New Roman" w:hAnsi="Times New Roman" w:cs="Times New Roman"/>
                    <w:color w:val="000000"/>
                    <w:sz w:val="18"/>
                    <w:szCs w:val="18"/>
                  </w:rPr>
                  <w:delText>0</w:delText>
                </w:r>
              </w:del>
            </w:ins>
          </w:p>
        </w:tc>
        <w:tc>
          <w:tcPr>
            <w:tcW w:w="380" w:type="pct"/>
            <w:noWrap/>
            <w:vAlign w:val="bottom"/>
            <w:hideMark/>
          </w:tcPr>
          <w:p w14:paraId="6D6C3B72" w14:textId="25CCAB67" w:rsidR="004D28DD" w:rsidRPr="00286D16" w:rsidDel="004E77FC" w:rsidRDefault="004D28DD" w:rsidP="004D28DD">
            <w:pPr>
              <w:spacing w:after="120" w:line="360" w:lineRule="auto"/>
              <w:contextualSpacing/>
              <w:jc w:val="right"/>
              <w:rPr>
                <w:ins w:id="7345" w:author="Microsoft Word" w:date="2025-08-11T16:30:00Z" w16du:dateUtc="2025-08-11T21:30:00Z"/>
                <w:del w:id="7346" w:author="Jujia Li" w:date="2025-08-25T17:41:00Z" w16du:dateUtc="2025-08-25T22:41:00Z"/>
                <w:rFonts w:ascii="Times New Roman" w:eastAsia="Times New Roman" w:hAnsi="Times New Roman" w:cs="Times New Roman"/>
                <w:color w:val="000000"/>
                <w:kern w:val="0"/>
                <w:sz w:val="18"/>
                <w:szCs w:val="18"/>
                <w14:ligatures w14:val="none"/>
              </w:rPr>
            </w:pPr>
            <w:ins w:id="7347" w:author="Microsoft Word" w:date="2025-08-11T16:30:00Z" w16du:dateUtc="2025-08-11T21:30:00Z">
              <w:del w:id="7348" w:author="Jujia Li" w:date="2025-08-25T17:41:00Z" w16du:dateUtc="2025-08-25T22:41:00Z">
                <w:r w:rsidRPr="00286D16" w:rsidDel="004E77FC">
                  <w:rPr>
                    <w:rFonts w:ascii="Times New Roman" w:hAnsi="Times New Roman" w:cs="Times New Roman"/>
                    <w:color w:val="000000"/>
                    <w:sz w:val="18"/>
                    <w:szCs w:val="18"/>
                    <w:rPrChange w:id="7349" w:author="Jujia Li" w:date="2025-08-10T15:12:00Z" w16du:dateUtc="2025-08-10T20:12:00Z">
                      <w:rPr>
                        <w:rFonts w:ascii="Aptos Narrow" w:hAnsi="Aptos Narrow"/>
                        <w:color w:val="000000"/>
                        <w:sz w:val="22"/>
                        <w:szCs w:val="22"/>
                      </w:rPr>
                    </w:rPrChange>
                  </w:rPr>
                  <w:delText>1.56</w:delText>
                </w:r>
              </w:del>
            </w:ins>
          </w:p>
        </w:tc>
        <w:tc>
          <w:tcPr>
            <w:tcW w:w="321" w:type="pct"/>
            <w:noWrap/>
            <w:vAlign w:val="bottom"/>
            <w:hideMark/>
          </w:tcPr>
          <w:p w14:paraId="6C316E10" w14:textId="7F6A5417" w:rsidR="004D28DD" w:rsidRPr="00286D16" w:rsidDel="004E77FC" w:rsidRDefault="004D28DD" w:rsidP="004D28DD">
            <w:pPr>
              <w:spacing w:after="120" w:line="360" w:lineRule="auto"/>
              <w:contextualSpacing/>
              <w:jc w:val="right"/>
              <w:rPr>
                <w:ins w:id="7350" w:author="Microsoft Word" w:date="2025-08-11T16:30:00Z" w16du:dateUtc="2025-08-11T21:30:00Z"/>
                <w:del w:id="7351" w:author="Jujia Li" w:date="2025-08-25T17:41:00Z" w16du:dateUtc="2025-08-25T22:41:00Z"/>
                <w:rFonts w:ascii="Times New Roman" w:eastAsia="Times New Roman" w:hAnsi="Times New Roman" w:cs="Times New Roman"/>
                <w:color w:val="000000"/>
                <w:kern w:val="0"/>
                <w:sz w:val="18"/>
                <w:szCs w:val="18"/>
                <w14:ligatures w14:val="none"/>
              </w:rPr>
            </w:pPr>
            <w:ins w:id="7352" w:author="Microsoft Word" w:date="2025-08-11T16:30:00Z" w16du:dateUtc="2025-08-11T21:30:00Z">
              <w:del w:id="7353" w:author="Jujia Li" w:date="2025-08-25T17:41:00Z" w16du:dateUtc="2025-08-25T22:41:00Z">
                <w:r w:rsidRPr="00286D16" w:rsidDel="004E77FC">
                  <w:rPr>
                    <w:rFonts w:ascii="Times New Roman" w:hAnsi="Times New Roman" w:cs="Times New Roman"/>
                    <w:color w:val="000000"/>
                    <w:sz w:val="18"/>
                    <w:szCs w:val="18"/>
                    <w:rPrChange w:id="7354" w:author="Jujia Li" w:date="2025-08-10T15:12:00Z" w16du:dateUtc="2025-08-10T20:12:00Z">
                      <w:rPr>
                        <w:rFonts w:ascii="Aptos Narrow" w:hAnsi="Aptos Narrow"/>
                        <w:color w:val="000000"/>
                        <w:sz w:val="22"/>
                        <w:szCs w:val="22"/>
                      </w:rPr>
                    </w:rPrChange>
                  </w:rPr>
                  <w:delText>0.31</w:delText>
                </w:r>
              </w:del>
            </w:ins>
          </w:p>
        </w:tc>
        <w:tc>
          <w:tcPr>
            <w:tcW w:w="428" w:type="pct"/>
            <w:noWrap/>
            <w:vAlign w:val="bottom"/>
            <w:hideMark/>
          </w:tcPr>
          <w:p w14:paraId="3F583A26" w14:textId="3CB1CC3C" w:rsidR="004D28DD" w:rsidRPr="00286D16" w:rsidDel="004E77FC" w:rsidRDefault="004D28DD" w:rsidP="004D28DD">
            <w:pPr>
              <w:spacing w:after="120" w:line="360" w:lineRule="auto"/>
              <w:contextualSpacing/>
              <w:jc w:val="right"/>
              <w:rPr>
                <w:ins w:id="7355" w:author="Microsoft Word" w:date="2025-08-11T16:30:00Z" w16du:dateUtc="2025-08-11T21:30:00Z"/>
                <w:del w:id="7356" w:author="Jujia Li" w:date="2025-08-25T17:41:00Z" w16du:dateUtc="2025-08-25T22:41:00Z"/>
                <w:rFonts w:ascii="Times New Roman" w:eastAsia="Times New Roman" w:hAnsi="Times New Roman" w:cs="Times New Roman"/>
                <w:color w:val="000000"/>
                <w:kern w:val="0"/>
                <w:sz w:val="18"/>
                <w:szCs w:val="18"/>
                <w14:ligatures w14:val="none"/>
              </w:rPr>
            </w:pPr>
            <w:ins w:id="7357" w:author="Microsoft Word" w:date="2025-08-11T16:30:00Z" w16du:dateUtc="2025-08-11T21:30:00Z">
              <w:del w:id="7358" w:author="Jujia Li" w:date="2025-08-25T17:41:00Z" w16du:dateUtc="2025-08-25T22:41:00Z">
                <w:r w:rsidRPr="00286D16" w:rsidDel="004E77FC">
                  <w:rPr>
                    <w:rFonts w:ascii="Times New Roman" w:hAnsi="Times New Roman" w:cs="Times New Roman"/>
                    <w:color w:val="000000"/>
                    <w:sz w:val="18"/>
                    <w:szCs w:val="18"/>
                    <w:rPrChange w:id="7359" w:author="Jujia Li" w:date="2025-08-10T15:12:00Z" w16du:dateUtc="2025-08-10T20:12:00Z">
                      <w:rPr>
                        <w:rFonts w:ascii="Aptos Narrow" w:hAnsi="Aptos Narrow"/>
                        <w:color w:val="000000"/>
                        <w:sz w:val="22"/>
                        <w:szCs w:val="22"/>
                      </w:rPr>
                    </w:rPrChange>
                  </w:rPr>
                  <w:delText>6.2</w:delText>
                </w:r>
                <w:r w:rsidDel="004E77FC">
                  <w:rPr>
                    <w:rFonts w:ascii="Times New Roman" w:hAnsi="Times New Roman" w:cs="Times New Roman"/>
                    <w:color w:val="000000"/>
                    <w:sz w:val="18"/>
                    <w:szCs w:val="18"/>
                  </w:rPr>
                  <w:delText>0</w:delText>
                </w:r>
              </w:del>
            </w:ins>
          </w:p>
        </w:tc>
        <w:tc>
          <w:tcPr>
            <w:tcW w:w="344" w:type="pct"/>
            <w:vAlign w:val="bottom"/>
          </w:tcPr>
          <w:p w14:paraId="36BB91A8" w14:textId="7915B831" w:rsidR="004D28DD" w:rsidRPr="00286D16" w:rsidDel="004E77FC" w:rsidRDefault="004D28DD" w:rsidP="004D28DD">
            <w:pPr>
              <w:spacing w:after="120" w:line="360" w:lineRule="auto"/>
              <w:contextualSpacing/>
              <w:jc w:val="right"/>
              <w:rPr>
                <w:ins w:id="7360" w:author="Microsoft Word" w:date="2025-08-11T16:30:00Z" w16du:dateUtc="2025-08-11T21:30:00Z"/>
                <w:del w:id="7361" w:author="Jujia Li" w:date="2025-08-25T17:41:00Z" w16du:dateUtc="2025-08-25T22:41:00Z"/>
                <w:rFonts w:ascii="Times New Roman" w:hAnsi="Times New Roman" w:cs="Times New Roman"/>
                <w:sz w:val="18"/>
                <w:szCs w:val="18"/>
              </w:rPr>
            </w:pPr>
            <w:ins w:id="7362" w:author="Microsoft Word" w:date="2025-08-11T16:30:00Z" w16du:dateUtc="2025-08-11T21:30:00Z">
              <w:del w:id="7363" w:author="Jujia Li" w:date="2025-08-25T17:41:00Z" w16du:dateUtc="2025-08-25T22:41:00Z">
                <w:r w:rsidRPr="00286D16" w:rsidDel="004E77FC">
                  <w:rPr>
                    <w:rFonts w:ascii="Times New Roman" w:hAnsi="Times New Roman" w:cs="Times New Roman"/>
                    <w:color w:val="000000"/>
                    <w:sz w:val="18"/>
                    <w:szCs w:val="18"/>
                    <w:rPrChange w:id="7364" w:author="Jujia Li" w:date="2025-08-10T15:12:00Z" w16du:dateUtc="2025-08-10T20:12:00Z">
                      <w:rPr>
                        <w:rFonts w:ascii="Aptos Narrow" w:hAnsi="Aptos Narrow"/>
                        <w:color w:val="000000"/>
                        <w:sz w:val="22"/>
                        <w:szCs w:val="22"/>
                      </w:rPr>
                    </w:rPrChange>
                  </w:rPr>
                  <w:delText>0.3</w:delText>
                </w:r>
                <w:r w:rsidDel="004E77FC">
                  <w:rPr>
                    <w:rFonts w:ascii="Times New Roman" w:hAnsi="Times New Roman" w:cs="Times New Roman"/>
                    <w:color w:val="000000"/>
                    <w:sz w:val="18"/>
                    <w:szCs w:val="18"/>
                  </w:rPr>
                  <w:delText>0</w:delText>
                </w:r>
              </w:del>
            </w:ins>
          </w:p>
        </w:tc>
      </w:tr>
      <w:tr w:rsidR="004D28DD" w:rsidRPr="006A0CE7" w:rsidDel="004E77FC" w14:paraId="551C21FE" w14:textId="1D4C070A" w:rsidTr="005E344C">
        <w:trPr>
          <w:trHeight w:val="290"/>
          <w:ins w:id="7365" w:author="Microsoft Word" w:date="2025-08-11T16:30:00Z"/>
          <w:del w:id="7366" w:author="Jujia Li" w:date="2025-08-25T17:41:00Z"/>
        </w:trPr>
        <w:tc>
          <w:tcPr>
            <w:tcW w:w="808" w:type="pct"/>
            <w:noWrap/>
            <w:vAlign w:val="bottom"/>
            <w:hideMark/>
          </w:tcPr>
          <w:p w14:paraId="3D9EF5EB" w14:textId="4D211410" w:rsidR="004D28DD" w:rsidRPr="00221F0A" w:rsidDel="004E77FC" w:rsidRDefault="004D28DD" w:rsidP="004D28DD">
            <w:pPr>
              <w:spacing w:after="120" w:line="360" w:lineRule="auto"/>
              <w:contextualSpacing/>
              <w:rPr>
                <w:ins w:id="7367" w:author="Microsoft Word" w:date="2025-08-11T16:30:00Z" w16du:dateUtc="2025-08-11T21:30:00Z"/>
                <w:del w:id="7368" w:author="Jujia Li" w:date="2025-08-25T17:41:00Z" w16du:dateUtc="2025-08-25T22:41:00Z"/>
                <w:rFonts w:ascii="Times New Roman" w:eastAsia="Times New Roman" w:hAnsi="Times New Roman" w:cs="Times New Roman"/>
                <w:color w:val="000000"/>
                <w:kern w:val="0"/>
                <w:sz w:val="18"/>
                <w:szCs w:val="18"/>
                <w14:ligatures w14:val="none"/>
              </w:rPr>
            </w:pPr>
            <w:ins w:id="7369" w:author="Microsoft Word" w:date="2025-08-11T16:30:00Z" w16du:dateUtc="2025-08-11T21:30:00Z">
              <w:del w:id="7370" w:author="Jujia Li" w:date="2025-08-25T17:41:00Z" w16du:dateUtc="2025-08-25T22:41:00Z">
                <w:r w:rsidRPr="005E344C" w:rsidDel="004E77FC">
                  <w:rPr>
                    <w:rFonts w:ascii="Times New Roman" w:hAnsi="Times New Roman" w:cs="Times New Roman"/>
                    <w:color w:val="000000"/>
                    <w:sz w:val="18"/>
                    <w:szCs w:val="18"/>
                  </w:rPr>
                  <w:delText>LAUDERDALE</w:delText>
                </w:r>
              </w:del>
            </w:ins>
          </w:p>
        </w:tc>
        <w:tc>
          <w:tcPr>
            <w:tcW w:w="566" w:type="pct"/>
            <w:vAlign w:val="bottom"/>
          </w:tcPr>
          <w:p w14:paraId="164D1762" w14:textId="19D7AE91" w:rsidR="004D28DD" w:rsidRPr="00286D16" w:rsidDel="004E77FC" w:rsidRDefault="004D28DD" w:rsidP="004D28DD">
            <w:pPr>
              <w:spacing w:after="120" w:line="360" w:lineRule="auto"/>
              <w:contextualSpacing/>
              <w:jc w:val="right"/>
              <w:rPr>
                <w:ins w:id="7371" w:author="Microsoft Word" w:date="2025-08-11T16:30:00Z" w16du:dateUtc="2025-08-11T21:30:00Z"/>
                <w:del w:id="7372" w:author="Jujia Li" w:date="2025-08-25T17:41:00Z" w16du:dateUtc="2025-08-25T22:41:00Z"/>
                <w:rFonts w:ascii="Times New Roman" w:hAnsi="Times New Roman" w:cs="Times New Roman"/>
                <w:sz w:val="18"/>
                <w:szCs w:val="18"/>
              </w:rPr>
            </w:pPr>
            <w:ins w:id="7373" w:author="Microsoft Word" w:date="2025-08-11T16:30:00Z" w16du:dateUtc="2025-08-11T21:30:00Z">
              <w:del w:id="7374" w:author="Jujia Li" w:date="2025-08-25T17:41:00Z" w16du:dateUtc="2025-08-25T22:41:00Z">
                <w:r w:rsidRPr="005E344C" w:rsidDel="004E77FC">
                  <w:rPr>
                    <w:rFonts w:ascii="Times New Roman" w:hAnsi="Times New Roman" w:cs="Times New Roman"/>
                    <w:color w:val="000000"/>
                    <w:sz w:val="18"/>
                    <w:szCs w:val="18"/>
                  </w:rPr>
                  <w:delText>92580.39</w:delText>
                </w:r>
              </w:del>
            </w:ins>
          </w:p>
        </w:tc>
        <w:tc>
          <w:tcPr>
            <w:tcW w:w="454" w:type="pct"/>
            <w:noWrap/>
            <w:vAlign w:val="bottom"/>
            <w:hideMark/>
          </w:tcPr>
          <w:p w14:paraId="2686CA5E" w14:textId="6CB02713" w:rsidR="004D28DD" w:rsidRPr="00286D16" w:rsidDel="004E77FC" w:rsidRDefault="004D28DD" w:rsidP="004D28DD">
            <w:pPr>
              <w:spacing w:after="120" w:line="360" w:lineRule="auto"/>
              <w:contextualSpacing/>
              <w:jc w:val="right"/>
              <w:rPr>
                <w:ins w:id="7375" w:author="Microsoft Word" w:date="2025-08-11T16:30:00Z" w16du:dateUtc="2025-08-11T21:30:00Z"/>
                <w:del w:id="7376" w:author="Jujia Li" w:date="2025-08-25T17:41:00Z" w16du:dateUtc="2025-08-25T22:41:00Z"/>
                <w:rFonts w:ascii="Times New Roman" w:eastAsia="Times New Roman" w:hAnsi="Times New Roman" w:cs="Times New Roman"/>
                <w:color w:val="000000"/>
                <w:kern w:val="0"/>
                <w:sz w:val="18"/>
                <w:szCs w:val="18"/>
                <w14:ligatures w14:val="none"/>
              </w:rPr>
            </w:pPr>
            <w:ins w:id="7377" w:author="Microsoft Word" w:date="2025-08-11T16:30:00Z" w16du:dateUtc="2025-08-11T21:30:00Z">
              <w:del w:id="7378" w:author="Jujia Li" w:date="2025-08-25T17:41:00Z" w16du:dateUtc="2025-08-25T22:41:00Z">
                <w:r w:rsidRPr="00286D16" w:rsidDel="004E77FC">
                  <w:rPr>
                    <w:rFonts w:ascii="Times New Roman" w:hAnsi="Times New Roman" w:cs="Times New Roman"/>
                    <w:color w:val="000000"/>
                    <w:sz w:val="18"/>
                    <w:szCs w:val="18"/>
                    <w:rPrChange w:id="7379" w:author="Jujia Li" w:date="2025-08-10T15:12:00Z" w16du:dateUtc="2025-08-10T20:12:00Z">
                      <w:rPr>
                        <w:rFonts w:ascii="Aptos Narrow" w:hAnsi="Aptos Narrow"/>
                        <w:color w:val="000000"/>
                        <w:sz w:val="22"/>
                        <w:szCs w:val="22"/>
                      </w:rPr>
                    </w:rPrChange>
                  </w:rPr>
                  <w:delText>4.27</w:delText>
                </w:r>
              </w:del>
            </w:ins>
          </w:p>
        </w:tc>
        <w:tc>
          <w:tcPr>
            <w:tcW w:w="308" w:type="pct"/>
            <w:gridSpan w:val="2"/>
            <w:noWrap/>
            <w:vAlign w:val="bottom"/>
            <w:hideMark/>
          </w:tcPr>
          <w:p w14:paraId="1C0E41BB" w14:textId="469B230D" w:rsidR="004D28DD" w:rsidRPr="00286D16" w:rsidDel="004E77FC" w:rsidRDefault="004D28DD" w:rsidP="004D28DD">
            <w:pPr>
              <w:spacing w:after="120" w:line="360" w:lineRule="auto"/>
              <w:contextualSpacing/>
              <w:jc w:val="right"/>
              <w:rPr>
                <w:ins w:id="7380" w:author="Microsoft Word" w:date="2025-08-11T16:30:00Z" w16du:dateUtc="2025-08-11T21:30:00Z"/>
                <w:del w:id="7381" w:author="Jujia Li" w:date="2025-08-25T17:41:00Z" w16du:dateUtc="2025-08-25T22:41:00Z"/>
                <w:rFonts w:ascii="Times New Roman" w:eastAsia="Times New Roman" w:hAnsi="Times New Roman" w:cs="Times New Roman"/>
                <w:color w:val="000000"/>
                <w:kern w:val="0"/>
                <w:sz w:val="18"/>
                <w:szCs w:val="18"/>
                <w14:ligatures w14:val="none"/>
              </w:rPr>
            </w:pPr>
            <w:ins w:id="7382" w:author="Microsoft Word" w:date="2025-08-11T16:30:00Z" w16du:dateUtc="2025-08-11T21:30:00Z">
              <w:del w:id="7383" w:author="Jujia Li" w:date="2025-08-25T17:41:00Z" w16du:dateUtc="2025-08-25T22:41:00Z">
                <w:r w:rsidRPr="00286D16" w:rsidDel="004E77FC">
                  <w:rPr>
                    <w:rFonts w:ascii="Times New Roman" w:hAnsi="Times New Roman" w:cs="Times New Roman"/>
                    <w:color w:val="000000"/>
                    <w:sz w:val="18"/>
                    <w:szCs w:val="18"/>
                    <w:rPrChange w:id="7384" w:author="Jujia Li" w:date="2025-08-10T15:12:00Z" w16du:dateUtc="2025-08-10T20:12:00Z">
                      <w:rPr>
                        <w:rFonts w:ascii="Aptos Narrow" w:hAnsi="Aptos Narrow"/>
                        <w:color w:val="000000"/>
                        <w:sz w:val="22"/>
                        <w:szCs w:val="22"/>
                      </w:rPr>
                    </w:rPrChange>
                  </w:rPr>
                  <w:delText>0.13</w:delText>
                </w:r>
              </w:del>
            </w:ins>
          </w:p>
        </w:tc>
        <w:tc>
          <w:tcPr>
            <w:tcW w:w="380" w:type="pct"/>
            <w:noWrap/>
            <w:vAlign w:val="bottom"/>
            <w:hideMark/>
          </w:tcPr>
          <w:p w14:paraId="69FC64A5" w14:textId="38D18D14" w:rsidR="004D28DD" w:rsidRPr="00286D16" w:rsidDel="004E77FC" w:rsidRDefault="004D28DD" w:rsidP="004D28DD">
            <w:pPr>
              <w:spacing w:after="120" w:line="360" w:lineRule="auto"/>
              <w:contextualSpacing/>
              <w:jc w:val="right"/>
              <w:rPr>
                <w:ins w:id="7385" w:author="Microsoft Word" w:date="2025-08-11T16:30:00Z" w16du:dateUtc="2025-08-11T21:30:00Z"/>
                <w:del w:id="7386" w:author="Jujia Li" w:date="2025-08-25T17:41:00Z" w16du:dateUtc="2025-08-25T22:41:00Z"/>
                <w:rFonts w:ascii="Times New Roman" w:eastAsia="Times New Roman" w:hAnsi="Times New Roman" w:cs="Times New Roman"/>
                <w:color w:val="000000"/>
                <w:kern w:val="0"/>
                <w:sz w:val="18"/>
                <w:szCs w:val="18"/>
                <w14:ligatures w14:val="none"/>
              </w:rPr>
            </w:pPr>
            <w:ins w:id="7387" w:author="Microsoft Word" w:date="2025-08-11T16:30:00Z" w16du:dateUtc="2025-08-11T21:30:00Z">
              <w:del w:id="7388" w:author="Jujia Li" w:date="2025-08-25T17:41:00Z" w16du:dateUtc="2025-08-25T22:41:00Z">
                <w:r w:rsidRPr="00286D16" w:rsidDel="004E77FC">
                  <w:rPr>
                    <w:rFonts w:ascii="Times New Roman" w:hAnsi="Times New Roman" w:cs="Times New Roman"/>
                    <w:color w:val="000000"/>
                    <w:sz w:val="18"/>
                    <w:szCs w:val="18"/>
                    <w:rPrChange w:id="7389" w:author="Jujia Li" w:date="2025-08-10T15:12:00Z" w16du:dateUtc="2025-08-10T20:12:00Z">
                      <w:rPr>
                        <w:rFonts w:ascii="Aptos Narrow" w:hAnsi="Aptos Narrow"/>
                        <w:color w:val="000000"/>
                        <w:sz w:val="22"/>
                        <w:szCs w:val="22"/>
                      </w:rPr>
                    </w:rPrChange>
                  </w:rPr>
                  <w:delText>2.98</w:delText>
                </w:r>
              </w:del>
            </w:ins>
          </w:p>
        </w:tc>
        <w:tc>
          <w:tcPr>
            <w:tcW w:w="315" w:type="pct"/>
            <w:gridSpan w:val="2"/>
            <w:noWrap/>
            <w:vAlign w:val="bottom"/>
            <w:hideMark/>
          </w:tcPr>
          <w:p w14:paraId="12ADF33F" w14:textId="4D5ED65A" w:rsidR="004D28DD" w:rsidRPr="00286D16" w:rsidDel="004E77FC" w:rsidRDefault="004D28DD" w:rsidP="004D28DD">
            <w:pPr>
              <w:spacing w:after="120" w:line="360" w:lineRule="auto"/>
              <w:contextualSpacing/>
              <w:jc w:val="right"/>
              <w:rPr>
                <w:ins w:id="7390" w:author="Microsoft Word" w:date="2025-08-11T16:30:00Z" w16du:dateUtc="2025-08-11T21:30:00Z"/>
                <w:del w:id="7391" w:author="Jujia Li" w:date="2025-08-25T17:41:00Z" w16du:dateUtc="2025-08-25T22:41:00Z"/>
                <w:rFonts w:ascii="Times New Roman" w:eastAsia="Times New Roman" w:hAnsi="Times New Roman" w:cs="Times New Roman"/>
                <w:color w:val="000000"/>
                <w:kern w:val="0"/>
                <w:sz w:val="18"/>
                <w:szCs w:val="18"/>
                <w14:ligatures w14:val="none"/>
              </w:rPr>
            </w:pPr>
            <w:ins w:id="7392" w:author="Microsoft Word" w:date="2025-08-11T16:30:00Z" w16du:dateUtc="2025-08-11T21:30:00Z">
              <w:del w:id="7393" w:author="Jujia Li" w:date="2025-08-25T17:41:00Z" w16du:dateUtc="2025-08-25T22:41:00Z">
                <w:r w:rsidRPr="00286D16" w:rsidDel="004E77FC">
                  <w:rPr>
                    <w:rFonts w:ascii="Times New Roman" w:hAnsi="Times New Roman" w:cs="Times New Roman"/>
                    <w:color w:val="000000"/>
                    <w:sz w:val="18"/>
                    <w:szCs w:val="18"/>
                    <w:rPrChange w:id="7394" w:author="Jujia Li" w:date="2025-08-10T15:12:00Z" w16du:dateUtc="2025-08-10T20:12:00Z">
                      <w:rPr>
                        <w:rFonts w:ascii="Aptos Narrow" w:hAnsi="Aptos Narrow"/>
                        <w:color w:val="000000"/>
                        <w:sz w:val="22"/>
                        <w:szCs w:val="22"/>
                      </w:rPr>
                    </w:rPrChange>
                  </w:rPr>
                  <w:delText>0.09</w:delText>
                </w:r>
              </w:del>
            </w:ins>
          </w:p>
        </w:tc>
        <w:tc>
          <w:tcPr>
            <w:tcW w:w="380" w:type="pct"/>
            <w:noWrap/>
            <w:vAlign w:val="bottom"/>
            <w:hideMark/>
          </w:tcPr>
          <w:p w14:paraId="3659818B" w14:textId="4BE1A6CF" w:rsidR="004D28DD" w:rsidRPr="00286D16" w:rsidDel="004E77FC" w:rsidRDefault="004D28DD" w:rsidP="004D28DD">
            <w:pPr>
              <w:spacing w:after="120" w:line="360" w:lineRule="auto"/>
              <w:contextualSpacing/>
              <w:jc w:val="right"/>
              <w:rPr>
                <w:ins w:id="7395" w:author="Microsoft Word" w:date="2025-08-11T16:30:00Z" w16du:dateUtc="2025-08-11T21:30:00Z"/>
                <w:del w:id="7396" w:author="Jujia Li" w:date="2025-08-25T17:41:00Z" w16du:dateUtc="2025-08-25T22:41:00Z"/>
                <w:rFonts w:ascii="Times New Roman" w:eastAsia="Times New Roman" w:hAnsi="Times New Roman" w:cs="Times New Roman"/>
                <w:color w:val="000000"/>
                <w:kern w:val="0"/>
                <w:sz w:val="18"/>
                <w:szCs w:val="18"/>
                <w14:ligatures w14:val="none"/>
              </w:rPr>
            </w:pPr>
            <w:ins w:id="7397" w:author="Microsoft Word" w:date="2025-08-11T16:30:00Z" w16du:dateUtc="2025-08-11T21:30:00Z">
              <w:del w:id="7398" w:author="Jujia Li" w:date="2025-08-25T17:41:00Z" w16du:dateUtc="2025-08-25T22:41:00Z">
                <w:r w:rsidRPr="00286D16" w:rsidDel="004E77FC">
                  <w:rPr>
                    <w:rFonts w:ascii="Times New Roman" w:hAnsi="Times New Roman" w:cs="Times New Roman"/>
                    <w:color w:val="000000"/>
                    <w:sz w:val="18"/>
                    <w:szCs w:val="18"/>
                    <w:rPrChange w:id="7399" w:author="Jujia Li" w:date="2025-08-10T15:12:00Z" w16du:dateUtc="2025-08-10T20:12:00Z">
                      <w:rPr>
                        <w:rFonts w:ascii="Aptos Narrow" w:hAnsi="Aptos Narrow"/>
                        <w:color w:val="000000"/>
                        <w:sz w:val="22"/>
                        <w:szCs w:val="22"/>
                      </w:rPr>
                    </w:rPrChange>
                  </w:rPr>
                  <w:delText>2.54</w:delText>
                </w:r>
              </w:del>
            </w:ins>
          </w:p>
        </w:tc>
        <w:tc>
          <w:tcPr>
            <w:tcW w:w="316" w:type="pct"/>
            <w:gridSpan w:val="2"/>
            <w:noWrap/>
            <w:vAlign w:val="bottom"/>
            <w:hideMark/>
          </w:tcPr>
          <w:p w14:paraId="22CB7A2E" w14:textId="03E87DC4" w:rsidR="004D28DD" w:rsidRPr="00286D16" w:rsidDel="004E77FC" w:rsidRDefault="004D28DD" w:rsidP="004D28DD">
            <w:pPr>
              <w:spacing w:after="120" w:line="360" w:lineRule="auto"/>
              <w:contextualSpacing/>
              <w:jc w:val="right"/>
              <w:rPr>
                <w:ins w:id="7400" w:author="Microsoft Word" w:date="2025-08-11T16:30:00Z" w16du:dateUtc="2025-08-11T21:30:00Z"/>
                <w:del w:id="7401" w:author="Jujia Li" w:date="2025-08-25T17:41:00Z" w16du:dateUtc="2025-08-25T22:41:00Z"/>
                <w:rFonts w:ascii="Times New Roman" w:eastAsia="Times New Roman" w:hAnsi="Times New Roman" w:cs="Times New Roman"/>
                <w:color w:val="000000"/>
                <w:kern w:val="0"/>
                <w:sz w:val="18"/>
                <w:szCs w:val="18"/>
                <w14:ligatures w14:val="none"/>
              </w:rPr>
            </w:pPr>
            <w:ins w:id="7402" w:author="Microsoft Word" w:date="2025-08-11T16:30:00Z" w16du:dateUtc="2025-08-11T21:30:00Z">
              <w:del w:id="7403" w:author="Jujia Li" w:date="2025-08-25T17:41:00Z" w16du:dateUtc="2025-08-25T22:41:00Z">
                <w:r w:rsidRPr="00286D16" w:rsidDel="004E77FC">
                  <w:rPr>
                    <w:rFonts w:ascii="Times New Roman" w:hAnsi="Times New Roman" w:cs="Times New Roman"/>
                    <w:color w:val="000000"/>
                    <w:sz w:val="18"/>
                    <w:szCs w:val="18"/>
                    <w:rPrChange w:id="7404"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731AF187" w14:textId="2E735077" w:rsidR="004D28DD" w:rsidRPr="00286D16" w:rsidDel="004E77FC" w:rsidRDefault="004D28DD" w:rsidP="004D28DD">
            <w:pPr>
              <w:spacing w:after="120" w:line="360" w:lineRule="auto"/>
              <w:contextualSpacing/>
              <w:jc w:val="right"/>
              <w:rPr>
                <w:ins w:id="7405" w:author="Microsoft Word" w:date="2025-08-11T16:30:00Z" w16du:dateUtc="2025-08-11T21:30:00Z"/>
                <w:del w:id="7406" w:author="Jujia Li" w:date="2025-08-25T17:41:00Z" w16du:dateUtc="2025-08-25T22:41:00Z"/>
                <w:rFonts w:ascii="Times New Roman" w:eastAsia="Times New Roman" w:hAnsi="Times New Roman" w:cs="Times New Roman"/>
                <w:color w:val="000000"/>
                <w:kern w:val="0"/>
                <w:sz w:val="18"/>
                <w:szCs w:val="18"/>
                <w14:ligatures w14:val="none"/>
              </w:rPr>
            </w:pPr>
            <w:ins w:id="7407" w:author="Microsoft Word" w:date="2025-08-11T16:30:00Z" w16du:dateUtc="2025-08-11T21:30:00Z">
              <w:del w:id="7408" w:author="Jujia Li" w:date="2025-08-25T17:41:00Z" w16du:dateUtc="2025-08-25T22:41:00Z">
                <w:r w:rsidRPr="00286D16" w:rsidDel="004E77FC">
                  <w:rPr>
                    <w:rFonts w:ascii="Times New Roman" w:hAnsi="Times New Roman" w:cs="Times New Roman"/>
                    <w:color w:val="000000"/>
                    <w:sz w:val="18"/>
                    <w:szCs w:val="18"/>
                    <w:rPrChange w:id="7409" w:author="Jujia Li" w:date="2025-08-10T15:12:00Z" w16du:dateUtc="2025-08-10T20:12:00Z">
                      <w:rPr>
                        <w:rFonts w:ascii="Aptos Narrow" w:hAnsi="Aptos Narrow"/>
                        <w:color w:val="000000"/>
                        <w:sz w:val="22"/>
                        <w:szCs w:val="22"/>
                      </w:rPr>
                    </w:rPrChange>
                  </w:rPr>
                  <w:delText>2.35</w:delText>
                </w:r>
              </w:del>
            </w:ins>
          </w:p>
        </w:tc>
        <w:tc>
          <w:tcPr>
            <w:tcW w:w="321" w:type="pct"/>
            <w:noWrap/>
            <w:vAlign w:val="bottom"/>
            <w:hideMark/>
          </w:tcPr>
          <w:p w14:paraId="6BB0B86F" w14:textId="4C395930" w:rsidR="004D28DD" w:rsidRPr="00286D16" w:rsidDel="004E77FC" w:rsidRDefault="004D28DD" w:rsidP="004D28DD">
            <w:pPr>
              <w:spacing w:after="120" w:line="360" w:lineRule="auto"/>
              <w:contextualSpacing/>
              <w:jc w:val="right"/>
              <w:rPr>
                <w:ins w:id="7410" w:author="Microsoft Word" w:date="2025-08-11T16:30:00Z" w16du:dateUtc="2025-08-11T21:30:00Z"/>
                <w:del w:id="7411" w:author="Jujia Li" w:date="2025-08-25T17:41:00Z" w16du:dateUtc="2025-08-25T22:41:00Z"/>
                <w:rFonts w:ascii="Times New Roman" w:eastAsia="Times New Roman" w:hAnsi="Times New Roman" w:cs="Times New Roman"/>
                <w:color w:val="000000"/>
                <w:kern w:val="0"/>
                <w:sz w:val="18"/>
                <w:szCs w:val="18"/>
                <w14:ligatures w14:val="none"/>
              </w:rPr>
            </w:pPr>
            <w:ins w:id="7412" w:author="Microsoft Word" w:date="2025-08-11T16:30:00Z" w16du:dateUtc="2025-08-11T21:30:00Z">
              <w:del w:id="7413" w:author="Jujia Li" w:date="2025-08-25T17:41:00Z" w16du:dateUtc="2025-08-25T22:41:00Z">
                <w:r w:rsidRPr="00286D16" w:rsidDel="004E77FC">
                  <w:rPr>
                    <w:rFonts w:ascii="Times New Roman" w:hAnsi="Times New Roman" w:cs="Times New Roman"/>
                    <w:color w:val="000000"/>
                    <w:sz w:val="18"/>
                    <w:szCs w:val="18"/>
                    <w:rPrChange w:id="7414" w:author="Jujia Li" w:date="2025-08-10T15:12:00Z" w16du:dateUtc="2025-08-10T20:12:00Z">
                      <w:rPr>
                        <w:rFonts w:ascii="Aptos Narrow" w:hAnsi="Aptos Narrow"/>
                        <w:color w:val="000000"/>
                        <w:sz w:val="22"/>
                        <w:szCs w:val="22"/>
                      </w:rPr>
                    </w:rPrChange>
                  </w:rPr>
                  <w:delText>0.07</w:delText>
                </w:r>
              </w:del>
            </w:ins>
          </w:p>
        </w:tc>
        <w:tc>
          <w:tcPr>
            <w:tcW w:w="428" w:type="pct"/>
            <w:noWrap/>
            <w:vAlign w:val="bottom"/>
            <w:hideMark/>
          </w:tcPr>
          <w:p w14:paraId="75A065D8" w14:textId="01477AC5" w:rsidR="004D28DD" w:rsidRPr="00286D16" w:rsidDel="004E77FC" w:rsidRDefault="004D28DD" w:rsidP="004D28DD">
            <w:pPr>
              <w:spacing w:after="120" w:line="360" w:lineRule="auto"/>
              <w:contextualSpacing/>
              <w:jc w:val="right"/>
              <w:rPr>
                <w:ins w:id="7415" w:author="Microsoft Word" w:date="2025-08-11T16:30:00Z" w16du:dateUtc="2025-08-11T21:30:00Z"/>
                <w:del w:id="7416" w:author="Jujia Li" w:date="2025-08-25T17:41:00Z" w16du:dateUtc="2025-08-25T22:41:00Z"/>
                <w:rFonts w:ascii="Times New Roman" w:eastAsia="Times New Roman" w:hAnsi="Times New Roman" w:cs="Times New Roman"/>
                <w:color w:val="000000"/>
                <w:kern w:val="0"/>
                <w:sz w:val="18"/>
                <w:szCs w:val="18"/>
                <w14:ligatures w14:val="none"/>
              </w:rPr>
            </w:pPr>
            <w:ins w:id="7417" w:author="Microsoft Word" w:date="2025-08-11T16:30:00Z" w16du:dateUtc="2025-08-11T21:30:00Z">
              <w:del w:id="7418" w:author="Jujia Li" w:date="2025-08-25T17:41:00Z" w16du:dateUtc="2025-08-25T22:41:00Z">
                <w:r w:rsidRPr="00286D16" w:rsidDel="004E77FC">
                  <w:rPr>
                    <w:rFonts w:ascii="Times New Roman" w:hAnsi="Times New Roman" w:cs="Times New Roman"/>
                    <w:color w:val="000000"/>
                    <w:sz w:val="18"/>
                    <w:szCs w:val="18"/>
                    <w:rPrChange w:id="7419" w:author="Jujia Li" w:date="2025-08-10T15:12:00Z" w16du:dateUtc="2025-08-10T20:12:00Z">
                      <w:rPr>
                        <w:rFonts w:ascii="Aptos Narrow" w:hAnsi="Aptos Narrow"/>
                        <w:color w:val="000000"/>
                        <w:sz w:val="22"/>
                        <w:szCs w:val="22"/>
                      </w:rPr>
                    </w:rPrChange>
                  </w:rPr>
                  <w:delText>12.14</w:delText>
                </w:r>
              </w:del>
            </w:ins>
          </w:p>
        </w:tc>
        <w:tc>
          <w:tcPr>
            <w:tcW w:w="344" w:type="pct"/>
            <w:vAlign w:val="bottom"/>
          </w:tcPr>
          <w:p w14:paraId="2570027C" w14:textId="0C4DBCAE" w:rsidR="004D28DD" w:rsidRPr="00286D16" w:rsidDel="004E77FC" w:rsidRDefault="004D28DD" w:rsidP="004D28DD">
            <w:pPr>
              <w:spacing w:after="120" w:line="360" w:lineRule="auto"/>
              <w:contextualSpacing/>
              <w:jc w:val="right"/>
              <w:rPr>
                <w:ins w:id="7420" w:author="Microsoft Word" w:date="2025-08-11T16:30:00Z" w16du:dateUtc="2025-08-11T21:30:00Z"/>
                <w:del w:id="7421" w:author="Jujia Li" w:date="2025-08-25T17:41:00Z" w16du:dateUtc="2025-08-25T22:41:00Z"/>
                <w:rFonts w:ascii="Times New Roman" w:hAnsi="Times New Roman" w:cs="Times New Roman"/>
                <w:sz w:val="18"/>
                <w:szCs w:val="18"/>
              </w:rPr>
            </w:pPr>
            <w:ins w:id="7422" w:author="Microsoft Word" w:date="2025-08-11T16:30:00Z" w16du:dateUtc="2025-08-11T21:30:00Z">
              <w:del w:id="7423" w:author="Jujia Li" w:date="2025-08-25T17:41:00Z" w16du:dateUtc="2025-08-25T22:41:00Z">
                <w:r w:rsidRPr="00286D16" w:rsidDel="004E77FC">
                  <w:rPr>
                    <w:rFonts w:ascii="Times New Roman" w:hAnsi="Times New Roman" w:cs="Times New Roman"/>
                    <w:color w:val="000000"/>
                    <w:sz w:val="18"/>
                    <w:szCs w:val="18"/>
                    <w:rPrChange w:id="7424" w:author="Jujia Li" w:date="2025-08-10T15:12:00Z" w16du:dateUtc="2025-08-10T20:12:00Z">
                      <w:rPr>
                        <w:rFonts w:ascii="Aptos Narrow" w:hAnsi="Aptos Narrow"/>
                        <w:color w:val="000000"/>
                        <w:sz w:val="22"/>
                        <w:szCs w:val="22"/>
                      </w:rPr>
                    </w:rPrChange>
                  </w:rPr>
                  <w:delText>0.09</w:delText>
                </w:r>
              </w:del>
            </w:ins>
          </w:p>
        </w:tc>
      </w:tr>
      <w:tr w:rsidR="004D28DD" w:rsidRPr="006A0CE7" w:rsidDel="004E77FC" w14:paraId="42455D75" w14:textId="1AB12697" w:rsidTr="005E344C">
        <w:trPr>
          <w:trHeight w:val="290"/>
          <w:ins w:id="7425" w:author="Microsoft Word" w:date="2025-08-11T16:30:00Z"/>
          <w:del w:id="7426" w:author="Jujia Li" w:date="2025-08-25T17:41:00Z"/>
        </w:trPr>
        <w:tc>
          <w:tcPr>
            <w:tcW w:w="808" w:type="pct"/>
            <w:noWrap/>
            <w:vAlign w:val="bottom"/>
            <w:hideMark/>
          </w:tcPr>
          <w:p w14:paraId="3350EA09" w14:textId="65E5D710" w:rsidR="004D28DD" w:rsidRPr="00221F0A" w:rsidDel="004E77FC" w:rsidRDefault="004D28DD" w:rsidP="004D28DD">
            <w:pPr>
              <w:spacing w:after="120" w:line="360" w:lineRule="auto"/>
              <w:contextualSpacing/>
              <w:rPr>
                <w:ins w:id="7427" w:author="Microsoft Word" w:date="2025-08-11T16:30:00Z" w16du:dateUtc="2025-08-11T21:30:00Z"/>
                <w:del w:id="7428" w:author="Jujia Li" w:date="2025-08-25T17:41:00Z" w16du:dateUtc="2025-08-25T22:41:00Z"/>
                <w:rFonts w:ascii="Times New Roman" w:eastAsia="Times New Roman" w:hAnsi="Times New Roman" w:cs="Times New Roman"/>
                <w:color w:val="000000"/>
                <w:kern w:val="0"/>
                <w:sz w:val="18"/>
                <w:szCs w:val="18"/>
                <w14:ligatures w14:val="none"/>
              </w:rPr>
            </w:pPr>
            <w:ins w:id="7429" w:author="Microsoft Word" w:date="2025-08-11T16:30:00Z" w16du:dateUtc="2025-08-11T21:30:00Z">
              <w:del w:id="7430" w:author="Jujia Li" w:date="2025-08-25T17:41:00Z" w16du:dateUtc="2025-08-25T22:41:00Z">
                <w:r w:rsidRPr="005E344C" w:rsidDel="004E77FC">
                  <w:rPr>
                    <w:rFonts w:ascii="Times New Roman" w:hAnsi="Times New Roman" w:cs="Times New Roman"/>
                    <w:color w:val="000000"/>
                    <w:sz w:val="18"/>
                    <w:szCs w:val="18"/>
                  </w:rPr>
                  <w:delText>LAWRENCE</w:delText>
                </w:r>
              </w:del>
            </w:ins>
          </w:p>
        </w:tc>
        <w:tc>
          <w:tcPr>
            <w:tcW w:w="566" w:type="pct"/>
            <w:vAlign w:val="bottom"/>
          </w:tcPr>
          <w:p w14:paraId="422F302A" w14:textId="4E418E8B" w:rsidR="004D28DD" w:rsidRPr="00286D16" w:rsidDel="004E77FC" w:rsidRDefault="004D28DD" w:rsidP="004D28DD">
            <w:pPr>
              <w:spacing w:after="120" w:line="360" w:lineRule="auto"/>
              <w:contextualSpacing/>
              <w:jc w:val="right"/>
              <w:rPr>
                <w:ins w:id="7431" w:author="Microsoft Word" w:date="2025-08-11T16:30:00Z" w16du:dateUtc="2025-08-11T21:30:00Z"/>
                <w:del w:id="7432" w:author="Jujia Li" w:date="2025-08-25T17:41:00Z" w16du:dateUtc="2025-08-25T22:41:00Z"/>
                <w:rFonts w:ascii="Times New Roman" w:hAnsi="Times New Roman" w:cs="Times New Roman"/>
                <w:sz w:val="18"/>
                <w:szCs w:val="18"/>
              </w:rPr>
            </w:pPr>
            <w:ins w:id="7433" w:author="Microsoft Word" w:date="2025-08-11T16:30:00Z" w16du:dateUtc="2025-08-11T21:30:00Z">
              <w:del w:id="7434" w:author="Jujia Li" w:date="2025-08-25T17:41:00Z" w16du:dateUtc="2025-08-25T22:41:00Z">
                <w:r w:rsidRPr="005E344C" w:rsidDel="004E77FC">
                  <w:rPr>
                    <w:rFonts w:ascii="Times New Roman" w:hAnsi="Times New Roman" w:cs="Times New Roman"/>
                    <w:color w:val="000000"/>
                    <w:sz w:val="18"/>
                    <w:szCs w:val="18"/>
                  </w:rPr>
                  <w:delText>33038.88</w:delText>
                </w:r>
              </w:del>
            </w:ins>
          </w:p>
        </w:tc>
        <w:tc>
          <w:tcPr>
            <w:tcW w:w="454" w:type="pct"/>
            <w:noWrap/>
            <w:vAlign w:val="bottom"/>
            <w:hideMark/>
          </w:tcPr>
          <w:p w14:paraId="27578D62" w14:textId="40E8585C" w:rsidR="004D28DD" w:rsidRPr="00286D16" w:rsidDel="004E77FC" w:rsidRDefault="004D28DD" w:rsidP="004D28DD">
            <w:pPr>
              <w:spacing w:after="120" w:line="360" w:lineRule="auto"/>
              <w:contextualSpacing/>
              <w:jc w:val="right"/>
              <w:rPr>
                <w:ins w:id="7435" w:author="Microsoft Word" w:date="2025-08-11T16:30:00Z" w16du:dateUtc="2025-08-11T21:30:00Z"/>
                <w:del w:id="7436" w:author="Jujia Li" w:date="2025-08-25T17:41:00Z" w16du:dateUtc="2025-08-25T22:41:00Z"/>
                <w:rFonts w:ascii="Times New Roman" w:eastAsia="Times New Roman" w:hAnsi="Times New Roman" w:cs="Times New Roman"/>
                <w:color w:val="000000"/>
                <w:kern w:val="0"/>
                <w:sz w:val="18"/>
                <w:szCs w:val="18"/>
                <w14:ligatures w14:val="none"/>
              </w:rPr>
            </w:pPr>
            <w:ins w:id="7437" w:author="Microsoft Word" w:date="2025-08-11T16:30:00Z" w16du:dateUtc="2025-08-11T21:30:00Z">
              <w:del w:id="7438" w:author="Jujia Li" w:date="2025-08-25T17:41:00Z" w16du:dateUtc="2025-08-25T22:41:00Z">
                <w:r w:rsidRPr="00286D16" w:rsidDel="004E77FC">
                  <w:rPr>
                    <w:rFonts w:ascii="Times New Roman" w:hAnsi="Times New Roman" w:cs="Times New Roman"/>
                    <w:color w:val="000000"/>
                    <w:sz w:val="18"/>
                    <w:szCs w:val="18"/>
                    <w:rPrChange w:id="7439" w:author="Jujia Li" w:date="2025-08-10T15:12:00Z" w16du:dateUtc="2025-08-10T20:12:00Z">
                      <w:rPr>
                        <w:rFonts w:ascii="Aptos Narrow" w:hAnsi="Aptos Narrow"/>
                        <w:color w:val="000000"/>
                        <w:sz w:val="22"/>
                        <w:szCs w:val="22"/>
                      </w:rPr>
                    </w:rPrChange>
                  </w:rPr>
                  <w:delText>1.07</w:delText>
                </w:r>
              </w:del>
            </w:ins>
          </w:p>
        </w:tc>
        <w:tc>
          <w:tcPr>
            <w:tcW w:w="308" w:type="pct"/>
            <w:gridSpan w:val="2"/>
            <w:noWrap/>
            <w:vAlign w:val="bottom"/>
            <w:hideMark/>
          </w:tcPr>
          <w:p w14:paraId="64D79F13" w14:textId="10B9DB3D" w:rsidR="004D28DD" w:rsidRPr="00286D16" w:rsidDel="004E77FC" w:rsidRDefault="004D28DD" w:rsidP="004D28DD">
            <w:pPr>
              <w:spacing w:after="120" w:line="360" w:lineRule="auto"/>
              <w:contextualSpacing/>
              <w:jc w:val="right"/>
              <w:rPr>
                <w:ins w:id="7440" w:author="Microsoft Word" w:date="2025-08-11T16:30:00Z" w16du:dateUtc="2025-08-11T21:30:00Z"/>
                <w:del w:id="7441" w:author="Jujia Li" w:date="2025-08-25T17:41:00Z" w16du:dateUtc="2025-08-25T22:41:00Z"/>
                <w:rFonts w:ascii="Times New Roman" w:eastAsia="Times New Roman" w:hAnsi="Times New Roman" w:cs="Times New Roman"/>
                <w:color w:val="000000"/>
                <w:kern w:val="0"/>
                <w:sz w:val="18"/>
                <w:szCs w:val="18"/>
                <w14:ligatures w14:val="none"/>
              </w:rPr>
            </w:pPr>
            <w:ins w:id="7442" w:author="Microsoft Word" w:date="2025-08-11T16:30:00Z" w16du:dateUtc="2025-08-11T21:30:00Z">
              <w:del w:id="7443" w:author="Jujia Li" w:date="2025-08-25T17:41:00Z" w16du:dateUtc="2025-08-25T22:41:00Z">
                <w:r w:rsidRPr="00286D16" w:rsidDel="004E77FC">
                  <w:rPr>
                    <w:rFonts w:ascii="Times New Roman" w:hAnsi="Times New Roman" w:cs="Times New Roman"/>
                    <w:color w:val="000000"/>
                    <w:sz w:val="18"/>
                    <w:szCs w:val="18"/>
                    <w:rPrChange w:id="7444" w:author="Jujia Li" w:date="2025-08-10T15:12:00Z" w16du:dateUtc="2025-08-10T20:12:00Z">
                      <w:rPr>
                        <w:rFonts w:ascii="Aptos Narrow" w:hAnsi="Aptos Narrow"/>
                        <w:color w:val="000000"/>
                        <w:sz w:val="22"/>
                        <w:szCs w:val="22"/>
                      </w:rPr>
                    </w:rPrChange>
                  </w:rPr>
                  <w:delText>0.09</w:delText>
                </w:r>
              </w:del>
            </w:ins>
          </w:p>
        </w:tc>
        <w:tc>
          <w:tcPr>
            <w:tcW w:w="380" w:type="pct"/>
            <w:noWrap/>
            <w:vAlign w:val="bottom"/>
            <w:hideMark/>
          </w:tcPr>
          <w:p w14:paraId="3EFE77C4" w14:textId="6CEDD4A5" w:rsidR="004D28DD" w:rsidRPr="00286D16" w:rsidDel="004E77FC" w:rsidRDefault="004D28DD" w:rsidP="004D28DD">
            <w:pPr>
              <w:spacing w:after="120" w:line="360" w:lineRule="auto"/>
              <w:contextualSpacing/>
              <w:jc w:val="right"/>
              <w:rPr>
                <w:ins w:id="7445" w:author="Microsoft Word" w:date="2025-08-11T16:30:00Z" w16du:dateUtc="2025-08-11T21:30:00Z"/>
                <w:del w:id="7446" w:author="Jujia Li" w:date="2025-08-25T17:41:00Z" w16du:dateUtc="2025-08-25T22:41:00Z"/>
                <w:rFonts w:ascii="Times New Roman" w:eastAsia="Times New Roman" w:hAnsi="Times New Roman" w:cs="Times New Roman"/>
                <w:color w:val="000000"/>
                <w:kern w:val="0"/>
                <w:sz w:val="18"/>
                <w:szCs w:val="18"/>
                <w14:ligatures w14:val="none"/>
              </w:rPr>
            </w:pPr>
            <w:ins w:id="7447" w:author="Microsoft Word" w:date="2025-08-11T16:30:00Z" w16du:dateUtc="2025-08-11T21:30:00Z">
              <w:del w:id="7448" w:author="Jujia Li" w:date="2025-08-25T17:41:00Z" w16du:dateUtc="2025-08-25T22:41:00Z">
                <w:r w:rsidRPr="00286D16" w:rsidDel="004E77FC">
                  <w:rPr>
                    <w:rFonts w:ascii="Times New Roman" w:hAnsi="Times New Roman" w:cs="Times New Roman"/>
                    <w:color w:val="000000"/>
                    <w:sz w:val="18"/>
                    <w:szCs w:val="18"/>
                    <w:rPrChange w:id="7449" w:author="Jujia Li" w:date="2025-08-10T15:12:00Z" w16du:dateUtc="2025-08-10T20:12:00Z">
                      <w:rPr>
                        <w:rFonts w:ascii="Aptos Narrow" w:hAnsi="Aptos Narrow"/>
                        <w:color w:val="000000"/>
                        <w:sz w:val="22"/>
                        <w:szCs w:val="22"/>
                      </w:rPr>
                    </w:rPrChange>
                  </w:rPr>
                  <w:delText>1.05</w:delText>
                </w:r>
              </w:del>
            </w:ins>
          </w:p>
        </w:tc>
        <w:tc>
          <w:tcPr>
            <w:tcW w:w="315" w:type="pct"/>
            <w:gridSpan w:val="2"/>
            <w:noWrap/>
            <w:vAlign w:val="bottom"/>
            <w:hideMark/>
          </w:tcPr>
          <w:p w14:paraId="43456834" w14:textId="5660C8B1" w:rsidR="004D28DD" w:rsidRPr="00286D16" w:rsidDel="004E77FC" w:rsidRDefault="004D28DD" w:rsidP="004D28DD">
            <w:pPr>
              <w:spacing w:after="120" w:line="360" w:lineRule="auto"/>
              <w:contextualSpacing/>
              <w:jc w:val="right"/>
              <w:rPr>
                <w:ins w:id="7450" w:author="Microsoft Word" w:date="2025-08-11T16:30:00Z" w16du:dateUtc="2025-08-11T21:30:00Z"/>
                <w:del w:id="7451" w:author="Jujia Li" w:date="2025-08-25T17:41:00Z" w16du:dateUtc="2025-08-25T22:41:00Z"/>
                <w:rFonts w:ascii="Times New Roman" w:eastAsia="Times New Roman" w:hAnsi="Times New Roman" w:cs="Times New Roman"/>
                <w:color w:val="000000"/>
                <w:kern w:val="0"/>
                <w:sz w:val="18"/>
                <w:szCs w:val="18"/>
                <w14:ligatures w14:val="none"/>
              </w:rPr>
            </w:pPr>
            <w:ins w:id="7452" w:author="Microsoft Word" w:date="2025-08-11T16:30:00Z" w16du:dateUtc="2025-08-11T21:30:00Z">
              <w:del w:id="7453" w:author="Jujia Li" w:date="2025-08-25T17:41:00Z" w16du:dateUtc="2025-08-25T22:41:00Z">
                <w:r w:rsidRPr="00286D16" w:rsidDel="004E77FC">
                  <w:rPr>
                    <w:rFonts w:ascii="Times New Roman" w:hAnsi="Times New Roman" w:cs="Times New Roman"/>
                    <w:color w:val="000000"/>
                    <w:sz w:val="18"/>
                    <w:szCs w:val="18"/>
                    <w:rPrChange w:id="7454" w:author="Jujia Li" w:date="2025-08-10T15:12:00Z" w16du:dateUtc="2025-08-10T20:12:00Z">
                      <w:rPr>
                        <w:rFonts w:ascii="Aptos Narrow" w:hAnsi="Aptos Narrow"/>
                        <w:color w:val="000000"/>
                        <w:sz w:val="22"/>
                        <w:szCs w:val="22"/>
                      </w:rPr>
                    </w:rPrChange>
                  </w:rPr>
                  <w:delText>0.09</w:delText>
                </w:r>
              </w:del>
            </w:ins>
          </w:p>
        </w:tc>
        <w:tc>
          <w:tcPr>
            <w:tcW w:w="380" w:type="pct"/>
            <w:noWrap/>
            <w:vAlign w:val="bottom"/>
            <w:hideMark/>
          </w:tcPr>
          <w:p w14:paraId="58BB701A" w14:textId="4E622EFD" w:rsidR="004D28DD" w:rsidRPr="00286D16" w:rsidDel="004E77FC" w:rsidRDefault="004D28DD" w:rsidP="004D28DD">
            <w:pPr>
              <w:spacing w:after="120" w:line="360" w:lineRule="auto"/>
              <w:contextualSpacing/>
              <w:jc w:val="right"/>
              <w:rPr>
                <w:ins w:id="7455" w:author="Microsoft Word" w:date="2025-08-11T16:30:00Z" w16du:dateUtc="2025-08-11T21:30:00Z"/>
                <w:del w:id="7456" w:author="Jujia Li" w:date="2025-08-25T17:41:00Z" w16du:dateUtc="2025-08-25T22:41:00Z"/>
                <w:rFonts w:ascii="Times New Roman" w:eastAsia="Times New Roman" w:hAnsi="Times New Roman" w:cs="Times New Roman"/>
                <w:color w:val="000000"/>
                <w:kern w:val="0"/>
                <w:sz w:val="18"/>
                <w:szCs w:val="18"/>
                <w14:ligatures w14:val="none"/>
              </w:rPr>
            </w:pPr>
            <w:ins w:id="7457" w:author="Microsoft Word" w:date="2025-08-11T16:30:00Z" w16du:dateUtc="2025-08-11T21:30:00Z">
              <w:del w:id="7458" w:author="Jujia Li" w:date="2025-08-25T17:41:00Z" w16du:dateUtc="2025-08-25T22:41:00Z">
                <w:r w:rsidRPr="00286D16" w:rsidDel="004E77FC">
                  <w:rPr>
                    <w:rFonts w:ascii="Times New Roman" w:hAnsi="Times New Roman" w:cs="Times New Roman"/>
                    <w:color w:val="000000"/>
                    <w:sz w:val="18"/>
                    <w:szCs w:val="18"/>
                    <w:rPrChange w:id="7459" w:author="Jujia Li" w:date="2025-08-10T15:12:00Z" w16du:dateUtc="2025-08-10T20:12:00Z">
                      <w:rPr>
                        <w:rFonts w:ascii="Aptos Narrow" w:hAnsi="Aptos Narrow"/>
                        <w:color w:val="000000"/>
                        <w:sz w:val="22"/>
                        <w:szCs w:val="22"/>
                      </w:rPr>
                    </w:rPrChange>
                  </w:rPr>
                  <w:delText>1</w:delText>
                </w:r>
                <w:r w:rsidDel="004E77FC">
                  <w:rPr>
                    <w:rFonts w:ascii="Times New Roman" w:hAnsi="Times New Roman" w:cs="Times New Roman"/>
                    <w:color w:val="000000"/>
                    <w:sz w:val="18"/>
                    <w:szCs w:val="18"/>
                  </w:rPr>
                  <w:delText>.00</w:delText>
                </w:r>
              </w:del>
            </w:ins>
          </w:p>
        </w:tc>
        <w:tc>
          <w:tcPr>
            <w:tcW w:w="316" w:type="pct"/>
            <w:gridSpan w:val="2"/>
            <w:noWrap/>
            <w:vAlign w:val="bottom"/>
            <w:hideMark/>
          </w:tcPr>
          <w:p w14:paraId="29C86DCA" w14:textId="606D1757" w:rsidR="004D28DD" w:rsidRPr="00286D16" w:rsidDel="004E77FC" w:rsidRDefault="004D28DD" w:rsidP="004D28DD">
            <w:pPr>
              <w:spacing w:after="120" w:line="360" w:lineRule="auto"/>
              <w:contextualSpacing/>
              <w:jc w:val="right"/>
              <w:rPr>
                <w:ins w:id="7460" w:author="Microsoft Word" w:date="2025-08-11T16:30:00Z" w16du:dateUtc="2025-08-11T21:30:00Z"/>
                <w:del w:id="7461" w:author="Jujia Li" w:date="2025-08-25T17:41:00Z" w16du:dateUtc="2025-08-25T22:41:00Z"/>
                <w:rFonts w:ascii="Times New Roman" w:eastAsia="Times New Roman" w:hAnsi="Times New Roman" w:cs="Times New Roman"/>
                <w:color w:val="000000"/>
                <w:kern w:val="0"/>
                <w:sz w:val="18"/>
                <w:szCs w:val="18"/>
                <w14:ligatures w14:val="none"/>
              </w:rPr>
            </w:pPr>
            <w:ins w:id="7462" w:author="Microsoft Word" w:date="2025-08-11T16:30:00Z" w16du:dateUtc="2025-08-11T21:30:00Z">
              <w:del w:id="7463" w:author="Jujia Li" w:date="2025-08-25T17:41:00Z" w16du:dateUtc="2025-08-25T22:41:00Z">
                <w:r w:rsidRPr="00286D16" w:rsidDel="004E77FC">
                  <w:rPr>
                    <w:rFonts w:ascii="Times New Roman" w:hAnsi="Times New Roman" w:cs="Times New Roman"/>
                    <w:color w:val="000000"/>
                    <w:sz w:val="18"/>
                    <w:szCs w:val="18"/>
                    <w:rPrChange w:id="7464"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092897C8" w14:textId="3699AD67" w:rsidR="004D28DD" w:rsidRPr="00286D16" w:rsidDel="004E77FC" w:rsidRDefault="004D28DD" w:rsidP="004D28DD">
            <w:pPr>
              <w:spacing w:after="120" w:line="360" w:lineRule="auto"/>
              <w:contextualSpacing/>
              <w:jc w:val="right"/>
              <w:rPr>
                <w:ins w:id="7465" w:author="Microsoft Word" w:date="2025-08-11T16:30:00Z" w16du:dateUtc="2025-08-11T21:30:00Z"/>
                <w:del w:id="7466" w:author="Jujia Li" w:date="2025-08-25T17:41:00Z" w16du:dateUtc="2025-08-25T22:41:00Z"/>
                <w:rFonts w:ascii="Times New Roman" w:eastAsia="Times New Roman" w:hAnsi="Times New Roman" w:cs="Times New Roman"/>
                <w:color w:val="000000"/>
                <w:kern w:val="0"/>
                <w:sz w:val="18"/>
                <w:szCs w:val="18"/>
                <w14:ligatures w14:val="none"/>
              </w:rPr>
            </w:pPr>
            <w:ins w:id="7467" w:author="Microsoft Word" w:date="2025-08-11T16:30:00Z" w16du:dateUtc="2025-08-11T21:30:00Z">
              <w:del w:id="7468" w:author="Jujia Li" w:date="2025-08-25T17:41:00Z" w16du:dateUtc="2025-08-25T22:41:00Z">
                <w:r w:rsidRPr="00286D16" w:rsidDel="004E77FC">
                  <w:rPr>
                    <w:rFonts w:ascii="Times New Roman" w:hAnsi="Times New Roman" w:cs="Times New Roman"/>
                    <w:color w:val="000000"/>
                    <w:sz w:val="18"/>
                    <w:szCs w:val="18"/>
                    <w:rPrChange w:id="7469" w:author="Jujia Li" w:date="2025-08-10T15:12:00Z" w16du:dateUtc="2025-08-10T20:12:00Z">
                      <w:rPr>
                        <w:rFonts w:ascii="Aptos Narrow" w:hAnsi="Aptos Narrow"/>
                        <w:color w:val="000000"/>
                        <w:sz w:val="22"/>
                        <w:szCs w:val="22"/>
                      </w:rPr>
                    </w:rPrChange>
                  </w:rPr>
                  <w:delText>0.59</w:delText>
                </w:r>
              </w:del>
            </w:ins>
          </w:p>
        </w:tc>
        <w:tc>
          <w:tcPr>
            <w:tcW w:w="321" w:type="pct"/>
            <w:noWrap/>
            <w:vAlign w:val="bottom"/>
            <w:hideMark/>
          </w:tcPr>
          <w:p w14:paraId="75538C60" w14:textId="0BAF4582" w:rsidR="004D28DD" w:rsidRPr="00286D16" w:rsidDel="004E77FC" w:rsidRDefault="004D28DD" w:rsidP="004D28DD">
            <w:pPr>
              <w:spacing w:after="120" w:line="360" w:lineRule="auto"/>
              <w:contextualSpacing/>
              <w:jc w:val="right"/>
              <w:rPr>
                <w:ins w:id="7470" w:author="Microsoft Word" w:date="2025-08-11T16:30:00Z" w16du:dateUtc="2025-08-11T21:30:00Z"/>
                <w:del w:id="7471" w:author="Jujia Li" w:date="2025-08-25T17:41:00Z" w16du:dateUtc="2025-08-25T22:41:00Z"/>
                <w:rFonts w:ascii="Times New Roman" w:eastAsia="Times New Roman" w:hAnsi="Times New Roman" w:cs="Times New Roman"/>
                <w:color w:val="000000"/>
                <w:kern w:val="0"/>
                <w:sz w:val="18"/>
                <w:szCs w:val="18"/>
                <w14:ligatures w14:val="none"/>
              </w:rPr>
            </w:pPr>
            <w:ins w:id="7472" w:author="Microsoft Word" w:date="2025-08-11T16:30:00Z" w16du:dateUtc="2025-08-11T21:30:00Z">
              <w:del w:id="7473" w:author="Jujia Li" w:date="2025-08-25T17:41:00Z" w16du:dateUtc="2025-08-25T22:41:00Z">
                <w:r w:rsidRPr="00286D16" w:rsidDel="004E77FC">
                  <w:rPr>
                    <w:rFonts w:ascii="Times New Roman" w:hAnsi="Times New Roman" w:cs="Times New Roman"/>
                    <w:color w:val="000000"/>
                    <w:sz w:val="18"/>
                    <w:szCs w:val="18"/>
                    <w:rPrChange w:id="7474" w:author="Jujia Li" w:date="2025-08-10T15:12:00Z" w16du:dateUtc="2025-08-10T20:12:00Z">
                      <w:rPr>
                        <w:rFonts w:ascii="Aptos Narrow" w:hAnsi="Aptos Narrow"/>
                        <w:color w:val="000000"/>
                        <w:sz w:val="22"/>
                        <w:szCs w:val="22"/>
                      </w:rPr>
                    </w:rPrChange>
                  </w:rPr>
                  <w:delText>0.05</w:delText>
                </w:r>
              </w:del>
            </w:ins>
          </w:p>
        </w:tc>
        <w:tc>
          <w:tcPr>
            <w:tcW w:w="428" w:type="pct"/>
            <w:noWrap/>
            <w:vAlign w:val="bottom"/>
            <w:hideMark/>
          </w:tcPr>
          <w:p w14:paraId="213D2BF9" w14:textId="4B0C849F" w:rsidR="004D28DD" w:rsidRPr="00286D16" w:rsidDel="004E77FC" w:rsidRDefault="004D28DD" w:rsidP="004D28DD">
            <w:pPr>
              <w:spacing w:after="120" w:line="360" w:lineRule="auto"/>
              <w:contextualSpacing/>
              <w:jc w:val="right"/>
              <w:rPr>
                <w:ins w:id="7475" w:author="Microsoft Word" w:date="2025-08-11T16:30:00Z" w16du:dateUtc="2025-08-11T21:30:00Z"/>
                <w:del w:id="7476" w:author="Jujia Li" w:date="2025-08-25T17:41:00Z" w16du:dateUtc="2025-08-25T22:41:00Z"/>
                <w:rFonts w:ascii="Times New Roman" w:eastAsia="Times New Roman" w:hAnsi="Times New Roman" w:cs="Times New Roman"/>
                <w:color w:val="000000"/>
                <w:kern w:val="0"/>
                <w:sz w:val="18"/>
                <w:szCs w:val="18"/>
                <w14:ligatures w14:val="none"/>
              </w:rPr>
            </w:pPr>
            <w:ins w:id="7477" w:author="Microsoft Word" w:date="2025-08-11T16:30:00Z" w16du:dateUtc="2025-08-11T21:30:00Z">
              <w:del w:id="7478" w:author="Jujia Li" w:date="2025-08-25T17:41:00Z" w16du:dateUtc="2025-08-25T22:41:00Z">
                <w:r w:rsidRPr="00286D16" w:rsidDel="004E77FC">
                  <w:rPr>
                    <w:rFonts w:ascii="Times New Roman" w:hAnsi="Times New Roman" w:cs="Times New Roman"/>
                    <w:color w:val="000000"/>
                    <w:sz w:val="18"/>
                    <w:szCs w:val="18"/>
                    <w:rPrChange w:id="7479" w:author="Jujia Li" w:date="2025-08-10T15:12:00Z" w16du:dateUtc="2025-08-10T20:12:00Z">
                      <w:rPr>
                        <w:rFonts w:ascii="Aptos Narrow" w:hAnsi="Aptos Narrow"/>
                        <w:color w:val="000000"/>
                        <w:sz w:val="22"/>
                        <w:szCs w:val="22"/>
                      </w:rPr>
                    </w:rPrChange>
                  </w:rPr>
                  <w:delText>3.71</w:delText>
                </w:r>
              </w:del>
            </w:ins>
          </w:p>
        </w:tc>
        <w:tc>
          <w:tcPr>
            <w:tcW w:w="344" w:type="pct"/>
            <w:vAlign w:val="bottom"/>
          </w:tcPr>
          <w:p w14:paraId="42CCB4EA" w14:textId="1043F8EC" w:rsidR="004D28DD" w:rsidRPr="00286D16" w:rsidDel="004E77FC" w:rsidRDefault="004D28DD" w:rsidP="004D28DD">
            <w:pPr>
              <w:spacing w:after="120" w:line="360" w:lineRule="auto"/>
              <w:contextualSpacing/>
              <w:jc w:val="right"/>
              <w:rPr>
                <w:ins w:id="7480" w:author="Microsoft Word" w:date="2025-08-11T16:30:00Z" w16du:dateUtc="2025-08-11T21:30:00Z"/>
                <w:del w:id="7481" w:author="Jujia Li" w:date="2025-08-25T17:41:00Z" w16du:dateUtc="2025-08-25T22:41:00Z"/>
                <w:rFonts w:ascii="Times New Roman" w:hAnsi="Times New Roman" w:cs="Times New Roman"/>
                <w:sz w:val="18"/>
                <w:szCs w:val="18"/>
              </w:rPr>
            </w:pPr>
            <w:ins w:id="7482" w:author="Microsoft Word" w:date="2025-08-11T16:30:00Z" w16du:dateUtc="2025-08-11T21:30:00Z">
              <w:del w:id="7483" w:author="Jujia Li" w:date="2025-08-25T17:41:00Z" w16du:dateUtc="2025-08-25T22:41:00Z">
                <w:r w:rsidRPr="00286D16" w:rsidDel="004E77FC">
                  <w:rPr>
                    <w:rFonts w:ascii="Times New Roman" w:hAnsi="Times New Roman" w:cs="Times New Roman"/>
                    <w:color w:val="000000"/>
                    <w:sz w:val="18"/>
                    <w:szCs w:val="18"/>
                    <w:rPrChange w:id="7484" w:author="Jujia Li" w:date="2025-08-10T15:12:00Z" w16du:dateUtc="2025-08-10T20:12:00Z">
                      <w:rPr>
                        <w:rFonts w:ascii="Aptos Narrow" w:hAnsi="Aptos Narrow"/>
                        <w:color w:val="000000"/>
                        <w:sz w:val="22"/>
                        <w:szCs w:val="22"/>
                      </w:rPr>
                    </w:rPrChange>
                  </w:rPr>
                  <w:delText>0.08</w:delText>
                </w:r>
              </w:del>
            </w:ins>
          </w:p>
        </w:tc>
      </w:tr>
      <w:tr w:rsidR="004D28DD" w:rsidRPr="006A0CE7" w:rsidDel="004E77FC" w14:paraId="3E5DE15D" w14:textId="1F9AEB37" w:rsidTr="005E344C">
        <w:trPr>
          <w:trHeight w:val="290"/>
          <w:ins w:id="7485" w:author="Microsoft Word" w:date="2025-08-11T16:30:00Z"/>
          <w:del w:id="7486" w:author="Jujia Li" w:date="2025-08-25T17:41:00Z"/>
        </w:trPr>
        <w:tc>
          <w:tcPr>
            <w:tcW w:w="808" w:type="pct"/>
            <w:noWrap/>
            <w:vAlign w:val="bottom"/>
            <w:hideMark/>
          </w:tcPr>
          <w:p w14:paraId="7A1F3348" w14:textId="50044C19" w:rsidR="004D28DD" w:rsidRPr="00221F0A" w:rsidDel="004E77FC" w:rsidRDefault="004D28DD" w:rsidP="004D28DD">
            <w:pPr>
              <w:spacing w:after="120" w:line="360" w:lineRule="auto"/>
              <w:contextualSpacing/>
              <w:rPr>
                <w:ins w:id="7487" w:author="Microsoft Word" w:date="2025-08-11T16:30:00Z" w16du:dateUtc="2025-08-11T21:30:00Z"/>
                <w:del w:id="7488" w:author="Jujia Li" w:date="2025-08-25T17:41:00Z" w16du:dateUtc="2025-08-25T22:41:00Z"/>
                <w:rFonts w:ascii="Times New Roman" w:eastAsia="Times New Roman" w:hAnsi="Times New Roman" w:cs="Times New Roman"/>
                <w:color w:val="000000"/>
                <w:kern w:val="0"/>
                <w:sz w:val="18"/>
                <w:szCs w:val="18"/>
                <w14:ligatures w14:val="none"/>
              </w:rPr>
            </w:pPr>
            <w:ins w:id="7489" w:author="Microsoft Word" w:date="2025-08-11T16:30:00Z" w16du:dateUtc="2025-08-11T21:30:00Z">
              <w:del w:id="7490" w:author="Jujia Li" w:date="2025-08-25T17:41:00Z" w16du:dateUtc="2025-08-25T22:41:00Z">
                <w:r w:rsidRPr="005E344C" w:rsidDel="004E77FC">
                  <w:rPr>
                    <w:rFonts w:ascii="Times New Roman" w:hAnsi="Times New Roman" w:cs="Times New Roman"/>
                    <w:color w:val="000000"/>
                    <w:sz w:val="18"/>
                    <w:szCs w:val="18"/>
                  </w:rPr>
                  <w:delText>LIMESTONE</w:delText>
                </w:r>
              </w:del>
            </w:ins>
          </w:p>
        </w:tc>
        <w:tc>
          <w:tcPr>
            <w:tcW w:w="566" w:type="pct"/>
            <w:vAlign w:val="bottom"/>
          </w:tcPr>
          <w:p w14:paraId="19FF52EF" w14:textId="1C4E3BDF" w:rsidR="004D28DD" w:rsidRPr="00286D16" w:rsidDel="004E77FC" w:rsidRDefault="004D28DD" w:rsidP="004D28DD">
            <w:pPr>
              <w:spacing w:after="120" w:line="360" w:lineRule="auto"/>
              <w:contextualSpacing/>
              <w:jc w:val="right"/>
              <w:rPr>
                <w:ins w:id="7491" w:author="Microsoft Word" w:date="2025-08-11T16:30:00Z" w16du:dateUtc="2025-08-11T21:30:00Z"/>
                <w:del w:id="7492" w:author="Jujia Li" w:date="2025-08-25T17:41:00Z" w16du:dateUtc="2025-08-25T22:41:00Z"/>
                <w:rFonts w:ascii="Times New Roman" w:hAnsi="Times New Roman" w:cs="Times New Roman"/>
                <w:sz w:val="18"/>
                <w:szCs w:val="18"/>
              </w:rPr>
            </w:pPr>
            <w:ins w:id="7493" w:author="Microsoft Word" w:date="2025-08-11T16:30:00Z" w16du:dateUtc="2025-08-11T21:30:00Z">
              <w:del w:id="7494" w:author="Jujia Li" w:date="2025-08-25T17:41:00Z" w16du:dateUtc="2025-08-25T22:41:00Z">
                <w:r w:rsidRPr="005E344C" w:rsidDel="004E77FC">
                  <w:rPr>
                    <w:rFonts w:ascii="Times New Roman" w:hAnsi="Times New Roman" w:cs="Times New Roman"/>
                    <w:color w:val="000000"/>
                    <w:sz w:val="18"/>
                    <w:szCs w:val="18"/>
                  </w:rPr>
                  <w:delText>95515.42</w:delText>
                </w:r>
              </w:del>
            </w:ins>
          </w:p>
        </w:tc>
        <w:tc>
          <w:tcPr>
            <w:tcW w:w="454" w:type="pct"/>
            <w:noWrap/>
            <w:vAlign w:val="bottom"/>
            <w:hideMark/>
          </w:tcPr>
          <w:p w14:paraId="731D6560" w14:textId="340B9488" w:rsidR="004D28DD" w:rsidRPr="00286D16" w:rsidDel="004E77FC" w:rsidRDefault="004D28DD" w:rsidP="004D28DD">
            <w:pPr>
              <w:spacing w:after="120" w:line="360" w:lineRule="auto"/>
              <w:contextualSpacing/>
              <w:jc w:val="right"/>
              <w:rPr>
                <w:ins w:id="7495" w:author="Microsoft Word" w:date="2025-08-11T16:30:00Z" w16du:dateUtc="2025-08-11T21:30:00Z"/>
                <w:del w:id="7496" w:author="Jujia Li" w:date="2025-08-25T17:41:00Z" w16du:dateUtc="2025-08-25T22:41:00Z"/>
                <w:rFonts w:ascii="Times New Roman" w:eastAsia="Times New Roman" w:hAnsi="Times New Roman" w:cs="Times New Roman"/>
                <w:color w:val="000000"/>
                <w:kern w:val="0"/>
                <w:sz w:val="18"/>
                <w:szCs w:val="18"/>
                <w14:ligatures w14:val="none"/>
              </w:rPr>
            </w:pPr>
            <w:ins w:id="7497" w:author="Microsoft Word" w:date="2025-08-11T16:30:00Z" w16du:dateUtc="2025-08-11T21:30:00Z">
              <w:del w:id="7498" w:author="Jujia Li" w:date="2025-08-25T17:41:00Z" w16du:dateUtc="2025-08-25T22:41:00Z">
                <w:r w:rsidRPr="00286D16" w:rsidDel="004E77FC">
                  <w:rPr>
                    <w:rFonts w:ascii="Times New Roman" w:hAnsi="Times New Roman" w:cs="Times New Roman"/>
                    <w:color w:val="000000"/>
                    <w:sz w:val="18"/>
                    <w:szCs w:val="18"/>
                    <w:rPrChange w:id="7499" w:author="Jujia Li" w:date="2025-08-10T15:12:00Z" w16du:dateUtc="2025-08-10T20:12:00Z">
                      <w:rPr>
                        <w:rFonts w:ascii="Aptos Narrow" w:hAnsi="Aptos Narrow"/>
                        <w:color w:val="000000"/>
                        <w:sz w:val="22"/>
                        <w:szCs w:val="22"/>
                      </w:rPr>
                    </w:rPrChange>
                  </w:rPr>
                  <w:delText>2.7</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49C709D0" w14:textId="36047693" w:rsidR="004D28DD" w:rsidRPr="00286D16" w:rsidDel="004E77FC" w:rsidRDefault="004D28DD" w:rsidP="004D28DD">
            <w:pPr>
              <w:spacing w:after="120" w:line="360" w:lineRule="auto"/>
              <w:contextualSpacing/>
              <w:jc w:val="right"/>
              <w:rPr>
                <w:ins w:id="7500" w:author="Microsoft Word" w:date="2025-08-11T16:30:00Z" w16du:dateUtc="2025-08-11T21:30:00Z"/>
                <w:del w:id="7501" w:author="Jujia Li" w:date="2025-08-25T17:41:00Z" w16du:dateUtc="2025-08-25T22:41:00Z"/>
                <w:rFonts w:ascii="Times New Roman" w:eastAsia="Times New Roman" w:hAnsi="Times New Roman" w:cs="Times New Roman"/>
                <w:color w:val="000000"/>
                <w:kern w:val="0"/>
                <w:sz w:val="18"/>
                <w:szCs w:val="18"/>
                <w14:ligatures w14:val="none"/>
              </w:rPr>
            </w:pPr>
            <w:ins w:id="7502" w:author="Microsoft Word" w:date="2025-08-11T16:30:00Z" w16du:dateUtc="2025-08-11T21:30:00Z">
              <w:del w:id="7503" w:author="Jujia Li" w:date="2025-08-25T17:41:00Z" w16du:dateUtc="2025-08-25T22:41:00Z">
                <w:r w:rsidRPr="00286D16" w:rsidDel="004E77FC">
                  <w:rPr>
                    <w:rFonts w:ascii="Times New Roman" w:hAnsi="Times New Roman" w:cs="Times New Roman"/>
                    <w:color w:val="000000"/>
                    <w:sz w:val="18"/>
                    <w:szCs w:val="18"/>
                    <w:rPrChange w:id="7504"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73D046CD" w14:textId="610EB2FB" w:rsidR="004D28DD" w:rsidRPr="00286D16" w:rsidDel="004E77FC" w:rsidRDefault="004D28DD" w:rsidP="004D28DD">
            <w:pPr>
              <w:spacing w:after="120" w:line="360" w:lineRule="auto"/>
              <w:contextualSpacing/>
              <w:jc w:val="right"/>
              <w:rPr>
                <w:ins w:id="7505" w:author="Microsoft Word" w:date="2025-08-11T16:30:00Z" w16du:dateUtc="2025-08-11T21:30:00Z"/>
                <w:del w:id="7506" w:author="Jujia Li" w:date="2025-08-25T17:41:00Z" w16du:dateUtc="2025-08-25T22:41:00Z"/>
                <w:rFonts w:ascii="Times New Roman" w:eastAsia="Times New Roman" w:hAnsi="Times New Roman" w:cs="Times New Roman"/>
                <w:color w:val="000000"/>
                <w:kern w:val="0"/>
                <w:sz w:val="18"/>
                <w:szCs w:val="18"/>
                <w14:ligatures w14:val="none"/>
              </w:rPr>
            </w:pPr>
            <w:ins w:id="7507" w:author="Microsoft Word" w:date="2025-08-11T16:30:00Z" w16du:dateUtc="2025-08-11T21:30:00Z">
              <w:del w:id="7508" w:author="Jujia Li" w:date="2025-08-25T17:41:00Z" w16du:dateUtc="2025-08-25T22:41:00Z">
                <w:r w:rsidRPr="00286D16" w:rsidDel="004E77FC">
                  <w:rPr>
                    <w:rFonts w:ascii="Times New Roman" w:hAnsi="Times New Roman" w:cs="Times New Roman"/>
                    <w:color w:val="000000"/>
                    <w:sz w:val="18"/>
                    <w:szCs w:val="18"/>
                    <w:rPrChange w:id="7509" w:author="Jujia Li" w:date="2025-08-10T15:12:00Z" w16du:dateUtc="2025-08-10T20:12:00Z">
                      <w:rPr>
                        <w:rFonts w:ascii="Aptos Narrow" w:hAnsi="Aptos Narrow"/>
                        <w:color w:val="000000"/>
                        <w:sz w:val="22"/>
                        <w:szCs w:val="22"/>
                      </w:rPr>
                    </w:rPrChange>
                  </w:rPr>
                  <w:delText>1.99</w:delText>
                </w:r>
              </w:del>
            </w:ins>
          </w:p>
        </w:tc>
        <w:tc>
          <w:tcPr>
            <w:tcW w:w="315" w:type="pct"/>
            <w:gridSpan w:val="2"/>
            <w:noWrap/>
            <w:vAlign w:val="bottom"/>
            <w:hideMark/>
          </w:tcPr>
          <w:p w14:paraId="1839294D" w14:textId="587078C9" w:rsidR="004D28DD" w:rsidRPr="00286D16" w:rsidDel="004E77FC" w:rsidRDefault="004D28DD" w:rsidP="004D28DD">
            <w:pPr>
              <w:spacing w:after="120" w:line="360" w:lineRule="auto"/>
              <w:contextualSpacing/>
              <w:jc w:val="right"/>
              <w:rPr>
                <w:ins w:id="7510" w:author="Microsoft Word" w:date="2025-08-11T16:30:00Z" w16du:dateUtc="2025-08-11T21:30:00Z"/>
                <w:del w:id="7511" w:author="Jujia Li" w:date="2025-08-25T17:41:00Z" w16du:dateUtc="2025-08-25T22:41:00Z"/>
                <w:rFonts w:ascii="Times New Roman" w:eastAsia="Times New Roman" w:hAnsi="Times New Roman" w:cs="Times New Roman"/>
                <w:color w:val="000000"/>
                <w:kern w:val="0"/>
                <w:sz w:val="18"/>
                <w:szCs w:val="18"/>
                <w14:ligatures w14:val="none"/>
              </w:rPr>
            </w:pPr>
            <w:ins w:id="7512" w:author="Microsoft Word" w:date="2025-08-11T16:30:00Z" w16du:dateUtc="2025-08-11T21:30:00Z">
              <w:del w:id="7513" w:author="Jujia Li" w:date="2025-08-25T17:41:00Z" w16du:dateUtc="2025-08-25T22:41:00Z">
                <w:r w:rsidRPr="00286D16" w:rsidDel="004E77FC">
                  <w:rPr>
                    <w:rFonts w:ascii="Times New Roman" w:hAnsi="Times New Roman" w:cs="Times New Roman"/>
                    <w:color w:val="000000"/>
                    <w:sz w:val="18"/>
                    <w:szCs w:val="18"/>
                    <w:rPrChange w:id="7514" w:author="Jujia Li" w:date="2025-08-10T15:12:00Z" w16du:dateUtc="2025-08-10T20:12:00Z">
                      <w:rPr>
                        <w:rFonts w:ascii="Aptos Narrow" w:hAnsi="Aptos Narrow"/>
                        <w:color w:val="000000"/>
                        <w:sz w:val="22"/>
                        <w:szCs w:val="22"/>
                      </w:rPr>
                    </w:rPrChange>
                  </w:rPr>
                  <w:delText>0.06</w:delText>
                </w:r>
              </w:del>
            </w:ins>
          </w:p>
        </w:tc>
        <w:tc>
          <w:tcPr>
            <w:tcW w:w="380" w:type="pct"/>
            <w:noWrap/>
            <w:vAlign w:val="bottom"/>
            <w:hideMark/>
          </w:tcPr>
          <w:p w14:paraId="63F22824" w14:textId="55D43DBE" w:rsidR="004D28DD" w:rsidRPr="00286D16" w:rsidDel="004E77FC" w:rsidRDefault="004D28DD" w:rsidP="004D28DD">
            <w:pPr>
              <w:spacing w:after="120" w:line="360" w:lineRule="auto"/>
              <w:contextualSpacing/>
              <w:jc w:val="right"/>
              <w:rPr>
                <w:ins w:id="7515" w:author="Microsoft Word" w:date="2025-08-11T16:30:00Z" w16du:dateUtc="2025-08-11T21:30:00Z"/>
                <w:del w:id="7516" w:author="Jujia Li" w:date="2025-08-25T17:41:00Z" w16du:dateUtc="2025-08-25T22:41:00Z"/>
                <w:rFonts w:ascii="Times New Roman" w:eastAsia="Times New Roman" w:hAnsi="Times New Roman" w:cs="Times New Roman"/>
                <w:color w:val="000000"/>
                <w:kern w:val="0"/>
                <w:sz w:val="18"/>
                <w:szCs w:val="18"/>
                <w14:ligatures w14:val="none"/>
              </w:rPr>
            </w:pPr>
            <w:ins w:id="7517" w:author="Microsoft Word" w:date="2025-08-11T16:30:00Z" w16du:dateUtc="2025-08-11T21:30:00Z">
              <w:del w:id="7518" w:author="Jujia Li" w:date="2025-08-25T17:41:00Z" w16du:dateUtc="2025-08-25T22:41:00Z">
                <w:r w:rsidRPr="00286D16" w:rsidDel="004E77FC">
                  <w:rPr>
                    <w:rFonts w:ascii="Times New Roman" w:hAnsi="Times New Roman" w:cs="Times New Roman"/>
                    <w:color w:val="000000"/>
                    <w:sz w:val="18"/>
                    <w:szCs w:val="18"/>
                    <w:rPrChange w:id="7519" w:author="Jujia Li" w:date="2025-08-10T15:12:00Z" w16du:dateUtc="2025-08-10T20:12:00Z">
                      <w:rPr>
                        <w:rFonts w:ascii="Aptos Narrow" w:hAnsi="Aptos Narrow"/>
                        <w:color w:val="000000"/>
                        <w:sz w:val="22"/>
                        <w:szCs w:val="22"/>
                      </w:rPr>
                    </w:rPrChange>
                  </w:rPr>
                  <w:delText>1.8</w:delText>
                </w:r>
                <w:r w:rsidDel="004E77FC">
                  <w:rPr>
                    <w:rFonts w:ascii="Times New Roman" w:hAnsi="Times New Roman" w:cs="Times New Roman"/>
                    <w:color w:val="000000"/>
                    <w:sz w:val="18"/>
                    <w:szCs w:val="18"/>
                  </w:rPr>
                  <w:delText>0</w:delText>
                </w:r>
              </w:del>
            </w:ins>
          </w:p>
        </w:tc>
        <w:tc>
          <w:tcPr>
            <w:tcW w:w="316" w:type="pct"/>
            <w:gridSpan w:val="2"/>
            <w:noWrap/>
            <w:vAlign w:val="bottom"/>
            <w:hideMark/>
          </w:tcPr>
          <w:p w14:paraId="5BFADD9E" w14:textId="34936D3E" w:rsidR="004D28DD" w:rsidRPr="00286D16" w:rsidDel="004E77FC" w:rsidRDefault="004D28DD" w:rsidP="004D28DD">
            <w:pPr>
              <w:spacing w:after="120" w:line="360" w:lineRule="auto"/>
              <w:contextualSpacing/>
              <w:jc w:val="right"/>
              <w:rPr>
                <w:ins w:id="7520" w:author="Microsoft Word" w:date="2025-08-11T16:30:00Z" w16du:dateUtc="2025-08-11T21:30:00Z"/>
                <w:del w:id="7521" w:author="Jujia Li" w:date="2025-08-25T17:41:00Z" w16du:dateUtc="2025-08-25T22:41:00Z"/>
                <w:rFonts w:ascii="Times New Roman" w:eastAsia="Times New Roman" w:hAnsi="Times New Roman" w:cs="Times New Roman"/>
                <w:color w:val="000000"/>
                <w:kern w:val="0"/>
                <w:sz w:val="18"/>
                <w:szCs w:val="18"/>
                <w14:ligatures w14:val="none"/>
              </w:rPr>
            </w:pPr>
            <w:ins w:id="7522" w:author="Microsoft Word" w:date="2025-08-11T16:30:00Z" w16du:dateUtc="2025-08-11T21:30:00Z">
              <w:del w:id="7523" w:author="Jujia Li" w:date="2025-08-25T17:41:00Z" w16du:dateUtc="2025-08-25T22:41:00Z">
                <w:r w:rsidRPr="00286D16" w:rsidDel="004E77FC">
                  <w:rPr>
                    <w:rFonts w:ascii="Times New Roman" w:hAnsi="Times New Roman" w:cs="Times New Roman"/>
                    <w:color w:val="000000"/>
                    <w:sz w:val="18"/>
                    <w:szCs w:val="18"/>
                    <w:rPrChange w:id="7524" w:author="Jujia Li" w:date="2025-08-10T15:12:00Z" w16du:dateUtc="2025-08-10T20:12:00Z">
                      <w:rPr>
                        <w:rFonts w:ascii="Aptos Narrow" w:hAnsi="Aptos Narrow"/>
                        <w:color w:val="000000"/>
                        <w:sz w:val="22"/>
                        <w:szCs w:val="22"/>
                      </w:rPr>
                    </w:rPrChange>
                  </w:rPr>
                  <w:delText>0.05</w:delText>
                </w:r>
              </w:del>
            </w:ins>
          </w:p>
        </w:tc>
        <w:tc>
          <w:tcPr>
            <w:tcW w:w="380" w:type="pct"/>
            <w:noWrap/>
            <w:vAlign w:val="bottom"/>
            <w:hideMark/>
          </w:tcPr>
          <w:p w14:paraId="4214EFDB" w14:textId="29873AB2" w:rsidR="004D28DD" w:rsidRPr="00286D16" w:rsidDel="004E77FC" w:rsidRDefault="004D28DD" w:rsidP="004D28DD">
            <w:pPr>
              <w:spacing w:after="120" w:line="360" w:lineRule="auto"/>
              <w:contextualSpacing/>
              <w:jc w:val="right"/>
              <w:rPr>
                <w:ins w:id="7525" w:author="Microsoft Word" w:date="2025-08-11T16:30:00Z" w16du:dateUtc="2025-08-11T21:30:00Z"/>
                <w:del w:id="7526" w:author="Jujia Li" w:date="2025-08-25T17:41:00Z" w16du:dateUtc="2025-08-25T22:41:00Z"/>
                <w:rFonts w:ascii="Times New Roman" w:eastAsia="Times New Roman" w:hAnsi="Times New Roman" w:cs="Times New Roman"/>
                <w:color w:val="000000"/>
                <w:kern w:val="0"/>
                <w:sz w:val="18"/>
                <w:szCs w:val="18"/>
                <w14:ligatures w14:val="none"/>
              </w:rPr>
            </w:pPr>
            <w:ins w:id="7527" w:author="Microsoft Word" w:date="2025-08-11T16:30:00Z" w16du:dateUtc="2025-08-11T21:30:00Z">
              <w:del w:id="7528" w:author="Jujia Li" w:date="2025-08-25T17:41:00Z" w16du:dateUtc="2025-08-25T22:41:00Z">
                <w:r w:rsidRPr="00286D16" w:rsidDel="004E77FC">
                  <w:rPr>
                    <w:rFonts w:ascii="Times New Roman" w:hAnsi="Times New Roman" w:cs="Times New Roman"/>
                    <w:color w:val="000000"/>
                    <w:sz w:val="18"/>
                    <w:szCs w:val="18"/>
                    <w:rPrChange w:id="7529" w:author="Jujia Li" w:date="2025-08-10T15:12:00Z" w16du:dateUtc="2025-08-10T20:12:00Z">
                      <w:rPr>
                        <w:rFonts w:ascii="Aptos Narrow" w:hAnsi="Aptos Narrow"/>
                        <w:color w:val="000000"/>
                        <w:sz w:val="22"/>
                        <w:szCs w:val="22"/>
                      </w:rPr>
                    </w:rPrChange>
                  </w:rPr>
                  <w:delText>2.35</w:delText>
                </w:r>
              </w:del>
            </w:ins>
          </w:p>
        </w:tc>
        <w:tc>
          <w:tcPr>
            <w:tcW w:w="321" w:type="pct"/>
            <w:noWrap/>
            <w:vAlign w:val="bottom"/>
            <w:hideMark/>
          </w:tcPr>
          <w:p w14:paraId="38428F42" w14:textId="0DB1BACA" w:rsidR="004D28DD" w:rsidRPr="00286D16" w:rsidDel="004E77FC" w:rsidRDefault="004D28DD" w:rsidP="004D28DD">
            <w:pPr>
              <w:spacing w:after="120" w:line="360" w:lineRule="auto"/>
              <w:contextualSpacing/>
              <w:jc w:val="right"/>
              <w:rPr>
                <w:ins w:id="7530" w:author="Microsoft Word" w:date="2025-08-11T16:30:00Z" w16du:dateUtc="2025-08-11T21:30:00Z"/>
                <w:del w:id="7531" w:author="Jujia Li" w:date="2025-08-25T17:41:00Z" w16du:dateUtc="2025-08-25T22:41:00Z"/>
                <w:rFonts w:ascii="Times New Roman" w:eastAsia="Times New Roman" w:hAnsi="Times New Roman" w:cs="Times New Roman"/>
                <w:color w:val="000000"/>
                <w:kern w:val="0"/>
                <w:sz w:val="18"/>
                <w:szCs w:val="18"/>
                <w14:ligatures w14:val="none"/>
              </w:rPr>
            </w:pPr>
            <w:ins w:id="7532" w:author="Microsoft Word" w:date="2025-08-11T16:30:00Z" w16du:dateUtc="2025-08-11T21:30:00Z">
              <w:del w:id="7533" w:author="Jujia Li" w:date="2025-08-25T17:41:00Z" w16du:dateUtc="2025-08-25T22:41:00Z">
                <w:r w:rsidRPr="00286D16" w:rsidDel="004E77FC">
                  <w:rPr>
                    <w:rFonts w:ascii="Times New Roman" w:hAnsi="Times New Roman" w:cs="Times New Roman"/>
                    <w:color w:val="000000"/>
                    <w:sz w:val="18"/>
                    <w:szCs w:val="18"/>
                    <w:rPrChange w:id="7534" w:author="Jujia Li" w:date="2025-08-10T15:12:00Z" w16du:dateUtc="2025-08-10T20:12:00Z">
                      <w:rPr>
                        <w:rFonts w:ascii="Aptos Narrow" w:hAnsi="Aptos Narrow"/>
                        <w:color w:val="000000"/>
                        <w:sz w:val="22"/>
                        <w:szCs w:val="22"/>
                      </w:rPr>
                    </w:rPrChange>
                  </w:rPr>
                  <w:delText>0.07</w:delText>
                </w:r>
              </w:del>
            </w:ins>
          </w:p>
        </w:tc>
        <w:tc>
          <w:tcPr>
            <w:tcW w:w="428" w:type="pct"/>
            <w:noWrap/>
            <w:vAlign w:val="bottom"/>
            <w:hideMark/>
          </w:tcPr>
          <w:p w14:paraId="6C7EA3A0" w14:textId="16BC1401" w:rsidR="004D28DD" w:rsidRPr="00286D16" w:rsidDel="004E77FC" w:rsidRDefault="004D28DD" w:rsidP="004D28DD">
            <w:pPr>
              <w:spacing w:after="120" w:line="360" w:lineRule="auto"/>
              <w:contextualSpacing/>
              <w:jc w:val="right"/>
              <w:rPr>
                <w:ins w:id="7535" w:author="Microsoft Word" w:date="2025-08-11T16:30:00Z" w16du:dateUtc="2025-08-11T21:30:00Z"/>
                <w:del w:id="7536" w:author="Jujia Li" w:date="2025-08-25T17:41:00Z" w16du:dateUtc="2025-08-25T22:41:00Z"/>
                <w:rFonts w:ascii="Times New Roman" w:eastAsia="Times New Roman" w:hAnsi="Times New Roman" w:cs="Times New Roman"/>
                <w:color w:val="000000"/>
                <w:kern w:val="0"/>
                <w:sz w:val="18"/>
                <w:szCs w:val="18"/>
                <w14:ligatures w14:val="none"/>
              </w:rPr>
            </w:pPr>
            <w:ins w:id="7537" w:author="Microsoft Word" w:date="2025-08-11T16:30:00Z" w16du:dateUtc="2025-08-11T21:30:00Z">
              <w:del w:id="7538" w:author="Jujia Li" w:date="2025-08-25T17:41:00Z" w16du:dateUtc="2025-08-25T22:41:00Z">
                <w:r w:rsidRPr="00286D16" w:rsidDel="004E77FC">
                  <w:rPr>
                    <w:rFonts w:ascii="Times New Roman" w:hAnsi="Times New Roman" w:cs="Times New Roman"/>
                    <w:color w:val="000000"/>
                    <w:sz w:val="18"/>
                    <w:szCs w:val="18"/>
                    <w:rPrChange w:id="7539" w:author="Jujia Li" w:date="2025-08-10T15:12:00Z" w16du:dateUtc="2025-08-10T20:12:00Z">
                      <w:rPr>
                        <w:rFonts w:ascii="Aptos Narrow" w:hAnsi="Aptos Narrow"/>
                        <w:color w:val="000000"/>
                        <w:sz w:val="22"/>
                        <w:szCs w:val="22"/>
                      </w:rPr>
                    </w:rPrChange>
                  </w:rPr>
                  <w:delText>8.84</w:delText>
                </w:r>
              </w:del>
            </w:ins>
          </w:p>
        </w:tc>
        <w:tc>
          <w:tcPr>
            <w:tcW w:w="344" w:type="pct"/>
            <w:vAlign w:val="bottom"/>
          </w:tcPr>
          <w:p w14:paraId="51582A5C" w14:textId="77555496" w:rsidR="004D28DD" w:rsidRPr="00286D16" w:rsidDel="004E77FC" w:rsidRDefault="004D28DD" w:rsidP="004D28DD">
            <w:pPr>
              <w:spacing w:after="120" w:line="360" w:lineRule="auto"/>
              <w:contextualSpacing/>
              <w:jc w:val="right"/>
              <w:rPr>
                <w:ins w:id="7540" w:author="Microsoft Word" w:date="2025-08-11T16:30:00Z" w16du:dateUtc="2025-08-11T21:30:00Z"/>
                <w:del w:id="7541" w:author="Jujia Li" w:date="2025-08-25T17:41:00Z" w16du:dateUtc="2025-08-25T22:41:00Z"/>
                <w:rFonts w:ascii="Times New Roman" w:hAnsi="Times New Roman" w:cs="Times New Roman"/>
                <w:sz w:val="18"/>
                <w:szCs w:val="18"/>
              </w:rPr>
            </w:pPr>
            <w:ins w:id="7542" w:author="Microsoft Word" w:date="2025-08-11T16:30:00Z" w16du:dateUtc="2025-08-11T21:30:00Z">
              <w:del w:id="7543" w:author="Jujia Li" w:date="2025-08-25T17:41:00Z" w16du:dateUtc="2025-08-25T22:41:00Z">
                <w:r w:rsidRPr="00286D16" w:rsidDel="004E77FC">
                  <w:rPr>
                    <w:rFonts w:ascii="Times New Roman" w:hAnsi="Times New Roman" w:cs="Times New Roman"/>
                    <w:color w:val="000000"/>
                    <w:sz w:val="18"/>
                    <w:szCs w:val="18"/>
                    <w:rPrChange w:id="7544" w:author="Jujia Li" w:date="2025-08-10T15:12:00Z" w16du:dateUtc="2025-08-10T20:12:00Z">
                      <w:rPr>
                        <w:rFonts w:ascii="Aptos Narrow" w:hAnsi="Aptos Narrow"/>
                        <w:color w:val="000000"/>
                        <w:sz w:val="22"/>
                        <w:szCs w:val="22"/>
                      </w:rPr>
                    </w:rPrChange>
                  </w:rPr>
                  <w:delText>0.06</w:delText>
                </w:r>
              </w:del>
            </w:ins>
          </w:p>
        </w:tc>
      </w:tr>
      <w:tr w:rsidR="004D28DD" w:rsidRPr="006A0CE7" w:rsidDel="004E77FC" w14:paraId="13F7E5B0" w14:textId="4117DE75" w:rsidTr="005E344C">
        <w:trPr>
          <w:trHeight w:val="290"/>
          <w:ins w:id="7545" w:author="Microsoft Word" w:date="2025-08-11T16:30:00Z"/>
          <w:del w:id="7546" w:author="Jujia Li" w:date="2025-08-25T17:41:00Z"/>
        </w:trPr>
        <w:tc>
          <w:tcPr>
            <w:tcW w:w="808" w:type="pct"/>
            <w:noWrap/>
            <w:vAlign w:val="bottom"/>
            <w:hideMark/>
          </w:tcPr>
          <w:p w14:paraId="329B93BD" w14:textId="15DD44EF" w:rsidR="004D28DD" w:rsidRPr="00221F0A" w:rsidDel="004E77FC" w:rsidRDefault="004D28DD" w:rsidP="004D28DD">
            <w:pPr>
              <w:spacing w:after="120" w:line="360" w:lineRule="auto"/>
              <w:contextualSpacing/>
              <w:rPr>
                <w:ins w:id="7547" w:author="Microsoft Word" w:date="2025-08-11T16:30:00Z" w16du:dateUtc="2025-08-11T21:30:00Z"/>
                <w:del w:id="7548" w:author="Jujia Li" w:date="2025-08-25T17:41:00Z" w16du:dateUtc="2025-08-25T22:41:00Z"/>
                <w:rFonts w:ascii="Times New Roman" w:eastAsia="Times New Roman" w:hAnsi="Times New Roman" w:cs="Times New Roman"/>
                <w:color w:val="000000"/>
                <w:kern w:val="0"/>
                <w:sz w:val="18"/>
                <w:szCs w:val="18"/>
                <w14:ligatures w14:val="none"/>
              </w:rPr>
            </w:pPr>
            <w:ins w:id="7549" w:author="Microsoft Word" w:date="2025-08-11T16:30:00Z" w16du:dateUtc="2025-08-11T21:30:00Z">
              <w:del w:id="7550" w:author="Jujia Li" w:date="2025-08-25T17:41:00Z" w16du:dateUtc="2025-08-25T22:41:00Z">
                <w:r w:rsidRPr="005E344C" w:rsidDel="004E77FC">
                  <w:rPr>
                    <w:rFonts w:ascii="Times New Roman" w:hAnsi="Times New Roman" w:cs="Times New Roman"/>
                    <w:color w:val="000000"/>
                    <w:sz w:val="18"/>
                    <w:szCs w:val="18"/>
                  </w:rPr>
                  <w:delText>MADISON</w:delText>
                </w:r>
              </w:del>
            </w:ins>
          </w:p>
        </w:tc>
        <w:tc>
          <w:tcPr>
            <w:tcW w:w="566" w:type="pct"/>
            <w:vAlign w:val="bottom"/>
          </w:tcPr>
          <w:p w14:paraId="157F832B" w14:textId="71897048" w:rsidR="004D28DD" w:rsidRPr="00286D16" w:rsidDel="004E77FC" w:rsidRDefault="004D28DD" w:rsidP="004D28DD">
            <w:pPr>
              <w:spacing w:after="120" w:line="360" w:lineRule="auto"/>
              <w:contextualSpacing/>
              <w:jc w:val="right"/>
              <w:rPr>
                <w:ins w:id="7551" w:author="Microsoft Word" w:date="2025-08-11T16:30:00Z" w16du:dateUtc="2025-08-11T21:30:00Z"/>
                <w:del w:id="7552" w:author="Jujia Li" w:date="2025-08-25T17:41:00Z" w16du:dateUtc="2025-08-25T22:41:00Z"/>
                <w:rFonts w:ascii="Times New Roman" w:hAnsi="Times New Roman" w:cs="Times New Roman"/>
                <w:sz w:val="18"/>
                <w:szCs w:val="18"/>
              </w:rPr>
            </w:pPr>
            <w:ins w:id="7553" w:author="Microsoft Word" w:date="2025-08-11T16:30:00Z" w16du:dateUtc="2025-08-11T21:30:00Z">
              <w:del w:id="7554" w:author="Jujia Li" w:date="2025-08-25T17:41:00Z" w16du:dateUtc="2025-08-25T22:41:00Z">
                <w:r w:rsidRPr="005E344C" w:rsidDel="004E77FC">
                  <w:rPr>
                    <w:rFonts w:ascii="Times New Roman" w:hAnsi="Times New Roman" w:cs="Times New Roman"/>
                    <w:color w:val="000000"/>
                    <w:sz w:val="18"/>
                    <w:szCs w:val="18"/>
                  </w:rPr>
                  <w:delText>364595.61</w:delText>
                </w:r>
              </w:del>
            </w:ins>
          </w:p>
        </w:tc>
        <w:tc>
          <w:tcPr>
            <w:tcW w:w="454" w:type="pct"/>
            <w:noWrap/>
            <w:vAlign w:val="bottom"/>
            <w:hideMark/>
          </w:tcPr>
          <w:p w14:paraId="57D7C35D" w14:textId="22B3A274" w:rsidR="004D28DD" w:rsidRPr="00286D16" w:rsidDel="004E77FC" w:rsidRDefault="004D28DD" w:rsidP="004D28DD">
            <w:pPr>
              <w:spacing w:after="120" w:line="360" w:lineRule="auto"/>
              <w:contextualSpacing/>
              <w:jc w:val="right"/>
              <w:rPr>
                <w:ins w:id="7555" w:author="Microsoft Word" w:date="2025-08-11T16:30:00Z" w16du:dateUtc="2025-08-11T21:30:00Z"/>
                <w:del w:id="7556" w:author="Jujia Li" w:date="2025-08-25T17:41:00Z" w16du:dateUtc="2025-08-25T22:41:00Z"/>
                <w:rFonts w:ascii="Times New Roman" w:eastAsia="Times New Roman" w:hAnsi="Times New Roman" w:cs="Times New Roman"/>
                <w:color w:val="000000"/>
                <w:kern w:val="0"/>
                <w:sz w:val="18"/>
                <w:szCs w:val="18"/>
                <w14:ligatures w14:val="none"/>
              </w:rPr>
            </w:pPr>
            <w:ins w:id="7557" w:author="Microsoft Word" w:date="2025-08-11T16:30:00Z" w16du:dateUtc="2025-08-11T21:30:00Z">
              <w:del w:id="7558" w:author="Jujia Li" w:date="2025-08-25T17:41:00Z" w16du:dateUtc="2025-08-25T22:41:00Z">
                <w:r w:rsidRPr="00286D16" w:rsidDel="004E77FC">
                  <w:rPr>
                    <w:rFonts w:ascii="Times New Roman" w:hAnsi="Times New Roman" w:cs="Times New Roman"/>
                    <w:color w:val="000000"/>
                    <w:sz w:val="18"/>
                    <w:szCs w:val="18"/>
                    <w:rPrChange w:id="7559" w:author="Jujia Li" w:date="2025-08-10T15:12:00Z" w16du:dateUtc="2025-08-10T20:12:00Z">
                      <w:rPr>
                        <w:rFonts w:ascii="Aptos Narrow" w:hAnsi="Aptos Narrow"/>
                        <w:color w:val="000000"/>
                        <w:sz w:val="22"/>
                        <w:szCs w:val="22"/>
                      </w:rPr>
                    </w:rPrChange>
                  </w:rPr>
                  <w:delText>12.94</w:delText>
                </w:r>
              </w:del>
            </w:ins>
          </w:p>
        </w:tc>
        <w:tc>
          <w:tcPr>
            <w:tcW w:w="308" w:type="pct"/>
            <w:gridSpan w:val="2"/>
            <w:noWrap/>
            <w:vAlign w:val="bottom"/>
            <w:hideMark/>
          </w:tcPr>
          <w:p w14:paraId="0B6EB036" w14:textId="6D99EBFB" w:rsidR="004D28DD" w:rsidRPr="00286D16" w:rsidDel="004E77FC" w:rsidRDefault="004D28DD" w:rsidP="004D28DD">
            <w:pPr>
              <w:spacing w:after="120" w:line="360" w:lineRule="auto"/>
              <w:contextualSpacing/>
              <w:jc w:val="right"/>
              <w:rPr>
                <w:ins w:id="7560" w:author="Microsoft Word" w:date="2025-08-11T16:30:00Z" w16du:dateUtc="2025-08-11T21:30:00Z"/>
                <w:del w:id="7561" w:author="Jujia Li" w:date="2025-08-25T17:41:00Z" w16du:dateUtc="2025-08-25T22:41:00Z"/>
                <w:rFonts w:ascii="Times New Roman" w:eastAsia="Times New Roman" w:hAnsi="Times New Roman" w:cs="Times New Roman"/>
                <w:color w:val="000000"/>
                <w:kern w:val="0"/>
                <w:sz w:val="18"/>
                <w:szCs w:val="18"/>
                <w14:ligatures w14:val="none"/>
              </w:rPr>
            </w:pPr>
            <w:ins w:id="7562" w:author="Microsoft Word" w:date="2025-08-11T16:30:00Z" w16du:dateUtc="2025-08-11T21:30:00Z">
              <w:del w:id="7563" w:author="Jujia Li" w:date="2025-08-25T17:41:00Z" w16du:dateUtc="2025-08-25T22:41:00Z">
                <w:r w:rsidRPr="00286D16" w:rsidDel="004E77FC">
                  <w:rPr>
                    <w:rFonts w:ascii="Times New Roman" w:hAnsi="Times New Roman" w:cs="Times New Roman"/>
                    <w:color w:val="000000"/>
                    <w:sz w:val="18"/>
                    <w:szCs w:val="18"/>
                    <w:rPrChange w:id="7564" w:author="Jujia Li" w:date="2025-08-10T15:12:00Z" w16du:dateUtc="2025-08-10T20:12:00Z">
                      <w:rPr>
                        <w:rFonts w:ascii="Aptos Narrow" w:hAnsi="Aptos Narrow"/>
                        <w:color w:val="000000"/>
                        <w:sz w:val="22"/>
                        <w:szCs w:val="22"/>
                      </w:rPr>
                    </w:rPrChange>
                  </w:rPr>
                  <w:delText>0.1</w:delText>
                </w:r>
                <w:r w:rsidDel="004E77FC">
                  <w:rPr>
                    <w:rFonts w:ascii="Times New Roman" w:hAnsi="Times New Roman" w:cs="Times New Roman"/>
                    <w:color w:val="000000"/>
                    <w:sz w:val="18"/>
                    <w:szCs w:val="18"/>
                  </w:rPr>
                  <w:delText>0</w:delText>
                </w:r>
              </w:del>
            </w:ins>
          </w:p>
        </w:tc>
        <w:tc>
          <w:tcPr>
            <w:tcW w:w="380" w:type="pct"/>
            <w:noWrap/>
            <w:vAlign w:val="bottom"/>
            <w:hideMark/>
          </w:tcPr>
          <w:p w14:paraId="306AD0E6" w14:textId="0433BE94" w:rsidR="004D28DD" w:rsidRPr="00286D16" w:rsidDel="004E77FC" w:rsidRDefault="004D28DD" w:rsidP="004D28DD">
            <w:pPr>
              <w:spacing w:after="120" w:line="360" w:lineRule="auto"/>
              <w:contextualSpacing/>
              <w:jc w:val="right"/>
              <w:rPr>
                <w:ins w:id="7565" w:author="Microsoft Word" w:date="2025-08-11T16:30:00Z" w16du:dateUtc="2025-08-11T21:30:00Z"/>
                <w:del w:id="7566" w:author="Jujia Li" w:date="2025-08-25T17:41:00Z" w16du:dateUtc="2025-08-25T22:41:00Z"/>
                <w:rFonts w:ascii="Times New Roman" w:eastAsia="Times New Roman" w:hAnsi="Times New Roman" w:cs="Times New Roman"/>
                <w:color w:val="000000"/>
                <w:kern w:val="0"/>
                <w:sz w:val="18"/>
                <w:szCs w:val="18"/>
                <w14:ligatures w14:val="none"/>
              </w:rPr>
            </w:pPr>
            <w:ins w:id="7567" w:author="Microsoft Word" w:date="2025-08-11T16:30:00Z" w16du:dateUtc="2025-08-11T21:30:00Z">
              <w:del w:id="7568" w:author="Jujia Li" w:date="2025-08-25T17:41:00Z" w16du:dateUtc="2025-08-25T22:41:00Z">
                <w:r w:rsidRPr="00286D16" w:rsidDel="004E77FC">
                  <w:rPr>
                    <w:rFonts w:ascii="Times New Roman" w:hAnsi="Times New Roman" w:cs="Times New Roman"/>
                    <w:color w:val="000000"/>
                    <w:sz w:val="18"/>
                    <w:szCs w:val="18"/>
                    <w:rPrChange w:id="7569" w:author="Jujia Li" w:date="2025-08-10T15:12:00Z" w16du:dateUtc="2025-08-10T20:12:00Z">
                      <w:rPr>
                        <w:rFonts w:ascii="Aptos Narrow" w:hAnsi="Aptos Narrow"/>
                        <w:color w:val="000000"/>
                        <w:sz w:val="22"/>
                        <w:szCs w:val="22"/>
                      </w:rPr>
                    </w:rPrChange>
                  </w:rPr>
                  <w:delText>10.32</w:delText>
                </w:r>
              </w:del>
            </w:ins>
          </w:p>
        </w:tc>
        <w:tc>
          <w:tcPr>
            <w:tcW w:w="315" w:type="pct"/>
            <w:gridSpan w:val="2"/>
            <w:noWrap/>
            <w:vAlign w:val="bottom"/>
            <w:hideMark/>
          </w:tcPr>
          <w:p w14:paraId="0CDCD3C3" w14:textId="672A9A64" w:rsidR="004D28DD" w:rsidRPr="00286D16" w:rsidDel="004E77FC" w:rsidRDefault="004D28DD" w:rsidP="004D28DD">
            <w:pPr>
              <w:spacing w:after="120" w:line="360" w:lineRule="auto"/>
              <w:contextualSpacing/>
              <w:jc w:val="right"/>
              <w:rPr>
                <w:ins w:id="7570" w:author="Microsoft Word" w:date="2025-08-11T16:30:00Z" w16du:dateUtc="2025-08-11T21:30:00Z"/>
                <w:del w:id="7571" w:author="Jujia Li" w:date="2025-08-25T17:41:00Z" w16du:dateUtc="2025-08-25T22:41:00Z"/>
                <w:rFonts w:ascii="Times New Roman" w:eastAsia="Times New Roman" w:hAnsi="Times New Roman" w:cs="Times New Roman"/>
                <w:color w:val="000000"/>
                <w:kern w:val="0"/>
                <w:sz w:val="18"/>
                <w:szCs w:val="18"/>
                <w14:ligatures w14:val="none"/>
              </w:rPr>
            </w:pPr>
            <w:ins w:id="7572" w:author="Microsoft Word" w:date="2025-08-11T16:30:00Z" w16du:dateUtc="2025-08-11T21:30:00Z">
              <w:del w:id="7573" w:author="Jujia Li" w:date="2025-08-25T17:41:00Z" w16du:dateUtc="2025-08-25T22:41:00Z">
                <w:r w:rsidRPr="00286D16" w:rsidDel="004E77FC">
                  <w:rPr>
                    <w:rFonts w:ascii="Times New Roman" w:hAnsi="Times New Roman" w:cs="Times New Roman"/>
                    <w:color w:val="000000"/>
                    <w:sz w:val="18"/>
                    <w:szCs w:val="18"/>
                    <w:rPrChange w:id="7574"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0EB488E7" w14:textId="722133E2" w:rsidR="004D28DD" w:rsidRPr="00286D16" w:rsidDel="004E77FC" w:rsidRDefault="004D28DD" w:rsidP="004D28DD">
            <w:pPr>
              <w:spacing w:after="120" w:line="360" w:lineRule="auto"/>
              <w:contextualSpacing/>
              <w:jc w:val="right"/>
              <w:rPr>
                <w:ins w:id="7575" w:author="Microsoft Word" w:date="2025-08-11T16:30:00Z" w16du:dateUtc="2025-08-11T21:30:00Z"/>
                <w:del w:id="7576" w:author="Jujia Li" w:date="2025-08-25T17:41:00Z" w16du:dateUtc="2025-08-25T22:41:00Z"/>
                <w:rFonts w:ascii="Times New Roman" w:eastAsia="Times New Roman" w:hAnsi="Times New Roman" w:cs="Times New Roman"/>
                <w:color w:val="000000"/>
                <w:kern w:val="0"/>
                <w:sz w:val="18"/>
                <w:szCs w:val="18"/>
                <w14:ligatures w14:val="none"/>
              </w:rPr>
            </w:pPr>
            <w:ins w:id="7577" w:author="Microsoft Word" w:date="2025-08-11T16:30:00Z" w16du:dateUtc="2025-08-11T21:30:00Z">
              <w:del w:id="7578" w:author="Jujia Li" w:date="2025-08-25T17:41:00Z" w16du:dateUtc="2025-08-25T22:41:00Z">
                <w:r w:rsidRPr="00286D16" w:rsidDel="004E77FC">
                  <w:rPr>
                    <w:rFonts w:ascii="Times New Roman" w:hAnsi="Times New Roman" w:cs="Times New Roman"/>
                    <w:color w:val="000000"/>
                    <w:sz w:val="18"/>
                    <w:szCs w:val="18"/>
                    <w:rPrChange w:id="7579" w:author="Jujia Li" w:date="2025-08-10T15:12:00Z" w16du:dateUtc="2025-08-10T20:12:00Z">
                      <w:rPr>
                        <w:rFonts w:ascii="Aptos Narrow" w:hAnsi="Aptos Narrow"/>
                        <w:color w:val="000000"/>
                        <w:sz w:val="22"/>
                        <w:szCs w:val="22"/>
                      </w:rPr>
                    </w:rPrChange>
                  </w:rPr>
                  <w:delText>7.34</w:delText>
                </w:r>
              </w:del>
            </w:ins>
          </w:p>
        </w:tc>
        <w:tc>
          <w:tcPr>
            <w:tcW w:w="316" w:type="pct"/>
            <w:gridSpan w:val="2"/>
            <w:noWrap/>
            <w:vAlign w:val="bottom"/>
            <w:hideMark/>
          </w:tcPr>
          <w:p w14:paraId="3EF4CE13" w14:textId="192D714B" w:rsidR="004D28DD" w:rsidRPr="00286D16" w:rsidDel="004E77FC" w:rsidRDefault="004D28DD" w:rsidP="004D28DD">
            <w:pPr>
              <w:spacing w:after="120" w:line="360" w:lineRule="auto"/>
              <w:contextualSpacing/>
              <w:jc w:val="right"/>
              <w:rPr>
                <w:ins w:id="7580" w:author="Microsoft Word" w:date="2025-08-11T16:30:00Z" w16du:dateUtc="2025-08-11T21:30:00Z"/>
                <w:del w:id="7581" w:author="Jujia Li" w:date="2025-08-25T17:41:00Z" w16du:dateUtc="2025-08-25T22:41:00Z"/>
                <w:rFonts w:ascii="Times New Roman" w:eastAsia="Times New Roman" w:hAnsi="Times New Roman" w:cs="Times New Roman"/>
                <w:color w:val="000000"/>
                <w:kern w:val="0"/>
                <w:sz w:val="18"/>
                <w:szCs w:val="18"/>
                <w14:ligatures w14:val="none"/>
              </w:rPr>
            </w:pPr>
            <w:ins w:id="7582" w:author="Microsoft Word" w:date="2025-08-11T16:30:00Z" w16du:dateUtc="2025-08-11T21:30:00Z">
              <w:del w:id="7583" w:author="Jujia Li" w:date="2025-08-25T17:41:00Z" w16du:dateUtc="2025-08-25T22:41:00Z">
                <w:r w:rsidRPr="00286D16" w:rsidDel="004E77FC">
                  <w:rPr>
                    <w:rFonts w:ascii="Times New Roman" w:hAnsi="Times New Roman" w:cs="Times New Roman"/>
                    <w:color w:val="000000"/>
                    <w:sz w:val="18"/>
                    <w:szCs w:val="18"/>
                    <w:rPrChange w:id="7584" w:author="Jujia Li" w:date="2025-08-10T15:12:00Z" w16du:dateUtc="2025-08-10T20:12:00Z">
                      <w:rPr>
                        <w:rFonts w:ascii="Aptos Narrow" w:hAnsi="Aptos Narrow"/>
                        <w:color w:val="000000"/>
                        <w:sz w:val="22"/>
                        <w:szCs w:val="22"/>
                      </w:rPr>
                    </w:rPrChange>
                  </w:rPr>
                  <w:delText>0.05</w:delText>
                </w:r>
              </w:del>
            </w:ins>
          </w:p>
        </w:tc>
        <w:tc>
          <w:tcPr>
            <w:tcW w:w="380" w:type="pct"/>
            <w:noWrap/>
            <w:vAlign w:val="bottom"/>
            <w:hideMark/>
          </w:tcPr>
          <w:p w14:paraId="509285AB" w14:textId="22C8DA88" w:rsidR="004D28DD" w:rsidRPr="00286D16" w:rsidDel="004E77FC" w:rsidRDefault="004D28DD" w:rsidP="004D28DD">
            <w:pPr>
              <w:spacing w:after="120" w:line="360" w:lineRule="auto"/>
              <w:contextualSpacing/>
              <w:jc w:val="right"/>
              <w:rPr>
                <w:ins w:id="7585" w:author="Microsoft Word" w:date="2025-08-11T16:30:00Z" w16du:dateUtc="2025-08-11T21:30:00Z"/>
                <w:del w:id="7586" w:author="Jujia Li" w:date="2025-08-25T17:41:00Z" w16du:dateUtc="2025-08-25T22:41:00Z"/>
                <w:rFonts w:ascii="Times New Roman" w:eastAsia="Times New Roman" w:hAnsi="Times New Roman" w:cs="Times New Roman"/>
                <w:color w:val="000000"/>
                <w:kern w:val="0"/>
                <w:sz w:val="18"/>
                <w:szCs w:val="18"/>
                <w14:ligatures w14:val="none"/>
              </w:rPr>
            </w:pPr>
            <w:ins w:id="7587" w:author="Microsoft Word" w:date="2025-08-11T16:30:00Z" w16du:dateUtc="2025-08-11T21:30:00Z">
              <w:del w:id="7588" w:author="Jujia Li" w:date="2025-08-25T17:41:00Z" w16du:dateUtc="2025-08-25T22:41:00Z">
                <w:r w:rsidRPr="00286D16" w:rsidDel="004E77FC">
                  <w:rPr>
                    <w:rFonts w:ascii="Times New Roman" w:hAnsi="Times New Roman" w:cs="Times New Roman"/>
                    <w:color w:val="000000"/>
                    <w:sz w:val="18"/>
                    <w:szCs w:val="18"/>
                    <w:rPrChange w:id="7589" w:author="Jujia Li" w:date="2025-08-10T15:12:00Z" w16du:dateUtc="2025-08-10T20:12:00Z">
                      <w:rPr>
                        <w:rFonts w:ascii="Aptos Narrow" w:hAnsi="Aptos Narrow"/>
                        <w:color w:val="000000"/>
                        <w:sz w:val="22"/>
                        <w:szCs w:val="22"/>
                      </w:rPr>
                    </w:rPrChange>
                  </w:rPr>
                  <w:delText>5.51</w:delText>
                </w:r>
              </w:del>
            </w:ins>
          </w:p>
        </w:tc>
        <w:tc>
          <w:tcPr>
            <w:tcW w:w="321" w:type="pct"/>
            <w:noWrap/>
            <w:vAlign w:val="bottom"/>
            <w:hideMark/>
          </w:tcPr>
          <w:p w14:paraId="201ED800" w14:textId="2333DFB3" w:rsidR="004D28DD" w:rsidRPr="00286D16" w:rsidDel="004E77FC" w:rsidRDefault="004D28DD" w:rsidP="004D28DD">
            <w:pPr>
              <w:spacing w:after="120" w:line="360" w:lineRule="auto"/>
              <w:contextualSpacing/>
              <w:jc w:val="right"/>
              <w:rPr>
                <w:ins w:id="7590" w:author="Microsoft Word" w:date="2025-08-11T16:30:00Z" w16du:dateUtc="2025-08-11T21:30:00Z"/>
                <w:del w:id="7591" w:author="Jujia Li" w:date="2025-08-25T17:41:00Z" w16du:dateUtc="2025-08-25T22:41:00Z"/>
                <w:rFonts w:ascii="Times New Roman" w:eastAsia="Times New Roman" w:hAnsi="Times New Roman" w:cs="Times New Roman"/>
                <w:color w:val="000000"/>
                <w:kern w:val="0"/>
                <w:sz w:val="18"/>
                <w:szCs w:val="18"/>
                <w14:ligatures w14:val="none"/>
              </w:rPr>
            </w:pPr>
            <w:ins w:id="7592" w:author="Microsoft Word" w:date="2025-08-11T16:30:00Z" w16du:dateUtc="2025-08-11T21:30:00Z">
              <w:del w:id="7593" w:author="Jujia Li" w:date="2025-08-25T17:41:00Z" w16du:dateUtc="2025-08-25T22:41:00Z">
                <w:r w:rsidRPr="00286D16" w:rsidDel="004E77FC">
                  <w:rPr>
                    <w:rFonts w:ascii="Times New Roman" w:hAnsi="Times New Roman" w:cs="Times New Roman"/>
                    <w:color w:val="000000"/>
                    <w:sz w:val="18"/>
                    <w:szCs w:val="18"/>
                    <w:rPrChange w:id="7594" w:author="Jujia Li" w:date="2025-08-10T15:12:00Z" w16du:dateUtc="2025-08-10T20:12:00Z">
                      <w:rPr>
                        <w:rFonts w:ascii="Aptos Narrow" w:hAnsi="Aptos Narrow"/>
                        <w:color w:val="000000"/>
                        <w:sz w:val="22"/>
                        <w:szCs w:val="22"/>
                      </w:rPr>
                    </w:rPrChange>
                  </w:rPr>
                  <w:delText>0.04</w:delText>
                </w:r>
              </w:del>
            </w:ins>
          </w:p>
        </w:tc>
        <w:tc>
          <w:tcPr>
            <w:tcW w:w="428" w:type="pct"/>
            <w:noWrap/>
            <w:vAlign w:val="bottom"/>
            <w:hideMark/>
          </w:tcPr>
          <w:p w14:paraId="5A513A89" w14:textId="292F8F58" w:rsidR="004D28DD" w:rsidRPr="00286D16" w:rsidDel="004E77FC" w:rsidRDefault="004D28DD" w:rsidP="004D28DD">
            <w:pPr>
              <w:spacing w:after="120" w:line="360" w:lineRule="auto"/>
              <w:contextualSpacing/>
              <w:jc w:val="right"/>
              <w:rPr>
                <w:ins w:id="7595" w:author="Microsoft Word" w:date="2025-08-11T16:30:00Z" w16du:dateUtc="2025-08-11T21:30:00Z"/>
                <w:del w:id="7596" w:author="Jujia Li" w:date="2025-08-25T17:41:00Z" w16du:dateUtc="2025-08-25T22:41:00Z"/>
                <w:rFonts w:ascii="Times New Roman" w:eastAsia="Times New Roman" w:hAnsi="Times New Roman" w:cs="Times New Roman"/>
                <w:color w:val="000000"/>
                <w:kern w:val="0"/>
                <w:sz w:val="18"/>
                <w:szCs w:val="18"/>
                <w14:ligatures w14:val="none"/>
              </w:rPr>
            </w:pPr>
            <w:ins w:id="7597" w:author="Microsoft Word" w:date="2025-08-11T16:30:00Z" w16du:dateUtc="2025-08-11T21:30:00Z">
              <w:del w:id="7598" w:author="Jujia Li" w:date="2025-08-25T17:41:00Z" w16du:dateUtc="2025-08-25T22:41:00Z">
                <w:r w:rsidRPr="00286D16" w:rsidDel="004E77FC">
                  <w:rPr>
                    <w:rFonts w:ascii="Times New Roman" w:hAnsi="Times New Roman" w:cs="Times New Roman"/>
                    <w:color w:val="000000"/>
                    <w:sz w:val="18"/>
                    <w:szCs w:val="18"/>
                    <w:rPrChange w:id="7599" w:author="Jujia Li" w:date="2025-08-10T15:12:00Z" w16du:dateUtc="2025-08-10T20:12:00Z">
                      <w:rPr>
                        <w:rFonts w:ascii="Aptos Narrow" w:hAnsi="Aptos Narrow"/>
                        <w:color w:val="000000"/>
                        <w:sz w:val="22"/>
                        <w:szCs w:val="22"/>
                      </w:rPr>
                    </w:rPrChange>
                  </w:rPr>
                  <w:delText>36.11</w:delText>
                </w:r>
              </w:del>
            </w:ins>
          </w:p>
        </w:tc>
        <w:tc>
          <w:tcPr>
            <w:tcW w:w="344" w:type="pct"/>
            <w:vAlign w:val="bottom"/>
          </w:tcPr>
          <w:p w14:paraId="793F7EFF" w14:textId="7268FF52" w:rsidR="004D28DD" w:rsidRPr="00286D16" w:rsidDel="004E77FC" w:rsidRDefault="004D28DD" w:rsidP="004D28DD">
            <w:pPr>
              <w:spacing w:after="120" w:line="360" w:lineRule="auto"/>
              <w:contextualSpacing/>
              <w:jc w:val="right"/>
              <w:rPr>
                <w:ins w:id="7600" w:author="Microsoft Word" w:date="2025-08-11T16:30:00Z" w16du:dateUtc="2025-08-11T21:30:00Z"/>
                <w:del w:id="7601" w:author="Jujia Li" w:date="2025-08-25T17:41:00Z" w16du:dateUtc="2025-08-25T22:41:00Z"/>
                <w:rFonts w:ascii="Times New Roman" w:hAnsi="Times New Roman" w:cs="Times New Roman"/>
                <w:sz w:val="18"/>
                <w:szCs w:val="18"/>
              </w:rPr>
            </w:pPr>
            <w:ins w:id="7602" w:author="Microsoft Word" w:date="2025-08-11T16:30:00Z" w16du:dateUtc="2025-08-11T21:30:00Z">
              <w:del w:id="7603" w:author="Jujia Li" w:date="2025-08-25T17:41:00Z" w16du:dateUtc="2025-08-25T22:41:00Z">
                <w:r w:rsidRPr="00286D16" w:rsidDel="004E77FC">
                  <w:rPr>
                    <w:rFonts w:ascii="Times New Roman" w:hAnsi="Times New Roman" w:cs="Times New Roman"/>
                    <w:color w:val="000000"/>
                    <w:sz w:val="18"/>
                    <w:szCs w:val="18"/>
                    <w:rPrChange w:id="7604" w:author="Jujia Li" w:date="2025-08-10T15:12:00Z" w16du:dateUtc="2025-08-10T20:12:00Z">
                      <w:rPr>
                        <w:rFonts w:ascii="Aptos Narrow" w:hAnsi="Aptos Narrow"/>
                        <w:color w:val="000000"/>
                        <w:sz w:val="22"/>
                        <w:szCs w:val="22"/>
                      </w:rPr>
                    </w:rPrChange>
                  </w:rPr>
                  <w:delText>0.07</w:delText>
                </w:r>
              </w:del>
            </w:ins>
          </w:p>
        </w:tc>
      </w:tr>
      <w:tr w:rsidR="004D28DD" w:rsidRPr="006A0CE7" w:rsidDel="004E77FC" w14:paraId="4BA41F13" w14:textId="19CD5685" w:rsidTr="005E344C">
        <w:trPr>
          <w:trHeight w:val="290"/>
          <w:ins w:id="7605" w:author="Microsoft Word" w:date="2025-08-11T16:30:00Z"/>
          <w:del w:id="7606" w:author="Jujia Li" w:date="2025-08-25T17:41:00Z"/>
        </w:trPr>
        <w:tc>
          <w:tcPr>
            <w:tcW w:w="808" w:type="pct"/>
            <w:noWrap/>
            <w:vAlign w:val="bottom"/>
            <w:hideMark/>
          </w:tcPr>
          <w:p w14:paraId="28335DE4" w14:textId="51BDC763" w:rsidR="004D28DD" w:rsidRPr="00221F0A" w:rsidDel="004E77FC" w:rsidRDefault="004D28DD" w:rsidP="004D28DD">
            <w:pPr>
              <w:spacing w:after="120" w:line="360" w:lineRule="auto"/>
              <w:contextualSpacing/>
              <w:rPr>
                <w:ins w:id="7607" w:author="Microsoft Word" w:date="2025-08-11T16:30:00Z" w16du:dateUtc="2025-08-11T21:30:00Z"/>
                <w:del w:id="7608" w:author="Jujia Li" w:date="2025-08-25T17:41:00Z" w16du:dateUtc="2025-08-25T22:41:00Z"/>
                <w:rFonts w:ascii="Times New Roman" w:eastAsia="Times New Roman" w:hAnsi="Times New Roman" w:cs="Times New Roman"/>
                <w:color w:val="000000"/>
                <w:kern w:val="0"/>
                <w:sz w:val="18"/>
                <w:szCs w:val="18"/>
                <w14:ligatures w14:val="none"/>
              </w:rPr>
            </w:pPr>
            <w:ins w:id="7609" w:author="Microsoft Word" w:date="2025-08-11T16:30:00Z" w16du:dateUtc="2025-08-11T21:30:00Z">
              <w:del w:id="7610" w:author="Jujia Li" w:date="2025-08-25T17:41:00Z" w16du:dateUtc="2025-08-25T22:41:00Z">
                <w:r w:rsidRPr="005E344C" w:rsidDel="004E77FC">
                  <w:rPr>
                    <w:rFonts w:ascii="Times New Roman" w:hAnsi="Times New Roman" w:cs="Times New Roman"/>
                    <w:color w:val="000000"/>
                    <w:sz w:val="18"/>
                    <w:szCs w:val="18"/>
                  </w:rPr>
                  <w:delText>MARION</w:delText>
                </w:r>
              </w:del>
            </w:ins>
          </w:p>
        </w:tc>
        <w:tc>
          <w:tcPr>
            <w:tcW w:w="566" w:type="pct"/>
            <w:vAlign w:val="bottom"/>
          </w:tcPr>
          <w:p w14:paraId="55A5BC35" w14:textId="516016AF" w:rsidR="004D28DD" w:rsidRPr="00286D16" w:rsidDel="004E77FC" w:rsidRDefault="004D28DD" w:rsidP="004D28DD">
            <w:pPr>
              <w:spacing w:after="120" w:line="360" w:lineRule="auto"/>
              <w:contextualSpacing/>
              <w:jc w:val="right"/>
              <w:rPr>
                <w:ins w:id="7611" w:author="Microsoft Word" w:date="2025-08-11T16:30:00Z" w16du:dateUtc="2025-08-11T21:30:00Z"/>
                <w:del w:id="7612" w:author="Jujia Li" w:date="2025-08-25T17:41:00Z" w16du:dateUtc="2025-08-25T22:41:00Z"/>
                <w:rFonts w:ascii="Times New Roman" w:hAnsi="Times New Roman" w:cs="Times New Roman"/>
                <w:sz w:val="18"/>
                <w:szCs w:val="18"/>
              </w:rPr>
            </w:pPr>
            <w:ins w:id="7613" w:author="Microsoft Word" w:date="2025-08-11T16:30:00Z" w16du:dateUtc="2025-08-11T21:30:00Z">
              <w:del w:id="7614" w:author="Jujia Li" w:date="2025-08-25T17:41:00Z" w16du:dateUtc="2025-08-25T22:41:00Z">
                <w:r w:rsidRPr="005E344C" w:rsidDel="004E77FC">
                  <w:rPr>
                    <w:rFonts w:ascii="Times New Roman" w:hAnsi="Times New Roman" w:cs="Times New Roman"/>
                    <w:color w:val="000000"/>
                    <w:sz w:val="18"/>
                    <w:szCs w:val="18"/>
                  </w:rPr>
                  <w:delText>29802.86</w:delText>
                </w:r>
              </w:del>
            </w:ins>
          </w:p>
        </w:tc>
        <w:tc>
          <w:tcPr>
            <w:tcW w:w="454" w:type="pct"/>
            <w:noWrap/>
            <w:vAlign w:val="bottom"/>
            <w:hideMark/>
          </w:tcPr>
          <w:p w14:paraId="523228ED" w14:textId="025FF1BD" w:rsidR="004D28DD" w:rsidRPr="00286D16" w:rsidDel="004E77FC" w:rsidRDefault="004D28DD" w:rsidP="004D28DD">
            <w:pPr>
              <w:spacing w:after="120" w:line="360" w:lineRule="auto"/>
              <w:contextualSpacing/>
              <w:jc w:val="right"/>
              <w:rPr>
                <w:ins w:id="7615" w:author="Microsoft Word" w:date="2025-08-11T16:30:00Z" w16du:dateUtc="2025-08-11T21:30:00Z"/>
                <w:del w:id="7616" w:author="Jujia Li" w:date="2025-08-25T17:41:00Z" w16du:dateUtc="2025-08-25T22:41:00Z"/>
                <w:rFonts w:ascii="Times New Roman" w:eastAsia="Times New Roman" w:hAnsi="Times New Roman" w:cs="Times New Roman"/>
                <w:color w:val="000000"/>
                <w:kern w:val="0"/>
                <w:sz w:val="18"/>
                <w:szCs w:val="18"/>
                <w14:ligatures w14:val="none"/>
              </w:rPr>
            </w:pPr>
            <w:ins w:id="7617" w:author="Microsoft Word" w:date="2025-08-11T16:30:00Z" w16du:dateUtc="2025-08-11T21:30:00Z">
              <w:del w:id="7618" w:author="Jujia Li" w:date="2025-08-25T17:41:00Z" w16du:dateUtc="2025-08-25T22:41:00Z">
                <w:r w:rsidRPr="00286D16" w:rsidDel="004E77FC">
                  <w:rPr>
                    <w:rFonts w:ascii="Times New Roman" w:hAnsi="Times New Roman" w:cs="Times New Roman"/>
                    <w:color w:val="000000"/>
                    <w:sz w:val="18"/>
                    <w:szCs w:val="18"/>
                    <w:rPrChange w:id="7619" w:author="Jujia Li" w:date="2025-08-10T15:12:00Z" w16du:dateUtc="2025-08-10T20:12:00Z">
                      <w:rPr>
                        <w:rFonts w:ascii="Aptos Narrow" w:hAnsi="Aptos Narrow"/>
                        <w:color w:val="000000"/>
                        <w:sz w:val="22"/>
                        <w:szCs w:val="22"/>
                      </w:rPr>
                    </w:rPrChange>
                  </w:rPr>
                  <w:delText>4.77</w:delText>
                </w:r>
              </w:del>
            </w:ins>
          </w:p>
        </w:tc>
        <w:tc>
          <w:tcPr>
            <w:tcW w:w="308" w:type="pct"/>
            <w:gridSpan w:val="2"/>
            <w:noWrap/>
            <w:vAlign w:val="bottom"/>
            <w:hideMark/>
          </w:tcPr>
          <w:p w14:paraId="6958E69C" w14:textId="0FA30877" w:rsidR="004D28DD" w:rsidRPr="00286D16" w:rsidDel="004E77FC" w:rsidRDefault="004D28DD" w:rsidP="004D28DD">
            <w:pPr>
              <w:spacing w:after="120" w:line="360" w:lineRule="auto"/>
              <w:contextualSpacing/>
              <w:jc w:val="right"/>
              <w:rPr>
                <w:ins w:id="7620" w:author="Microsoft Word" w:date="2025-08-11T16:30:00Z" w16du:dateUtc="2025-08-11T21:30:00Z"/>
                <w:del w:id="7621" w:author="Jujia Li" w:date="2025-08-25T17:41:00Z" w16du:dateUtc="2025-08-25T22:41:00Z"/>
                <w:rFonts w:ascii="Times New Roman" w:eastAsia="Times New Roman" w:hAnsi="Times New Roman" w:cs="Times New Roman"/>
                <w:color w:val="000000"/>
                <w:kern w:val="0"/>
                <w:sz w:val="18"/>
                <w:szCs w:val="18"/>
                <w14:ligatures w14:val="none"/>
              </w:rPr>
            </w:pPr>
            <w:ins w:id="7622" w:author="Microsoft Word" w:date="2025-08-11T16:30:00Z" w16du:dateUtc="2025-08-11T21:30:00Z">
              <w:del w:id="7623" w:author="Jujia Li" w:date="2025-08-25T17:41:00Z" w16du:dateUtc="2025-08-25T22:41:00Z">
                <w:r w:rsidRPr="00286D16" w:rsidDel="004E77FC">
                  <w:rPr>
                    <w:rFonts w:ascii="Times New Roman" w:hAnsi="Times New Roman" w:cs="Times New Roman"/>
                    <w:color w:val="000000"/>
                    <w:sz w:val="18"/>
                    <w:szCs w:val="18"/>
                    <w:rPrChange w:id="7624" w:author="Jujia Li" w:date="2025-08-10T15:12:00Z" w16du:dateUtc="2025-08-10T20:12:00Z">
                      <w:rPr>
                        <w:rFonts w:ascii="Aptos Narrow" w:hAnsi="Aptos Narrow"/>
                        <w:color w:val="000000"/>
                        <w:sz w:val="22"/>
                        <w:szCs w:val="22"/>
                      </w:rPr>
                    </w:rPrChange>
                  </w:rPr>
                  <w:delText>0.44</w:delText>
                </w:r>
              </w:del>
            </w:ins>
          </w:p>
        </w:tc>
        <w:tc>
          <w:tcPr>
            <w:tcW w:w="380" w:type="pct"/>
            <w:noWrap/>
            <w:vAlign w:val="bottom"/>
            <w:hideMark/>
          </w:tcPr>
          <w:p w14:paraId="1293D8B3" w14:textId="180290D1" w:rsidR="004D28DD" w:rsidRPr="00286D16" w:rsidDel="004E77FC" w:rsidRDefault="004D28DD" w:rsidP="004D28DD">
            <w:pPr>
              <w:spacing w:after="120" w:line="360" w:lineRule="auto"/>
              <w:contextualSpacing/>
              <w:jc w:val="right"/>
              <w:rPr>
                <w:ins w:id="7625" w:author="Microsoft Word" w:date="2025-08-11T16:30:00Z" w16du:dateUtc="2025-08-11T21:30:00Z"/>
                <w:del w:id="7626" w:author="Jujia Li" w:date="2025-08-25T17:41:00Z" w16du:dateUtc="2025-08-25T22:41:00Z"/>
                <w:rFonts w:ascii="Times New Roman" w:eastAsia="Times New Roman" w:hAnsi="Times New Roman" w:cs="Times New Roman"/>
                <w:color w:val="000000"/>
                <w:kern w:val="0"/>
                <w:sz w:val="18"/>
                <w:szCs w:val="18"/>
                <w14:ligatures w14:val="none"/>
              </w:rPr>
            </w:pPr>
            <w:ins w:id="7627" w:author="Microsoft Word" w:date="2025-08-11T16:30:00Z" w16du:dateUtc="2025-08-11T21:30:00Z">
              <w:del w:id="7628" w:author="Jujia Li" w:date="2025-08-25T17:41:00Z" w16du:dateUtc="2025-08-25T22:41:00Z">
                <w:r w:rsidRPr="00286D16" w:rsidDel="004E77FC">
                  <w:rPr>
                    <w:rFonts w:ascii="Times New Roman" w:hAnsi="Times New Roman" w:cs="Times New Roman"/>
                    <w:color w:val="000000"/>
                    <w:sz w:val="18"/>
                    <w:szCs w:val="18"/>
                    <w:rPrChange w:id="7629" w:author="Jujia Li" w:date="2025-08-10T15:12:00Z" w16du:dateUtc="2025-08-10T20:12:00Z">
                      <w:rPr>
                        <w:rFonts w:ascii="Aptos Narrow" w:hAnsi="Aptos Narrow"/>
                        <w:color w:val="000000"/>
                        <w:sz w:val="22"/>
                        <w:szCs w:val="22"/>
                      </w:rPr>
                    </w:rPrChange>
                  </w:rPr>
                  <w:delText>3.17</w:delText>
                </w:r>
              </w:del>
            </w:ins>
          </w:p>
        </w:tc>
        <w:tc>
          <w:tcPr>
            <w:tcW w:w="315" w:type="pct"/>
            <w:gridSpan w:val="2"/>
            <w:noWrap/>
            <w:vAlign w:val="bottom"/>
            <w:hideMark/>
          </w:tcPr>
          <w:p w14:paraId="4CECFF54" w14:textId="359D6EE1" w:rsidR="004D28DD" w:rsidRPr="00286D16" w:rsidDel="004E77FC" w:rsidRDefault="004D28DD" w:rsidP="004D28DD">
            <w:pPr>
              <w:spacing w:after="120" w:line="360" w:lineRule="auto"/>
              <w:contextualSpacing/>
              <w:jc w:val="right"/>
              <w:rPr>
                <w:ins w:id="7630" w:author="Microsoft Word" w:date="2025-08-11T16:30:00Z" w16du:dateUtc="2025-08-11T21:30:00Z"/>
                <w:del w:id="7631" w:author="Jujia Li" w:date="2025-08-25T17:41:00Z" w16du:dateUtc="2025-08-25T22:41:00Z"/>
                <w:rFonts w:ascii="Times New Roman" w:eastAsia="Times New Roman" w:hAnsi="Times New Roman" w:cs="Times New Roman"/>
                <w:color w:val="000000"/>
                <w:kern w:val="0"/>
                <w:sz w:val="18"/>
                <w:szCs w:val="18"/>
                <w14:ligatures w14:val="none"/>
              </w:rPr>
            </w:pPr>
            <w:ins w:id="7632" w:author="Microsoft Word" w:date="2025-08-11T16:30:00Z" w16du:dateUtc="2025-08-11T21:30:00Z">
              <w:del w:id="7633" w:author="Jujia Li" w:date="2025-08-25T17:41:00Z" w16du:dateUtc="2025-08-25T22:41:00Z">
                <w:r w:rsidRPr="00286D16" w:rsidDel="004E77FC">
                  <w:rPr>
                    <w:rFonts w:ascii="Times New Roman" w:hAnsi="Times New Roman" w:cs="Times New Roman"/>
                    <w:color w:val="000000"/>
                    <w:sz w:val="18"/>
                    <w:szCs w:val="18"/>
                    <w:rPrChange w:id="7634" w:author="Jujia Li" w:date="2025-08-10T15:12:00Z" w16du:dateUtc="2025-08-10T20:12:00Z">
                      <w:rPr>
                        <w:rFonts w:ascii="Aptos Narrow" w:hAnsi="Aptos Narrow"/>
                        <w:color w:val="000000"/>
                        <w:sz w:val="22"/>
                        <w:szCs w:val="22"/>
                      </w:rPr>
                    </w:rPrChange>
                  </w:rPr>
                  <w:delText>0.29</w:delText>
                </w:r>
              </w:del>
            </w:ins>
          </w:p>
        </w:tc>
        <w:tc>
          <w:tcPr>
            <w:tcW w:w="380" w:type="pct"/>
            <w:noWrap/>
            <w:vAlign w:val="bottom"/>
            <w:hideMark/>
          </w:tcPr>
          <w:p w14:paraId="3B0C0B1D" w14:textId="463A6EE8" w:rsidR="004D28DD" w:rsidRPr="00286D16" w:rsidDel="004E77FC" w:rsidRDefault="004D28DD" w:rsidP="004D28DD">
            <w:pPr>
              <w:spacing w:after="120" w:line="360" w:lineRule="auto"/>
              <w:contextualSpacing/>
              <w:jc w:val="right"/>
              <w:rPr>
                <w:ins w:id="7635" w:author="Microsoft Word" w:date="2025-08-11T16:30:00Z" w16du:dateUtc="2025-08-11T21:30:00Z"/>
                <w:del w:id="7636" w:author="Jujia Li" w:date="2025-08-25T17:41:00Z" w16du:dateUtc="2025-08-25T22:41:00Z"/>
                <w:rFonts w:ascii="Times New Roman" w:eastAsia="Times New Roman" w:hAnsi="Times New Roman" w:cs="Times New Roman"/>
                <w:color w:val="000000"/>
                <w:kern w:val="0"/>
                <w:sz w:val="18"/>
                <w:szCs w:val="18"/>
                <w14:ligatures w14:val="none"/>
              </w:rPr>
            </w:pPr>
            <w:ins w:id="7637" w:author="Microsoft Word" w:date="2025-08-11T16:30:00Z" w16du:dateUtc="2025-08-11T21:30:00Z">
              <w:del w:id="7638" w:author="Jujia Li" w:date="2025-08-25T17:41:00Z" w16du:dateUtc="2025-08-25T22:41:00Z">
                <w:r w:rsidRPr="00286D16" w:rsidDel="004E77FC">
                  <w:rPr>
                    <w:rFonts w:ascii="Times New Roman" w:hAnsi="Times New Roman" w:cs="Times New Roman"/>
                    <w:color w:val="000000"/>
                    <w:sz w:val="18"/>
                    <w:szCs w:val="18"/>
                    <w:rPrChange w:id="7639" w:author="Jujia Li" w:date="2025-08-10T15:12:00Z" w16du:dateUtc="2025-08-10T20:12:00Z">
                      <w:rPr>
                        <w:rFonts w:ascii="Aptos Narrow" w:hAnsi="Aptos Narrow"/>
                        <w:color w:val="000000"/>
                        <w:sz w:val="22"/>
                        <w:szCs w:val="22"/>
                      </w:rPr>
                    </w:rPrChange>
                  </w:rPr>
                  <w:delText>2.51</w:delText>
                </w:r>
              </w:del>
            </w:ins>
          </w:p>
        </w:tc>
        <w:tc>
          <w:tcPr>
            <w:tcW w:w="316" w:type="pct"/>
            <w:gridSpan w:val="2"/>
            <w:noWrap/>
            <w:vAlign w:val="bottom"/>
            <w:hideMark/>
          </w:tcPr>
          <w:p w14:paraId="581329F5" w14:textId="6786284F" w:rsidR="004D28DD" w:rsidRPr="00286D16" w:rsidDel="004E77FC" w:rsidRDefault="004D28DD" w:rsidP="004D28DD">
            <w:pPr>
              <w:spacing w:after="120" w:line="360" w:lineRule="auto"/>
              <w:contextualSpacing/>
              <w:jc w:val="right"/>
              <w:rPr>
                <w:ins w:id="7640" w:author="Microsoft Word" w:date="2025-08-11T16:30:00Z" w16du:dateUtc="2025-08-11T21:30:00Z"/>
                <w:del w:id="7641" w:author="Jujia Li" w:date="2025-08-25T17:41:00Z" w16du:dateUtc="2025-08-25T22:41:00Z"/>
                <w:rFonts w:ascii="Times New Roman" w:eastAsia="Times New Roman" w:hAnsi="Times New Roman" w:cs="Times New Roman"/>
                <w:color w:val="000000"/>
                <w:kern w:val="0"/>
                <w:sz w:val="18"/>
                <w:szCs w:val="18"/>
                <w14:ligatures w14:val="none"/>
              </w:rPr>
            </w:pPr>
            <w:ins w:id="7642" w:author="Microsoft Word" w:date="2025-08-11T16:30:00Z" w16du:dateUtc="2025-08-11T21:30:00Z">
              <w:del w:id="7643" w:author="Jujia Li" w:date="2025-08-25T17:41:00Z" w16du:dateUtc="2025-08-25T22:41:00Z">
                <w:r w:rsidRPr="00286D16" w:rsidDel="004E77FC">
                  <w:rPr>
                    <w:rFonts w:ascii="Times New Roman" w:hAnsi="Times New Roman" w:cs="Times New Roman"/>
                    <w:color w:val="000000"/>
                    <w:sz w:val="18"/>
                    <w:szCs w:val="18"/>
                    <w:rPrChange w:id="7644" w:author="Jujia Li" w:date="2025-08-10T15:12:00Z" w16du:dateUtc="2025-08-10T20:12:00Z">
                      <w:rPr>
                        <w:rFonts w:ascii="Aptos Narrow" w:hAnsi="Aptos Narrow"/>
                        <w:color w:val="000000"/>
                        <w:sz w:val="22"/>
                        <w:szCs w:val="22"/>
                      </w:rPr>
                    </w:rPrChange>
                  </w:rPr>
                  <w:delText>0.23</w:delText>
                </w:r>
              </w:del>
            </w:ins>
          </w:p>
        </w:tc>
        <w:tc>
          <w:tcPr>
            <w:tcW w:w="380" w:type="pct"/>
            <w:noWrap/>
            <w:vAlign w:val="bottom"/>
            <w:hideMark/>
          </w:tcPr>
          <w:p w14:paraId="723D6E59" w14:textId="4C137567" w:rsidR="004D28DD" w:rsidRPr="00286D16" w:rsidDel="004E77FC" w:rsidRDefault="004D28DD" w:rsidP="004D28DD">
            <w:pPr>
              <w:spacing w:after="120" w:line="360" w:lineRule="auto"/>
              <w:contextualSpacing/>
              <w:jc w:val="right"/>
              <w:rPr>
                <w:ins w:id="7645" w:author="Microsoft Word" w:date="2025-08-11T16:30:00Z" w16du:dateUtc="2025-08-11T21:30:00Z"/>
                <w:del w:id="7646" w:author="Jujia Li" w:date="2025-08-25T17:41:00Z" w16du:dateUtc="2025-08-25T22:41:00Z"/>
                <w:rFonts w:ascii="Times New Roman" w:eastAsia="Times New Roman" w:hAnsi="Times New Roman" w:cs="Times New Roman"/>
                <w:color w:val="000000"/>
                <w:kern w:val="0"/>
                <w:sz w:val="18"/>
                <w:szCs w:val="18"/>
                <w14:ligatures w14:val="none"/>
              </w:rPr>
            </w:pPr>
            <w:ins w:id="7647" w:author="Microsoft Word" w:date="2025-08-11T16:30:00Z" w16du:dateUtc="2025-08-11T21:30:00Z">
              <w:del w:id="7648" w:author="Jujia Li" w:date="2025-08-25T17:41:00Z" w16du:dateUtc="2025-08-25T22:41:00Z">
                <w:r w:rsidRPr="00286D16" w:rsidDel="004E77FC">
                  <w:rPr>
                    <w:rFonts w:ascii="Times New Roman" w:hAnsi="Times New Roman" w:cs="Times New Roman"/>
                    <w:color w:val="000000"/>
                    <w:sz w:val="18"/>
                    <w:szCs w:val="18"/>
                    <w:rPrChange w:id="7649" w:author="Jujia Li" w:date="2025-08-10T15:12:00Z" w16du:dateUtc="2025-08-10T20:12:00Z">
                      <w:rPr>
                        <w:rFonts w:ascii="Aptos Narrow" w:hAnsi="Aptos Narrow"/>
                        <w:color w:val="000000"/>
                        <w:sz w:val="22"/>
                        <w:szCs w:val="22"/>
                      </w:rPr>
                    </w:rPrChange>
                  </w:rPr>
                  <w:delText>2.16</w:delText>
                </w:r>
              </w:del>
            </w:ins>
          </w:p>
        </w:tc>
        <w:tc>
          <w:tcPr>
            <w:tcW w:w="321" w:type="pct"/>
            <w:noWrap/>
            <w:vAlign w:val="bottom"/>
            <w:hideMark/>
          </w:tcPr>
          <w:p w14:paraId="39BF3E13" w14:textId="6476C583" w:rsidR="004D28DD" w:rsidRPr="00286D16" w:rsidDel="004E77FC" w:rsidRDefault="004D28DD" w:rsidP="004D28DD">
            <w:pPr>
              <w:spacing w:after="120" w:line="360" w:lineRule="auto"/>
              <w:contextualSpacing/>
              <w:jc w:val="right"/>
              <w:rPr>
                <w:ins w:id="7650" w:author="Microsoft Word" w:date="2025-08-11T16:30:00Z" w16du:dateUtc="2025-08-11T21:30:00Z"/>
                <w:del w:id="7651" w:author="Jujia Li" w:date="2025-08-25T17:41:00Z" w16du:dateUtc="2025-08-25T22:41:00Z"/>
                <w:rFonts w:ascii="Times New Roman" w:eastAsia="Times New Roman" w:hAnsi="Times New Roman" w:cs="Times New Roman"/>
                <w:color w:val="000000"/>
                <w:kern w:val="0"/>
                <w:sz w:val="18"/>
                <w:szCs w:val="18"/>
                <w14:ligatures w14:val="none"/>
              </w:rPr>
            </w:pPr>
            <w:ins w:id="7652" w:author="Microsoft Word" w:date="2025-08-11T16:30:00Z" w16du:dateUtc="2025-08-11T21:30:00Z">
              <w:del w:id="7653" w:author="Jujia Li" w:date="2025-08-25T17:41:00Z" w16du:dateUtc="2025-08-25T22:41:00Z">
                <w:r w:rsidRPr="00286D16" w:rsidDel="004E77FC">
                  <w:rPr>
                    <w:rFonts w:ascii="Times New Roman" w:hAnsi="Times New Roman" w:cs="Times New Roman"/>
                    <w:color w:val="000000"/>
                    <w:sz w:val="18"/>
                    <w:szCs w:val="18"/>
                    <w:rPrChange w:id="7654" w:author="Jujia Li" w:date="2025-08-10T15:12:00Z" w16du:dateUtc="2025-08-10T20:12:00Z">
                      <w:rPr>
                        <w:rFonts w:ascii="Aptos Narrow" w:hAnsi="Aptos Narrow"/>
                        <w:color w:val="000000"/>
                        <w:sz w:val="22"/>
                        <w:szCs w:val="22"/>
                      </w:rPr>
                    </w:rPrChange>
                  </w:rPr>
                  <w:delText>0.2</w:delText>
                </w:r>
                <w:r w:rsidDel="004E77FC">
                  <w:rPr>
                    <w:rFonts w:ascii="Times New Roman" w:hAnsi="Times New Roman" w:cs="Times New Roman"/>
                    <w:color w:val="000000"/>
                    <w:sz w:val="18"/>
                    <w:szCs w:val="18"/>
                  </w:rPr>
                  <w:delText>0</w:delText>
                </w:r>
              </w:del>
            </w:ins>
          </w:p>
        </w:tc>
        <w:tc>
          <w:tcPr>
            <w:tcW w:w="428" w:type="pct"/>
            <w:noWrap/>
            <w:vAlign w:val="bottom"/>
            <w:hideMark/>
          </w:tcPr>
          <w:p w14:paraId="78BD2E8C" w14:textId="584756CE" w:rsidR="004D28DD" w:rsidRPr="00286D16" w:rsidDel="004E77FC" w:rsidRDefault="004D28DD" w:rsidP="004D28DD">
            <w:pPr>
              <w:spacing w:after="120" w:line="360" w:lineRule="auto"/>
              <w:contextualSpacing/>
              <w:jc w:val="right"/>
              <w:rPr>
                <w:ins w:id="7655" w:author="Microsoft Word" w:date="2025-08-11T16:30:00Z" w16du:dateUtc="2025-08-11T21:30:00Z"/>
                <w:del w:id="7656" w:author="Jujia Li" w:date="2025-08-25T17:41:00Z" w16du:dateUtc="2025-08-25T22:41:00Z"/>
                <w:rFonts w:ascii="Times New Roman" w:eastAsia="Times New Roman" w:hAnsi="Times New Roman" w:cs="Times New Roman"/>
                <w:color w:val="000000"/>
                <w:kern w:val="0"/>
                <w:sz w:val="18"/>
                <w:szCs w:val="18"/>
                <w14:ligatures w14:val="none"/>
              </w:rPr>
            </w:pPr>
            <w:ins w:id="7657" w:author="Microsoft Word" w:date="2025-08-11T16:30:00Z" w16du:dateUtc="2025-08-11T21:30:00Z">
              <w:del w:id="7658" w:author="Jujia Li" w:date="2025-08-25T17:41:00Z" w16du:dateUtc="2025-08-25T22:41:00Z">
                <w:r w:rsidRPr="00286D16" w:rsidDel="004E77FC">
                  <w:rPr>
                    <w:rFonts w:ascii="Times New Roman" w:hAnsi="Times New Roman" w:cs="Times New Roman"/>
                    <w:color w:val="000000"/>
                    <w:sz w:val="18"/>
                    <w:szCs w:val="18"/>
                    <w:rPrChange w:id="7659" w:author="Jujia Li" w:date="2025-08-10T15:12:00Z" w16du:dateUtc="2025-08-10T20:12:00Z">
                      <w:rPr>
                        <w:rFonts w:ascii="Aptos Narrow" w:hAnsi="Aptos Narrow"/>
                        <w:color w:val="000000"/>
                        <w:sz w:val="22"/>
                        <w:szCs w:val="22"/>
                      </w:rPr>
                    </w:rPrChange>
                  </w:rPr>
                  <w:delText>12.61</w:delText>
                </w:r>
              </w:del>
            </w:ins>
          </w:p>
        </w:tc>
        <w:tc>
          <w:tcPr>
            <w:tcW w:w="344" w:type="pct"/>
            <w:vAlign w:val="bottom"/>
          </w:tcPr>
          <w:p w14:paraId="0CAFB449" w14:textId="20488970" w:rsidR="004D28DD" w:rsidRPr="00286D16" w:rsidDel="004E77FC" w:rsidRDefault="004D28DD" w:rsidP="004D28DD">
            <w:pPr>
              <w:spacing w:after="120" w:line="360" w:lineRule="auto"/>
              <w:contextualSpacing/>
              <w:jc w:val="right"/>
              <w:rPr>
                <w:ins w:id="7660" w:author="Microsoft Word" w:date="2025-08-11T16:30:00Z" w16du:dateUtc="2025-08-11T21:30:00Z"/>
                <w:del w:id="7661" w:author="Jujia Li" w:date="2025-08-25T17:41:00Z" w16du:dateUtc="2025-08-25T22:41:00Z"/>
                <w:rFonts w:ascii="Times New Roman" w:hAnsi="Times New Roman" w:cs="Times New Roman"/>
                <w:sz w:val="18"/>
                <w:szCs w:val="18"/>
              </w:rPr>
            </w:pPr>
            <w:ins w:id="7662" w:author="Microsoft Word" w:date="2025-08-11T16:30:00Z" w16du:dateUtc="2025-08-11T21:30:00Z">
              <w:del w:id="7663" w:author="Jujia Li" w:date="2025-08-25T17:41:00Z" w16du:dateUtc="2025-08-25T22:41:00Z">
                <w:r w:rsidRPr="00286D16" w:rsidDel="004E77FC">
                  <w:rPr>
                    <w:rFonts w:ascii="Times New Roman" w:hAnsi="Times New Roman" w:cs="Times New Roman"/>
                    <w:color w:val="000000"/>
                    <w:sz w:val="18"/>
                    <w:szCs w:val="18"/>
                    <w:rPrChange w:id="7664" w:author="Jujia Li" w:date="2025-08-10T15:12:00Z" w16du:dateUtc="2025-08-10T20:12:00Z">
                      <w:rPr>
                        <w:rFonts w:ascii="Aptos Narrow" w:hAnsi="Aptos Narrow"/>
                        <w:color w:val="000000"/>
                        <w:sz w:val="22"/>
                        <w:szCs w:val="22"/>
                      </w:rPr>
                    </w:rPrChange>
                  </w:rPr>
                  <w:delText>0.29</w:delText>
                </w:r>
              </w:del>
            </w:ins>
          </w:p>
        </w:tc>
      </w:tr>
      <w:tr w:rsidR="004D28DD" w:rsidRPr="006A0CE7" w:rsidDel="004E77FC" w14:paraId="6BEEA2B1" w14:textId="6CEDCBD8" w:rsidTr="005E344C">
        <w:trPr>
          <w:trHeight w:val="290"/>
          <w:ins w:id="7665" w:author="Microsoft Word" w:date="2025-08-11T16:30:00Z"/>
          <w:del w:id="7666" w:author="Jujia Li" w:date="2025-08-25T17:41:00Z"/>
        </w:trPr>
        <w:tc>
          <w:tcPr>
            <w:tcW w:w="808" w:type="pct"/>
            <w:noWrap/>
            <w:vAlign w:val="bottom"/>
            <w:hideMark/>
          </w:tcPr>
          <w:p w14:paraId="7248EB79" w14:textId="55D29BB0" w:rsidR="004D28DD" w:rsidRPr="00221F0A" w:rsidDel="004E77FC" w:rsidRDefault="004D28DD" w:rsidP="004D28DD">
            <w:pPr>
              <w:spacing w:after="120" w:line="360" w:lineRule="auto"/>
              <w:contextualSpacing/>
              <w:rPr>
                <w:ins w:id="7667" w:author="Microsoft Word" w:date="2025-08-11T16:30:00Z" w16du:dateUtc="2025-08-11T21:30:00Z"/>
                <w:del w:id="7668" w:author="Jujia Li" w:date="2025-08-25T17:41:00Z" w16du:dateUtc="2025-08-25T22:41:00Z"/>
                <w:rFonts w:ascii="Times New Roman" w:eastAsia="Times New Roman" w:hAnsi="Times New Roman" w:cs="Times New Roman"/>
                <w:color w:val="000000"/>
                <w:kern w:val="0"/>
                <w:sz w:val="18"/>
                <w:szCs w:val="18"/>
                <w14:ligatures w14:val="none"/>
              </w:rPr>
            </w:pPr>
            <w:ins w:id="7669" w:author="Microsoft Word" w:date="2025-08-11T16:30:00Z" w16du:dateUtc="2025-08-11T21:30:00Z">
              <w:del w:id="7670" w:author="Jujia Li" w:date="2025-08-25T17:41:00Z" w16du:dateUtc="2025-08-25T22:41:00Z">
                <w:r w:rsidRPr="005E344C" w:rsidDel="004E77FC">
                  <w:rPr>
                    <w:rFonts w:ascii="Times New Roman" w:hAnsi="Times New Roman" w:cs="Times New Roman"/>
                    <w:color w:val="000000"/>
                    <w:sz w:val="18"/>
                    <w:szCs w:val="18"/>
                  </w:rPr>
                  <w:delText>MARSHALL</w:delText>
                </w:r>
              </w:del>
            </w:ins>
          </w:p>
        </w:tc>
        <w:tc>
          <w:tcPr>
            <w:tcW w:w="566" w:type="pct"/>
            <w:vAlign w:val="bottom"/>
          </w:tcPr>
          <w:p w14:paraId="727E7D69" w14:textId="5173EBE4" w:rsidR="004D28DD" w:rsidRPr="00286D16" w:rsidDel="004E77FC" w:rsidRDefault="004D28DD" w:rsidP="004D28DD">
            <w:pPr>
              <w:spacing w:after="120" w:line="360" w:lineRule="auto"/>
              <w:contextualSpacing/>
              <w:jc w:val="right"/>
              <w:rPr>
                <w:ins w:id="7671" w:author="Microsoft Word" w:date="2025-08-11T16:30:00Z" w16du:dateUtc="2025-08-11T21:30:00Z"/>
                <w:del w:id="7672" w:author="Jujia Li" w:date="2025-08-25T17:41:00Z" w16du:dateUtc="2025-08-25T22:41:00Z"/>
                <w:rFonts w:ascii="Times New Roman" w:hAnsi="Times New Roman" w:cs="Times New Roman"/>
                <w:sz w:val="18"/>
                <w:szCs w:val="18"/>
              </w:rPr>
            </w:pPr>
            <w:ins w:id="7673" w:author="Microsoft Word" w:date="2025-08-11T16:30:00Z" w16du:dateUtc="2025-08-11T21:30:00Z">
              <w:del w:id="7674" w:author="Jujia Li" w:date="2025-08-25T17:41:00Z" w16du:dateUtc="2025-08-25T22:41:00Z">
                <w:r w:rsidRPr="005E344C" w:rsidDel="004E77FC">
                  <w:rPr>
                    <w:rFonts w:ascii="Times New Roman" w:hAnsi="Times New Roman" w:cs="Times New Roman"/>
                    <w:color w:val="000000"/>
                    <w:sz w:val="18"/>
                    <w:szCs w:val="18"/>
                  </w:rPr>
                  <w:delText>95906.71</w:delText>
                </w:r>
              </w:del>
            </w:ins>
          </w:p>
        </w:tc>
        <w:tc>
          <w:tcPr>
            <w:tcW w:w="454" w:type="pct"/>
            <w:noWrap/>
            <w:vAlign w:val="bottom"/>
            <w:hideMark/>
          </w:tcPr>
          <w:p w14:paraId="799E1A1B" w14:textId="555511C6" w:rsidR="004D28DD" w:rsidRPr="00286D16" w:rsidDel="004E77FC" w:rsidRDefault="004D28DD" w:rsidP="004D28DD">
            <w:pPr>
              <w:spacing w:after="120" w:line="360" w:lineRule="auto"/>
              <w:contextualSpacing/>
              <w:jc w:val="right"/>
              <w:rPr>
                <w:ins w:id="7675" w:author="Microsoft Word" w:date="2025-08-11T16:30:00Z" w16du:dateUtc="2025-08-11T21:30:00Z"/>
                <w:del w:id="7676" w:author="Jujia Li" w:date="2025-08-25T17:41:00Z" w16du:dateUtc="2025-08-25T22:41:00Z"/>
                <w:rFonts w:ascii="Times New Roman" w:eastAsia="Times New Roman" w:hAnsi="Times New Roman" w:cs="Times New Roman"/>
                <w:color w:val="000000"/>
                <w:kern w:val="0"/>
                <w:sz w:val="18"/>
                <w:szCs w:val="18"/>
                <w14:ligatures w14:val="none"/>
              </w:rPr>
            </w:pPr>
            <w:ins w:id="7677" w:author="Microsoft Word" w:date="2025-08-11T16:30:00Z" w16du:dateUtc="2025-08-11T21:30:00Z">
              <w:del w:id="7678" w:author="Jujia Li" w:date="2025-08-25T17:41:00Z" w16du:dateUtc="2025-08-25T22:41:00Z">
                <w:r w:rsidRPr="00286D16" w:rsidDel="004E77FC">
                  <w:rPr>
                    <w:rFonts w:ascii="Times New Roman" w:hAnsi="Times New Roman" w:cs="Times New Roman"/>
                    <w:color w:val="000000"/>
                    <w:sz w:val="18"/>
                    <w:szCs w:val="18"/>
                    <w:rPrChange w:id="7679" w:author="Jujia Li" w:date="2025-08-10T15:12:00Z" w16du:dateUtc="2025-08-10T20:12:00Z">
                      <w:rPr>
                        <w:rFonts w:ascii="Aptos Narrow" w:hAnsi="Aptos Narrow"/>
                        <w:color w:val="000000"/>
                        <w:sz w:val="22"/>
                        <w:szCs w:val="22"/>
                      </w:rPr>
                    </w:rPrChange>
                  </w:rPr>
                  <w:delText>11.04</w:delText>
                </w:r>
              </w:del>
            </w:ins>
          </w:p>
        </w:tc>
        <w:tc>
          <w:tcPr>
            <w:tcW w:w="308" w:type="pct"/>
            <w:gridSpan w:val="2"/>
            <w:noWrap/>
            <w:vAlign w:val="bottom"/>
            <w:hideMark/>
          </w:tcPr>
          <w:p w14:paraId="415C6C7A" w14:textId="44EE8A08" w:rsidR="004D28DD" w:rsidRPr="00286D16" w:rsidDel="004E77FC" w:rsidRDefault="004D28DD" w:rsidP="004D28DD">
            <w:pPr>
              <w:spacing w:after="120" w:line="360" w:lineRule="auto"/>
              <w:contextualSpacing/>
              <w:jc w:val="right"/>
              <w:rPr>
                <w:ins w:id="7680" w:author="Microsoft Word" w:date="2025-08-11T16:30:00Z" w16du:dateUtc="2025-08-11T21:30:00Z"/>
                <w:del w:id="7681" w:author="Jujia Li" w:date="2025-08-25T17:41:00Z" w16du:dateUtc="2025-08-25T22:41:00Z"/>
                <w:rFonts w:ascii="Times New Roman" w:eastAsia="Times New Roman" w:hAnsi="Times New Roman" w:cs="Times New Roman"/>
                <w:color w:val="000000"/>
                <w:kern w:val="0"/>
                <w:sz w:val="18"/>
                <w:szCs w:val="18"/>
                <w14:ligatures w14:val="none"/>
              </w:rPr>
            </w:pPr>
            <w:ins w:id="7682" w:author="Microsoft Word" w:date="2025-08-11T16:30:00Z" w16du:dateUtc="2025-08-11T21:30:00Z">
              <w:del w:id="7683" w:author="Jujia Li" w:date="2025-08-25T17:41:00Z" w16du:dateUtc="2025-08-25T22:41:00Z">
                <w:r w:rsidRPr="00286D16" w:rsidDel="004E77FC">
                  <w:rPr>
                    <w:rFonts w:ascii="Times New Roman" w:hAnsi="Times New Roman" w:cs="Times New Roman"/>
                    <w:color w:val="000000"/>
                    <w:sz w:val="18"/>
                    <w:szCs w:val="18"/>
                    <w:rPrChange w:id="7684" w:author="Jujia Li" w:date="2025-08-10T15:12:00Z" w16du:dateUtc="2025-08-10T20:12:00Z">
                      <w:rPr>
                        <w:rFonts w:ascii="Aptos Narrow" w:hAnsi="Aptos Narrow"/>
                        <w:color w:val="000000"/>
                        <w:sz w:val="22"/>
                        <w:szCs w:val="22"/>
                      </w:rPr>
                    </w:rPrChange>
                  </w:rPr>
                  <w:delText>0.32</w:delText>
                </w:r>
              </w:del>
            </w:ins>
          </w:p>
        </w:tc>
        <w:tc>
          <w:tcPr>
            <w:tcW w:w="380" w:type="pct"/>
            <w:noWrap/>
            <w:vAlign w:val="bottom"/>
            <w:hideMark/>
          </w:tcPr>
          <w:p w14:paraId="11BA691A" w14:textId="37E753A9" w:rsidR="004D28DD" w:rsidRPr="00286D16" w:rsidDel="004E77FC" w:rsidRDefault="004D28DD" w:rsidP="004D28DD">
            <w:pPr>
              <w:spacing w:after="120" w:line="360" w:lineRule="auto"/>
              <w:contextualSpacing/>
              <w:jc w:val="right"/>
              <w:rPr>
                <w:ins w:id="7685" w:author="Microsoft Word" w:date="2025-08-11T16:30:00Z" w16du:dateUtc="2025-08-11T21:30:00Z"/>
                <w:del w:id="7686" w:author="Jujia Li" w:date="2025-08-25T17:41:00Z" w16du:dateUtc="2025-08-25T22:41:00Z"/>
                <w:rFonts w:ascii="Times New Roman" w:eastAsia="Times New Roman" w:hAnsi="Times New Roman" w:cs="Times New Roman"/>
                <w:color w:val="000000"/>
                <w:kern w:val="0"/>
                <w:sz w:val="18"/>
                <w:szCs w:val="18"/>
                <w14:ligatures w14:val="none"/>
              </w:rPr>
            </w:pPr>
            <w:ins w:id="7687" w:author="Microsoft Word" w:date="2025-08-11T16:30:00Z" w16du:dateUtc="2025-08-11T21:30:00Z">
              <w:del w:id="7688" w:author="Jujia Li" w:date="2025-08-25T17:41:00Z" w16du:dateUtc="2025-08-25T22:41:00Z">
                <w:r w:rsidRPr="00286D16" w:rsidDel="004E77FC">
                  <w:rPr>
                    <w:rFonts w:ascii="Times New Roman" w:hAnsi="Times New Roman" w:cs="Times New Roman"/>
                    <w:color w:val="000000"/>
                    <w:sz w:val="18"/>
                    <w:szCs w:val="18"/>
                    <w:rPrChange w:id="7689" w:author="Jujia Li" w:date="2025-08-10T15:12:00Z" w16du:dateUtc="2025-08-10T20:12:00Z">
                      <w:rPr>
                        <w:rFonts w:ascii="Aptos Narrow" w:hAnsi="Aptos Narrow"/>
                        <w:color w:val="000000"/>
                        <w:sz w:val="22"/>
                        <w:szCs w:val="22"/>
                      </w:rPr>
                    </w:rPrChange>
                  </w:rPr>
                  <w:delText>6.63</w:delText>
                </w:r>
              </w:del>
            </w:ins>
          </w:p>
        </w:tc>
        <w:tc>
          <w:tcPr>
            <w:tcW w:w="315" w:type="pct"/>
            <w:gridSpan w:val="2"/>
            <w:noWrap/>
            <w:vAlign w:val="bottom"/>
            <w:hideMark/>
          </w:tcPr>
          <w:p w14:paraId="375EC9B0" w14:textId="3BD15BBF" w:rsidR="004D28DD" w:rsidRPr="00286D16" w:rsidDel="004E77FC" w:rsidRDefault="004D28DD" w:rsidP="004D28DD">
            <w:pPr>
              <w:spacing w:after="120" w:line="360" w:lineRule="auto"/>
              <w:contextualSpacing/>
              <w:jc w:val="right"/>
              <w:rPr>
                <w:ins w:id="7690" w:author="Microsoft Word" w:date="2025-08-11T16:30:00Z" w16du:dateUtc="2025-08-11T21:30:00Z"/>
                <w:del w:id="7691" w:author="Jujia Li" w:date="2025-08-25T17:41:00Z" w16du:dateUtc="2025-08-25T22:41:00Z"/>
                <w:rFonts w:ascii="Times New Roman" w:eastAsia="Times New Roman" w:hAnsi="Times New Roman" w:cs="Times New Roman"/>
                <w:color w:val="000000"/>
                <w:kern w:val="0"/>
                <w:sz w:val="18"/>
                <w:szCs w:val="18"/>
                <w14:ligatures w14:val="none"/>
              </w:rPr>
            </w:pPr>
            <w:ins w:id="7692" w:author="Microsoft Word" w:date="2025-08-11T16:30:00Z" w16du:dateUtc="2025-08-11T21:30:00Z">
              <w:del w:id="7693" w:author="Jujia Li" w:date="2025-08-25T17:41:00Z" w16du:dateUtc="2025-08-25T22:41:00Z">
                <w:r w:rsidRPr="00286D16" w:rsidDel="004E77FC">
                  <w:rPr>
                    <w:rFonts w:ascii="Times New Roman" w:hAnsi="Times New Roman" w:cs="Times New Roman"/>
                    <w:color w:val="000000"/>
                    <w:sz w:val="18"/>
                    <w:szCs w:val="18"/>
                    <w:rPrChange w:id="7694" w:author="Jujia Li" w:date="2025-08-10T15:12:00Z" w16du:dateUtc="2025-08-10T20:12:00Z">
                      <w:rPr>
                        <w:rFonts w:ascii="Aptos Narrow" w:hAnsi="Aptos Narrow"/>
                        <w:color w:val="000000"/>
                        <w:sz w:val="22"/>
                        <w:szCs w:val="22"/>
                      </w:rPr>
                    </w:rPrChange>
                  </w:rPr>
                  <w:delText>0.19</w:delText>
                </w:r>
              </w:del>
            </w:ins>
          </w:p>
        </w:tc>
        <w:tc>
          <w:tcPr>
            <w:tcW w:w="380" w:type="pct"/>
            <w:noWrap/>
            <w:vAlign w:val="bottom"/>
            <w:hideMark/>
          </w:tcPr>
          <w:p w14:paraId="4A6C241A" w14:textId="0CE2B3CC" w:rsidR="004D28DD" w:rsidRPr="00286D16" w:rsidDel="004E77FC" w:rsidRDefault="004D28DD" w:rsidP="004D28DD">
            <w:pPr>
              <w:spacing w:after="120" w:line="360" w:lineRule="auto"/>
              <w:contextualSpacing/>
              <w:jc w:val="right"/>
              <w:rPr>
                <w:ins w:id="7695" w:author="Microsoft Word" w:date="2025-08-11T16:30:00Z" w16du:dateUtc="2025-08-11T21:30:00Z"/>
                <w:del w:id="7696" w:author="Jujia Li" w:date="2025-08-25T17:41:00Z" w16du:dateUtc="2025-08-25T22:41:00Z"/>
                <w:rFonts w:ascii="Times New Roman" w:eastAsia="Times New Roman" w:hAnsi="Times New Roman" w:cs="Times New Roman"/>
                <w:color w:val="000000"/>
                <w:kern w:val="0"/>
                <w:sz w:val="18"/>
                <w:szCs w:val="18"/>
                <w14:ligatures w14:val="none"/>
              </w:rPr>
            </w:pPr>
            <w:ins w:id="7697" w:author="Microsoft Word" w:date="2025-08-11T16:30:00Z" w16du:dateUtc="2025-08-11T21:30:00Z">
              <w:del w:id="7698" w:author="Jujia Li" w:date="2025-08-25T17:41:00Z" w16du:dateUtc="2025-08-25T22:41:00Z">
                <w:r w:rsidRPr="00286D16" w:rsidDel="004E77FC">
                  <w:rPr>
                    <w:rFonts w:ascii="Times New Roman" w:hAnsi="Times New Roman" w:cs="Times New Roman"/>
                    <w:color w:val="000000"/>
                    <w:sz w:val="18"/>
                    <w:szCs w:val="18"/>
                    <w:rPrChange w:id="7699" w:author="Jujia Li" w:date="2025-08-10T15:12:00Z" w16du:dateUtc="2025-08-10T20:12:00Z">
                      <w:rPr>
                        <w:rFonts w:ascii="Aptos Narrow" w:hAnsi="Aptos Narrow"/>
                        <w:color w:val="000000"/>
                        <w:sz w:val="22"/>
                        <w:szCs w:val="22"/>
                      </w:rPr>
                    </w:rPrChange>
                  </w:rPr>
                  <w:delText>4.88</w:delText>
                </w:r>
              </w:del>
            </w:ins>
          </w:p>
        </w:tc>
        <w:tc>
          <w:tcPr>
            <w:tcW w:w="316" w:type="pct"/>
            <w:gridSpan w:val="2"/>
            <w:noWrap/>
            <w:vAlign w:val="bottom"/>
            <w:hideMark/>
          </w:tcPr>
          <w:p w14:paraId="31B1D802" w14:textId="722A4689" w:rsidR="004D28DD" w:rsidRPr="00286D16" w:rsidDel="004E77FC" w:rsidRDefault="004D28DD" w:rsidP="004D28DD">
            <w:pPr>
              <w:spacing w:after="120" w:line="360" w:lineRule="auto"/>
              <w:contextualSpacing/>
              <w:jc w:val="right"/>
              <w:rPr>
                <w:ins w:id="7700" w:author="Microsoft Word" w:date="2025-08-11T16:30:00Z" w16du:dateUtc="2025-08-11T21:30:00Z"/>
                <w:del w:id="7701" w:author="Jujia Li" w:date="2025-08-25T17:41:00Z" w16du:dateUtc="2025-08-25T22:41:00Z"/>
                <w:rFonts w:ascii="Times New Roman" w:eastAsia="Times New Roman" w:hAnsi="Times New Roman" w:cs="Times New Roman"/>
                <w:color w:val="000000"/>
                <w:kern w:val="0"/>
                <w:sz w:val="18"/>
                <w:szCs w:val="18"/>
                <w14:ligatures w14:val="none"/>
              </w:rPr>
            </w:pPr>
            <w:ins w:id="7702" w:author="Microsoft Word" w:date="2025-08-11T16:30:00Z" w16du:dateUtc="2025-08-11T21:30:00Z">
              <w:del w:id="7703" w:author="Jujia Li" w:date="2025-08-25T17:41:00Z" w16du:dateUtc="2025-08-25T22:41:00Z">
                <w:r w:rsidRPr="00286D16" w:rsidDel="004E77FC">
                  <w:rPr>
                    <w:rFonts w:ascii="Times New Roman" w:hAnsi="Times New Roman" w:cs="Times New Roman"/>
                    <w:color w:val="000000"/>
                    <w:sz w:val="18"/>
                    <w:szCs w:val="18"/>
                    <w:rPrChange w:id="7704" w:author="Jujia Li" w:date="2025-08-10T15:12:00Z" w16du:dateUtc="2025-08-10T20:12:00Z">
                      <w:rPr>
                        <w:rFonts w:ascii="Aptos Narrow" w:hAnsi="Aptos Narrow"/>
                        <w:color w:val="000000"/>
                        <w:sz w:val="22"/>
                        <w:szCs w:val="22"/>
                      </w:rPr>
                    </w:rPrChange>
                  </w:rPr>
                  <w:delText>0.14</w:delText>
                </w:r>
              </w:del>
            </w:ins>
          </w:p>
        </w:tc>
        <w:tc>
          <w:tcPr>
            <w:tcW w:w="380" w:type="pct"/>
            <w:noWrap/>
            <w:vAlign w:val="bottom"/>
            <w:hideMark/>
          </w:tcPr>
          <w:p w14:paraId="0EB8810C" w14:textId="03A51F12" w:rsidR="004D28DD" w:rsidRPr="00286D16" w:rsidDel="004E77FC" w:rsidRDefault="004D28DD" w:rsidP="004D28DD">
            <w:pPr>
              <w:spacing w:after="120" w:line="360" w:lineRule="auto"/>
              <w:contextualSpacing/>
              <w:jc w:val="right"/>
              <w:rPr>
                <w:ins w:id="7705" w:author="Microsoft Word" w:date="2025-08-11T16:30:00Z" w16du:dateUtc="2025-08-11T21:30:00Z"/>
                <w:del w:id="7706" w:author="Jujia Li" w:date="2025-08-25T17:41:00Z" w16du:dateUtc="2025-08-25T22:41:00Z"/>
                <w:rFonts w:ascii="Times New Roman" w:eastAsia="Times New Roman" w:hAnsi="Times New Roman" w:cs="Times New Roman"/>
                <w:color w:val="000000"/>
                <w:kern w:val="0"/>
                <w:sz w:val="18"/>
                <w:szCs w:val="18"/>
                <w14:ligatures w14:val="none"/>
              </w:rPr>
            </w:pPr>
            <w:ins w:id="7707" w:author="Microsoft Word" w:date="2025-08-11T16:30:00Z" w16du:dateUtc="2025-08-11T21:30:00Z">
              <w:del w:id="7708" w:author="Jujia Li" w:date="2025-08-25T17:41:00Z" w16du:dateUtc="2025-08-25T22:41:00Z">
                <w:r w:rsidRPr="00286D16" w:rsidDel="004E77FC">
                  <w:rPr>
                    <w:rFonts w:ascii="Times New Roman" w:hAnsi="Times New Roman" w:cs="Times New Roman"/>
                    <w:color w:val="000000"/>
                    <w:sz w:val="18"/>
                    <w:szCs w:val="18"/>
                    <w:rPrChange w:id="7709" w:author="Jujia Li" w:date="2025-08-10T15:12:00Z" w16du:dateUtc="2025-08-10T20:12:00Z">
                      <w:rPr>
                        <w:rFonts w:ascii="Aptos Narrow" w:hAnsi="Aptos Narrow"/>
                        <w:color w:val="000000"/>
                        <w:sz w:val="22"/>
                        <w:szCs w:val="22"/>
                      </w:rPr>
                    </w:rPrChange>
                  </w:rPr>
                  <w:delText>3.83</w:delText>
                </w:r>
              </w:del>
            </w:ins>
          </w:p>
        </w:tc>
        <w:tc>
          <w:tcPr>
            <w:tcW w:w="321" w:type="pct"/>
            <w:noWrap/>
            <w:vAlign w:val="bottom"/>
            <w:hideMark/>
          </w:tcPr>
          <w:p w14:paraId="573B654D" w14:textId="1CC801D8" w:rsidR="004D28DD" w:rsidRPr="00286D16" w:rsidDel="004E77FC" w:rsidRDefault="004D28DD" w:rsidP="004D28DD">
            <w:pPr>
              <w:spacing w:after="120" w:line="360" w:lineRule="auto"/>
              <w:contextualSpacing/>
              <w:jc w:val="right"/>
              <w:rPr>
                <w:ins w:id="7710" w:author="Microsoft Word" w:date="2025-08-11T16:30:00Z" w16du:dateUtc="2025-08-11T21:30:00Z"/>
                <w:del w:id="7711" w:author="Jujia Li" w:date="2025-08-25T17:41:00Z" w16du:dateUtc="2025-08-25T22:41:00Z"/>
                <w:rFonts w:ascii="Times New Roman" w:eastAsia="Times New Roman" w:hAnsi="Times New Roman" w:cs="Times New Roman"/>
                <w:color w:val="000000"/>
                <w:kern w:val="0"/>
                <w:sz w:val="18"/>
                <w:szCs w:val="18"/>
                <w14:ligatures w14:val="none"/>
              </w:rPr>
            </w:pPr>
            <w:ins w:id="7712" w:author="Microsoft Word" w:date="2025-08-11T16:30:00Z" w16du:dateUtc="2025-08-11T21:30:00Z">
              <w:del w:id="7713" w:author="Jujia Li" w:date="2025-08-25T17:41:00Z" w16du:dateUtc="2025-08-25T22:41:00Z">
                <w:r w:rsidRPr="00286D16" w:rsidDel="004E77FC">
                  <w:rPr>
                    <w:rFonts w:ascii="Times New Roman" w:hAnsi="Times New Roman" w:cs="Times New Roman"/>
                    <w:color w:val="000000"/>
                    <w:sz w:val="18"/>
                    <w:szCs w:val="18"/>
                    <w:rPrChange w:id="7714" w:author="Jujia Li" w:date="2025-08-10T15:12:00Z" w16du:dateUtc="2025-08-10T20:12:00Z">
                      <w:rPr>
                        <w:rFonts w:ascii="Aptos Narrow" w:hAnsi="Aptos Narrow"/>
                        <w:color w:val="000000"/>
                        <w:sz w:val="22"/>
                        <w:szCs w:val="22"/>
                      </w:rPr>
                    </w:rPrChange>
                  </w:rPr>
                  <w:delText>0.11</w:delText>
                </w:r>
              </w:del>
            </w:ins>
          </w:p>
        </w:tc>
        <w:tc>
          <w:tcPr>
            <w:tcW w:w="428" w:type="pct"/>
            <w:noWrap/>
            <w:vAlign w:val="bottom"/>
            <w:hideMark/>
          </w:tcPr>
          <w:p w14:paraId="1CAA20CD" w14:textId="2FEC9CC5" w:rsidR="004D28DD" w:rsidRPr="00286D16" w:rsidDel="004E77FC" w:rsidRDefault="004D28DD" w:rsidP="004D28DD">
            <w:pPr>
              <w:spacing w:after="120" w:line="360" w:lineRule="auto"/>
              <w:contextualSpacing/>
              <w:jc w:val="right"/>
              <w:rPr>
                <w:ins w:id="7715" w:author="Microsoft Word" w:date="2025-08-11T16:30:00Z" w16du:dateUtc="2025-08-11T21:30:00Z"/>
                <w:del w:id="7716" w:author="Jujia Li" w:date="2025-08-25T17:41:00Z" w16du:dateUtc="2025-08-25T22:41:00Z"/>
                <w:rFonts w:ascii="Times New Roman" w:eastAsia="Times New Roman" w:hAnsi="Times New Roman" w:cs="Times New Roman"/>
                <w:color w:val="000000"/>
                <w:kern w:val="0"/>
                <w:sz w:val="18"/>
                <w:szCs w:val="18"/>
                <w14:ligatures w14:val="none"/>
              </w:rPr>
            </w:pPr>
            <w:ins w:id="7717" w:author="Microsoft Word" w:date="2025-08-11T16:30:00Z" w16du:dateUtc="2025-08-11T21:30:00Z">
              <w:del w:id="7718" w:author="Jujia Li" w:date="2025-08-25T17:41:00Z" w16du:dateUtc="2025-08-25T22:41:00Z">
                <w:r w:rsidRPr="00286D16" w:rsidDel="004E77FC">
                  <w:rPr>
                    <w:rFonts w:ascii="Times New Roman" w:hAnsi="Times New Roman" w:cs="Times New Roman"/>
                    <w:color w:val="000000"/>
                    <w:sz w:val="18"/>
                    <w:szCs w:val="18"/>
                    <w:rPrChange w:id="7719" w:author="Jujia Li" w:date="2025-08-10T15:12:00Z" w16du:dateUtc="2025-08-10T20:12:00Z">
                      <w:rPr>
                        <w:rFonts w:ascii="Aptos Narrow" w:hAnsi="Aptos Narrow"/>
                        <w:color w:val="000000"/>
                        <w:sz w:val="22"/>
                        <w:szCs w:val="22"/>
                      </w:rPr>
                    </w:rPrChange>
                  </w:rPr>
                  <w:delText>26.38</w:delText>
                </w:r>
              </w:del>
            </w:ins>
          </w:p>
        </w:tc>
        <w:tc>
          <w:tcPr>
            <w:tcW w:w="344" w:type="pct"/>
            <w:vAlign w:val="bottom"/>
          </w:tcPr>
          <w:p w14:paraId="45B92C8B" w14:textId="7822DFBA" w:rsidR="004D28DD" w:rsidRPr="00286D16" w:rsidDel="004E77FC" w:rsidRDefault="004D28DD" w:rsidP="004D28DD">
            <w:pPr>
              <w:spacing w:after="120" w:line="360" w:lineRule="auto"/>
              <w:contextualSpacing/>
              <w:jc w:val="right"/>
              <w:rPr>
                <w:ins w:id="7720" w:author="Microsoft Word" w:date="2025-08-11T16:30:00Z" w16du:dateUtc="2025-08-11T21:30:00Z"/>
                <w:del w:id="7721" w:author="Jujia Li" w:date="2025-08-25T17:41:00Z" w16du:dateUtc="2025-08-25T22:41:00Z"/>
                <w:rFonts w:ascii="Times New Roman" w:hAnsi="Times New Roman" w:cs="Times New Roman"/>
                <w:sz w:val="18"/>
                <w:szCs w:val="18"/>
              </w:rPr>
            </w:pPr>
            <w:ins w:id="7722" w:author="Microsoft Word" w:date="2025-08-11T16:30:00Z" w16du:dateUtc="2025-08-11T21:30:00Z">
              <w:del w:id="7723" w:author="Jujia Li" w:date="2025-08-25T17:41:00Z" w16du:dateUtc="2025-08-25T22:41:00Z">
                <w:r w:rsidRPr="00286D16" w:rsidDel="004E77FC">
                  <w:rPr>
                    <w:rFonts w:ascii="Times New Roman" w:hAnsi="Times New Roman" w:cs="Times New Roman"/>
                    <w:color w:val="000000"/>
                    <w:sz w:val="18"/>
                    <w:szCs w:val="18"/>
                    <w:rPrChange w:id="7724" w:author="Jujia Li" w:date="2025-08-10T15:12:00Z" w16du:dateUtc="2025-08-10T20:12:00Z">
                      <w:rPr>
                        <w:rFonts w:ascii="Aptos Narrow" w:hAnsi="Aptos Narrow"/>
                        <w:color w:val="000000"/>
                        <w:sz w:val="22"/>
                        <w:szCs w:val="22"/>
                      </w:rPr>
                    </w:rPrChange>
                  </w:rPr>
                  <w:delText>0.19</w:delText>
                </w:r>
              </w:del>
            </w:ins>
          </w:p>
        </w:tc>
      </w:tr>
      <w:tr w:rsidR="004D28DD" w:rsidRPr="006A0CE7" w:rsidDel="004E77FC" w14:paraId="20971576" w14:textId="01C41A56" w:rsidTr="005E344C">
        <w:trPr>
          <w:trHeight w:val="290"/>
          <w:ins w:id="7725" w:author="Microsoft Word" w:date="2025-08-11T16:30:00Z"/>
          <w:del w:id="7726" w:author="Jujia Li" w:date="2025-08-25T17:41:00Z"/>
        </w:trPr>
        <w:tc>
          <w:tcPr>
            <w:tcW w:w="808" w:type="pct"/>
            <w:noWrap/>
            <w:vAlign w:val="bottom"/>
            <w:hideMark/>
          </w:tcPr>
          <w:p w14:paraId="3CE4441B" w14:textId="3C9A15BD" w:rsidR="004D28DD" w:rsidRPr="00221F0A" w:rsidDel="004E77FC" w:rsidRDefault="004D28DD" w:rsidP="004D28DD">
            <w:pPr>
              <w:spacing w:after="120" w:line="360" w:lineRule="auto"/>
              <w:contextualSpacing/>
              <w:rPr>
                <w:ins w:id="7727" w:author="Microsoft Word" w:date="2025-08-11T16:30:00Z" w16du:dateUtc="2025-08-11T21:30:00Z"/>
                <w:del w:id="7728" w:author="Jujia Li" w:date="2025-08-25T17:41:00Z" w16du:dateUtc="2025-08-25T22:41:00Z"/>
                <w:rFonts w:ascii="Times New Roman" w:eastAsia="Times New Roman" w:hAnsi="Times New Roman" w:cs="Times New Roman"/>
                <w:color w:val="000000"/>
                <w:kern w:val="0"/>
                <w:sz w:val="18"/>
                <w:szCs w:val="18"/>
                <w14:ligatures w14:val="none"/>
              </w:rPr>
            </w:pPr>
            <w:ins w:id="7729" w:author="Microsoft Word" w:date="2025-08-11T16:30:00Z" w16du:dateUtc="2025-08-11T21:30:00Z">
              <w:del w:id="7730" w:author="Jujia Li" w:date="2025-08-25T17:41:00Z" w16du:dateUtc="2025-08-25T22:41:00Z">
                <w:r w:rsidRPr="005E344C" w:rsidDel="004E77FC">
                  <w:rPr>
                    <w:rFonts w:ascii="Times New Roman" w:hAnsi="Times New Roman" w:cs="Times New Roman"/>
                    <w:color w:val="000000"/>
                    <w:sz w:val="18"/>
                    <w:szCs w:val="18"/>
                  </w:rPr>
                  <w:delText>MORGAN</w:delText>
                </w:r>
              </w:del>
            </w:ins>
          </w:p>
        </w:tc>
        <w:tc>
          <w:tcPr>
            <w:tcW w:w="566" w:type="pct"/>
            <w:vAlign w:val="bottom"/>
          </w:tcPr>
          <w:p w14:paraId="1C15978D" w14:textId="15DC4767" w:rsidR="004D28DD" w:rsidRPr="00286D16" w:rsidDel="004E77FC" w:rsidRDefault="004D28DD" w:rsidP="004D28DD">
            <w:pPr>
              <w:spacing w:after="120" w:line="360" w:lineRule="auto"/>
              <w:contextualSpacing/>
              <w:jc w:val="right"/>
              <w:rPr>
                <w:ins w:id="7731" w:author="Microsoft Word" w:date="2025-08-11T16:30:00Z" w16du:dateUtc="2025-08-11T21:30:00Z"/>
                <w:del w:id="7732" w:author="Jujia Li" w:date="2025-08-25T17:41:00Z" w16du:dateUtc="2025-08-25T22:41:00Z"/>
                <w:rFonts w:ascii="Times New Roman" w:hAnsi="Times New Roman" w:cs="Times New Roman"/>
                <w:sz w:val="18"/>
                <w:szCs w:val="18"/>
              </w:rPr>
            </w:pPr>
            <w:ins w:id="7733" w:author="Microsoft Word" w:date="2025-08-11T16:30:00Z" w16du:dateUtc="2025-08-11T21:30:00Z">
              <w:del w:id="7734" w:author="Jujia Li" w:date="2025-08-25T17:41:00Z" w16du:dateUtc="2025-08-25T22:41:00Z">
                <w:r w:rsidRPr="005E344C" w:rsidDel="004E77FC">
                  <w:rPr>
                    <w:rFonts w:ascii="Times New Roman" w:hAnsi="Times New Roman" w:cs="Times New Roman"/>
                    <w:color w:val="000000"/>
                    <w:sz w:val="18"/>
                    <w:szCs w:val="18"/>
                  </w:rPr>
                  <w:delText>119201.37</w:delText>
                </w:r>
              </w:del>
            </w:ins>
          </w:p>
        </w:tc>
        <w:tc>
          <w:tcPr>
            <w:tcW w:w="454" w:type="pct"/>
            <w:noWrap/>
            <w:vAlign w:val="bottom"/>
            <w:hideMark/>
          </w:tcPr>
          <w:p w14:paraId="0363CA9A" w14:textId="63B2C8CB" w:rsidR="004D28DD" w:rsidRPr="00286D16" w:rsidDel="004E77FC" w:rsidRDefault="004D28DD" w:rsidP="004D28DD">
            <w:pPr>
              <w:spacing w:after="120" w:line="360" w:lineRule="auto"/>
              <w:contextualSpacing/>
              <w:jc w:val="right"/>
              <w:rPr>
                <w:ins w:id="7735" w:author="Microsoft Word" w:date="2025-08-11T16:30:00Z" w16du:dateUtc="2025-08-11T21:30:00Z"/>
                <w:del w:id="7736" w:author="Jujia Li" w:date="2025-08-25T17:41:00Z" w16du:dateUtc="2025-08-25T22:41:00Z"/>
                <w:rFonts w:ascii="Times New Roman" w:eastAsia="Times New Roman" w:hAnsi="Times New Roman" w:cs="Times New Roman"/>
                <w:color w:val="000000"/>
                <w:kern w:val="0"/>
                <w:sz w:val="18"/>
                <w:szCs w:val="18"/>
                <w14:ligatures w14:val="none"/>
              </w:rPr>
            </w:pPr>
            <w:ins w:id="7737" w:author="Microsoft Word" w:date="2025-08-11T16:30:00Z" w16du:dateUtc="2025-08-11T21:30:00Z">
              <w:del w:id="7738" w:author="Jujia Li" w:date="2025-08-25T17:41:00Z" w16du:dateUtc="2025-08-25T22:41:00Z">
                <w:r w:rsidRPr="00286D16" w:rsidDel="004E77FC">
                  <w:rPr>
                    <w:rFonts w:ascii="Times New Roman" w:hAnsi="Times New Roman" w:cs="Times New Roman"/>
                    <w:color w:val="000000"/>
                    <w:sz w:val="18"/>
                    <w:szCs w:val="18"/>
                    <w:rPrChange w:id="7739" w:author="Jujia Li" w:date="2025-08-10T15:12:00Z" w16du:dateUtc="2025-08-10T20:12:00Z">
                      <w:rPr>
                        <w:rFonts w:ascii="Aptos Narrow" w:hAnsi="Aptos Narrow"/>
                        <w:color w:val="000000"/>
                        <w:sz w:val="22"/>
                        <w:szCs w:val="22"/>
                      </w:rPr>
                    </w:rPrChange>
                  </w:rPr>
                  <w:delText>4.07</w:delText>
                </w:r>
              </w:del>
            </w:ins>
          </w:p>
        </w:tc>
        <w:tc>
          <w:tcPr>
            <w:tcW w:w="308" w:type="pct"/>
            <w:gridSpan w:val="2"/>
            <w:noWrap/>
            <w:vAlign w:val="bottom"/>
            <w:hideMark/>
          </w:tcPr>
          <w:p w14:paraId="26602946" w14:textId="675374CB" w:rsidR="004D28DD" w:rsidRPr="00286D16" w:rsidDel="004E77FC" w:rsidRDefault="004D28DD" w:rsidP="004D28DD">
            <w:pPr>
              <w:spacing w:after="120" w:line="360" w:lineRule="auto"/>
              <w:contextualSpacing/>
              <w:jc w:val="right"/>
              <w:rPr>
                <w:ins w:id="7740" w:author="Microsoft Word" w:date="2025-08-11T16:30:00Z" w16du:dateUtc="2025-08-11T21:30:00Z"/>
                <w:del w:id="7741" w:author="Jujia Li" w:date="2025-08-25T17:41:00Z" w16du:dateUtc="2025-08-25T22:41:00Z"/>
                <w:rFonts w:ascii="Times New Roman" w:eastAsia="Times New Roman" w:hAnsi="Times New Roman" w:cs="Times New Roman"/>
                <w:color w:val="000000"/>
                <w:kern w:val="0"/>
                <w:sz w:val="18"/>
                <w:szCs w:val="18"/>
                <w14:ligatures w14:val="none"/>
              </w:rPr>
            </w:pPr>
            <w:ins w:id="7742" w:author="Microsoft Word" w:date="2025-08-11T16:30:00Z" w16du:dateUtc="2025-08-11T21:30:00Z">
              <w:del w:id="7743" w:author="Jujia Li" w:date="2025-08-25T17:41:00Z" w16du:dateUtc="2025-08-25T22:41:00Z">
                <w:r w:rsidRPr="00286D16" w:rsidDel="004E77FC">
                  <w:rPr>
                    <w:rFonts w:ascii="Times New Roman" w:hAnsi="Times New Roman" w:cs="Times New Roman"/>
                    <w:color w:val="000000"/>
                    <w:sz w:val="18"/>
                    <w:szCs w:val="18"/>
                    <w:rPrChange w:id="7744" w:author="Jujia Li" w:date="2025-08-10T15:12:00Z" w16du:dateUtc="2025-08-10T20:12:00Z">
                      <w:rPr>
                        <w:rFonts w:ascii="Aptos Narrow" w:hAnsi="Aptos Narrow"/>
                        <w:color w:val="000000"/>
                        <w:sz w:val="22"/>
                        <w:szCs w:val="22"/>
                      </w:rPr>
                    </w:rPrChange>
                  </w:rPr>
                  <w:delText>0.09</w:delText>
                </w:r>
              </w:del>
            </w:ins>
          </w:p>
        </w:tc>
        <w:tc>
          <w:tcPr>
            <w:tcW w:w="380" w:type="pct"/>
            <w:noWrap/>
            <w:vAlign w:val="bottom"/>
            <w:hideMark/>
          </w:tcPr>
          <w:p w14:paraId="521C262A" w14:textId="33EF3B5E" w:rsidR="004D28DD" w:rsidRPr="00286D16" w:rsidDel="004E77FC" w:rsidRDefault="004D28DD" w:rsidP="004D28DD">
            <w:pPr>
              <w:spacing w:after="120" w:line="360" w:lineRule="auto"/>
              <w:contextualSpacing/>
              <w:jc w:val="right"/>
              <w:rPr>
                <w:ins w:id="7745" w:author="Microsoft Word" w:date="2025-08-11T16:30:00Z" w16du:dateUtc="2025-08-11T21:30:00Z"/>
                <w:del w:id="7746" w:author="Jujia Li" w:date="2025-08-25T17:41:00Z" w16du:dateUtc="2025-08-25T22:41:00Z"/>
                <w:rFonts w:ascii="Times New Roman" w:eastAsia="Times New Roman" w:hAnsi="Times New Roman" w:cs="Times New Roman"/>
                <w:color w:val="000000"/>
                <w:kern w:val="0"/>
                <w:sz w:val="18"/>
                <w:szCs w:val="18"/>
                <w14:ligatures w14:val="none"/>
              </w:rPr>
            </w:pPr>
            <w:ins w:id="7747" w:author="Microsoft Word" w:date="2025-08-11T16:30:00Z" w16du:dateUtc="2025-08-11T21:30:00Z">
              <w:del w:id="7748" w:author="Jujia Li" w:date="2025-08-25T17:41:00Z" w16du:dateUtc="2025-08-25T22:41:00Z">
                <w:r w:rsidRPr="00286D16" w:rsidDel="004E77FC">
                  <w:rPr>
                    <w:rFonts w:ascii="Times New Roman" w:hAnsi="Times New Roman" w:cs="Times New Roman"/>
                    <w:color w:val="000000"/>
                    <w:sz w:val="18"/>
                    <w:szCs w:val="18"/>
                    <w:rPrChange w:id="7749" w:author="Jujia Li" w:date="2025-08-10T15:12:00Z" w16du:dateUtc="2025-08-10T20:12:00Z">
                      <w:rPr>
                        <w:rFonts w:ascii="Aptos Narrow" w:hAnsi="Aptos Narrow"/>
                        <w:color w:val="000000"/>
                        <w:sz w:val="22"/>
                        <w:szCs w:val="22"/>
                      </w:rPr>
                    </w:rPrChange>
                  </w:rPr>
                  <w:delText>3.55</w:delText>
                </w:r>
              </w:del>
            </w:ins>
          </w:p>
        </w:tc>
        <w:tc>
          <w:tcPr>
            <w:tcW w:w="315" w:type="pct"/>
            <w:gridSpan w:val="2"/>
            <w:noWrap/>
            <w:vAlign w:val="bottom"/>
            <w:hideMark/>
          </w:tcPr>
          <w:p w14:paraId="1CF0FAE4" w14:textId="59D4CFE1" w:rsidR="004D28DD" w:rsidRPr="00286D16" w:rsidDel="004E77FC" w:rsidRDefault="004D28DD" w:rsidP="004D28DD">
            <w:pPr>
              <w:spacing w:after="120" w:line="360" w:lineRule="auto"/>
              <w:contextualSpacing/>
              <w:jc w:val="right"/>
              <w:rPr>
                <w:ins w:id="7750" w:author="Microsoft Word" w:date="2025-08-11T16:30:00Z" w16du:dateUtc="2025-08-11T21:30:00Z"/>
                <w:del w:id="7751" w:author="Jujia Li" w:date="2025-08-25T17:41:00Z" w16du:dateUtc="2025-08-25T22:41:00Z"/>
                <w:rFonts w:ascii="Times New Roman" w:eastAsia="Times New Roman" w:hAnsi="Times New Roman" w:cs="Times New Roman"/>
                <w:color w:val="000000"/>
                <w:kern w:val="0"/>
                <w:sz w:val="18"/>
                <w:szCs w:val="18"/>
                <w14:ligatures w14:val="none"/>
              </w:rPr>
            </w:pPr>
            <w:ins w:id="7752" w:author="Microsoft Word" w:date="2025-08-11T16:30:00Z" w16du:dateUtc="2025-08-11T21:30:00Z">
              <w:del w:id="7753" w:author="Jujia Li" w:date="2025-08-25T17:41:00Z" w16du:dateUtc="2025-08-25T22:41:00Z">
                <w:r w:rsidRPr="00286D16" w:rsidDel="004E77FC">
                  <w:rPr>
                    <w:rFonts w:ascii="Times New Roman" w:hAnsi="Times New Roman" w:cs="Times New Roman"/>
                    <w:color w:val="000000"/>
                    <w:sz w:val="18"/>
                    <w:szCs w:val="18"/>
                    <w:rPrChange w:id="7754"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63D5CA4D" w14:textId="7D0C95F3" w:rsidR="004D28DD" w:rsidRPr="00286D16" w:rsidDel="004E77FC" w:rsidRDefault="004D28DD" w:rsidP="004D28DD">
            <w:pPr>
              <w:spacing w:after="120" w:line="360" w:lineRule="auto"/>
              <w:contextualSpacing/>
              <w:jc w:val="right"/>
              <w:rPr>
                <w:ins w:id="7755" w:author="Microsoft Word" w:date="2025-08-11T16:30:00Z" w16du:dateUtc="2025-08-11T21:30:00Z"/>
                <w:del w:id="7756" w:author="Jujia Li" w:date="2025-08-25T17:41:00Z" w16du:dateUtc="2025-08-25T22:41:00Z"/>
                <w:rFonts w:ascii="Times New Roman" w:eastAsia="Times New Roman" w:hAnsi="Times New Roman" w:cs="Times New Roman"/>
                <w:color w:val="000000"/>
                <w:kern w:val="0"/>
                <w:sz w:val="18"/>
                <w:szCs w:val="18"/>
                <w14:ligatures w14:val="none"/>
              </w:rPr>
            </w:pPr>
            <w:ins w:id="7757" w:author="Microsoft Word" w:date="2025-08-11T16:30:00Z" w16du:dateUtc="2025-08-11T21:30:00Z">
              <w:del w:id="7758" w:author="Jujia Li" w:date="2025-08-25T17:41:00Z" w16du:dateUtc="2025-08-25T22:41:00Z">
                <w:r w:rsidRPr="00286D16" w:rsidDel="004E77FC">
                  <w:rPr>
                    <w:rFonts w:ascii="Times New Roman" w:hAnsi="Times New Roman" w:cs="Times New Roman"/>
                    <w:color w:val="000000"/>
                    <w:sz w:val="18"/>
                    <w:szCs w:val="18"/>
                    <w:rPrChange w:id="7759" w:author="Jujia Li" w:date="2025-08-10T15:12:00Z" w16du:dateUtc="2025-08-10T20:12:00Z">
                      <w:rPr>
                        <w:rFonts w:ascii="Aptos Narrow" w:hAnsi="Aptos Narrow"/>
                        <w:color w:val="000000"/>
                        <w:sz w:val="22"/>
                        <w:szCs w:val="22"/>
                      </w:rPr>
                    </w:rPrChange>
                  </w:rPr>
                  <w:delText>2.69</w:delText>
                </w:r>
              </w:del>
            </w:ins>
          </w:p>
        </w:tc>
        <w:tc>
          <w:tcPr>
            <w:tcW w:w="316" w:type="pct"/>
            <w:gridSpan w:val="2"/>
            <w:noWrap/>
            <w:vAlign w:val="bottom"/>
            <w:hideMark/>
          </w:tcPr>
          <w:p w14:paraId="1BBEE522" w14:textId="72CB20CB" w:rsidR="004D28DD" w:rsidRPr="00286D16" w:rsidDel="004E77FC" w:rsidRDefault="004D28DD" w:rsidP="004D28DD">
            <w:pPr>
              <w:spacing w:after="120" w:line="360" w:lineRule="auto"/>
              <w:contextualSpacing/>
              <w:jc w:val="right"/>
              <w:rPr>
                <w:ins w:id="7760" w:author="Microsoft Word" w:date="2025-08-11T16:30:00Z" w16du:dateUtc="2025-08-11T21:30:00Z"/>
                <w:del w:id="7761" w:author="Jujia Li" w:date="2025-08-25T17:41:00Z" w16du:dateUtc="2025-08-25T22:41:00Z"/>
                <w:rFonts w:ascii="Times New Roman" w:eastAsia="Times New Roman" w:hAnsi="Times New Roman" w:cs="Times New Roman"/>
                <w:color w:val="000000"/>
                <w:kern w:val="0"/>
                <w:sz w:val="18"/>
                <w:szCs w:val="18"/>
                <w14:ligatures w14:val="none"/>
              </w:rPr>
            </w:pPr>
            <w:ins w:id="7762" w:author="Microsoft Word" w:date="2025-08-11T16:30:00Z" w16du:dateUtc="2025-08-11T21:30:00Z">
              <w:del w:id="7763" w:author="Jujia Li" w:date="2025-08-25T17:41:00Z" w16du:dateUtc="2025-08-25T22:41:00Z">
                <w:r w:rsidRPr="00286D16" w:rsidDel="004E77FC">
                  <w:rPr>
                    <w:rFonts w:ascii="Times New Roman" w:hAnsi="Times New Roman" w:cs="Times New Roman"/>
                    <w:color w:val="000000"/>
                    <w:sz w:val="18"/>
                    <w:szCs w:val="18"/>
                    <w:rPrChange w:id="7764" w:author="Jujia Li" w:date="2025-08-10T15:12:00Z" w16du:dateUtc="2025-08-10T20:12:00Z">
                      <w:rPr>
                        <w:rFonts w:ascii="Aptos Narrow" w:hAnsi="Aptos Narrow"/>
                        <w:color w:val="000000"/>
                        <w:sz w:val="22"/>
                        <w:szCs w:val="22"/>
                      </w:rPr>
                    </w:rPrChange>
                  </w:rPr>
                  <w:delText>0.06</w:delText>
                </w:r>
              </w:del>
            </w:ins>
          </w:p>
        </w:tc>
        <w:tc>
          <w:tcPr>
            <w:tcW w:w="380" w:type="pct"/>
            <w:noWrap/>
            <w:vAlign w:val="bottom"/>
            <w:hideMark/>
          </w:tcPr>
          <w:p w14:paraId="0569182E" w14:textId="634BA294" w:rsidR="004D28DD" w:rsidRPr="00286D16" w:rsidDel="004E77FC" w:rsidRDefault="004D28DD" w:rsidP="004D28DD">
            <w:pPr>
              <w:spacing w:after="120" w:line="360" w:lineRule="auto"/>
              <w:contextualSpacing/>
              <w:jc w:val="right"/>
              <w:rPr>
                <w:ins w:id="7765" w:author="Microsoft Word" w:date="2025-08-11T16:30:00Z" w16du:dateUtc="2025-08-11T21:30:00Z"/>
                <w:del w:id="7766" w:author="Jujia Li" w:date="2025-08-25T17:41:00Z" w16du:dateUtc="2025-08-25T22:41:00Z"/>
                <w:rFonts w:ascii="Times New Roman" w:eastAsia="Times New Roman" w:hAnsi="Times New Roman" w:cs="Times New Roman"/>
                <w:color w:val="000000"/>
                <w:kern w:val="0"/>
                <w:sz w:val="18"/>
                <w:szCs w:val="18"/>
                <w14:ligatures w14:val="none"/>
              </w:rPr>
            </w:pPr>
            <w:ins w:id="7767" w:author="Microsoft Word" w:date="2025-08-11T16:30:00Z" w16du:dateUtc="2025-08-11T21:30:00Z">
              <w:del w:id="7768" w:author="Jujia Li" w:date="2025-08-25T17:41:00Z" w16du:dateUtc="2025-08-25T22:41:00Z">
                <w:r w:rsidRPr="00286D16" w:rsidDel="004E77FC">
                  <w:rPr>
                    <w:rFonts w:ascii="Times New Roman" w:hAnsi="Times New Roman" w:cs="Times New Roman"/>
                    <w:color w:val="000000"/>
                    <w:sz w:val="18"/>
                    <w:szCs w:val="18"/>
                    <w:rPrChange w:id="7769" w:author="Jujia Li" w:date="2025-08-10T15:12:00Z" w16du:dateUtc="2025-08-10T20:12:00Z">
                      <w:rPr>
                        <w:rFonts w:ascii="Aptos Narrow" w:hAnsi="Aptos Narrow"/>
                        <w:color w:val="000000"/>
                        <w:sz w:val="22"/>
                        <w:szCs w:val="22"/>
                      </w:rPr>
                    </w:rPrChange>
                  </w:rPr>
                  <w:delText>2.07</w:delText>
                </w:r>
              </w:del>
            </w:ins>
          </w:p>
        </w:tc>
        <w:tc>
          <w:tcPr>
            <w:tcW w:w="321" w:type="pct"/>
            <w:noWrap/>
            <w:vAlign w:val="bottom"/>
            <w:hideMark/>
          </w:tcPr>
          <w:p w14:paraId="2BD1537C" w14:textId="56C6B341" w:rsidR="004D28DD" w:rsidRPr="00286D16" w:rsidDel="004E77FC" w:rsidRDefault="004D28DD" w:rsidP="004D28DD">
            <w:pPr>
              <w:spacing w:after="120" w:line="360" w:lineRule="auto"/>
              <w:contextualSpacing/>
              <w:jc w:val="right"/>
              <w:rPr>
                <w:ins w:id="7770" w:author="Microsoft Word" w:date="2025-08-11T16:30:00Z" w16du:dateUtc="2025-08-11T21:30:00Z"/>
                <w:del w:id="7771" w:author="Jujia Li" w:date="2025-08-25T17:41:00Z" w16du:dateUtc="2025-08-25T22:41:00Z"/>
                <w:rFonts w:ascii="Times New Roman" w:eastAsia="Times New Roman" w:hAnsi="Times New Roman" w:cs="Times New Roman"/>
                <w:color w:val="000000"/>
                <w:kern w:val="0"/>
                <w:sz w:val="18"/>
                <w:szCs w:val="18"/>
                <w14:ligatures w14:val="none"/>
              </w:rPr>
            </w:pPr>
            <w:ins w:id="7772" w:author="Microsoft Word" w:date="2025-08-11T16:30:00Z" w16du:dateUtc="2025-08-11T21:30:00Z">
              <w:del w:id="7773" w:author="Jujia Li" w:date="2025-08-25T17:41:00Z" w16du:dateUtc="2025-08-25T22:41:00Z">
                <w:r w:rsidRPr="00286D16" w:rsidDel="004E77FC">
                  <w:rPr>
                    <w:rFonts w:ascii="Times New Roman" w:hAnsi="Times New Roman" w:cs="Times New Roman"/>
                    <w:color w:val="000000"/>
                    <w:sz w:val="18"/>
                    <w:szCs w:val="18"/>
                    <w:rPrChange w:id="7774" w:author="Jujia Li" w:date="2025-08-10T15:12:00Z" w16du:dateUtc="2025-08-10T20:12:00Z">
                      <w:rPr>
                        <w:rFonts w:ascii="Aptos Narrow" w:hAnsi="Aptos Narrow"/>
                        <w:color w:val="000000"/>
                        <w:sz w:val="22"/>
                        <w:szCs w:val="22"/>
                      </w:rPr>
                    </w:rPrChange>
                  </w:rPr>
                  <w:delText>0.05</w:delText>
                </w:r>
              </w:del>
            </w:ins>
          </w:p>
        </w:tc>
        <w:tc>
          <w:tcPr>
            <w:tcW w:w="428" w:type="pct"/>
            <w:noWrap/>
            <w:vAlign w:val="bottom"/>
            <w:hideMark/>
          </w:tcPr>
          <w:p w14:paraId="187C8D6C" w14:textId="2D905DB2" w:rsidR="004D28DD" w:rsidRPr="00286D16" w:rsidDel="004E77FC" w:rsidRDefault="004D28DD" w:rsidP="004D28DD">
            <w:pPr>
              <w:spacing w:after="120" w:line="360" w:lineRule="auto"/>
              <w:contextualSpacing/>
              <w:jc w:val="right"/>
              <w:rPr>
                <w:ins w:id="7775" w:author="Microsoft Word" w:date="2025-08-11T16:30:00Z" w16du:dateUtc="2025-08-11T21:30:00Z"/>
                <w:del w:id="7776" w:author="Jujia Li" w:date="2025-08-25T17:41:00Z" w16du:dateUtc="2025-08-25T22:41:00Z"/>
                <w:rFonts w:ascii="Times New Roman" w:eastAsia="Times New Roman" w:hAnsi="Times New Roman" w:cs="Times New Roman"/>
                <w:color w:val="000000"/>
                <w:kern w:val="0"/>
                <w:sz w:val="18"/>
                <w:szCs w:val="18"/>
                <w14:ligatures w14:val="none"/>
              </w:rPr>
            </w:pPr>
            <w:ins w:id="7777" w:author="Microsoft Word" w:date="2025-08-11T16:30:00Z" w16du:dateUtc="2025-08-11T21:30:00Z">
              <w:del w:id="7778" w:author="Jujia Li" w:date="2025-08-25T17:41:00Z" w16du:dateUtc="2025-08-25T22:41:00Z">
                <w:r w:rsidRPr="00286D16" w:rsidDel="004E77FC">
                  <w:rPr>
                    <w:rFonts w:ascii="Times New Roman" w:hAnsi="Times New Roman" w:cs="Times New Roman"/>
                    <w:color w:val="000000"/>
                    <w:sz w:val="18"/>
                    <w:szCs w:val="18"/>
                    <w:rPrChange w:id="7779" w:author="Jujia Li" w:date="2025-08-10T15:12:00Z" w16du:dateUtc="2025-08-10T20:12:00Z">
                      <w:rPr>
                        <w:rFonts w:ascii="Aptos Narrow" w:hAnsi="Aptos Narrow"/>
                        <w:color w:val="000000"/>
                        <w:sz w:val="22"/>
                        <w:szCs w:val="22"/>
                      </w:rPr>
                    </w:rPrChange>
                  </w:rPr>
                  <w:delText>12.38</w:delText>
                </w:r>
              </w:del>
            </w:ins>
          </w:p>
        </w:tc>
        <w:tc>
          <w:tcPr>
            <w:tcW w:w="344" w:type="pct"/>
            <w:vAlign w:val="bottom"/>
          </w:tcPr>
          <w:p w14:paraId="7D4A25BF" w14:textId="0FD88DC9" w:rsidR="004D28DD" w:rsidRPr="00286D16" w:rsidDel="004E77FC" w:rsidRDefault="004D28DD" w:rsidP="004D28DD">
            <w:pPr>
              <w:spacing w:after="120" w:line="360" w:lineRule="auto"/>
              <w:contextualSpacing/>
              <w:jc w:val="right"/>
              <w:rPr>
                <w:ins w:id="7780" w:author="Microsoft Word" w:date="2025-08-11T16:30:00Z" w16du:dateUtc="2025-08-11T21:30:00Z"/>
                <w:del w:id="7781" w:author="Jujia Li" w:date="2025-08-25T17:41:00Z" w16du:dateUtc="2025-08-25T22:41:00Z"/>
                <w:rFonts w:ascii="Times New Roman" w:hAnsi="Times New Roman" w:cs="Times New Roman"/>
                <w:sz w:val="18"/>
                <w:szCs w:val="18"/>
              </w:rPr>
            </w:pPr>
            <w:ins w:id="7782" w:author="Microsoft Word" w:date="2025-08-11T16:30:00Z" w16du:dateUtc="2025-08-11T21:30:00Z">
              <w:del w:id="7783" w:author="Jujia Li" w:date="2025-08-25T17:41:00Z" w16du:dateUtc="2025-08-25T22:41:00Z">
                <w:r w:rsidRPr="00286D16" w:rsidDel="004E77FC">
                  <w:rPr>
                    <w:rFonts w:ascii="Times New Roman" w:hAnsi="Times New Roman" w:cs="Times New Roman"/>
                    <w:color w:val="000000"/>
                    <w:sz w:val="18"/>
                    <w:szCs w:val="18"/>
                    <w:rPrChange w:id="7784" w:author="Jujia Li" w:date="2025-08-10T15:12:00Z" w16du:dateUtc="2025-08-10T20:12:00Z">
                      <w:rPr>
                        <w:rFonts w:ascii="Aptos Narrow" w:hAnsi="Aptos Narrow"/>
                        <w:color w:val="000000"/>
                        <w:sz w:val="22"/>
                        <w:szCs w:val="22"/>
                      </w:rPr>
                    </w:rPrChange>
                  </w:rPr>
                  <w:delText>0.07</w:delText>
                </w:r>
              </w:del>
            </w:ins>
          </w:p>
        </w:tc>
      </w:tr>
      <w:tr w:rsidR="004D28DD" w:rsidRPr="006A0CE7" w:rsidDel="004E77FC" w14:paraId="05842E60" w14:textId="33F2F766" w:rsidTr="005E344C">
        <w:trPr>
          <w:trHeight w:val="290"/>
          <w:ins w:id="7785" w:author="Microsoft Word" w:date="2025-08-11T16:30:00Z"/>
          <w:del w:id="7786" w:author="Jujia Li" w:date="2025-08-25T17:41:00Z"/>
        </w:trPr>
        <w:tc>
          <w:tcPr>
            <w:tcW w:w="808" w:type="pct"/>
            <w:noWrap/>
            <w:vAlign w:val="bottom"/>
            <w:hideMark/>
          </w:tcPr>
          <w:p w14:paraId="5F1F1A1F" w14:textId="4E753CF1" w:rsidR="004D28DD" w:rsidRPr="00221F0A" w:rsidDel="004E77FC" w:rsidRDefault="004D28DD" w:rsidP="004D28DD">
            <w:pPr>
              <w:spacing w:after="120" w:line="360" w:lineRule="auto"/>
              <w:contextualSpacing/>
              <w:rPr>
                <w:ins w:id="7787" w:author="Microsoft Word" w:date="2025-08-11T16:30:00Z" w16du:dateUtc="2025-08-11T21:30:00Z"/>
                <w:del w:id="7788" w:author="Jujia Li" w:date="2025-08-25T17:41:00Z" w16du:dateUtc="2025-08-25T22:41:00Z"/>
                <w:rFonts w:ascii="Times New Roman" w:eastAsia="Times New Roman" w:hAnsi="Times New Roman" w:cs="Times New Roman"/>
                <w:color w:val="000000"/>
                <w:kern w:val="0"/>
                <w:sz w:val="18"/>
                <w:szCs w:val="18"/>
                <w14:ligatures w14:val="none"/>
              </w:rPr>
            </w:pPr>
            <w:ins w:id="7789" w:author="Microsoft Word" w:date="2025-08-11T16:30:00Z" w16du:dateUtc="2025-08-11T21:30:00Z">
              <w:del w:id="7790" w:author="Jujia Li" w:date="2025-08-25T17:41:00Z" w16du:dateUtc="2025-08-25T22:41:00Z">
                <w:r w:rsidRPr="005E344C" w:rsidDel="004E77FC">
                  <w:rPr>
                    <w:rFonts w:ascii="Times New Roman" w:hAnsi="Times New Roman" w:cs="Times New Roman"/>
                    <w:color w:val="000000"/>
                    <w:sz w:val="18"/>
                    <w:szCs w:val="18"/>
                  </w:rPr>
                  <w:delText>PICKENS</w:delText>
                </w:r>
              </w:del>
            </w:ins>
          </w:p>
        </w:tc>
        <w:tc>
          <w:tcPr>
            <w:tcW w:w="566" w:type="pct"/>
            <w:vAlign w:val="bottom"/>
          </w:tcPr>
          <w:p w14:paraId="4739F153" w14:textId="2D3AD5BE" w:rsidR="004D28DD" w:rsidRPr="00286D16" w:rsidDel="004E77FC" w:rsidRDefault="004D28DD" w:rsidP="004D28DD">
            <w:pPr>
              <w:spacing w:after="120" w:line="360" w:lineRule="auto"/>
              <w:contextualSpacing/>
              <w:jc w:val="right"/>
              <w:rPr>
                <w:ins w:id="7791" w:author="Microsoft Word" w:date="2025-08-11T16:30:00Z" w16du:dateUtc="2025-08-11T21:30:00Z"/>
                <w:del w:id="7792" w:author="Jujia Li" w:date="2025-08-25T17:41:00Z" w16du:dateUtc="2025-08-25T22:41:00Z"/>
                <w:rFonts w:ascii="Times New Roman" w:hAnsi="Times New Roman" w:cs="Times New Roman"/>
                <w:sz w:val="18"/>
                <w:szCs w:val="18"/>
              </w:rPr>
            </w:pPr>
            <w:ins w:id="7793" w:author="Microsoft Word" w:date="2025-08-11T16:30:00Z" w16du:dateUtc="2025-08-11T21:30:00Z">
              <w:del w:id="7794" w:author="Jujia Li" w:date="2025-08-25T17:41:00Z" w16du:dateUtc="2025-08-25T22:41:00Z">
                <w:r w:rsidRPr="005E344C" w:rsidDel="004E77FC">
                  <w:rPr>
                    <w:rFonts w:ascii="Times New Roman" w:hAnsi="Times New Roman" w:cs="Times New Roman"/>
                    <w:color w:val="000000"/>
                    <w:sz w:val="18"/>
                    <w:szCs w:val="18"/>
                  </w:rPr>
                  <w:delText>20109.90</w:delText>
                </w:r>
              </w:del>
            </w:ins>
          </w:p>
        </w:tc>
        <w:tc>
          <w:tcPr>
            <w:tcW w:w="454" w:type="pct"/>
            <w:noWrap/>
            <w:vAlign w:val="bottom"/>
            <w:hideMark/>
          </w:tcPr>
          <w:p w14:paraId="14EBE3BB" w14:textId="74DB3B7B" w:rsidR="004D28DD" w:rsidRPr="00286D16" w:rsidDel="004E77FC" w:rsidRDefault="004D28DD" w:rsidP="004D28DD">
            <w:pPr>
              <w:spacing w:after="120" w:line="360" w:lineRule="auto"/>
              <w:contextualSpacing/>
              <w:jc w:val="right"/>
              <w:rPr>
                <w:ins w:id="7795" w:author="Microsoft Word" w:date="2025-08-11T16:30:00Z" w16du:dateUtc="2025-08-11T21:30:00Z"/>
                <w:del w:id="7796" w:author="Jujia Li" w:date="2025-08-25T17:41:00Z" w16du:dateUtc="2025-08-25T22:41:00Z"/>
                <w:rFonts w:ascii="Times New Roman" w:eastAsia="Times New Roman" w:hAnsi="Times New Roman" w:cs="Times New Roman"/>
                <w:color w:val="000000"/>
                <w:kern w:val="0"/>
                <w:sz w:val="18"/>
                <w:szCs w:val="18"/>
                <w14:ligatures w14:val="none"/>
              </w:rPr>
            </w:pPr>
            <w:ins w:id="7797" w:author="Microsoft Word" w:date="2025-08-11T16:30:00Z" w16du:dateUtc="2025-08-11T21:30:00Z">
              <w:del w:id="7798" w:author="Jujia Li" w:date="2025-08-25T17:41:00Z" w16du:dateUtc="2025-08-25T22:41:00Z">
                <w:r w:rsidRPr="00286D16" w:rsidDel="004E77FC">
                  <w:rPr>
                    <w:rFonts w:ascii="Times New Roman" w:hAnsi="Times New Roman" w:cs="Times New Roman"/>
                    <w:color w:val="000000"/>
                    <w:sz w:val="18"/>
                    <w:szCs w:val="18"/>
                    <w:rPrChange w:id="7799" w:author="Jujia Li" w:date="2025-08-10T15:12:00Z" w16du:dateUtc="2025-08-10T20:12:00Z">
                      <w:rPr>
                        <w:rFonts w:ascii="Aptos Narrow" w:hAnsi="Aptos Narrow"/>
                        <w:color w:val="000000"/>
                        <w:sz w:val="22"/>
                        <w:szCs w:val="22"/>
                      </w:rPr>
                    </w:rPrChange>
                  </w:rPr>
                  <w:delText>2.03</w:delText>
                </w:r>
              </w:del>
            </w:ins>
          </w:p>
        </w:tc>
        <w:tc>
          <w:tcPr>
            <w:tcW w:w="308" w:type="pct"/>
            <w:gridSpan w:val="2"/>
            <w:noWrap/>
            <w:vAlign w:val="bottom"/>
            <w:hideMark/>
          </w:tcPr>
          <w:p w14:paraId="388C49F6" w14:textId="3D1D1BFA" w:rsidR="004D28DD" w:rsidRPr="00286D16" w:rsidDel="004E77FC" w:rsidRDefault="004D28DD" w:rsidP="004D28DD">
            <w:pPr>
              <w:spacing w:after="120" w:line="360" w:lineRule="auto"/>
              <w:contextualSpacing/>
              <w:jc w:val="right"/>
              <w:rPr>
                <w:ins w:id="7800" w:author="Microsoft Word" w:date="2025-08-11T16:30:00Z" w16du:dateUtc="2025-08-11T21:30:00Z"/>
                <w:del w:id="7801" w:author="Jujia Li" w:date="2025-08-25T17:41:00Z" w16du:dateUtc="2025-08-25T22:41:00Z"/>
                <w:rFonts w:ascii="Times New Roman" w:eastAsia="Times New Roman" w:hAnsi="Times New Roman" w:cs="Times New Roman"/>
                <w:color w:val="000000"/>
                <w:kern w:val="0"/>
                <w:sz w:val="18"/>
                <w:szCs w:val="18"/>
                <w14:ligatures w14:val="none"/>
              </w:rPr>
            </w:pPr>
            <w:ins w:id="7802" w:author="Microsoft Word" w:date="2025-08-11T16:30:00Z" w16du:dateUtc="2025-08-11T21:30:00Z">
              <w:del w:id="7803" w:author="Jujia Li" w:date="2025-08-25T17:41:00Z" w16du:dateUtc="2025-08-25T22:41:00Z">
                <w:r w:rsidRPr="00286D16" w:rsidDel="004E77FC">
                  <w:rPr>
                    <w:rFonts w:ascii="Times New Roman" w:hAnsi="Times New Roman" w:cs="Times New Roman"/>
                    <w:color w:val="000000"/>
                    <w:sz w:val="18"/>
                    <w:szCs w:val="18"/>
                    <w:rPrChange w:id="7804" w:author="Jujia Li" w:date="2025-08-10T15:12:00Z" w16du:dateUtc="2025-08-10T20:12:00Z">
                      <w:rPr>
                        <w:rFonts w:ascii="Aptos Narrow" w:hAnsi="Aptos Narrow"/>
                        <w:color w:val="000000"/>
                        <w:sz w:val="22"/>
                        <w:szCs w:val="22"/>
                      </w:rPr>
                    </w:rPrChange>
                  </w:rPr>
                  <w:delText>0.27</w:delText>
                </w:r>
              </w:del>
            </w:ins>
          </w:p>
        </w:tc>
        <w:tc>
          <w:tcPr>
            <w:tcW w:w="380" w:type="pct"/>
            <w:noWrap/>
            <w:vAlign w:val="bottom"/>
            <w:hideMark/>
          </w:tcPr>
          <w:p w14:paraId="78FE31B7" w14:textId="11C30BD2" w:rsidR="004D28DD" w:rsidRPr="00286D16" w:rsidDel="004E77FC" w:rsidRDefault="004D28DD" w:rsidP="004D28DD">
            <w:pPr>
              <w:spacing w:after="120" w:line="360" w:lineRule="auto"/>
              <w:contextualSpacing/>
              <w:jc w:val="right"/>
              <w:rPr>
                <w:ins w:id="7805" w:author="Microsoft Word" w:date="2025-08-11T16:30:00Z" w16du:dateUtc="2025-08-11T21:30:00Z"/>
                <w:del w:id="7806" w:author="Jujia Li" w:date="2025-08-25T17:41:00Z" w16du:dateUtc="2025-08-25T22:41:00Z"/>
                <w:rFonts w:ascii="Times New Roman" w:eastAsia="Times New Roman" w:hAnsi="Times New Roman" w:cs="Times New Roman"/>
                <w:color w:val="000000"/>
                <w:kern w:val="0"/>
                <w:sz w:val="18"/>
                <w:szCs w:val="18"/>
                <w14:ligatures w14:val="none"/>
              </w:rPr>
            </w:pPr>
            <w:ins w:id="7807" w:author="Microsoft Word" w:date="2025-08-11T16:30:00Z" w16du:dateUtc="2025-08-11T21:30:00Z">
              <w:del w:id="7808" w:author="Jujia Li" w:date="2025-08-25T17:41:00Z" w16du:dateUtc="2025-08-25T22:41:00Z">
                <w:r w:rsidRPr="00286D16" w:rsidDel="004E77FC">
                  <w:rPr>
                    <w:rFonts w:ascii="Times New Roman" w:hAnsi="Times New Roman" w:cs="Times New Roman"/>
                    <w:color w:val="000000"/>
                    <w:sz w:val="18"/>
                    <w:szCs w:val="18"/>
                    <w:rPrChange w:id="7809" w:author="Jujia Li" w:date="2025-08-10T15:12:00Z" w16du:dateUtc="2025-08-10T20:12:00Z">
                      <w:rPr>
                        <w:rFonts w:ascii="Aptos Narrow" w:hAnsi="Aptos Narrow"/>
                        <w:color w:val="000000"/>
                        <w:sz w:val="22"/>
                        <w:szCs w:val="22"/>
                      </w:rPr>
                    </w:rPrChange>
                  </w:rPr>
                  <w:delText>1.57</w:delText>
                </w:r>
              </w:del>
            </w:ins>
          </w:p>
        </w:tc>
        <w:tc>
          <w:tcPr>
            <w:tcW w:w="315" w:type="pct"/>
            <w:gridSpan w:val="2"/>
            <w:noWrap/>
            <w:vAlign w:val="bottom"/>
            <w:hideMark/>
          </w:tcPr>
          <w:p w14:paraId="4AC62108" w14:textId="2F72CC06" w:rsidR="004D28DD" w:rsidRPr="00286D16" w:rsidDel="004E77FC" w:rsidRDefault="004D28DD" w:rsidP="004D28DD">
            <w:pPr>
              <w:spacing w:after="120" w:line="360" w:lineRule="auto"/>
              <w:contextualSpacing/>
              <w:jc w:val="right"/>
              <w:rPr>
                <w:ins w:id="7810" w:author="Microsoft Word" w:date="2025-08-11T16:30:00Z" w16du:dateUtc="2025-08-11T21:30:00Z"/>
                <w:del w:id="7811" w:author="Jujia Li" w:date="2025-08-25T17:41:00Z" w16du:dateUtc="2025-08-25T22:41:00Z"/>
                <w:rFonts w:ascii="Times New Roman" w:eastAsia="Times New Roman" w:hAnsi="Times New Roman" w:cs="Times New Roman"/>
                <w:color w:val="000000"/>
                <w:kern w:val="0"/>
                <w:sz w:val="18"/>
                <w:szCs w:val="18"/>
                <w14:ligatures w14:val="none"/>
              </w:rPr>
            </w:pPr>
            <w:ins w:id="7812" w:author="Microsoft Word" w:date="2025-08-11T16:30:00Z" w16du:dateUtc="2025-08-11T21:30:00Z">
              <w:del w:id="7813" w:author="Jujia Li" w:date="2025-08-25T17:41:00Z" w16du:dateUtc="2025-08-25T22:41:00Z">
                <w:r w:rsidRPr="00286D16" w:rsidDel="004E77FC">
                  <w:rPr>
                    <w:rFonts w:ascii="Times New Roman" w:hAnsi="Times New Roman" w:cs="Times New Roman"/>
                    <w:color w:val="000000"/>
                    <w:sz w:val="18"/>
                    <w:szCs w:val="18"/>
                    <w:rPrChange w:id="7814" w:author="Jujia Li" w:date="2025-08-10T15:12:00Z" w16du:dateUtc="2025-08-10T20:12:00Z">
                      <w:rPr>
                        <w:rFonts w:ascii="Aptos Narrow" w:hAnsi="Aptos Narrow"/>
                        <w:color w:val="000000"/>
                        <w:sz w:val="22"/>
                        <w:szCs w:val="22"/>
                      </w:rPr>
                    </w:rPrChange>
                  </w:rPr>
                  <w:delText>0.21</w:delText>
                </w:r>
              </w:del>
            </w:ins>
          </w:p>
        </w:tc>
        <w:tc>
          <w:tcPr>
            <w:tcW w:w="380" w:type="pct"/>
            <w:noWrap/>
            <w:vAlign w:val="bottom"/>
            <w:hideMark/>
          </w:tcPr>
          <w:p w14:paraId="2DEE0AF2" w14:textId="2B3CE32E" w:rsidR="004D28DD" w:rsidRPr="00286D16" w:rsidDel="004E77FC" w:rsidRDefault="004D28DD" w:rsidP="004D28DD">
            <w:pPr>
              <w:spacing w:after="120" w:line="360" w:lineRule="auto"/>
              <w:contextualSpacing/>
              <w:jc w:val="right"/>
              <w:rPr>
                <w:ins w:id="7815" w:author="Microsoft Word" w:date="2025-08-11T16:30:00Z" w16du:dateUtc="2025-08-11T21:30:00Z"/>
                <w:del w:id="7816" w:author="Jujia Li" w:date="2025-08-25T17:41:00Z" w16du:dateUtc="2025-08-25T22:41:00Z"/>
                <w:rFonts w:ascii="Times New Roman" w:eastAsia="Times New Roman" w:hAnsi="Times New Roman" w:cs="Times New Roman"/>
                <w:color w:val="000000"/>
                <w:kern w:val="0"/>
                <w:sz w:val="18"/>
                <w:szCs w:val="18"/>
                <w14:ligatures w14:val="none"/>
              </w:rPr>
            </w:pPr>
            <w:ins w:id="7817" w:author="Microsoft Word" w:date="2025-08-11T16:30:00Z" w16du:dateUtc="2025-08-11T21:30:00Z">
              <w:del w:id="7818" w:author="Jujia Li" w:date="2025-08-25T17:41:00Z" w16du:dateUtc="2025-08-25T22:41:00Z">
                <w:r w:rsidRPr="00286D16" w:rsidDel="004E77FC">
                  <w:rPr>
                    <w:rFonts w:ascii="Times New Roman" w:hAnsi="Times New Roman" w:cs="Times New Roman"/>
                    <w:color w:val="000000"/>
                    <w:sz w:val="18"/>
                    <w:szCs w:val="18"/>
                    <w:rPrChange w:id="7819" w:author="Jujia Li" w:date="2025-08-10T15:12:00Z" w16du:dateUtc="2025-08-10T20:12:00Z">
                      <w:rPr>
                        <w:rFonts w:ascii="Aptos Narrow" w:hAnsi="Aptos Narrow"/>
                        <w:color w:val="000000"/>
                        <w:sz w:val="22"/>
                        <w:szCs w:val="22"/>
                      </w:rPr>
                    </w:rPrChange>
                  </w:rPr>
                  <w:delText>1.53</w:delText>
                </w:r>
              </w:del>
            </w:ins>
          </w:p>
        </w:tc>
        <w:tc>
          <w:tcPr>
            <w:tcW w:w="316" w:type="pct"/>
            <w:gridSpan w:val="2"/>
            <w:noWrap/>
            <w:vAlign w:val="bottom"/>
            <w:hideMark/>
          </w:tcPr>
          <w:p w14:paraId="2026B3FE" w14:textId="203552EF" w:rsidR="004D28DD" w:rsidRPr="00286D16" w:rsidDel="004E77FC" w:rsidRDefault="004D28DD" w:rsidP="004D28DD">
            <w:pPr>
              <w:spacing w:after="120" w:line="360" w:lineRule="auto"/>
              <w:contextualSpacing/>
              <w:jc w:val="right"/>
              <w:rPr>
                <w:ins w:id="7820" w:author="Microsoft Word" w:date="2025-08-11T16:30:00Z" w16du:dateUtc="2025-08-11T21:30:00Z"/>
                <w:del w:id="7821" w:author="Jujia Li" w:date="2025-08-25T17:41:00Z" w16du:dateUtc="2025-08-25T22:41:00Z"/>
                <w:rFonts w:ascii="Times New Roman" w:eastAsia="Times New Roman" w:hAnsi="Times New Roman" w:cs="Times New Roman"/>
                <w:color w:val="000000"/>
                <w:kern w:val="0"/>
                <w:sz w:val="18"/>
                <w:szCs w:val="18"/>
                <w14:ligatures w14:val="none"/>
              </w:rPr>
            </w:pPr>
            <w:ins w:id="7822" w:author="Microsoft Word" w:date="2025-08-11T16:30:00Z" w16du:dateUtc="2025-08-11T21:30:00Z">
              <w:del w:id="7823" w:author="Jujia Li" w:date="2025-08-25T17:41:00Z" w16du:dateUtc="2025-08-25T22:41:00Z">
                <w:r w:rsidRPr="00286D16" w:rsidDel="004E77FC">
                  <w:rPr>
                    <w:rFonts w:ascii="Times New Roman" w:hAnsi="Times New Roman" w:cs="Times New Roman"/>
                    <w:color w:val="000000"/>
                    <w:sz w:val="18"/>
                    <w:szCs w:val="18"/>
                    <w:rPrChange w:id="7824" w:author="Jujia Li" w:date="2025-08-10T15:12:00Z" w16du:dateUtc="2025-08-10T20:12:00Z">
                      <w:rPr>
                        <w:rFonts w:ascii="Aptos Narrow" w:hAnsi="Aptos Narrow"/>
                        <w:color w:val="000000"/>
                        <w:sz w:val="22"/>
                        <w:szCs w:val="22"/>
                      </w:rPr>
                    </w:rPrChange>
                  </w:rPr>
                  <w:delText>0.21</w:delText>
                </w:r>
              </w:del>
            </w:ins>
          </w:p>
        </w:tc>
        <w:tc>
          <w:tcPr>
            <w:tcW w:w="380" w:type="pct"/>
            <w:noWrap/>
            <w:vAlign w:val="bottom"/>
            <w:hideMark/>
          </w:tcPr>
          <w:p w14:paraId="07D3D518" w14:textId="09243EB2" w:rsidR="004D28DD" w:rsidRPr="00286D16" w:rsidDel="004E77FC" w:rsidRDefault="004D28DD" w:rsidP="004D28DD">
            <w:pPr>
              <w:spacing w:after="120" w:line="360" w:lineRule="auto"/>
              <w:contextualSpacing/>
              <w:jc w:val="right"/>
              <w:rPr>
                <w:ins w:id="7825" w:author="Microsoft Word" w:date="2025-08-11T16:30:00Z" w16du:dateUtc="2025-08-11T21:30:00Z"/>
                <w:del w:id="7826" w:author="Jujia Li" w:date="2025-08-25T17:41:00Z" w16du:dateUtc="2025-08-25T22:41:00Z"/>
                <w:rFonts w:ascii="Times New Roman" w:eastAsia="Times New Roman" w:hAnsi="Times New Roman" w:cs="Times New Roman"/>
                <w:color w:val="000000"/>
                <w:kern w:val="0"/>
                <w:sz w:val="18"/>
                <w:szCs w:val="18"/>
                <w14:ligatures w14:val="none"/>
              </w:rPr>
            </w:pPr>
            <w:ins w:id="7827" w:author="Microsoft Word" w:date="2025-08-11T16:30:00Z" w16du:dateUtc="2025-08-11T21:30:00Z">
              <w:del w:id="7828" w:author="Jujia Li" w:date="2025-08-25T17:41:00Z" w16du:dateUtc="2025-08-25T22:41:00Z">
                <w:r w:rsidRPr="00286D16" w:rsidDel="004E77FC">
                  <w:rPr>
                    <w:rFonts w:ascii="Times New Roman" w:hAnsi="Times New Roman" w:cs="Times New Roman"/>
                    <w:color w:val="000000"/>
                    <w:sz w:val="18"/>
                    <w:szCs w:val="18"/>
                    <w:rPrChange w:id="7829" w:author="Jujia Li" w:date="2025-08-10T15:12:00Z" w16du:dateUtc="2025-08-10T20:12:00Z">
                      <w:rPr>
                        <w:rFonts w:ascii="Aptos Narrow" w:hAnsi="Aptos Narrow"/>
                        <w:color w:val="000000"/>
                        <w:sz w:val="22"/>
                        <w:szCs w:val="22"/>
                      </w:rPr>
                    </w:rPrChange>
                  </w:rPr>
                  <w:delText>1.58</w:delText>
                </w:r>
              </w:del>
            </w:ins>
          </w:p>
        </w:tc>
        <w:tc>
          <w:tcPr>
            <w:tcW w:w="321" w:type="pct"/>
            <w:noWrap/>
            <w:vAlign w:val="bottom"/>
            <w:hideMark/>
          </w:tcPr>
          <w:p w14:paraId="64A2A793" w14:textId="7FEC5AFE" w:rsidR="004D28DD" w:rsidRPr="00286D16" w:rsidDel="004E77FC" w:rsidRDefault="004D28DD" w:rsidP="004D28DD">
            <w:pPr>
              <w:spacing w:after="120" w:line="360" w:lineRule="auto"/>
              <w:contextualSpacing/>
              <w:jc w:val="right"/>
              <w:rPr>
                <w:ins w:id="7830" w:author="Microsoft Word" w:date="2025-08-11T16:30:00Z" w16du:dateUtc="2025-08-11T21:30:00Z"/>
                <w:del w:id="7831" w:author="Jujia Li" w:date="2025-08-25T17:41:00Z" w16du:dateUtc="2025-08-25T22:41:00Z"/>
                <w:rFonts w:ascii="Times New Roman" w:eastAsia="Times New Roman" w:hAnsi="Times New Roman" w:cs="Times New Roman"/>
                <w:color w:val="000000"/>
                <w:kern w:val="0"/>
                <w:sz w:val="18"/>
                <w:szCs w:val="18"/>
                <w14:ligatures w14:val="none"/>
              </w:rPr>
            </w:pPr>
            <w:ins w:id="7832" w:author="Microsoft Word" w:date="2025-08-11T16:30:00Z" w16du:dateUtc="2025-08-11T21:30:00Z">
              <w:del w:id="7833" w:author="Jujia Li" w:date="2025-08-25T17:41:00Z" w16du:dateUtc="2025-08-25T22:41:00Z">
                <w:r w:rsidRPr="00286D16" w:rsidDel="004E77FC">
                  <w:rPr>
                    <w:rFonts w:ascii="Times New Roman" w:hAnsi="Times New Roman" w:cs="Times New Roman"/>
                    <w:color w:val="000000"/>
                    <w:sz w:val="18"/>
                    <w:szCs w:val="18"/>
                    <w:rPrChange w:id="7834" w:author="Jujia Li" w:date="2025-08-10T15:12:00Z" w16du:dateUtc="2025-08-10T20:12:00Z">
                      <w:rPr>
                        <w:rFonts w:ascii="Aptos Narrow" w:hAnsi="Aptos Narrow"/>
                        <w:color w:val="000000"/>
                        <w:sz w:val="22"/>
                        <w:szCs w:val="22"/>
                      </w:rPr>
                    </w:rPrChange>
                  </w:rPr>
                  <w:delText>0.22</w:delText>
                </w:r>
              </w:del>
            </w:ins>
          </w:p>
        </w:tc>
        <w:tc>
          <w:tcPr>
            <w:tcW w:w="428" w:type="pct"/>
            <w:noWrap/>
            <w:vAlign w:val="bottom"/>
            <w:hideMark/>
          </w:tcPr>
          <w:p w14:paraId="4F039289" w14:textId="22FCF781" w:rsidR="004D28DD" w:rsidRPr="00286D16" w:rsidDel="004E77FC" w:rsidRDefault="004D28DD" w:rsidP="004D28DD">
            <w:pPr>
              <w:spacing w:after="120" w:line="360" w:lineRule="auto"/>
              <w:contextualSpacing/>
              <w:jc w:val="right"/>
              <w:rPr>
                <w:ins w:id="7835" w:author="Microsoft Word" w:date="2025-08-11T16:30:00Z" w16du:dateUtc="2025-08-11T21:30:00Z"/>
                <w:del w:id="7836" w:author="Jujia Li" w:date="2025-08-25T17:41:00Z" w16du:dateUtc="2025-08-25T22:41:00Z"/>
                <w:rFonts w:ascii="Times New Roman" w:eastAsia="Times New Roman" w:hAnsi="Times New Roman" w:cs="Times New Roman"/>
                <w:color w:val="000000"/>
                <w:kern w:val="0"/>
                <w:sz w:val="18"/>
                <w:szCs w:val="18"/>
                <w14:ligatures w14:val="none"/>
              </w:rPr>
            </w:pPr>
            <w:ins w:id="7837" w:author="Microsoft Word" w:date="2025-08-11T16:30:00Z" w16du:dateUtc="2025-08-11T21:30:00Z">
              <w:del w:id="7838" w:author="Jujia Li" w:date="2025-08-25T17:41:00Z" w16du:dateUtc="2025-08-25T22:41:00Z">
                <w:r w:rsidRPr="00286D16" w:rsidDel="004E77FC">
                  <w:rPr>
                    <w:rFonts w:ascii="Times New Roman" w:hAnsi="Times New Roman" w:cs="Times New Roman"/>
                    <w:color w:val="000000"/>
                    <w:sz w:val="18"/>
                    <w:szCs w:val="18"/>
                    <w:rPrChange w:id="7839" w:author="Jujia Li" w:date="2025-08-10T15:12:00Z" w16du:dateUtc="2025-08-10T20:12:00Z">
                      <w:rPr>
                        <w:rFonts w:ascii="Aptos Narrow" w:hAnsi="Aptos Narrow"/>
                        <w:color w:val="000000"/>
                        <w:sz w:val="22"/>
                        <w:szCs w:val="22"/>
                      </w:rPr>
                    </w:rPrChange>
                  </w:rPr>
                  <w:delText>6.71</w:delText>
                </w:r>
              </w:del>
            </w:ins>
          </w:p>
        </w:tc>
        <w:tc>
          <w:tcPr>
            <w:tcW w:w="344" w:type="pct"/>
            <w:vAlign w:val="bottom"/>
          </w:tcPr>
          <w:p w14:paraId="57196D55" w14:textId="3E5DEA51" w:rsidR="004D28DD" w:rsidRPr="00286D16" w:rsidDel="004E77FC" w:rsidRDefault="004D28DD" w:rsidP="004D28DD">
            <w:pPr>
              <w:spacing w:after="120" w:line="360" w:lineRule="auto"/>
              <w:contextualSpacing/>
              <w:jc w:val="right"/>
              <w:rPr>
                <w:ins w:id="7840" w:author="Microsoft Word" w:date="2025-08-11T16:30:00Z" w16du:dateUtc="2025-08-11T21:30:00Z"/>
                <w:del w:id="7841" w:author="Jujia Li" w:date="2025-08-25T17:41:00Z" w16du:dateUtc="2025-08-25T22:41:00Z"/>
                <w:rFonts w:ascii="Times New Roman" w:hAnsi="Times New Roman" w:cs="Times New Roman"/>
                <w:sz w:val="18"/>
                <w:szCs w:val="18"/>
              </w:rPr>
            </w:pPr>
            <w:ins w:id="7842" w:author="Microsoft Word" w:date="2025-08-11T16:30:00Z" w16du:dateUtc="2025-08-11T21:30:00Z">
              <w:del w:id="7843" w:author="Jujia Li" w:date="2025-08-25T17:41:00Z" w16du:dateUtc="2025-08-25T22:41:00Z">
                <w:r w:rsidRPr="00286D16" w:rsidDel="004E77FC">
                  <w:rPr>
                    <w:rFonts w:ascii="Times New Roman" w:hAnsi="Times New Roman" w:cs="Times New Roman"/>
                    <w:color w:val="000000"/>
                    <w:sz w:val="18"/>
                    <w:szCs w:val="18"/>
                    <w:rPrChange w:id="7844" w:author="Jujia Li" w:date="2025-08-10T15:12:00Z" w16du:dateUtc="2025-08-10T20:12:00Z">
                      <w:rPr>
                        <w:rFonts w:ascii="Aptos Narrow" w:hAnsi="Aptos Narrow"/>
                        <w:color w:val="000000"/>
                        <w:sz w:val="22"/>
                        <w:szCs w:val="22"/>
                      </w:rPr>
                    </w:rPrChange>
                  </w:rPr>
                  <w:delText>0.23</w:delText>
                </w:r>
              </w:del>
            </w:ins>
          </w:p>
        </w:tc>
      </w:tr>
      <w:tr w:rsidR="004D28DD" w:rsidRPr="006A0CE7" w:rsidDel="004E77FC" w14:paraId="490F6ACC" w14:textId="4601F250" w:rsidTr="005E344C">
        <w:trPr>
          <w:trHeight w:val="290"/>
          <w:ins w:id="7845" w:author="Microsoft Word" w:date="2025-08-11T16:30:00Z"/>
          <w:del w:id="7846" w:author="Jujia Li" w:date="2025-08-25T17:41:00Z"/>
        </w:trPr>
        <w:tc>
          <w:tcPr>
            <w:tcW w:w="808" w:type="pct"/>
            <w:noWrap/>
            <w:vAlign w:val="bottom"/>
            <w:hideMark/>
          </w:tcPr>
          <w:p w14:paraId="3AF3B9D8" w14:textId="12EEBEBF" w:rsidR="004D28DD" w:rsidRPr="00221F0A" w:rsidDel="004E77FC" w:rsidRDefault="004D28DD" w:rsidP="004D28DD">
            <w:pPr>
              <w:spacing w:after="120" w:line="360" w:lineRule="auto"/>
              <w:contextualSpacing/>
              <w:rPr>
                <w:ins w:id="7847" w:author="Microsoft Word" w:date="2025-08-11T16:30:00Z" w16du:dateUtc="2025-08-11T21:30:00Z"/>
                <w:del w:id="7848" w:author="Jujia Li" w:date="2025-08-25T17:41:00Z" w16du:dateUtc="2025-08-25T22:41:00Z"/>
                <w:rFonts w:ascii="Times New Roman" w:eastAsia="Times New Roman" w:hAnsi="Times New Roman" w:cs="Times New Roman"/>
                <w:color w:val="000000"/>
                <w:kern w:val="0"/>
                <w:sz w:val="18"/>
                <w:szCs w:val="18"/>
                <w14:ligatures w14:val="none"/>
              </w:rPr>
            </w:pPr>
            <w:ins w:id="7849" w:author="Microsoft Word" w:date="2025-08-11T16:30:00Z" w16du:dateUtc="2025-08-11T21:30:00Z">
              <w:del w:id="7850" w:author="Jujia Li" w:date="2025-08-25T17:41:00Z" w16du:dateUtc="2025-08-25T22:41:00Z">
                <w:r w:rsidRPr="005E344C" w:rsidDel="004E77FC">
                  <w:rPr>
                    <w:rFonts w:ascii="Times New Roman" w:hAnsi="Times New Roman" w:cs="Times New Roman"/>
                    <w:color w:val="000000"/>
                    <w:sz w:val="18"/>
                    <w:szCs w:val="18"/>
                  </w:rPr>
                  <w:delText>SHELBY</w:delText>
                </w:r>
              </w:del>
            </w:ins>
          </w:p>
        </w:tc>
        <w:tc>
          <w:tcPr>
            <w:tcW w:w="566" w:type="pct"/>
            <w:vAlign w:val="bottom"/>
          </w:tcPr>
          <w:p w14:paraId="332D6A50" w14:textId="00F2BB79" w:rsidR="004D28DD" w:rsidRPr="00286D16" w:rsidDel="004E77FC" w:rsidRDefault="004D28DD" w:rsidP="004D28DD">
            <w:pPr>
              <w:spacing w:after="120" w:line="360" w:lineRule="auto"/>
              <w:contextualSpacing/>
              <w:jc w:val="right"/>
              <w:rPr>
                <w:ins w:id="7851" w:author="Microsoft Word" w:date="2025-08-11T16:30:00Z" w16du:dateUtc="2025-08-11T21:30:00Z"/>
                <w:del w:id="7852" w:author="Jujia Li" w:date="2025-08-25T17:41:00Z" w16du:dateUtc="2025-08-25T22:41:00Z"/>
                <w:rFonts w:ascii="Times New Roman" w:hAnsi="Times New Roman" w:cs="Times New Roman"/>
                <w:sz w:val="18"/>
                <w:szCs w:val="18"/>
              </w:rPr>
            </w:pPr>
            <w:ins w:id="7853" w:author="Microsoft Word" w:date="2025-08-11T16:30:00Z" w16du:dateUtc="2025-08-11T21:30:00Z">
              <w:del w:id="7854" w:author="Jujia Li" w:date="2025-08-25T17:41:00Z" w16du:dateUtc="2025-08-25T22:41:00Z">
                <w:r w:rsidRPr="005E344C" w:rsidDel="004E77FC">
                  <w:rPr>
                    <w:rFonts w:ascii="Times New Roman" w:hAnsi="Times New Roman" w:cs="Times New Roman"/>
                    <w:color w:val="000000"/>
                    <w:sz w:val="18"/>
                    <w:szCs w:val="18"/>
                  </w:rPr>
                  <w:delText>214547.76</w:delText>
                </w:r>
              </w:del>
            </w:ins>
          </w:p>
        </w:tc>
        <w:tc>
          <w:tcPr>
            <w:tcW w:w="454" w:type="pct"/>
            <w:noWrap/>
            <w:vAlign w:val="bottom"/>
            <w:hideMark/>
          </w:tcPr>
          <w:p w14:paraId="7054468B" w14:textId="00CC256A" w:rsidR="004D28DD" w:rsidRPr="00286D16" w:rsidDel="004E77FC" w:rsidRDefault="004D28DD" w:rsidP="004D28DD">
            <w:pPr>
              <w:spacing w:after="120" w:line="360" w:lineRule="auto"/>
              <w:contextualSpacing/>
              <w:jc w:val="right"/>
              <w:rPr>
                <w:ins w:id="7855" w:author="Microsoft Word" w:date="2025-08-11T16:30:00Z" w16du:dateUtc="2025-08-11T21:30:00Z"/>
                <w:del w:id="7856" w:author="Jujia Li" w:date="2025-08-25T17:41:00Z" w16du:dateUtc="2025-08-25T22:41:00Z"/>
                <w:rFonts w:ascii="Times New Roman" w:eastAsia="Times New Roman" w:hAnsi="Times New Roman" w:cs="Times New Roman"/>
                <w:color w:val="000000"/>
                <w:kern w:val="0"/>
                <w:sz w:val="18"/>
                <w:szCs w:val="18"/>
                <w14:ligatures w14:val="none"/>
              </w:rPr>
            </w:pPr>
            <w:ins w:id="7857" w:author="Microsoft Word" w:date="2025-08-11T16:30:00Z" w16du:dateUtc="2025-08-11T21:30:00Z">
              <w:del w:id="7858" w:author="Jujia Li" w:date="2025-08-25T17:41:00Z" w16du:dateUtc="2025-08-25T22:41:00Z">
                <w:r w:rsidRPr="00286D16" w:rsidDel="004E77FC">
                  <w:rPr>
                    <w:rFonts w:ascii="Times New Roman" w:hAnsi="Times New Roman" w:cs="Times New Roman"/>
                    <w:color w:val="000000"/>
                    <w:sz w:val="18"/>
                    <w:szCs w:val="18"/>
                    <w:rPrChange w:id="7859" w:author="Jujia Li" w:date="2025-08-10T15:12:00Z" w16du:dateUtc="2025-08-10T20:12:00Z">
                      <w:rPr>
                        <w:rFonts w:ascii="Aptos Narrow" w:hAnsi="Aptos Narrow"/>
                        <w:color w:val="000000"/>
                        <w:sz w:val="22"/>
                        <w:szCs w:val="22"/>
                      </w:rPr>
                    </w:rPrChange>
                  </w:rPr>
                  <w:delText>15.21</w:delText>
                </w:r>
              </w:del>
            </w:ins>
          </w:p>
        </w:tc>
        <w:tc>
          <w:tcPr>
            <w:tcW w:w="308" w:type="pct"/>
            <w:gridSpan w:val="2"/>
            <w:noWrap/>
            <w:vAlign w:val="bottom"/>
            <w:hideMark/>
          </w:tcPr>
          <w:p w14:paraId="6C232746" w14:textId="10B7E85E" w:rsidR="004D28DD" w:rsidRPr="00286D16" w:rsidDel="004E77FC" w:rsidRDefault="004D28DD" w:rsidP="004D28DD">
            <w:pPr>
              <w:spacing w:after="120" w:line="360" w:lineRule="auto"/>
              <w:contextualSpacing/>
              <w:jc w:val="right"/>
              <w:rPr>
                <w:ins w:id="7860" w:author="Microsoft Word" w:date="2025-08-11T16:30:00Z" w16du:dateUtc="2025-08-11T21:30:00Z"/>
                <w:del w:id="7861" w:author="Jujia Li" w:date="2025-08-25T17:41:00Z" w16du:dateUtc="2025-08-25T22:41:00Z"/>
                <w:rFonts w:ascii="Times New Roman" w:eastAsia="Times New Roman" w:hAnsi="Times New Roman" w:cs="Times New Roman"/>
                <w:color w:val="000000"/>
                <w:kern w:val="0"/>
                <w:sz w:val="18"/>
                <w:szCs w:val="18"/>
                <w14:ligatures w14:val="none"/>
              </w:rPr>
            </w:pPr>
            <w:ins w:id="7862" w:author="Microsoft Word" w:date="2025-08-11T16:30:00Z" w16du:dateUtc="2025-08-11T21:30:00Z">
              <w:del w:id="7863" w:author="Jujia Li" w:date="2025-08-25T17:41:00Z" w16du:dateUtc="2025-08-25T22:41:00Z">
                <w:r w:rsidRPr="00286D16" w:rsidDel="004E77FC">
                  <w:rPr>
                    <w:rFonts w:ascii="Times New Roman" w:hAnsi="Times New Roman" w:cs="Times New Roman"/>
                    <w:color w:val="000000"/>
                    <w:sz w:val="18"/>
                    <w:szCs w:val="18"/>
                    <w:rPrChange w:id="7864" w:author="Jujia Li" w:date="2025-08-10T15:12:00Z" w16du:dateUtc="2025-08-10T20:12:00Z">
                      <w:rPr>
                        <w:rFonts w:ascii="Aptos Narrow" w:hAnsi="Aptos Narrow"/>
                        <w:color w:val="000000"/>
                        <w:sz w:val="22"/>
                        <w:szCs w:val="22"/>
                      </w:rPr>
                    </w:rPrChange>
                  </w:rPr>
                  <w:delText>0.2</w:delText>
                </w:r>
                <w:r w:rsidDel="004E77FC">
                  <w:rPr>
                    <w:rFonts w:ascii="Times New Roman" w:hAnsi="Times New Roman" w:cs="Times New Roman"/>
                    <w:color w:val="000000"/>
                    <w:sz w:val="18"/>
                    <w:szCs w:val="18"/>
                  </w:rPr>
                  <w:delText>0</w:delText>
                </w:r>
              </w:del>
            </w:ins>
          </w:p>
        </w:tc>
        <w:tc>
          <w:tcPr>
            <w:tcW w:w="380" w:type="pct"/>
            <w:noWrap/>
            <w:vAlign w:val="bottom"/>
            <w:hideMark/>
          </w:tcPr>
          <w:p w14:paraId="1BA68E1C" w14:textId="6B227737" w:rsidR="004D28DD" w:rsidRPr="00286D16" w:rsidDel="004E77FC" w:rsidRDefault="004D28DD" w:rsidP="004D28DD">
            <w:pPr>
              <w:spacing w:after="120" w:line="360" w:lineRule="auto"/>
              <w:contextualSpacing/>
              <w:jc w:val="right"/>
              <w:rPr>
                <w:ins w:id="7865" w:author="Microsoft Word" w:date="2025-08-11T16:30:00Z" w16du:dateUtc="2025-08-11T21:30:00Z"/>
                <w:del w:id="7866" w:author="Jujia Li" w:date="2025-08-25T17:41:00Z" w16du:dateUtc="2025-08-25T22:41:00Z"/>
                <w:rFonts w:ascii="Times New Roman" w:eastAsia="Times New Roman" w:hAnsi="Times New Roman" w:cs="Times New Roman"/>
                <w:color w:val="000000"/>
                <w:kern w:val="0"/>
                <w:sz w:val="18"/>
                <w:szCs w:val="18"/>
                <w14:ligatures w14:val="none"/>
              </w:rPr>
            </w:pPr>
            <w:ins w:id="7867" w:author="Microsoft Word" w:date="2025-08-11T16:30:00Z" w16du:dateUtc="2025-08-11T21:30:00Z">
              <w:del w:id="7868" w:author="Jujia Li" w:date="2025-08-25T17:41:00Z" w16du:dateUtc="2025-08-25T22:41:00Z">
                <w:r w:rsidRPr="00286D16" w:rsidDel="004E77FC">
                  <w:rPr>
                    <w:rFonts w:ascii="Times New Roman" w:hAnsi="Times New Roman" w:cs="Times New Roman"/>
                    <w:color w:val="000000"/>
                    <w:sz w:val="18"/>
                    <w:szCs w:val="18"/>
                    <w:rPrChange w:id="7869" w:author="Jujia Li" w:date="2025-08-10T15:12:00Z" w16du:dateUtc="2025-08-10T20:12:00Z">
                      <w:rPr>
                        <w:rFonts w:ascii="Aptos Narrow" w:hAnsi="Aptos Narrow"/>
                        <w:color w:val="000000"/>
                        <w:sz w:val="22"/>
                        <w:szCs w:val="22"/>
                      </w:rPr>
                    </w:rPrChange>
                  </w:rPr>
                  <w:delText>11.81</w:delText>
                </w:r>
              </w:del>
            </w:ins>
          </w:p>
        </w:tc>
        <w:tc>
          <w:tcPr>
            <w:tcW w:w="315" w:type="pct"/>
            <w:gridSpan w:val="2"/>
            <w:noWrap/>
            <w:vAlign w:val="bottom"/>
            <w:hideMark/>
          </w:tcPr>
          <w:p w14:paraId="5FA68E61" w14:textId="6EDBF4FF" w:rsidR="004D28DD" w:rsidRPr="00286D16" w:rsidDel="004E77FC" w:rsidRDefault="004D28DD" w:rsidP="004D28DD">
            <w:pPr>
              <w:spacing w:after="120" w:line="360" w:lineRule="auto"/>
              <w:contextualSpacing/>
              <w:jc w:val="right"/>
              <w:rPr>
                <w:ins w:id="7870" w:author="Microsoft Word" w:date="2025-08-11T16:30:00Z" w16du:dateUtc="2025-08-11T21:30:00Z"/>
                <w:del w:id="7871" w:author="Jujia Li" w:date="2025-08-25T17:41:00Z" w16du:dateUtc="2025-08-25T22:41:00Z"/>
                <w:rFonts w:ascii="Times New Roman" w:eastAsia="Times New Roman" w:hAnsi="Times New Roman" w:cs="Times New Roman"/>
                <w:color w:val="000000"/>
                <w:kern w:val="0"/>
                <w:sz w:val="18"/>
                <w:szCs w:val="18"/>
                <w14:ligatures w14:val="none"/>
              </w:rPr>
            </w:pPr>
            <w:ins w:id="7872" w:author="Microsoft Word" w:date="2025-08-11T16:30:00Z" w16du:dateUtc="2025-08-11T21:30:00Z">
              <w:del w:id="7873" w:author="Jujia Li" w:date="2025-08-25T17:41:00Z" w16du:dateUtc="2025-08-25T22:41:00Z">
                <w:r w:rsidRPr="00286D16" w:rsidDel="004E77FC">
                  <w:rPr>
                    <w:rFonts w:ascii="Times New Roman" w:hAnsi="Times New Roman" w:cs="Times New Roman"/>
                    <w:color w:val="000000"/>
                    <w:sz w:val="18"/>
                    <w:szCs w:val="18"/>
                    <w:rPrChange w:id="7874" w:author="Jujia Li" w:date="2025-08-10T15:12:00Z" w16du:dateUtc="2025-08-10T20:12:00Z">
                      <w:rPr>
                        <w:rFonts w:ascii="Aptos Narrow" w:hAnsi="Aptos Narrow"/>
                        <w:color w:val="000000"/>
                        <w:sz w:val="22"/>
                        <w:szCs w:val="22"/>
                      </w:rPr>
                    </w:rPrChange>
                  </w:rPr>
                  <w:delText>0.15</w:delText>
                </w:r>
              </w:del>
            </w:ins>
          </w:p>
        </w:tc>
        <w:tc>
          <w:tcPr>
            <w:tcW w:w="380" w:type="pct"/>
            <w:noWrap/>
            <w:vAlign w:val="bottom"/>
            <w:hideMark/>
          </w:tcPr>
          <w:p w14:paraId="13B100A6" w14:textId="0D1E8469" w:rsidR="004D28DD" w:rsidRPr="00286D16" w:rsidDel="004E77FC" w:rsidRDefault="004D28DD" w:rsidP="004D28DD">
            <w:pPr>
              <w:spacing w:after="120" w:line="360" w:lineRule="auto"/>
              <w:contextualSpacing/>
              <w:jc w:val="right"/>
              <w:rPr>
                <w:ins w:id="7875" w:author="Microsoft Word" w:date="2025-08-11T16:30:00Z" w16du:dateUtc="2025-08-11T21:30:00Z"/>
                <w:del w:id="7876" w:author="Jujia Li" w:date="2025-08-25T17:41:00Z" w16du:dateUtc="2025-08-25T22:41:00Z"/>
                <w:rFonts w:ascii="Times New Roman" w:eastAsia="Times New Roman" w:hAnsi="Times New Roman" w:cs="Times New Roman"/>
                <w:color w:val="000000"/>
                <w:kern w:val="0"/>
                <w:sz w:val="18"/>
                <w:szCs w:val="18"/>
                <w14:ligatures w14:val="none"/>
              </w:rPr>
            </w:pPr>
            <w:ins w:id="7877" w:author="Microsoft Word" w:date="2025-08-11T16:30:00Z" w16du:dateUtc="2025-08-11T21:30:00Z">
              <w:del w:id="7878" w:author="Jujia Li" w:date="2025-08-25T17:41:00Z" w16du:dateUtc="2025-08-25T22:41:00Z">
                <w:r w:rsidRPr="00286D16" w:rsidDel="004E77FC">
                  <w:rPr>
                    <w:rFonts w:ascii="Times New Roman" w:hAnsi="Times New Roman" w:cs="Times New Roman"/>
                    <w:color w:val="000000"/>
                    <w:sz w:val="18"/>
                    <w:szCs w:val="18"/>
                    <w:rPrChange w:id="7879" w:author="Jujia Li" w:date="2025-08-10T15:12:00Z" w16du:dateUtc="2025-08-10T20:12:00Z">
                      <w:rPr>
                        <w:rFonts w:ascii="Aptos Narrow" w:hAnsi="Aptos Narrow"/>
                        <w:color w:val="000000"/>
                        <w:sz w:val="22"/>
                        <w:szCs w:val="22"/>
                      </w:rPr>
                    </w:rPrChange>
                  </w:rPr>
                  <w:delText>9.13</w:delText>
                </w:r>
              </w:del>
            </w:ins>
          </w:p>
        </w:tc>
        <w:tc>
          <w:tcPr>
            <w:tcW w:w="316" w:type="pct"/>
            <w:gridSpan w:val="2"/>
            <w:noWrap/>
            <w:vAlign w:val="bottom"/>
            <w:hideMark/>
          </w:tcPr>
          <w:p w14:paraId="087298E1" w14:textId="7D373E1D" w:rsidR="004D28DD" w:rsidRPr="00286D16" w:rsidDel="004E77FC" w:rsidRDefault="004D28DD" w:rsidP="004D28DD">
            <w:pPr>
              <w:spacing w:after="120" w:line="360" w:lineRule="auto"/>
              <w:contextualSpacing/>
              <w:jc w:val="right"/>
              <w:rPr>
                <w:ins w:id="7880" w:author="Microsoft Word" w:date="2025-08-11T16:30:00Z" w16du:dateUtc="2025-08-11T21:30:00Z"/>
                <w:del w:id="7881" w:author="Jujia Li" w:date="2025-08-25T17:41:00Z" w16du:dateUtc="2025-08-25T22:41:00Z"/>
                <w:rFonts w:ascii="Times New Roman" w:eastAsia="Times New Roman" w:hAnsi="Times New Roman" w:cs="Times New Roman"/>
                <w:color w:val="000000"/>
                <w:kern w:val="0"/>
                <w:sz w:val="18"/>
                <w:szCs w:val="18"/>
                <w14:ligatures w14:val="none"/>
              </w:rPr>
            </w:pPr>
            <w:ins w:id="7882" w:author="Microsoft Word" w:date="2025-08-11T16:30:00Z" w16du:dateUtc="2025-08-11T21:30:00Z">
              <w:del w:id="7883" w:author="Jujia Li" w:date="2025-08-25T17:41:00Z" w16du:dateUtc="2025-08-25T22:41:00Z">
                <w:r w:rsidRPr="00286D16" w:rsidDel="004E77FC">
                  <w:rPr>
                    <w:rFonts w:ascii="Times New Roman" w:hAnsi="Times New Roman" w:cs="Times New Roman"/>
                    <w:color w:val="000000"/>
                    <w:sz w:val="18"/>
                    <w:szCs w:val="18"/>
                    <w:rPrChange w:id="7884" w:author="Jujia Li" w:date="2025-08-10T15:12:00Z" w16du:dateUtc="2025-08-10T20:12:00Z">
                      <w:rPr>
                        <w:rFonts w:ascii="Aptos Narrow" w:hAnsi="Aptos Narrow"/>
                        <w:color w:val="000000"/>
                        <w:sz w:val="22"/>
                        <w:szCs w:val="22"/>
                      </w:rPr>
                    </w:rPrChange>
                  </w:rPr>
                  <w:delText>0.12</w:delText>
                </w:r>
              </w:del>
            </w:ins>
          </w:p>
        </w:tc>
        <w:tc>
          <w:tcPr>
            <w:tcW w:w="380" w:type="pct"/>
            <w:noWrap/>
            <w:vAlign w:val="bottom"/>
            <w:hideMark/>
          </w:tcPr>
          <w:p w14:paraId="2F5FA889" w14:textId="4ED9ACB5" w:rsidR="004D28DD" w:rsidRPr="00286D16" w:rsidDel="004E77FC" w:rsidRDefault="004D28DD" w:rsidP="004D28DD">
            <w:pPr>
              <w:spacing w:after="120" w:line="360" w:lineRule="auto"/>
              <w:contextualSpacing/>
              <w:jc w:val="right"/>
              <w:rPr>
                <w:ins w:id="7885" w:author="Microsoft Word" w:date="2025-08-11T16:30:00Z" w16du:dateUtc="2025-08-11T21:30:00Z"/>
                <w:del w:id="7886" w:author="Jujia Li" w:date="2025-08-25T17:41:00Z" w16du:dateUtc="2025-08-25T22:41:00Z"/>
                <w:rFonts w:ascii="Times New Roman" w:eastAsia="Times New Roman" w:hAnsi="Times New Roman" w:cs="Times New Roman"/>
                <w:color w:val="000000"/>
                <w:kern w:val="0"/>
                <w:sz w:val="18"/>
                <w:szCs w:val="18"/>
                <w14:ligatures w14:val="none"/>
              </w:rPr>
            </w:pPr>
            <w:ins w:id="7887" w:author="Microsoft Word" w:date="2025-08-11T16:30:00Z" w16du:dateUtc="2025-08-11T21:30:00Z">
              <w:del w:id="7888" w:author="Jujia Li" w:date="2025-08-25T17:41:00Z" w16du:dateUtc="2025-08-25T22:41:00Z">
                <w:r w:rsidRPr="00286D16" w:rsidDel="004E77FC">
                  <w:rPr>
                    <w:rFonts w:ascii="Times New Roman" w:hAnsi="Times New Roman" w:cs="Times New Roman"/>
                    <w:color w:val="000000"/>
                    <w:sz w:val="18"/>
                    <w:szCs w:val="18"/>
                    <w:rPrChange w:id="7889" w:author="Jujia Li" w:date="2025-08-10T15:12:00Z" w16du:dateUtc="2025-08-10T20:12:00Z">
                      <w:rPr>
                        <w:rFonts w:ascii="Aptos Narrow" w:hAnsi="Aptos Narrow"/>
                        <w:color w:val="000000"/>
                        <w:sz w:val="22"/>
                        <w:szCs w:val="22"/>
                      </w:rPr>
                    </w:rPrChange>
                  </w:rPr>
                  <w:delText>7.7</w:delText>
                </w:r>
                <w:r w:rsidDel="004E77FC">
                  <w:rPr>
                    <w:rFonts w:ascii="Times New Roman" w:hAnsi="Times New Roman" w:cs="Times New Roman"/>
                    <w:color w:val="000000"/>
                    <w:sz w:val="18"/>
                    <w:szCs w:val="18"/>
                  </w:rPr>
                  <w:delText>0</w:delText>
                </w:r>
              </w:del>
            </w:ins>
          </w:p>
        </w:tc>
        <w:tc>
          <w:tcPr>
            <w:tcW w:w="321" w:type="pct"/>
            <w:noWrap/>
            <w:vAlign w:val="bottom"/>
            <w:hideMark/>
          </w:tcPr>
          <w:p w14:paraId="03D15D79" w14:textId="33FCA273" w:rsidR="004D28DD" w:rsidRPr="00286D16" w:rsidDel="004E77FC" w:rsidRDefault="004D28DD" w:rsidP="004D28DD">
            <w:pPr>
              <w:spacing w:after="120" w:line="360" w:lineRule="auto"/>
              <w:contextualSpacing/>
              <w:jc w:val="right"/>
              <w:rPr>
                <w:ins w:id="7890" w:author="Microsoft Word" w:date="2025-08-11T16:30:00Z" w16du:dateUtc="2025-08-11T21:30:00Z"/>
                <w:del w:id="7891" w:author="Jujia Li" w:date="2025-08-25T17:41:00Z" w16du:dateUtc="2025-08-25T22:41:00Z"/>
                <w:rFonts w:ascii="Times New Roman" w:eastAsia="Times New Roman" w:hAnsi="Times New Roman" w:cs="Times New Roman"/>
                <w:color w:val="000000"/>
                <w:kern w:val="0"/>
                <w:sz w:val="18"/>
                <w:szCs w:val="18"/>
                <w14:ligatures w14:val="none"/>
              </w:rPr>
            </w:pPr>
            <w:ins w:id="7892" w:author="Microsoft Word" w:date="2025-08-11T16:30:00Z" w16du:dateUtc="2025-08-11T21:30:00Z">
              <w:del w:id="7893" w:author="Jujia Li" w:date="2025-08-25T17:41:00Z" w16du:dateUtc="2025-08-25T22:41:00Z">
                <w:r w:rsidRPr="00286D16" w:rsidDel="004E77FC">
                  <w:rPr>
                    <w:rFonts w:ascii="Times New Roman" w:hAnsi="Times New Roman" w:cs="Times New Roman"/>
                    <w:color w:val="000000"/>
                    <w:sz w:val="18"/>
                    <w:szCs w:val="18"/>
                    <w:rPrChange w:id="7894" w:author="Jujia Li" w:date="2025-08-10T15:12:00Z" w16du:dateUtc="2025-08-10T20:12:00Z">
                      <w:rPr>
                        <w:rFonts w:ascii="Aptos Narrow" w:hAnsi="Aptos Narrow"/>
                        <w:color w:val="000000"/>
                        <w:sz w:val="22"/>
                        <w:szCs w:val="22"/>
                      </w:rPr>
                    </w:rPrChange>
                  </w:rPr>
                  <w:delText>0.1</w:delText>
                </w:r>
                <w:r w:rsidDel="004E77FC">
                  <w:rPr>
                    <w:rFonts w:ascii="Times New Roman" w:hAnsi="Times New Roman" w:cs="Times New Roman"/>
                    <w:color w:val="000000"/>
                    <w:sz w:val="18"/>
                    <w:szCs w:val="18"/>
                  </w:rPr>
                  <w:delText>0</w:delText>
                </w:r>
              </w:del>
            </w:ins>
          </w:p>
        </w:tc>
        <w:tc>
          <w:tcPr>
            <w:tcW w:w="428" w:type="pct"/>
            <w:noWrap/>
            <w:vAlign w:val="bottom"/>
            <w:hideMark/>
          </w:tcPr>
          <w:p w14:paraId="11FBAC4C" w14:textId="1E02FF22" w:rsidR="004D28DD" w:rsidRPr="00286D16" w:rsidDel="004E77FC" w:rsidRDefault="004D28DD" w:rsidP="004D28DD">
            <w:pPr>
              <w:spacing w:after="120" w:line="360" w:lineRule="auto"/>
              <w:contextualSpacing/>
              <w:jc w:val="right"/>
              <w:rPr>
                <w:ins w:id="7895" w:author="Microsoft Word" w:date="2025-08-11T16:30:00Z" w16du:dateUtc="2025-08-11T21:30:00Z"/>
                <w:del w:id="7896" w:author="Jujia Li" w:date="2025-08-25T17:41:00Z" w16du:dateUtc="2025-08-25T22:41:00Z"/>
                <w:rFonts w:ascii="Times New Roman" w:eastAsia="Times New Roman" w:hAnsi="Times New Roman" w:cs="Times New Roman"/>
                <w:color w:val="000000"/>
                <w:kern w:val="0"/>
                <w:sz w:val="18"/>
                <w:szCs w:val="18"/>
                <w14:ligatures w14:val="none"/>
              </w:rPr>
            </w:pPr>
            <w:ins w:id="7897" w:author="Microsoft Word" w:date="2025-08-11T16:30:00Z" w16du:dateUtc="2025-08-11T21:30:00Z">
              <w:del w:id="7898" w:author="Jujia Li" w:date="2025-08-25T17:41:00Z" w16du:dateUtc="2025-08-25T22:41:00Z">
                <w:r w:rsidRPr="00286D16" w:rsidDel="004E77FC">
                  <w:rPr>
                    <w:rFonts w:ascii="Times New Roman" w:hAnsi="Times New Roman" w:cs="Times New Roman"/>
                    <w:color w:val="000000"/>
                    <w:sz w:val="18"/>
                    <w:szCs w:val="18"/>
                    <w:rPrChange w:id="7899" w:author="Jujia Li" w:date="2025-08-10T15:12:00Z" w16du:dateUtc="2025-08-10T20:12:00Z">
                      <w:rPr>
                        <w:rFonts w:ascii="Aptos Narrow" w:hAnsi="Aptos Narrow"/>
                        <w:color w:val="000000"/>
                        <w:sz w:val="22"/>
                        <w:szCs w:val="22"/>
                      </w:rPr>
                    </w:rPrChange>
                  </w:rPr>
                  <w:delText>43.85</w:delText>
                </w:r>
              </w:del>
            </w:ins>
          </w:p>
        </w:tc>
        <w:tc>
          <w:tcPr>
            <w:tcW w:w="344" w:type="pct"/>
            <w:vAlign w:val="bottom"/>
          </w:tcPr>
          <w:p w14:paraId="7F0DA211" w14:textId="21369514" w:rsidR="004D28DD" w:rsidRPr="00286D16" w:rsidDel="004E77FC" w:rsidRDefault="004D28DD" w:rsidP="004D28DD">
            <w:pPr>
              <w:spacing w:after="120" w:line="360" w:lineRule="auto"/>
              <w:contextualSpacing/>
              <w:jc w:val="right"/>
              <w:rPr>
                <w:ins w:id="7900" w:author="Microsoft Word" w:date="2025-08-11T16:30:00Z" w16du:dateUtc="2025-08-11T21:30:00Z"/>
                <w:del w:id="7901" w:author="Jujia Li" w:date="2025-08-25T17:41:00Z" w16du:dateUtc="2025-08-25T22:41:00Z"/>
                <w:rFonts w:ascii="Times New Roman" w:hAnsi="Times New Roman" w:cs="Times New Roman"/>
                <w:sz w:val="18"/>
                <w:szCs w:val="18"/>
              </w:rPr>
            </w:pPr>
            <w:ins w:id="7902" w:author="Microsoft Word" w:date="2025-08-11T16:30:00Z" w16du:dateUtc="2025-08-11T21:30:00Z">
              <w:del w:id="7903" w:author="Jujia Li" w:date="2025-08-25T17:41:00Z" w16du:dateUtc="2025-08-25T22:41:00Z">
                <w:r w:rsidRPr="00286D16" w:rsidDel="004E77FC">
                  <w:rPr>
                    <w:rFonts w:ascii="Times New Roman" w:hAnsi="Times New Roman" w:cs="Times New Roman"/>
                    <w:color w:val="000000"/>
                    <w:sz w:val="18"/>
                    <w:szCs w:val="18"/>
                    <w:rPrChange w:id="7904" w:author="Jujia Li" w:date="2025-08-10T15:12:00Z" w16du:dateUtc="2025-08-10T20:12:00Z">
                      <w:rPr>
                        <w:rFonts w:ascii="Aptos Narrow" w:hAnsi="Aptos Narrow"/>
                        <w:color w:val="000000"/>
                        <w:sz w:val="22"/>
                        <w:szCs w:val="22"/>
                      </w:rPr>
                    </w:rPrChange>
                  </w:rPr>
                  <w:delText>0.14</w:delText>
                </w:r>
              </w:del>
            </w:ins>
          </w:p>
        </w:tc>
      </w:tr>
      <w:tr w:rsidR="004D28DD" w:rsidRPr="006A0CE7" w:rsidDel="004E77FC" w14:paraId="71990D7D" w14:textId="2A4406A1" w:rsidTr="005E344C">
        <w:trPr>
          <w:trHeight w:val="290"/>
          <w:ins w:id="7905" w:author="Microsoft Word" w:date="2025-08-11T16:30:00Z"/>
          <w:del w:id="7906" w:author="Jujia Li" w:date="2025-08-25T17:41:00Z"/>
        </w:trPr>
        <w:tc>
          <w:tcPr>
            <w:tcW w:w="808" w:type="pct"/>
            <w:noWrap/>
            <w:vAlign w:val="bottom"/>
            <w:hideMark/>
          </w:tcPr>
          <w:p w14:paraId="6F81016D" w14:textId="1791D672" w:rsidR="004D28DD" w:rsidRPr="00221F0A" w:rsidDel="004E77FC" w:rsidRDefault="004D28DD" w:rsidP="004D28DD">
            <w:pPr>
              <w:spacing w:after="120" w:line="360" w:lineRule="auto"/>
              <w:contextualSpacing/>
              <w:rPr>
                <w:ins w:id="7907" w:author="Microsoft Word" w:date="2025-08-11T16:30:00Z" w16du:dateUtc="2025-08-11T21:30:00Z"/>
                <w:del w:id="7908" w:author="Jujia Li" w:date="2025-08-25T17:41:00Z" w16du:dateUtc="2025-08-25T22:41:00Z"/>
                <w:rFonts w:ascii="Times New Roman" w:eastAsia="Times New Roman" w:hAnsi="Times New Roman" w:cs="Times New Roman"/>
                <w:color w:val="000000"/>
                <w:kern w:val="0"/>
                <w:sz w:val="18"/>
                <w:szCs w:val="18"/>
                <w14:ligatures w14:val="none"/>
              </w:rPr>
            </w:pPr>
            <w:ins w:id="7909" w:author="Microsoft Word" w:date="2025-08-11T16:30:00Z" w16du:dateUtc="2025-08-11T21:30:00Z">
              <w:del w:id="7910" w:author="Jujia Li" w:date="2025-08-25T17:41:00Z" w16du:dateUtc="2025-08-25T22:41:00Z">
                <w:r w:rsidRPr="005E344C" w:rsidDel="004E77FC">
                  <w:rPr>
                    <w:rFonts w:ascii="Times New Roman" w:hAnsi="Times New Roman" w:cs="Times New Roman"/>
                    <w:color w:val="000000"/>
                    <w:sz w:val="18"/>
                    <w:szCs w:val="18"/>
                  </w:rPr>
                  <w:delText>TUSCALOOSA</w:delText>
                </w:r>
              </w:del>
            </w:ins>
          </w:p>
        </w:tc>
        <w:tc>
          <w:tcPr>
            <w:tcW w:w="566" w:type="pct"/>
            <w:vAlign w:val="bottom"/>
          </w:tcPr>
          <w:p w14:paraId="4320B353" w14:textId="3B1ADD5E" w:rsidR="004D28DD" w:rsidRPr="00286D16" w:rsidDel="004E77FC" w:rsidRDefault="004D28DD" w:rsidP="004D28DD">
            <w:pPr>
              <w:spacing w:after="120" w:line="360" w:lineRule="auto"/>
              <w:contextualSpacing/>
              <w:jc w:val="right"/>
              <w:rPr>
                <w:ins w:id="7911" w:author="Microsoft Word" w:date="2025-08-11T16:30:00Z" w16du:dateUtc="2025-08-11T21:30:00Z"/>
                <w:del w:id="7912" w:author="Jujia Li" w:date="2025-08-25T17:41:00Z" w16du:dateUtc="2025-08-25T22:41:00Z"/>
                <w:rFonts w:ascii="Times New Roman" w:hAnsi="Times New Roman" w:cs="Times New Roman"/>
                <w:sz w:val="18"/>
                <w:szCs w:val="18"/>
              </w:rPr>
            </w:pPr>
            <w:ins w:id="7913" w:author="Microsoft Word" w:date="2025-08-11T16:30:00Z" w16du:dateUtc="2025-08-11T21:30:00Z">
              <w:del w:id="7914" w:author="Jujia Li" w:date="2025-08-25T17:41:00Z" w16du:dateUtc="2025-08-25T22:41:00Z">
                <w:r w:rsidRPr="005E344C" w:rsidDel="004E77FC">
                  <w:rPr>
                    <w:rFonts w:ascii="Times New Roman" w:hAnsi="Times New Roman" w:cs="Times New Roman"/>
                    <w:color w:val="000000"/>
                    <w:sz w:val="18"/>
                    <w:szCs w:val="18"/>
                  </w:rPr>
                  <w:delText>207937.99</w:delText>
                </w:r>
              </w:del>
            </w:ins>
          </w:p>
        </w:tc>
        <w:tc>
          <w:tcPr>
            <w:tcW w:w="454" w:type="pct"/>
            <w:noWrap/>
            <w:vAlign w:val="bottom"/>
            <w:hideMark/>
          </w:tcPr>
          <w:p w14:paraId="588C5363" w14:textId="10D354D2" w:rsidR="004D28DD" w:rsidRPr="00286D16" w:rsidDel="004E77FC" w:rsidRDefault="004D28DD" w:rsidP="004D28DD">
            <w:pPr>
              <w:spacing w:after="120" w:line="360" w:lineRule="auto"/>
              <w:contextualSpacing/>
              <w:jc w:val="right"/>
              <w:rPr>
                <w:ins w:id="7915" w:author="Microsoft Word" w:date="2025-08-11T16:30:00Z" w16du:dateUtc="2025-08-11T21:30:00Z"/>
                <w:del w:id="7916" w:author="Jujia Li" w:date="2025-08-25T17:41:00Z" w16du:dateUtc="2025-08-25T22:41:00Z"/>
                <w:rFonts w:ascii="Times New Roman" w:eastAsia="Times New Roman" w:hAnsi="Times New Roman" w:cs="Times New Roman"/>
                <w:color w:val="000000"/>
                <w:kern w:val="0"/>
                <w:sz w:val="18"/>
                <w:szCs w:val="18"/>
                <w14:ligatures w14:val="none"/>
              </w:rPr>
            </w:pPr>
            <w:ins w:id="7917" w:author="Microsoft Word" w:date="2025-08-11T16:30:00Z" w16du:dateUtc="2025-08-11T21:30:00Z">
              <w:del w:id="7918" w:author="Jujia Li" w:date="2025-08-25T17:41:00Z" w16du:dateUtc="2025-08-25T22:41:00Z">
                <w:r w:rsidRPr="00286D16" w:rsidDel="004E77FC">
                  <w:rPr>
                    <w:rFonts w:ascii="Times New Roman" w:hAnsi="Times New Roman" w:cs="Times New Roman"/>
                    <w:color w:val="000000"/>
                    <w:sz w:val="18"/>
                    <w:szCs w:val="18"/>
                    <w:rPrChange w:id="7919" w:author="Jujia Li" w:date="2025-08-10T15:12:00Z" w16du:dateUtc="2025-08-10T20:12:00Z">
                      <w:rPr>
                        <w:rFonts w:ascii="Aptos Narrow" w:hAnsi="Aptos Narrow"/>
                        <w:color w:val="000000"/>
                        <w:sz w:val="22"/>
                        <w:szCs w:val="22"/>
                      </w:rPr>
                    </w:rPrChange>
                  </w:rPr>
                  <w:delText>39.34</w:delText>
                </w:r>
              </w:del>
            </w:ins>
          </w:p>
        </w:tc>
        <w:tc>
          <w:tcPr>
            <w:tcW w:w="308" w:type="pct"/>
            <w:gridSpan w:val="2"/>
            <w:noWrap/>
            <w:vAlign w:val="bottom"/>
            <w:hideMark/>
          </w:tcPr>
          <w:p w14:paraId="1A67EDCF" w14:textId="72F57C6E" w:rsidR="004D28DD" w:rsidRPr="00286D16" w:rsidDel="004E77FC" w:rsidRDefault="004D28DD" w:rsidP="004D28DD">
            <w:pPr>
              <w:spacing w:after="120" w:line="360" w:lineRule="auto"/>
              <w:contextualSpacing/>
              <w:jc w:val="right"/>
              <w:rPr>
                <w:ins w:id="7920" w:author="Microsoft Word" w:date="2025-08-11T16:30:00Z" w16du:dateUtc="2025-08-11T21:30:00Z"/>
                <w:del w:id="7921" w:author="Jujia Li" w:date="2025-08-25T17:41:00Z" w16du:dateUtc="2025-08-25T22:41:00Z"/>
                <w:rFonts w:ascii="Times New Roman" w:eastAsia="Times New Roman" w:hAnsi="Times New Roman" w:cs="Times New Roman"/>
                <w:color w:val="000000"/>
                <w:kern w:val="0"/>
                <w:sz w:val="18"/>
                <w:szCs w:val="18"/>
                <w14:ligatures w14:val="none"/>
              </w:rPr>
            </w:pPr>
            <w:ins w:id="7922" w:author="Microsoft Word" w:date="2025-08-11T16:30:00Z" w16du:dateUtc="2025-08-11T21:30:00Z">
              <w:del w:id="7923" w:author="Jujia Li" w:date="2025-08-25T17:41:00Z" w16du:dateUtc="2025-08-25T22:41:00Z">
                <w:r w:rsidRPr="00286D16" w:rsidDel="004E77FC">
                  <w:rPr>
                    <w:rFonts w:ascii="Times New Roman" w:hAnsi="Times New Roman" w:cs="Times New Roman"/>
                    <w:color w:val="000000"/>
                    <w:sz w:val="18"/>
                    <w:szCs w:val="18"/>
                    <w:rPrChange w:id="7924" w:author="Jujia Li" w:date="2025-08-10T15:12:00Z" w16du:dateUtc="2025-08-10T20:12:00Z">
                      <w:rPr>
                        <w:rFonts w:ascii="Aptos Narrow" w:hAnsi="Aptos Narrow"/>
                        <w:color w:val="000000"/>
                        <w:sz w:val="22"/>
                        <w:szCs w:val="22"/>
                      </w:rPr>
                    </w:rPrChange>
                  </w:rPr>
                  <w:delText>0.52</w:delText>
                </w:r>
              </w:del>
            </w:ins>
          </w:p>
        </w:tc>
        <w:tc>
          <w:tcPr>
            <w:tcW w:w="380" w:type="pct"/>
            <w:noWrap/>
            <w:vAlign w:val="bottom"/>
            <w:hideMark/>
          </w:tcPr>
          <w:p w14:paraId="201AE6CF" w14:textId="5406586C" w:rsidR="004D28DD" w:rsidRPr="00286D16" w:rsidDel="004E77FC" w:rsidRDefault="004D28DD" w:rsidP="004D28DD">
            <w:pPr>
              <w:spacing w:after="120" w:line="360" w:lineRule="auto"/>
              <w:contextualSpacing/>
              <w:jc w:val="right"/>
              <w:rPr>
                <w:ins w:id="7925" w:author="Microsoft Word" w:date="2025-08-11T16:30:00Z" w16du:dateUtc="2025-08-11T21:30:00Z"/>
                <w:del w:id="7926" w:author="Jujia Li" w:date="2025-08-25T17:41:00Z" w16du:dateUtc="2025-08-25T22:41:00Z"/>
                <w:rFonts w:ascii="Times New Roman" w:eastAsia="Times New Roman" w:hAnsi="Times New Roman" w:cs="Times New Roman"/>
                <w:color w:val="000000"/>
                <w:kern w:val="0"/>
                <w:sz w:val="18"/>
                <w:szCs w:val="18"/>
                <w14:ligatures w14:val="none"/>
              </w:rPr>
            </w:pPr>
            <w:ins w:id="7927" w:author="Microsoft Word" w:date="2025-08-11T16:30:00Z" w16du:dateUtc="2025-08-11T21:30:00Z">
              <w:del w:id="7928" w:author="Jujia Li" w:date="2025-08-25T17:41:00Z" w16du:dateUtc="2025-08-25T22:41:00Z">
                <w:r w:rsidRPr="00286D16" w:rsidDel="004E77FC">
                  <w:rPr>
                    <w:rFonts w:ascii="Times New Roman" w:hAnsi="Times New Roman" w:cs="Times New Roman"/>
                    <w:color w:val="000000"/>
                    <w:sz w:val="18"/>
                    <w:szCs w:val="18"/>
                    <w:rPrChange w:id="7929" w:author="Jujia Li" w:date="2025-08-10T15:12:00Z" w16du:dateUtc="2025-08-10T20:12:00Z">
                      <w:rPr>
                        <w:rFonts w:ascii="Aptos Narrow" w:hAnsi="Aptos Narrow"/>
                        <w:color w:val="000000"/>
                        <w:sz w:val="22"/>
                        <w:szCs w:val="22"/>
                      </w:rPr>
                    </w:rPrChange>
                  </w:rPr>
                  <w:delText>35.55</w:delText>
                </w:r>
              </w:del>
            </w:ins>
          </w:p>
        </w:tc>
        <w:tc>
          <w:tcPr>
            <w:tcW w:w="315" w:type="pct"/>
            <w:gridSpan w:val="2"/>
            <w:noWrap/>
            <w:vAlign w:val="bottom"/>
            <w:hideMark/>
          </w:tcPr>
          <w:p w14:paraId="4315470D" w14:textId="13E227B5" w:rsidR="004D28DD" w:rsidRPr="00286D16" w:rsidDel="004E77FC" w:rsidRDefault="004D28DD" w:rsidP="004D28DD">
            <w:pPr>
              <w:spacing w:after="120" w:line="360" w:lineRule="auto"/>
              <w:contextualSpacing/>
              <w:jc w:val="right"/>
              <w:rPr>
                <w:ins w:id="7930" w:author="Microsoft Word" w:date="2025-08-11T16:30:00Z" w16du:dateUtc="2025-08-11T21:30:00Z"/>
                <w:del w:id="7931" w:author="Jujia Li" w:date="2025-08-25T17:41:00Z" w16du:dateUtc="2025-08-25T22:41:00Z"/>
                <w:rFonts w:ascii="Times New Roman" w:eastAsia="Times New Roman" w:hAnsi="Times New Roman" w:cs="Times New Roman"/>
                <w:color w:val="000000"/>
                <w:kern w:val="0"/>
                <w:sz w:val="18"/>
                <w:szCs w:val="18"/>
                <w14:ligatures w14:val="none"/>
              </w:rPr>
            </w:pPr>
            <w:ins w:id="7932" w:author="Microsoft Word" w:date="2025-08-11T16:30:00Z" w16du:dateUtc="2025-08-11T21:30:00Z">
              <w:del w:id="7933" w:author="Jujia Li" w:date="2025-08-25T17:41:00Z" w16du:dateUtc="2025-08-25T22:41:00Z">
                <w:r w:rsidRPr="00286D16" w:rsidDel="004E77FC">
                  <w:rPr>
                    <w:rFonts w:ascii="Times New Roman" w:hAnsi="Times New Roman" w:cs="Times New Roman"/>
                    <w:color w:val="000000"/>
                    <w:sz w:val="18"/>
                    <w:szCs w:val="18"/>
                    <w:rPrChange w:id="7934" w:author="Jujia Li" w:date="2025-08-10T15:12:00Z" w16du:dateUtc="2025-08-10T20:12:00Z">
                      <w:rPr>
                        <w:rFonts w:ascii="Aptos Narrow" w:hAnsi="Aptos Narrow"/>
                        <w:color w:val="000000"/>
                        <w:sz w:val="22"/>
                        <w:szCs w:val="22"/>
                      </w:rPr>
                    </w:rPrChange>
                  </w:rPr>
                  <w:delText>0.47</w:delText>
                </w:r>
              </w:del>
            </w:ins>
          </w:p>
        </w:tc>
        <w:tc>
          <w:tcPr>
            <w:tcW w:w="380" w:type="pct"/>
            <w:noWrap/>
            <w:vAlign w:val="bottom"/>
            <w:hideMark/>
          </w:tcPr>
          <w:p w14:paraId="22538BE0" w14:textId="0EC7C8C6" w:rsidR="004D28DD" w:rsidRPr="00286D16" w:rsidDel="004E77FC" w:rsidRDefault="004D28DD" w:rsidP="004D28DD">
            <w:pPr>
              <w:spacing w:after="120" w:line="360" w:lineRule="auto"/>
              <w:contextualSpacing/>
              <w:jc w:val="right"/>
              <w:rPr>
                <w:ins w:id="7935" w:author="Microsoft Word" w:date="2025-08-11T16:30:00Z" w16du:dateUtc="2025-08-11T21:30:00Z"/>
                <w:del w:id="7936" w:author="Jujia Li" w:date="2025-08-25T17:41:00Z" w16du:dateUtc="2025-08-25T22:41:00Z"/>
                <w:rFonts w:ascii="Times New Roman" w:eastAsia="Times New Roman" w:hAnsi="Times New Roman" w:cs="Times New Roman"/>
                <w:color w:val="000000"/>
                <w:kern w:val="0"/>
                <w:sz w:val="18"/>
                <w:szCs w:val="18"/>
                <w14:ligatures w14:val="none"/>
              </w:rPr>
            </w:pPr>
            <w:ins w:id="7937" w:author="Microsoft Word" w:date="2025-08-11T16:30:00Z" w16du:dateUtc="2025-08-11T21:30:00Z">
              <w:del w:id="7938" w:author="Jujia Li" w:date="2025-08-25T17:41:00Z" w16du:dateUtc="2025-08-25T22:41:00Z">
                <w:r w:rsidRPr="00286D16" w:rsidDel="004E77FC">
                  <w:rPr>
                    <w:rFonts w:ascii="Times New Roman" w:hAnsi="Times New Roman" w:cs="Times New Roman"/>
                    <w:color w:val="000000"/>
                    <w:sz w:val="18"/>
                    <w:szCs w:val="18"/>
                    <w:rPrChange w:id="7939" w:author="Jujia Li" w:date="2025-08-10T15:12:00Z" w16du:dateUtc="2025-08-10T20:12:00Z">
                      <w:rPr>
                        <w:rFonts w:ascii="Aptos Narrow" w:hAnsi="Aptos Narrow"/>
                        <w:color w:val="000000"/>
                        <w:sz w:val="22"/>
                        <w:szCs w:val="22"/>
                      </w:rPr>
                    </w:rPrChange>
                  </w:rPr>
                  <w:delText>30.9</w:delText>
                </w:r>
              </w:del>
            </w:ins>
          </w:p>
        </w:tc>
        <w:tc>
          <w:tcPr>
            <w:tcW w:w="316" w:type="pct"/>
            <w:gridSpan w:val="2"/>
            <w:noWrap/>
            <w:vAlign w:val="bottom"/>
            <w:hideMark/>
          </w:tcPr>
          <w:p w14:paraId="7A29D528" w14:textId="1389A4B1" w:rsidR="004D28DD" w:rsidRPr="00286D16" w:rsidDel="004E77FC" w:rsidRDefault="004D28DD" w:rsidP="004D28DD">
            <w:pPr>
              <w:spacing w:after="120" w:line="360" w:lineRule="auto"/>
              <w:contextualSpacing/>
              <w:jc w:val="right"/>
              <w:rPr>
                <w:ins w:id="7940" w:author="Microsoft Word" w:date="2025-08-11T16:30:00Z" w16du:dateUtc="2025-08-11T21:30:00Z"/>
                <w:del w:id="7941" w:author="Jujia Li" w:date="2025-08-25T17:41:00Z" w16du:dateUtc="2025-08-25T22:41:00Z"/>
                <w:rFonts w:ascii="Times New Roman" w:eastAsia="Times New Roman" w:hAnsi="Times New Roman" w:cs="Times New Roman"/>
                <w:color w:val="000000"/>
                <w:kern w:val="0"/>
                <w:sz w:val="18"/>
                <w:szCs w:val="18"/>
                <w14:ligatures w14:val="none"/>
              </w:rPr>
            </w:pPr>
            <w:ins w:id="7942" w:author="Microsoft Word" w:date="2025-08-11T16:30:00Z" w16du:dateUtc="2025-08-11T21:30:00Z">
              <w:del w:id="7943" w:author="Jujia Li" w:date="2025-08-25T17:41:00Z" w16du:dateUtc="2025-08-25T22:41:00Z">
                <w:r w:rsidRPr="00286D16" w:rsidDel="004E77FC">
                  <w:rPr>
                    <w:rFonts w:ascii="Times New Roman" w:hAnsi="Times New Roman" w:cs="Times New Roman"/>
                    <w:color w:val="000000"/>
                    <w:sz w:val="18"/>
                    <w:szCs w:val="18"/>
                    <w:rPrChange w:id="7944" w:author="Jujia Li" w:date="2025-08-10T15:12:00Z" w16du:dateUtc="2025-08-10T20:12:00Z">
                      <w:rPr>
                        <w:rFonts w:ascii="Aptos Narrow" w:hAnsi="Aptos Narrow"/>
                        <w:color w:val="000000"/>
                        <w:sz w:val="22"/>
                        <w:szCs w:val="22"/>
                      </w:rPr>
                    </w:rPrChange>
                  </w:rPr>
                  <w:delText>0.41</w:delText>
                </w:r>
              </w:del>
            </w:ins>
          </w:p>
        </w:tc>
        <w:tc>
          <w:tcPr>
            <w:tcW w:w="380" w:type="pct"/>
            <w:noWrap/>
            <w:vAlign w:val="bottom"/>
            <w:hideMark/>
          </w:tcPr>
          <w:p w14:paraId="31E355FE" w14:textId="1CCC740B" w:rsidR="004D28DD" w:rsidRPr="00286D16" w:rsidDel="004E77FC" w:rsidRDefault="004D28DD" w:rsidP="004D28DD">
            <w:pPr>
              <w:spacing w:after="120" w:line="360" w:lineRule="auto"/>
              <w:contextualSpacing/>
              <w:jc w:val="right"/>
              <w:rPr>
                <w:ins w:id="7945" w:author="Microsoft Word" w:date="2025-08-11T16:30:00Z" w16du:dateUtc="2025-08-11T21:30:00Z"/>
                <w:del w:id="7946" w:author="Jujia Li" w:date="2025-08-25T17:41:00Z" w16du:dateUtc="2025-08-25T22:41:00Z"/>
                <w:rFonts w:ascii="Times New Roman" w:eastAsia="Times New Roman" w:hAnsi="Times New Roman" w:cs="Times New Roman"/>
                <w:color w:val="000000"/>
                <w:kern w:val="0"/>
                <w:sz w:val="18"/>
                <w:szCs w:val="18"/>
                <w14:ligatures w14:val="none"/>
              </w:rPr>
            </w:pPr>
            <w:ins w:id="7947" w:author="Microsoft Word" w:date="2025-08-11T16:30:00Z" w16du:dateUtc="2025-08-11T21:30:00Z">
              <w:del w:id="7948" w:author="Jujia Li" w:date="2025-08-25T17:41:00Z" w16du:dateUtc="2025-08-25T22:41:00Z">
                <w:r w:rsidRPr="00286D16" w:rsidDel="004E77FC">
                  <w:rPr>
                    <w:rFonts w:ascii="Times New Roman" w:hAnsi="Times New Roman" w:cs="Times New Roman"/>
                    <w:color w:val="000000"/>
                    <w:sz w:val="18"/>
                    <w:szCs w:val="18"/>
                    <w:rPrChange w:id="7949" w:author="Jujia Li" w:date="2025-08-10T15:12:00Z" w16du:dateUtc="2025-08-10T20:12:00Z">
                      <w:rPr>
                        <w:rFonts w:ascii="Aptos Narrow" w:hAnsi="Aptos Narrow"/>
                        <w:color w:val="000000"/>
                        <w:sz w:val="22"/>
                        <w:szCs w:val="22"/>
                      </w:rPr>
                    </w:rPrChange>
                  </w:rPr>
                  <w:delText>25.95</w:delText>
                </w:r>
              </w:del>
            </w:ins>
          </w:p>
        </w:tc>
        <w:tc>
          <w:tcPr>
            <w:tcW w:w="321" w:type="pct"/>
            <w:noWrap/>
            <w:vAlign w:val="bottom"/>
            <w:hideMark/>
          </w:tcPr>
          <w:p w14:paraId="7966D1DA" w14:textId="2E06567B" w:rsidR="004D28DD" w:rsidRPr="00286D16" w:rsidDel="004E77FC" w:rsidRDefault="004D28DD" w:rsidP="004D28DD">
            <w:pPr>
              <w:spacing w:after="120" w:line="360" w:lineRule="auto"/>
              <w:contextualSpacing/>
              <w:jc w:val="right"/>
              <w:rPr>
                <w:ins w:id="7950" w:author="Microsoft Word" w:date="2025-08-11T16:30:00Z" w16du:dateUtc="2025-08-11T21:30:00Z"/>
                <w:del w:id="7951" w:author="Jujia Li" w:date="2025-08-25T17:41:00Z" w16du:dateUtc="2025-08-25T22:41:00Z"/>
                <w:rFonts w:ascii="Times New Roman" w:eastAsia="Times New Roman" w:hAnsi="Times New Roman" w:cs="Times New Roman"/>
                <w:color w:val="000000"/>
                <w:kern w:val="0"/>
                <w:sz w:val="18"/>
                <w:szCs w:val="18"/>
                <w14:ligatures w14:val="none"/>
              </w:rPr>
            </w:pPr>
            <w:ins w:id="7952" w:author="Microsoft Word" w:date="2025-08-11T16:30:00Z" w16du:dateUtc="2025-08-11T21:30:00Z">
              <w:del w:id="7953" w:author="Jujia Li" w:date="2025-08-25T17:41:00Z" w16du:dateUtc="2025-08-25T22:41:00Z">
                <w:r w:rsidRPr="00286D16" w:rsidDel="004E77FC">
                  <w:rPr>
                    <w:rFonts w:ascii="Times New Roman" w:hAnsi="Times New Roman" w:cs="Times New Roman"/>
                    <w:color w:val="000000"/>
                    <w:sz w:val="18"/>
                    <w:szCs w:val="18"/>
                    <w:rPrChange w:id="7954" w:author="Jujia Li" w:date="2025-08-10T15:12:00Z" w16du:dateUtc="2025-08-10T20:12:00Z">
                      <w:rPr>
                        <w:rFonts w:ascii="Aptos Narrow" w:hAnsi="Aptos Narrow"/>
                        <w:color w:val="000000"/>
                        <w:sz w:val="22"/>
                        <w:szCs w:val="22"/>
                      </w:rPr>
                    </w:rPrChange>
                  </w:rPr>
                  <w:delText>0.34</w:delText>
                </w:r>
              </w:del>
            </w:ins>
          </w:p>
        </w:tc>
        <w:tc>
          <w:tcPr>
            <w:tcW w:w="428" w:type="pct"/>
            <w:noWrap/>
            <w:vAlign w:val="bottom"/>
            <w:hideMark/>
          </w:tcPr>
          <w:p w14:paraId="788D9D91" w14:textId="109DA2C8" w:rsidR="004D28DD" w:rsidRPr="00286D16" w:rsidDel="004E77FC" w:rsidRDefault="004D28DD" w:rsidP="004D28DD">
            <w:pPr>
              <w:spacing w:after="120" w:line="360" w:lineRule="auto"/>
              <w:contextualSpacing/>
              <w:jc w:val="right"/>
              <w:rPr>
                <w:ins w:id="7955" w:author="Microsoft Word" w:date="2025-08-11T16:30:00Z" w16du:dateUtc="2025-08-11T21:30:00Z"/>
                <w:del w:id="7956" w:author="Jujia Li" w:date="2025-08-25T17:41:00Z" w16du:dateUtc="2025-08-25T22:41:00Z"/>
                <w:rFonts w:ascii="Times New Roman" w:eastAsia="Times New Roman" w:hAnsi="Times New Roman" w:cs="Times New Roman"/>
                <w:color w:val="000000"/>
                <w:kern w:val="0"/>
                <w:sz w:val="18"/>
                <w:szCs w:val="18"/>
                <w14:ligatures w14:val="none"/>
              </w:rPr>
            </w:pPr>
            <w:ins w:id="7957" w:author="Microsoft Word" w:date="2025-08-11T16:30:00Z" w16du:dateUtc="2025-08-11T21:30:00Z">
              <w:del w:id="7958" w:author="Jujia Li" w:date="2025-08-25T17:41:00Z" w16du:dateUtc="2025-08-25T22:41:00Z">
                <w:r w:rsidRPr="00286D16" w:rsidDel="004E77FC">
                  <w:rPr>
                    <w:rFonts w:ascii="Times New Roman" w:hAnsi="Times New Roman" w:cs="Times New Roman"/>
                    <w:color w:val="000000"/>
                    <w:sz w:val="18"/>
                    <w:szCs w:val="18"/>
                    <w:rPrChange w:id="7959" w:author="Jujia Li" w:date="2025-08-10T15:12:00Z" w16du:dateUtc="2025-08-10T20:12:00Z">
                      <w:rPr>
                        <w:rFonts w:ascii="Aptos Narrow" w:hAnsi="Aptos Narrow"/>
                        <w:color w:val="000000"/>
                        <w:sz w:val="22"/>
                        <w:szCs w:val="22"/>
                      </w:rPr>
                    </w:rPrChange>
                  </w:rPr>
                  <w:delText>131.74</w:delText>
                </w:r>
              </w:del>
            </w:ins>
          </w:p>
        </w:tc>
        <w:tc>
          <w:tcPr>
            <w:tcW w:w="344" w:type="pct"/>
            <w:vAlign w:val="bottom"/>
          </w:tcPr>
          <w:p w14:paraId="6BE2A9CD" w14:textId="1CA6136D" w:rsidR="004D28DD" w:rsidRPr="00286D16" w:rsidDel="004E77FC" w:rsidRDefault="004D28DD" w:rsidP="004D28DD">
            <w:pPr>
              <w:spacing w:after="120" w:line="360" w:lineRule="auto"/>
              <w:contextualSpacing/>
              <w:jc w:val="right"/>
              <w:rPr>
                <w:ins w:id="7960" w:author="Microsoft Word" w:date="2025-08-11T16:30:00Z" w16du:dateUtc="2025-08-11T21:30:00Z"/>
                <w:del w:id="7961" w:author="Jujia Li" w:date="2025-08-25T17:41:00Z" w16du:dateUtc="2025-08-25T22:41:00Z"/>
                <w:rFonts w:ascii="Times New Roman" w:hAnsi="Times New Roman" w:cs="Times New Roman"/>
                <w:sz w:val="18"/>
                <w:szCs w:val="18"/>
              </w:rPr>
            </w:pPr>
            <w:ins w:id="7962" w:author="Microsoft Word" w:date="2025-08-11T16:30:00Z" w16du:dateUtc="2025-08-11T21:30:00Z">
              <w:del w:id="7963" w:author="Jujia Li" w:date="2025-08-25T17:41:00Z" w16du:dateUtc="2025-08-25T22:41:00Z">
                <w:r w:rsidRPr="00286D16" w:rsidDel="004E77FC">
                  <w:rPr>
                    <w:rFonts w:ascii="Times New Roman" w:hAnsi="Times New Roman" w:cs="Times New Roman"/>
                    <w:color w:val="000000"/>
                    <w:sz w:val="18"/>
                    <w:szCs w:val="18"/>
                    <w:rPrChange w:id="7964" w:author="Jujia Li" w:date="2025-08-10T15:12:00Z" w16du:dateUtc="2025-08-10T20:12:00Z">
                      <w:rPr>
                        <w:rFonts w:ascii="Aptos Narrow" w:hAnsi="Aptos Narrow"/>
                        <w:color w:val="000000"/>
                        <w:sz w:val="22"/>
                        <w:szCs w:val="22"/>
                      </w:rPr>
                    </w:rPrChange>
                  </w:rPr>
                  <w:delText>0.44</w:delText>
                </w:r>
              </w:del>
            </w:ins>
          </w:p>
        </w:tc>
      </w:tr>
      <w:tr w:rsidR="00286D16" w:rsidRPr="006A0CE7" w:rsidDel="004E77FC" w14:paraId="095B2DEF" w14:textId="147796FC" w:rsidTr="005E344C">
        <w:trPr>
          <w:trHeight w:val="290"/>
          <w:ins w:id="7965" w:author="Microsoft Word" w:date="2025-08-11T16:30:00Z"/>
          <w:del w:id="7966" w:author="Jujia Li" w:date="2025-08-25T17:41:00Z"/>
        </w:trPr>
        <w:tc>
          <w:tcPr>
            <w:tcW w:w="808" w:type="pct"/>
            <w:noWrap/>
            <w:vAlign w:val="bottom"/>
            <w:hideMark/>
          </w:tcPr>
          <w:p w14:paraId="17A76388" w14:textId="536193E1" w:rsidR="00286D16" w:rsidRPr="00221F0A" w:rsidDel="004E77FC" w:rsidRDefault="00286D16" w:rsidP="00286D16">
            <w:pPr>
              <w:spacing w:after="120" w:line="360" w:lineRule="auto"/>
              <w:contextualSpacing/>
              <w:rPr>
                <w:ins w:id="7967" w:author="Microsoft Word" w:date="2025-08-11T16:30:00Z" w16du:dateUtc="2025-08-11T21:30:00Z"/>
                <w:del w:id="7968" w:author="Jujia Li" w:date="2025-08-25T17:41:00Z" w16du:dateUtc="2025-08-25T22:41:00Z"/>
                <w:rFonts w:ascii="Times New Roman" w:eastAsia="Times New Roman" w:hAnsi="Times New Roman" w:cs="Times New Roman"/>
                <w:color w:val="000000"/>
                <w:kern w:val="0"/>
                <w:sz w:val="18"/>
                <w:szCs w:val="18"/>
                <w14:ligatures w14:val="none"/>
              </w:rPr>
            </w:pPr>
            <w:ins w:id="7969" w:author="Microsoft Word" w:date="2025-08-11T16:30:00Z" w16du:dateUtc="2025-08-11T21:30:00Z">
              <w:del w:id="7970" w:author="Jujia Li" w:date="2025-08-25T17:41:00Z" w16du:dateUtc="2025-08-25T22:41:00Z">
                <w:r w:rsidRPr="005E344C" w:rsidDel="004E77FC">
                  <w:rPr>
                    <w:rFonts w:ascii="Times New Roman" w:hAnsi="Times New Roman" w:cs="Times New Roman"/>
                    <w:color w:val="000000"/>
                    <w:sz w:val="18"/>
                    <w:szCs w:val="18"/>
                  </w:rPr>
                  <w:delText>WALKER</w:delText>
                </w:r>
              </w:del>
            </w:ins>
          </w:p>
        </w:tc>
        <w:tc>
          <w:tcPr>
            <w:tcW w:w="566" w:type="pct"/>
            <w:vAlign w:val="bottom"/>
          </w:tcPr>
          <w:p w14:paraId="0BA21A46" w14:textId="16602D48" w:rsidR="00286D16" w:rsidRPr="00286D16" w:rsidDel="004E77FC" w:rsidRDefault="00286D16" w:rsidP="00286D16">
            <w:pPr>
              <w:spacing w:after="120" w:line="360" w:lineRule="auto"/>
              <w:contextualSpacing/>
              <w:jc w:val="right"/>
              <w:rPr>
                <w:ins w:id="7971" w:author="Microsoft Word" w:date="2025-08-11T16:30:00Z" w16du:dateUtc="2025-08-11T21:30:00Z"/>
                <w:del w:id="7972" w:author="Jujia Li" w:date="2025-08-25T17:41:00Z" w16du:dateUtc="2025-08-25T22:41:00Z"/>
                <w:rFonts w:ascii="Times New Roman" w:hAnsi="Times New Roman" w:cs="Times New Roman"/>
                <w:sz w:val="18"/>
                <w:szCs w:val="18"/>
              </w:rPr>
            </w:pPr>
            <w:ins w:id="7973" w:author="Microsoft Word" w:date="2025-08-11T16:30:00Z" w16du:dateUtc="2025-08-11T21:30:00Z">
              <w:del w:id="7974" w:author="Jujia Li" w:date="2025-08-25T17:41:00Z" w16du:dateUtc="2025-08-25T22:41:00Z">
                <w:r w:rsidRPr="00286D16" w:rsidDel="004E77FC">
                  <w:rPr>
                    <w:rFonts w:ascii="Times New Roman" w:hAnsi="Times New Roman" w:cs="Times New Roman"/>
                    <w:color w:val="000000"/>
                    <w:sz w:val="18"/>
                    <w:szCs w:val="18"/>
                    <w:rPrChange w:id="7975" w:author="Jujia Li" w:date="2025-08-10T15:12:00Z" w16du:dateUtc="2025-08-10T20:12:00Z">
                      <w:rPr>
                        <w:rFonts w:ascii="Aptos Narrow" w:hAnsi="Aptos Narrow"/>
                        <w:color w:val="000000"/>
                        <w:sz w:val="22"/>
                        <w:szCs w:val="22"/>
                      </w:rPr>
                    </w:rPrChange>
                  </w:rPr>
                  <w:delText>63904.93</w:delText>
                </w:r>
              </w:del>
            </w:ins>
          </w:p>
        </w:tc>
        <w:tc>
          <w:tcPr>
            <w:tcW w:w="454" w:type="pct"/>
            <w:noWrap/>
            <w:vAlign w:val="bottom"/>
            <w:hideMark/>
          </w:tcPr>
          <w:p w14:paraId="64D695F1" w14:textId="14C9D898" w:rsidR="00286D16" w:rsidRPr="00286D16" w:rsidDel="004E77FC" w:rsidRDefault="00286D16" w:rsidP="00286D16">
            <w:pPr>
              <w:spacing w:after="120" w:line="360" w:lineRule="auto"/>
              <w:contextualSpacing/>
              <w:jc w:val="right"/>
              <w:rPr>
                <w:ins w:id="7976" w:author="Microsoft Word" w:date="2025-08-11T16:30:00Z" w16du:dateUtc="2025-08-11T21:30:00Z"/>
                <w:del w:id="7977" w:author="Jujia Li" w:date="2025-08-25T17:41:00Z" w16du:dateUtc="2025-08-25T22:41:00Z"/>
                <w:rFonts w:ascii="Times New Roman" w:eastAsia="Times New Roman" w:hAnsi="Times New Roman" w:cs="Times New Roman"/>
                <w:color w:val="000000"/>
                <w:kern w:val="0"/>
                <w:sz w:val="18"/>
                <w:szCs w:val="18"/>
                <w14:ligatures w14:val="none"/>
              </w:rPr>
            </w:pPr>
            <w:ins w:id="7978" w:author="Microsoft Word" w:date="2025-08-11T16:30:00Z" w16du:dateUtc="2025-08-11T21:30:00Z">
              <w:del w:id="7979" w:author="Jujia Li" w:date="2025-08-25T17:41:00Z" w16du:dateUtc="2025-08-25T22:41:00Z">
                <w:r w:rsidRPr="00286D16" w:rsidDel="004E77FC">
                  <w:rPr>
                    <w:rFonts w:ascii="Times New Roman" w:hAnsi="Times New Roman" w:cs="Times New Roman"/>
                    <w:color w:val="000000"/>
                    <w:sz w:val="18"/>
                    <w:szCs w:val="18"/>
                    <w:rPrChange w:id="7980" w:author="Jujia Li" w:date="2025-08-10T15:12:00Z" w16du:dateUtc="2025-08-10T20:12:00Z">
                      <w:rPr>
                        <w:rFonts w:ascii="Aptos Narrow" w:hAnsi="Aptos Narrow"/>
                        <w:color w:val="000000"/>
                        <w:sz w:val="22"/>
                        <w:szCs w:val="22"/>
                      </w:rPr>
                    </w:rPrChange>
                  </w:rPr>
                  <w:delText>18.78</w:delText>
                </w:r>
              </w:del>
            </w:ins>
          </w:p>
        </w:tc>
        <w:tc>
          <w:tcPr>
            <w:tcW w:w="308" w:type="pct"/>
            <w:gridSpan w:val="2"/>
            <w:noWrap/>
            <w:vAlign w:val="bottom"/>
            <w:hideMark/>
          </w:tcPr>
          <w:p w14:paraId="17432654" w14:textId="6EC8B959" w:rsidR="00286D16" w:rsidRPr="00286D16" w:rsidDel="004E77FC" w:rsidRDefault="00286D16" w:rsidP="00286D16">
            <w:pPr>
              <w:spacing w:after="120" w:line="360" w:lineRule="auto"/>
              <w:contextualSpacing/>
              <w:jc w:val="right"/>
              <w:rPr>
                <w:ins w:id="7981" w:author="Microsoft Word" w:date="2025-08-11T16:30:00Z" w16du:dateUtc="2025-08-11T21:30:00Z"/>
                <w:del w:id="7982" w:author="Jujia Li" w:date="2025-08-25T17:41:00Z" w16du:dateUtc="2025-08-25T22:41:00Z"/>
                <w:rFonts w:ascii="Times New Roman" w:eastAsia="Times New Roman" w:hAnsi="Times New Roman" w:cs="Times New Roman"/>
                <w:color w:val="000000"/>
                <w:kern w:val="0"/>
                <w:sz w:val="18"/>
                <w:szCs w:val="18"/>
                <w14:ligatures w14:val="none"/>
              </w:rPr>
            </w:pPr>
            <w:ins w:id="7983" w:author="Microsoft Word" w:date="2025-08-11T16:30:00Z" w16du:dateUtc="2025-08-11T21:30:00Z">
              <w:del w:id="7984" w:author="Jujia Li" w:date="2025-08-25T17:41:00Z" w16du:dateUtc="2025-08-25T22:41:00Z">
                <w:r w:rsidRPr="00286D16" w:rsidDel="004E77FC">
                  <w:rPr>
                    <w:rFonts w:ascii="Times New Roman" w:hAnsi="Times New Roman" w:cs="Times New Roman"/>
                    <w:color w:val="000000"/>
                    <w:sz w:val="18"/>
                    <w:szCs w:val="18"/>
                    <w:rPrChange w:id="7985" w:author="Jujia Li" w:date="2025-08-10T15:12:00Z" w16du:dateUtc="2025-08-10T20:12:00Z">
                      <w:rPr>
                        <w:rFonts w:ascii="Aptos Narrow" w:hAnsi="Aptos Narrow"/>
                        <w:color w:val="000000"/>
                        <w:sz w:val="22"/>
                        <w:szCs w:val="22"/>
                      </w:rPr>
                    </w:rPrChange>
                  </w:rPr>
                  <w:delText>0.8</w:delText>
                </w:r>
                <w:r w:rsidDel="004E77FC">
                  <w:rPr>
                    <w:rFonts w:ascii="Times New Roman" w:hAnsi="Times New Roman" w:cs="Times New Roman"/>
                    <w:color w:val="000000"/>
                    <w:sz w:val="18"/>
                    <w:szCs w:val="18"/>
                  </w:rPr>
                  <w:delText>0</w:delText>
                </w:r>
              </w:del>
            </w:ins>
          </w:p>
        </w:tc>
        <w:tc>
          <w:tcPr>
            <w:tcW w:w="380" w:type="pct"/>
            <w:noWrap/>
            <w:vAlign w:val="bottom"/>
            <w:hideMark/>
          </w:tcPr>
          <w:p w14:paraId="06222DF3" w14:textId="0B5AC9EC" w:rsidR="00286D16" w:rsidRPr="00286D16" w:rsidDel="004E77FC" w:rsidRDefault="00286D16" w:rsidP="00286D16">
            <w:pPr>
              <w:spacing w:after="120" w:line="360" w:lineRule="auto"/>
              <w:contextualSpacing/>
              <w:jc w:val="right"/>
              <w:rPr>
                <w:ins w:id="7986" w:author="Microsoft Word" w:date="2025-08-11T16:30:00Z" w16du:dateUtc="2025-08-11T21:30:00Z"/>
                <w:del w:id="7987" w:author="Jujia Li" w:date="2025-08-25T17:41:00Z" w16du:dateUtc="2025-08-25T22:41:00Z"/>
                <w:rFonts w:ascii="Times New Roman" w:eastAsia="Times New Roman" w:hAnsi="Times New Roman" w:cs="Times New Roman"/>
                <w:color w:val="000000"/>
                <w:kern w:val="0"/>
                <w:sz w:val="18"/>
                <w:szCs w:val="18"/>
                <w14:ligatures w14:val="none"/>
              </w:rPr>
            </w:pPr>
            <w:ins w:id="7988" w:author="Microsoft Word" w:date="2025-08-11T16:30:00Z" w16du:dateUtc="2025-08-11T21:30:00Z">
              <w:del w:id="7989" w:author="Jujia Li" w:date="2025-08-25T17:41:00Z" w16du:dateUtc="2025-08-25T22:41:00Z">
                <w:r w:rsidRPr="00286D16" w:rsidDel="004E77FC">
                  <w:rPr>
                    <w:rFonts w:ascii="Times New Roman" w:hAnsi="Times New Roman" w:cs="Times New Roman"/>
                    <w:color w:val="000000"/>
                    <w:sz w:val="18"/>
                    <w:szCs w:val="18"/>
                    <w:rPrChange w:id="7990" w:author="Jujia Li" w:date="2025-08-10T15:12:00Z" w16du:dateUtc="2025-08-10T20:12:00Z">
                      <w:rPr>
                        <w:rFonts w:ascii="Aptos Narrow" w:hAnsi="Aptos Narrow"/>
                        <w:color w:val="000000"/>
                        <w:sz w:val="22"/>
                        <w:szCs w:val="22"/>
                      </w:rPr>
                    </w:rPrChange>
                  </w:rPr>
                  <w:delText>13.91</w:delText>
                </w:r>
              </w:del>
            </w:ins>
          </w:p>
        </w:tc>
        <w:tc>
          <w:tcPr>
            <w:tcW w:w="315" w:type="pct"/>
            <w:gridSpan w:val="2"/>
            <w:noWrap/>
            <w:vAlign w:val="bottom"/>
            <w:hideMark/>
          </w:tcPr>
          <w:p w14:paraId="6849770D" w14:textId="1C4049CB" w:rsidR="00286D16" w:rsidRPr="00286D16" w:rsidDel="004E77FC" w:rsidRDefault="00286D16" w:rsidP="00286D16">
            <w:pPr>
              <w:spacing w:after="120" w:line="360" w:lineRule="auto"/>
              <w:contextualSpacing/>
              <w:jc w:val="right"/>
              <w:rPr>
                <w:ins w:id="7991" w:author="Microsoft Word" w:date="2025-08-11T16:30:00Z" w16du:dateUtc="2025-08-11T21:30:00Z"/>
                <w:del w:id="7992" w:author="Jujia Li" w:date="2025-08-25T17:41:00Z" w16du:dateUtc="2025-08-25T22:41:00Z"/>
                <w:rFonts w:ascii="Times New Roman" w:eastAsia="Times New Roman" w:hAnsi="Times New Roman" w:cs="Times New Roman"/>
                <w:color w:val="000000"/>
                <w:kern w:val="0"/>
                <w:sz w:val="18"/>
                <w:szCs w:val="18"/>
                <w14:ligatures w14:val="none"/>
              </w:rPr>
            </w:pPr>
            <w:ins w:id="7993" w:author="Microsoft Word" w:date="2025-08-11T16:30:00Z" w16du:dateUtc="2025-08-11T21:30:00Z">
              <w:del w:id="7994" w:author="Jujia Li" w:date="2025-08-25T17:41:00Z" w16du:dateUtc="2025-08-25T22:41:00Z">
                <w:r w:rsidRPr="00286D16" w:rsidDel="004E77FC">
                  <w:rPr>
                    <w:rFonts w:ascii="Times New Roman" w:hAnsi="Times New Roman" w:cs="Times New Roman"/>
                    <w:color w:val="000000"/>
                    <w:sz w:val="18"/>
                    <w:szCs w:val="18"/>
                    <w:rPrChange w:id="7995" w:author="Jujia Li" w:date="2025-08-10T15:12:00Z" w16du:dateUtc="2025-08-10T20:12:00Z">
                      <w:rPr>
                        <w:rFonts w:ascii="Aptos Narrow" w:hAnsi="Aptos Narrow"/>
                        <w:color w:val="000000"/>
                        <w:sz w:val="22"/>
                        <w:szCs w:val="22"/>
                      </w:rPr>
                    </w:rPrChange>
                  </w:rPr>
                  <w:delText>0.6</w:delText>
                </w:r>
                <w:r w:rsidDel="004E77FC">
                  <w:rPr>
                    <w:rFonts w:ascii="Times New Roman" w:hAnsi="Times New Roman" w:cs="Times New Roman"/>
                    <w:color w:val="000000"/>
                    <w:sz w:val="18"/>
                    <w:szCs w:val="18"/>
                  </w:rPr>
                  <w:delText>0</w:delText>
                </w:r>
              </w:del>
            </w:ins>
          </w:p>
        </w:tc>
        <w:tc>
          <w:tcPr>
            <w:tcW w:w="380" w:type="pct"/>
            <w:noWrap/>
            <w:vAlign w:val="bottom"/>
            <w:hideMark/>
          </w:tcPr>
          <w:p w14:paraId="65691B44" w14:textId="7FDF8086" w:rsidR="00286D16" w:rsidRPr="00286D16" w:rsidDel="004E77FC" w:rsidRDefault="00286D16" w:rsidP="00286D16">
            <w:pPr>
              <w:spacing w:after="120" w:line="360" w:lineRule="auto"/>
              <w:contextualSpacing/>
              <w:jc w:val="right"/>
              <w:rPr>
                <w:ins w:id="7996" w:author="Microsoft Word" w:date="2025-08-11T16:30:00Z" w16du:dateUtc="2025-08-11T21:30:00Z"/>
                <w:del w:id="7997" w:author="Jujia Li" w:date="2025-08-25T17:41:00Z" w16du:dateUtc="2025-08-25T22:41:00Z"/>
                <w:rFonts w:ascii="Times New Roman" w:eastAsia="Times New Roman" w:hAnsi="Times New Roman" w:cs="Times New Roman"/>
                <w:color w:val="000000"/>
                <w:kern w:val="0"/>
                <w:sz w:val="18"/>
                <w:szCs w:val="18"/>
                <w14:ligatures w14:val="none"/>
              </w:rPr>
            </w:pPr>
            <w:ins w:id="7998" w:author="Microsoft Word" w:date="2025-08-11T16:30:00Z" w16du:dateUtc="2025-08-11T21:30:00Z">
              <w:del w:id="7999" w:author="Jujia Li" w:date="2025-08-25T17:41:00Z" w16du:dateUtc="2025-08-25T22:41:00Z">
                <w:r w:rsidRPr="00286D16" w:rsidDel="004E77FC">
                  <w:rPr>
                    <w:rFonts w:ascii="Times New Roman" w:hAnsi="Times New Roman" w:cs="Times New Roman"/>
                    <w:color w:val="000000"/>
                    <w:sz w:val="18"/>
                    <w:szCs w:val="18"/>
                    <w:rPrChange w:id="8000" w:author="Jujia Li" w:date="2025-08-10T15:12:00Z" w16du:dateUtc="2025-08-10T20:12:00Z">
                      <w:rPr>
                        <w:rFonts w:ascii="Aptos Narrow" w:hAnsi="Aptos Narrow"/>
                        <w:color w:val="000000"/>
                        <w:sz w:val="22"/>
                        <w:szCs w:val="22"/>
                      </w:rPr>
                    </w:rPrChange>
                  </w:rPr>
                  <w:delText>11.36</w:delText>
                </w:r>
              </w:del>
            </w:ins>
          </w:p>
        </w:tc>
        <w:tc>
          <w:tcPr>
            <w:tcW w:w="316" w:type="pct"/>
            <w:gridSpan w:val="2"/>
            <w:noWrap/>
            <w:vAlign w:val="bottom"/>
            <w:hideMark/>
          </w:tcPr>
          <w:p w14:paraId="0C47EEFA" w14:textId="488AE3D0" w:rsidR="00286D16" w:rsidRPr="00286D16" w:rsidDel="004E77FC" w:rsidRDefault="00286D16" w:rsidP="00286D16">
            <w:pPr>
              <w:spacing w:after="120" w:line="360" w:lineRule="auto"/>
              <w:contextualSpacing/>
              <w:jc w:val="right"/>
              <w:rPr>
                <w:ins w:id="8001" w:author="Microsoft Word" w:date="2025-08-11T16:30:00Z" w16du:dateUtc="2025-08-11T21:30:00Z"/>
                <w:del w:id="8002" w:author="Jujia Li" w:date="2025-08-25T17:41:00Z" w16du:dateUtc="2025-08-25T22:41:00Z"/>
                <w:rFonts w:ascii="Times New Roman" w:eastAsia="Times New Roman" w:hAnsi="Times New Roman" w:cs="Times New Roman"/>
                <w:color w:val="000000"/>
                <w:kern w:val="0"/>
                <w:sz w:val="18"/>
                <w:szCs w:val="18"/>
                <w14:ligatures w14:val="none"/>
              </w:rPr>
            </w:pPr>
            <w:ins w:id="8003" w:author="Microsoft Word" w:date="2025-08-11T16:30:00Z" w16du:dateUtc="2025-08-11T21:30:00Z">
              <w:del w:id="8004" w:author="Jujia Li" w:date="2025-08-25T17:41:00Z" w16du:dateUtc="2025-08-25T22:41:00Z">
                <w:r w:rsidRPr="00286D16" w:rsidDel="004E77FC">
                  <w:rPr>
                    <w:rFonts w:ascii="Times New Roman" w:hAnsi="Times New Roman" w:cs="Times New Roman"/>
                    <w:color w:val="000000"/>
                    <w:sz w:val="18"/>
                    <w:szCs w:val="18"/>
                    <w:rPrChange w:id="8005" w:author="Jujia Li" w:date="2025-08-10T15:12:00Z" w16du:dateUtc="2025-08-10T20:12:00Z">
                      <w:rPr>
                        <w:rFonts w:ascii="Aptos Narrow" w:hAnsi="Aptos Narrow"/>
                        <w:color w:val="000000"/>
                        <w:sz w:val="22"/>
                        <w:szCs w:val="22"/>
                      </w:rPr>
                    </w:rPrChange>
                  </w:rPr>
                  <w:delText>0.49</w:delText>
                </w:r>
              </w:del>
            </w:ins>
          </w:p>
        </w:tc>
        <w:tc>
          <w:tcPr>
            <w:tcW w:w="380" w:type="pct"/>
            <w:noWrap/>
            <w:vAlign w:val="bottom"/>
            <w:hideMark/>
          </w:tcPr>
          <w:p w14:paraId="3EA7962E" w14:textId="5D9DF70C" w:rsidR="00286D16" w:rsidRPr="00286D16" w:rsidDel="004E77FC" w:rsidRDefault="00286D16" w:rsidP="00286D16">
            <w:pPr>
              <w:spacing w:after="120" w:line="360" w:lineRule="auto"/>
              <w:contextualSpacing/>
              <w:jc w:val="right"/>
              <w:rPr>
                <w:ins w:id="8006" w:author="Microsoft Word" w:date="2025-08-11T16:30:00Z" w16du:dateUtc="2025-08-11T21:30:00Z"/>
                <w:del w:id="8007" w:author="Jujia Li" w:date="2025-08-25T17:41:00Z" w16du:dateUtc="2025-08-25T22:41:00Z"/>
                <w:rFonts w:ascii="Times New Roman" w:eastAsia="Times New Roman" w:hAnsi="Times New Roman" w:cs="Times New Roman"/>
                <w:color w:val="000000"/>
                <w:kern w:val="0"/>
                <w:sz w:val="18"/>
                <w:szCs w:val="18"/>
                <w14:ligatures w14:val="none"/>
              </w:rPr>
            </w:pPr>
            <w:ins w:id="8008" w:author="Microsoft Word" w:date="2025-08-11T16:30:00Z" w16du:dateUtc="2025-08-11T21:30:00Z">
              <w:del w:id="8009" w:author="Jujia Li" w:date="2025-08-25T17:41:00Z" w16du:dateUtc="2025-08-25T22:41:00Z">
                <w:r w:rsidRPr="00286D16" w:rsidDel="004E77FC">
                  <w:rPr>
                    <w:rFonts w:ascii="Times New Roman" w:hAnsi="Times New Roman" w:cs="Times New Roman"/>
                    <w:color w:val="000000"/>
                    <w:sz w:val="18"/>
                    <w:szCs w:val="18"/>
                    <w:rPrChange w:id="8010" w:author="Jujia Li" w:date="2025-08-10T15:12:00Z" w16du:dateUtc="2025-08-10T20:12:00Z">
                      <w:rPr>
                        <w:rFonts w:ascii="Aptos Narrow" w:hAnsi="Aptos Narrow"/>
                        <w:color w:val="000000"/>
                        <w:sz w:val="22"/>
                        <w:szCs w:val="22"/>
                      </w:rPr>
                    </w:rPrChange>
                  </w:rPr>
                  <w:delText>8.79</w:delText>
                </w:r>
              </w:del>
            </w:ins>
          </w:p>
        </w:tc>
        <w:tc>
          <w:tcPr>
            <w:tcW w:w="321" w:type="pct"/>
            <w:noWrap/>
            <w:vAlign w:val="bottom"/>
            <w:hideMark/>
          </w:tcPr>
          <w:p w14:paraId="3E3946BE" w14:textId="06EB0201" w:rsidR="00286D16" w:rsidRPr="00286D16" w:rsidDel="004E77FC" w:rsidRDefault="00286D16" w:rsidP="00286D16">
            <w:pPr>
              <w:spacing w:after="120" w:line="360" w:lineRule="auto"/>
              <w:contextualSpacing/>
              <w:jc w:val="right"/>
              <w:rPr>
                <w:ins w:id="8011" w:author="Microsoft Word" w:date="2025-08-11T16:30:00Z" w16du:dateUtc="2025-08-11T21:30:00Z"/>
                <w:del w:id="8012" w:author="Jujia Li" w:date="2025-08-25T17:41:00Z" w16du:dateUtc="2025-08-25T22:41:00Z"/>
                <w:rFonts w:ascii="Times New Roman" w:eastAsia="Times New Roman" w:hAnsi="Times New Roman" w:cs="Times New Roman"/>
                <w:color w:val="000000"/>
                <w:kern w:val="0"/>
                <w:sz w:val="18"/>
                <w:szCs w:val="18"/>
                <w14:ligatures w14:val="none"/>
              </w:rPr>
            </w:pPr>
            <w:ins w:id="8013" w:author="Microsoft Word" w:date="2025-08-11T16:30:00Z" w16du:dateUtc="2025-08-11T21:30:00Z">
              <w:del w:id="8014" w:author="Jujia Li" w:date="2025-08-25T17:41:00Z" w16du:dateUtc="2025-08-25T22:41:00Z">
                <w:r w:rsidRPr="00286D16" w:rsidDel="004E77FC">
                  <w:rPr>
                    <w:rFonts w:ascii="Times New Roman" w:hAnsi="Times New Roman" w:cs="Times New Roman"/>
                    <w:color w:val="000000"/>
                    <w:sz w:val="18"/>
                    <w:szCs w:val="18"/>
                    <w:rPrChange w:id="8015" w:author="Jujia Li" w:date="2025-08-10T15:12:00Z" w16du:dateUtc="2025-08-10T20:12:00Z">
                      <w:rPr>
                        <w:rFonts w:ascii="Aptos Narrow" w:hAnsi="Aptos Narrow"/>
                        <w:color w:val="000000"/>
                        <w:sz w:val="22"/>
                        <w:szCs w:val="22"/>
                      </w:rPr>
                    </w:rPrChange>
                  </w:rPr>
                  <w:delText>0.38</w:delText>
                </w:r>
              </w:del>
            </w:ins>
          </w:p>
        </w:tc>
        <w:tc>
          <w:tcPr>
            <w:tcW w:w="428" w:type="pct"/>
            <w:noWrap/>
            <w:vAlign w:val="bottom"/>
            <w:hideMark/>
          </w:tcPr>
          <w:p w14:paraId="365BAD4F" w14:textId="4254A490" w:rsidR="00286D16" w:rsidRPr="00286D16" w:rsidDel="004E77FC" w:rsidRDefault="00286D16" w:rsidP="00286D16">
            <w:pPr>
              <w:spacing w:after="120" w:line="360" w:lineRule="auto"/>
              <w:contextualSpacing/>
              <w:jc w:val="right"/>
              <w:rPr>
                <w:ins w:id="8016" w:author="Microsoft Word" w:date="2025-08-11T16:30:00Z" w16du:dateUtc="2025-08-11T21:30:00Z"/>
                <w:del w:id="8017" w:author="Jujia Li" w:date="2025-08-25T17:41:00Z" w16du:dateUtc="2025-08-25T22:41:00Z"/>
                <w:rFonts w:ascii="Times New Roman" w:eastAsia="Times New Roman" w:hAnsi="Times New Roman" w:cs="Times New Roman"/>
                <w:color w:val="000000"/>
                <w:kern w:val="0"/>
                <w:sz w:val="18"/>
                <w:szCs w:val="18"/>
                <w14:ligatures w14:val="none"/>
              </w:rPr>
            </w:pPr>
            <w:ins w:id="8018" w:author="Microsoft Word" w:date="2025-08-11T16:30:00Z" w16du:dateUtc="2025-08-11T21:30:00Z">
              <w:del w:id="8019" w:author="Jujia Li" w:date="2025-08-25T17:41:00Z" w16du:dateUtc="2025-08-25T22:41:00Z">
                <w:r w:rsidRPr="00286D16" w:rsidDel="004E77FC">
                  <w:rPr>
                    <w:rFonts w:ascii="Times New Roman" w:hAnsi="Times New Roman" w:cs="Times New Roman"/>
                    <w:color w:val="000000"/>
                    <w:sz w:val="18"/>
                    <w:szCs w:val="18"/>
                    <w:rPrChange w:id="8020" w:author="Jujia Li" w:date="2025-08-10T15:12:00Z" w16du:dateUtc="2025-08-10T20:12:00Z">
                      <w:rPr>
                        <w:rFonts w:ascii="Aptos Narrow" w:hAnsi="Aptos Narrow"/>
                        <w:color w:val="000000"/>
                        <w:sz w:val="22"/>
                        <w:szCs w:val="22"/>
                      </w:rPr>
                    </w:rPrChange>
                  </w:rPr>
                  <w:delText>52.84</w:delText>
                </w:r>
              </w:del>
            </w:ins>
          </w:p>
        </w:tc>
        <w:tc>
          <w:tcPr>
            <w:tcW w:w="344" w:type="pct"/>
            <w:vAlign w:val="bottom"/>
          </w:tcPr>
          <w:p w14:paraId="761471B5" w14:textId="02E1333F" w:rsidR="00286D16" w:rsidRPr="00286D16" w:rsidDel="004E77FC" w:rsidRDefault="00286D16" w:rsidP="00286D16">
            <w:pPr>
              <w:spacing w:after="120" w:line="360" w:lineRule="auto"/>
              <w:contextualSpacing/>
              <w:jc w:val="right"/>
              <w:rPr>
                <w:ins w:id="8021" w:author="Microsoft Word" w:date="2025-08-11T16:30:00Z" w16du:dateUtc="2025-08-11T21:30:00Z"/>
                <w:del w:id="8022" w:author="Jujia Li" w:date="2025-08-25T17:41:00Z" w16du:dateUtc="2025-08-25T22:41:00Z"/>
                <w:rFonts w:ascii="Times New Roman" w:hAnsi="Times New Roman" w:cs="Times New Roman"/>
                <w:sz w:val="18"/>
                <w:szCs w:val="18"/>
              </w:rPr>
            </w:pPr>
            <w:ins w:id="8023" w:author="Microsoft Word" w:date="2025-08-11T16:30:00Z" w16du:dateUtc="2025-08-11T21:30:00Z">
              <w:del w:id="8024" w:author="Jujia Li" w:date="2025-08-25T17:41:00Z" w16du:dateUtc="2025-08-25T22:41:00Z">
                <w:r w:rsidRPr="00286D16" w:rsidDel="004E77FC">
                  <w:rPr>
                    <w:rFonts w:ascii="Times New Roman" w:hAnsi="Times New Roman" w:cs="Times New Roman"/>
                    <w:color w:val="000000"/>
                    <w:sz w:val="18"/>
                    <w:szCs w:val="18"/>
                    <w:rPrChange w:id="8025" w:author="Jujia Li" w:date="2025-08-10T15:12:00Z" w16du:dateUtc="2025-08-10T20:12:00Z">
                      <w:rPr>
                        <w:rFonts w:ascii="Aptos Narrow" w:hAnsi="Aptos Narrow"/>
                        <w:color w:val="000000"/>
                        <w:sz w:val="22"/>
                        <w:szCs w:val="22"/>
                      </w:rPr>
                    </w:rPrChange>
                  </w:rPr>
                  <w:delText>0.57</w:delText>
                </w:r>
              </w:del>
            </w:ins>
          </w:p>
        </w:tc>
      </w:tr>
      <w:tr w:rsidR="00286D16" w:rsidRPr="006A0CE7" w:rsidDel="004E77FC" w14:paraId="61B1B6DA" w14:textId="462D3C10" w:rsidTr="005E344C">
        <w:trPr>
          <w:trHeight w:val="290"/>
          <w:ins w:id="8026" w:author="Microsoft Word" w:date="2025-08-11T16:30:00Z"/>
          <w:del w:id="8027" w:author="Jujia Li" w:date="2025-08-25T17:41:00Z"/>
        </w:trPr>
        <w:tc>
          <w:tcPr>
            <w:tcW w:w="808" w:type="pct"/>
            <w:noWrap/>
            <w:vAlign w:val="bottom"/>
            <w:hideMark/>
          </w:tcPr>
          <w:p w14:paraId="09FDE300" w14:textId="41E056A3" w:rsidR="00286D16" w:rsidRPr="00221F0A" w:rsidDel="004E77FC" w:rsidRDefault="00286D16" w:rsidP="00286D16">
            <w:pPr>
              <w:spacing w:after="120" w:line="360" w:lineRule="auto"/>
              <w:contextualSpacing/>
              <w:rPr>
                <w:ins w:id="8028" w:author="Microsoft Word" w:date="2025-08-11T16:30:00Z" w16du:dateUtc="2025-08-11T21:30:00Z"/>
                <w:del w:id="8029" w:author="Jujia Li" w:date="2025-08-25T17:41:00Z" w16du:dateUtc="2025-08-25T22:41:00Z"/>
                <w:rFonts w:ascii="Times New Roman" w:eastAsia="Times New Roman" w:hAnsi="Times New Roman" w:cs="Times New Roman"/>
                <w:color w:val="000000"/>
                <w:kern w:val="0"/>
                <w:sz w:val="18"/>
                <w:szCs w:val="18"/>
                <w14:ligatures w14:val="none"/>
              </w:rPr>
            </w:pPr>
            <w:ins w:id="8030" w:author="Microsoft Word" w:date="2025-08-11T16:30:00Z" w16du:dateUtc="2025-08-11T21:30:00Z">
              <w:del w:id="8031" w:author="Jujia Li" w:date="2025-08-25T17:41:00Z" w16du:dateUtc="2025-08-25T22:41:00Z">
                <w:r w:rsidRPr="005E344C" w:rsidDel="004E77FC">
                  <w:rPr>
                    <w:rFonts w:ascii="Times New Roman" w:hAnsi="Times New Roman" w:cs="Times New Roman"/>
                    <w:color w:val="000000"/>
                    <w:sz w:val="18"/>
                    <w:szCs w:val="18"/>
                  </w:rPr>
                  <w:delText>WINSTON</w:delText>
                </w:r>
              </w:del>
            </w:ins>
          </w:p>
        </w:tc>
        <w:tc>
          <w:tcPr>
            <w:tcW w:w="566" w:type="pct"/>
            <w:vAlign w:val="bottom"/>
          </w:tcPr>
          <w:p w14:paraId="6BFA1AD0" w14:textId="01A5C8B2" w:rsidR="00286D16" w:rsidRPr="00286D16" w:rsidDel="004E77FC" w:rsidRDefault="00286D16" w:rsidP="00286D16">
            <w:pPr>
              <w:spacing w:after="120" w:line="360" w:lineRule="auto"/>
              <w:contextualSpacing/>
              <w:jc w:val="right"/>
              <w:rPr>
                <w:ins w:id="8032" w:author="Microsoft Word" w:date="2025-08-11T16:30:00Z" w16du:dateUtc="2025-08-11T21:30:00Z"/>
                <w:del w:id="8033" w:author="Jujia Li" w:date="2025-08-25T17:41:00Z" w16du:dateUtc="2025-08-25T22:41:00Z"/>
                <w:rFonts w:ascii="Times New Roman" w:hAnsi="Times New Roman" w:cs="Times New Roman"/>
                <w:sz w:val="18"/>
                <w:szCs w:val="18"/>
              </w:rPr>
            </w:pPr>
            <w:ins w:id="8034" w:author="Microsoft Word" w:date="2025-08-11T16:30:00Z" w16du:dateUtc="2025-08-11T21:30:00Z">
              <w:del w:id="8035" w:author="Jujia Li" w:date="2025-08-25T17:41:00Z" w16du:dateUtc="2025-08-25T22:41:00Z">
                <w:r w:rsidRPr="00286D16" w:rsidDel="004E77FC">
                  <w:rPr>
                    <w:rFonts w:ascii="Times New Roman" w:hAnsi="Times New Roman" w:cs="Times New Roman"/>
                    <w:color w:val="000000"/>
                    <w:sz w:val="18"/>
                    <w:szCs w:val="18"/>
                    <w:rPrChange w:id="8036" w:author="Jujia Li" w:date="2025-08-10T15:12:00Z" w16du:dateUtc="2025-08-10T20:12:00Z">
                      <w:rPr>
                        <w:rFonts w:ascii="Aptos Narrow" w:hAnsi="Aptos Narrow"/>
                        <w:color w:val="000000"/>
                        <w:sz w:val="22"/>
                        <w:szCs w:val="22"/>
                      </w:rPr>
                    </w:rPrChange>
                  </w:rPr>
                  <w:delText>23747.36</w:delText>
                </w:r>
              </w:del>
            </w:ins>
          </w:p>
        </w:tc>
        <w:tc>
          <w:tcPr>
            <w:tcW w:w="454" w:type="pct"/>
            <w:noWrap/>
            <w:vAlign w:val="bottom"/>
            <w:hideMark/>
          </w:tcPr>
          <w:p w14:paraId="74E39705" w14:textId="36E57099" w:rsidR="00286D16" w:rsidRPr="00286D16" w:rsidDel="004E77FC" w:rsidRDefault="00286D16" w:rsidP="00286D16">
            <w:pPr>
              <w:spacing w:after="120" w:line="360" w:lineRule="auto"/>
              <w:contextualSpacing/>
              <w:jc w:val="right"/>
              <w:rPr>
                <w:ins w:id="8037" w:author="Microsoft Word" w:date="2025-08-11T16:30:00Z" w16du:dateUtc="2025-08-11T21:30:00Z"/>
                <w:del w:id="8038" w:author="Jujia Li" w:date="2025-08-25T17:41:00Z" w16du:dateUtc="2025-08-25T22:41:00Z"/>
                <w:rFonts w:ascii="Times New Roman" w:eastAsia="Times New Roman" w:hAnsi="Times New Roman" w:cs="Times New Roman"/>
                <w:color w:val="000000"/>
                <w:kern w:val="0"/>
                <w:sz w:val="18"/>
                <w:szCs w:val="18"/>
                <w14:ligatures w14:val="none"/>
              </w:rPr>
            </w:pPr>
            <w:ins w:id="8039" w:author="Microsoft Word" w:date="2025-08-11T16:30:00Z" w16du:dateUtc="2025-08-11T21:30:00Z">
              <w:del w:id="8040" w:author="Jujia Li" w:date="2025-08-25T17:41:00Z" w16du:dateUtc="2025-08-25T22:41:00Z">
                <w:r w:rsidRPr="00286D16" w:rsidDel="004E77FC">
                  <w:rPr>
                    <w:rFonts w:ascii="Times New Roman" w:hAnsi="Times New Roman" w:cs="Times New Roman"/>
                    <w:color w:val="000000"/>
                    <w:sz w:val="18"/>
                    <w:szCs w:val="18"/>
                    <w:rPrChange w:id="8041" w:author="Jujia Li" w:date="2025-08-10T15:12:00Z" w16du:dateUtc="2025-08-10T20:12:00Z">
                      <w:rPr>
                        <w:rFonts w:ascii="Aptos Narrow" w:hAnsi="Aptos Narrow"/>
                        <w:color w:val="000000"/>
                        <w:sz w:val="22"/>
                        <w:szCs w:val="22"/>
                      </w:rPr>
                    </w:rPrChange>
                  </w:rPr>
                  <w:delText>3.09</w:delText>
                </w:r>
              </w:del>
            </w:ins>
          </w:p>
        </w:tc>
        <w:tc>
          <w:tcPr>
            <w:tcW w:w="308" w:type="pct"/>
            <w:gridSpan w:val="2"/>
            <w:noWrap/>
            <w:vAlign w:val="bottom"/>
            <w:hideMark/>
          </w:tcPr>
          <w:p w14:paraId="5A258597" w14:textId="551F1489" w:rsidR="00286D16" w:rsidRPr="00286D16" w:rsidDel="004E77FC" w:rsidRDefault="00286D16" w:rsidP="00286D16">
            <w:pPr>
              <w:spacing w:after="120" w:line="360" w:lineRule="auto"/>
              <w:contextualSpacing/>
              <w:jc w:val="right"/>
              <w:rPr>
                <w:ins w:id="8042" w:author="Microsoft Word" w:date="2025-08-11T16:30:00Z" w16du:dateUtc="2025-08-11T21:30:00Z"/>
                <w:del w:id="8043" w:author="Jujia Li" w:date="2025-08-25T17:41:00Z" w16du:dateUtc="2025-08-25T22:41:00Z"/>
                <w:rFonts w:ascii="Times New Roman" w:eastAsia="Times New Roman" w:hAnsi="Times New Roman" w:cs="Times New Roman"/>
                <w:color w:val="000000"/>
                <w:kern w:val="0"/>
                <w:sz w:val="18"/>
                <w:szCs w:val="18"/>
                <w14:ligatures w14:val="none"/>
              </w:rPr>
            </w:pPr>
            <w:ins w:id="8044" w:author="Microsoft Word" w:date="2025-08-11T16:30:00Z" w16du:dateUtc="2025-08-11T21:30:00Z">
              <w:del w:id="8045" w:author="Jujia Li" w:date="2025-08-25T17:41:00Z" w16du:dateUtc="2025-08-25T22:41:00Z">
                <w:r w:rsidRPr="00286D16" w:rsidDel="004E77FC">
                  <w:rPr>
                    <w:rFonts w:ascii="Times New Roman" w:hAnsi="Times New Roman" w:cs="Times New Roman"/>
                    <w:color w:val="000000"/>
                    <w:sz w:val="18"/>
                    <w:szCs w:val="18"/>
                    <w:rPrChange w:id="8046" w:author="Jujia Li" w:date="2025-08-10T15:12:00Z" w16du:dateUtc="2025-08-10T20:12:00Z">
                      <w:rPr>
                        <w:rFonts w:ascii="Aptos Narrow" w:hAnsi="Aptos Narrow"/>
                        <w:color w:val="000000"/>
                        <w:sz w:val="22"/>
                        <w:szCs w:val="22"/>
                      </w:rPr>
                    </w:rPrChange>
                  </w:rPr>
                  <w:delText>0.35</w:delText>
                </w:r>
              </w:del>
            </w:ins>
          </w:p>
        </w:tc>
        <w:tc>
          <w:tcPr>
            <w:tcW w:w="380" w:type="pct"/>
            <w:noWrap/>
            <w:vAlign w:val="bottom"/>
            <w:hideMark/>
          </w:tcPr>
          <w:p w14:paraId="6C82C58C" w14:textId="1D0ECC45" w:rsidR="00286D16" w:rsidRPr="00286D16" w:rsidDel="004E77FC" w:rsidRDefault="00286D16" w:rsidP="00286D16">
            <w:pPr>
              <w:spacing w:after="120" w:line="360" w:lineRule="auto"/>
              <w:contextualSpacing/>
              <w:jc w:val="right"/>
              <w:rPr>
                <w:ins w:id="8047" w:author="Microsoft Word" w:date="2025-08-11T16:30:00Z" w16du:dateUtc="2025-08-11T21:30:00Z"/>
                <w:del w:id="8048" w:author="Jujia Li" w:date="2025-08-25T17:41:00Z" w16du:dateUtc="2025-08-25T22:41:00Z"/>
                <w:rFonts w:ascii="Times New Roman" w:eastAsia="Times New Roman" w:hAnsi="Times New Roman" w:cs="Times New Roman"/>
                <w:color w:val="000000"/>
                <w:kern w:val="0"/>
                <w:sz w:val="18"/>
                <w:szCs w:val="18"/>
                <w14:ligatures w14:val="none"/>
              </w:rPr>
            </w:pPr>
            <w:ins w:id="8049" w:author="Microsoft Word" w:date="2025-08-11T16:30:00Z" w16du:dateUtc="2025-08-11T21:30:00Z">
              <w:del w:id="8050" w:author="Jujia Li" w:date="2025-08-25T17:41:00Z" w16du:dateUtc="2025-08-25T22:41:00Z">
                <w:r w:rsidRPr="00286D16" w:rsidDel="004E77FC">
                  <w:rPr>
                    <w:rFonts w:ascii="Times New Roman" w:hAnsi="Times New Roman" w:cs="Times New Roman"/>
                    <w:color w:val="000000"/>
                    <w:sz w:val="18"/>
                    <w:szCs w:val="18"/>
                    <w:rPrChange w:id="8051" w:author="Jujia Li" w:date="2025-08-10T15:12:00Z" w16du:dateUtc="2025-08-10T20:12:00Z">
                      <w:rPr>
                        <w:rFonts w:ascii="Aptos Narrow" w:hAnsi="Aptos Narrow"/>
                        <w:color w:val="000000"/>
                        <w:sz w:val="22"/>
                        <w:szCs w:val="22"/>
                      </w:rPr>
                    </w:rPrChange>
                  </w:rPr>
                  <w:delText>2.55</w:delText>
                </w:r>
              </w:del>
            </w:ins>
          </w:p>
        </w:tc>
        <w:tc>
          <w:tcPr>
            <w:tcW w:w="315" w:type="pct"/>
            <w:gridSpan w:val="2"/>
            <w:noWrap/>
            <w:vAlign w:val="bottom"/>
            <w:hideMark/>
          </w:tcPr>
          <w:p w14:paraId="6FE187F0" w14:textId="5183B9A8" w:rsidR="00286D16" w:rsidRPr="00286D16" w:rsidDel="004E77FC" w:rsidRDefault="00286D16" w:rsidP="00286D16">
            <w:pPr>
              <w:spacing w:after="120" w:line="360" w:lineRule="auto"/>
              <w:contextualSpacing/>
              <w:jc w:val="right"/>
              <w:rPr>
                <w:ins w:id="8052" w:author="Microsoft Word" w:date="2025-08-11T16:30:00Z" w16du:dateUtc="2025-08-11T21:30:00Z"/>
                <w:del w:id="8053" w:author="Jujia Li" w:date="2025-08-25T17:41:00Z" w16du:dateUtc="2025-08-25T22:41:00Z"/>
                <w:rFonts w:ascii="Times New Roman" w:eastAsia="Times New Roman" w:hAnsi="Times New Roman" w:cs="Times New Roman"/>
                <w:color w:val="000000"/>
                <w:kern w:val="0"/>
                <w:sz w:val="18"/>
                <w:szCs w:val="18"/>
                <w14:ligatures w14:val="none"/>
              </w:rPr>
            </w:pPr>
            <w:ins w:id="8054" w:author="Microsoft Word" w:date="2025-08-11T16:30:00Z" w16du:dateUtc="2025-08-11T21:30:00Z">
              <w:del w:id="8055" w:author="Jujia Li" w:date="2025-08-25T17:41:00Z" w16du:dateUtc="2025-08-25T22:41:00Z">
                <w:r w:rsidRPr="00286D16" w:rsidDel="004E77FC">
                  <w:rPr>
                    <w:rFonts w:ascii="Times New Roman" w:hAnsi="Times New Roman" w:cs="Times New Roman"/>
                    <w:color w:val="000000"/>
                    <w:sz w:val="18"/>
                    <w:szCs w:val="18"/>
                    <w:rPrChange w:id="8056" w:author="Jujia Li" w:date="2025-08-10T15:12:00Z" w16du:dateUtc="2025-08-10T20:12:00Z">
                      <w:rPr>
                        <w:rFonts w:ascii="Aptos Narrow" w:hAnsi="Aptos Narrow"/>
                        <w:color w:val="000000"/>
                        <w:sz w:val="22"/>
                        <w:szCs w:val="22"/>
                      </w:rPr>
                    </w:rPrChange>
                  </w:rPr>
                  <w:delText>0.29</w:delText>
                </w:r>
              </w:del>
            </w:ins>
          </w:p>
        </w:tc>
        <w:tc>
          <w:tcPr>
            <w:tcW w:w="380" w:type="pct"/>
            <w:noWrap/>
            <w:vAlign w:val="bottom"/>
            <w:hideMark/>
          </w:tcPr>
          <w:p w14:paraId="3A28FA99" w14:textId="5D9129D2" w:rsidR="00286D16" w:rsidRPr="00286D16" w:rsidDel="004E77FC" w:rsidRDefault="00286D16" w:rsidP="00286D16">
            <w:pPr>
              <w:spacing w:after="120" w:line="360" w:lineRule="auto"/>
              <w:contextualSpacing/>
              <w:jc w:val="right"/>
              <w:rPr>
                <w:ins w:id="8057" w:author="Microsoft Word" w:date="2025-08-11T16:30:00Z" w16du:dateUtc="2025-08-11T21:30:00Z"/>
                <w:del w:id="8058" w:author="Jujia Li" w:date="2025-08-25T17:41:00Z" w16du:dateUtc="2025-08-25T22:41:00Z"/>
                <w:rFonts w:ascii="Times New Roman" w:eastAsia="Times New Roman" w:hAnsi="Times New Roman" w:cs="Times New Roman"/>
                <w:color w:val="000000"/>
                <w:kern w:val="0"/>
                <w:sz w:val="18"/>
                <w:szCs w:val="18"/>
                <w14:ligatures w14:val="none"/>
              </w:rPr>
            </w:pPr>
            <w:ins w:id="8059" w:author="Microsoft Word" w:date="2025-08-11T16:30:00Z" w16du:dateUtc="2025-08-11T21:30:00Z">
              <w:del w:id="8060" w:author="Jujia Li" w:date="2025-08-25T17:41:00Z" w16du:dateUtc="2025-08-25T22:41:00Z">
                <w:r w:rsidRPr="00286D16" w:rsidDel="004E77FC">
                  <w:rPr>
                    <w:rFonts w:ascii="Times New Roman" w:hAnsi="Times New Roman" w:cs="Times New Roman"/>
                    <w:color w:val="000000"/>
                    <w:sz w:val="18"/>
                    <w:szCs w:val="18"/>
                    <w:rPrChange w:id="8061" w:author="Jujia Li" w:date="2025-08-10T15:12:00Z" w16du:dateUtc="2025-08-10T20:12:00Z">
                      <w:rPr>
                        <w:rFonts w:ascii="Aptos Narrow" w:hAnsi="Aptos Narrow"/>
                        <w:color w:val="000000"/>
                        <w:sz w:val="22"/>
                        <w:szCs w:val="22"/>
                      </w:rPr>
                    </w:rPrChange>
                  </w:rPr>
                  <w:delText>1.7</w:delText>
                </w:r>
                <w:r w:rsidDel="004E77FC">
                  <w:rPr>
                    <w:rFonts w:ascii="Times New Roman" w:hAnsi="Times New Roman" w:cs="Times New Roman"/>
                    <w:color w:val="000000"/>
                    <w:sz w:val="18"/>
                    <w:szCs w:val="18"/>
                  </w:rPr>
                  <w:delText>0</w:delText>
                </w:r>
              </w:del>
            </w:ins>
          </w:p>
        </w:tc>
        <w:tc>
          <w:tcPr>
            <w:tcW w:w="316" w:type="pct"/>
            <w:gridSpan w:val="2"/>
            <w:noWrap/>
            <w:vAlign w:val="bottom"/>
            <w:hideMark/>
          </w:tcPr>
          <w:p w14:paraId="51229586" w14:textId="0190B50C" w:rsidR="00286D16" w:rsidRPr="00286D16" w:rsidDel="004E77FC" w:rsidRDefault="00286D16" w:rsidP="00286D16">
            <w:pPr>
              <w:spacing w:after="120" w:line="360" w:lineRule="auto"/>
              <w:contextualSpacing/>
              <w:jc w:val="right"/>
              <w:rPr>
                <w:ins w:id="8062" w:author="Microsoft Word" w:date="2025-08-11T16:30:00Z" w16du:dateUtc="2025-08-11T21:30:00Z"/>
                <w:del w:id="8063" w:author="Jujia Li" w:date="2025-08-25T17:41:00Z" w16du:dateUtc="2025-08-25T22:41:00Z"/>
                <w:rFonts w:ascii="Times New Roman" w:eastAsia="Times New Roman" w:hAnsi="Times New Roman" w:cs="Times New Roman"/>
                <w:color w:val="000000"/>
                <w:kern w:val="0"/>
                <w:sz w:val="18"/>
                <w:szCs w:val="18"/>
                <w14:ligatures w14:val="none"/>
              </w:rPr>
            </w:pPr>
            <w:ins w:id="8064" w:author="Microsoft Word" w:date="2025-08-11T16:30:00Z" w16du:dateUtc="2025-08-11T21:30:00Z">
              <w:del w:id="8065" w:author="Jujia Li" w:date="2025-08-25T17:41:00Z" w16du:dateUtc="2025-08-25T22:41:00Z">
                <w:r w:rsidRPr="00286D16" w:rsidDel="004E77FC">
                  <w:rPr>
                    <w:rFonts w:ascii="Times New Roman" w:hAnsi="Times New Roman" w:cs="Times New Roman"/>
                    <w:color w:val="000000"/>
                    <w:sz w:val="18"/>
                    <w:szCs w:val="18"/>
                    <w:rPrChange w:id="8066" w:author="Jujia Li" w:date="2025-08-10T15:12:00Z" w16du:dateUtc="2025-08-10T20:12:00Z">
                      <w:rPr>
                        <w:rFonts w:ascii="Aptos Narrow" w:hAnsi="Aptos Narrow"/>
                        <w:color w:val="000000"/>
                        <w:sz w:val="22"/>
                        <w:szCs w:val="22"/>
                      </w:rPr>
                    </w:rPrChange>
                  </w:rPr>
                  <w:delText>0.2</w:delText>
                </w:r>
                <w:r w:rsidDel="004E77FC">
                  <w:rPr>
                    <w:rFonts w:ascii="Times New Roman" w:hAnsi="Times New Roman" w:cs="Times New Roman"/>
                    <w:color w:val="000000"/>
                    <w:sz w:val="18"/>
                    <w:szCs w:val="18"/>
                  </w:rPr>
                  <w:delText>0</w:delText>
                </w:r>
              </w:del>
            </w:ins>
          </w:p>
        </w:tc>
        <w:tc>
          <w:tcPr>
            <w:tcW w:w="380" w:type="pct"/>
            <w:noWrap/>
            <w:vAlign w:val="bottom"/>
            <w:hideMark/>
          </w:tcPr>
          <w:p w14:paraId="36CF1CA2" w14:textId="33926C02" w:rsidR="00286D16" w:rsidRPr="00286D16" w:rsidDel="004E77FC" w:rsidRDefault="00286D16" w:rsidP="00286D16">
            <w:pPr>
              <w:spacing w:after="120" w:line="360" w:lineRule="auto"/>
              <w:contextualSpacing/>
              <w:jc w:val="right"/>
              <w:rPr>
                <w:ins w:id="8067" w:author="Microsoft Word" w:date="2025-08-11T16:30:00Z" w16du:dateUtc="2025-08-11T21:30:00Z"/>
                <w:del w:id="8068" w:author="Jujia Li" w:date="2025-08-25T17:41:00Z" w16du:dateUtc="2025-08-25T22:41:00Z"/>
                <w:rFonts w:ascii="Times New Roman" w:eastAsia="Times New Roman" w:hAnsi="Times New Roman" w:cs="Times New Roman"/>
                <w:color w:val="000000"/>
                <w:kern w:val="0"/>
                <w:sz w:val="18"/>
                <w:szCs w:val="18"/>
                <w14:ligatures w14:val="none"/>
              </w:rPr>
            </w:pPr>
            <w:ins w:id="8069" w:author="Microsoft Word" w:date="2025-08-11T16:30:00Z" w16du:dateUtc="2025-08-11T21:30:00Z">
              <w:del w:id="8070" w:author="Jujia Li" w:date="2025-08-25T17:41:00Z" w16du:dateUtc="2025-08-25T22:41:00Z">
                <w:r w:rsidRPr="00286D16" w:rsidDel="004E77FC">
                  <w:rPr>
                    <w:rFonts w:ascii="Times New Roman" w:hAnsi="Times New Roman" w:cs="Times New Roman"/>
                    <w:color w:val="000000"/>
                    <w:sz w:val="18"/>
                    <w:szCs w:val="18"/>
                    <w:rPrChange w:id="8071" w:author="Jujia Li" w:date="2025-08-10T15:12:00Z" w16du:dateUtc="2025-08-10T20:12:00Z">
                      <w:rPr>
                        <w:rFonts w:ascii="Aptos Narrow" w:hAnsi="Aptos Narrow"/>
                        <w:color w:val="000000"/>
                        <w:sz w:val="22"/>
                        <w:szCs w:val="22"/>
                      </w:rPr>
                    </w:rPrChange>
                  </w:rPr>
                  <w:delText>1.43</w:delText>
                </w:r>
              </w:del>
            </w:ins>
          </w:p>
        </w:tc>
        <w:tc>
          <w:tcPr>
            <w:tcW w:w="321" w:type="pct"/>
            <w:noWrap/>
            <w:vAlign w:val="bottom"/>
            <w:hideMark/>
          </w:tcPr>
          <w:p w14:paraId="428A3C5B" w14:textId="0D5BA0A2" w:rsidR="00286D16" w:rsidRPr="00286D16" w:rsidDel="004E77FC" w:rsidRDefault="00286D16" w:rsidP="00286D16">
            <w:pPr>
              <w:spacing w:after="120" w:line="360" w:lineRule="auto"/>
              <w:contextualSpacing/>
              <w:jc w:val="right"/>
              <w:rPr>
                <w:ins w:id="8072" w:author="Microsoft Word" w:date="2025-08-11T16:30:00Z" w16du:dateUtc="2025-08-11T21:30:00Z"/>
                <w:del w:id="8073" w:author="Jujia Li" w:date="2025-08-25T17:41:00Z" w16du:dateUtc="2025-08-25T22:41:00Z"/>
                <w:rFonts w:ascii="Times New Roman" w:eastAsia="Times New Roman" w:hAnsi="Times New Roman" w:cs="Times New Roman"/>
                <w:color w:val="000000"/>
                <w:kern w:val="0"/>
                <w:sz w:val="18"/>
                <w:szCs w:val="18"/>
                <w14:ligatures w14:val="none"/>
              </w:rPr>
            </w:pPr>
            <w:ins w:id="8074" w:author="Microsoft Word" w:date="2025-08-11T16:30:00Z" w16du:dateUtc="2025-08-11T21:30:00Z">
              <w:del w:id="8075" w:author="Jujia Li" w:date="2025-08-25T17:41:00Z" w16du:dateUtc="2025-08-25T22:41:00Z">
                <w:r w:rsidRPr="00286D16" w:rsidDel="004E77FC">
                  <w:rPr>
                    <w:rFonts w:ascii="Times New Roman" w:hAnsi="Times New Roman" w:cs="Times New Roman"/>
                    <w:color w:val="000000"/>
                    <w:sz w:val="18"/>
                    <w:szCs w:val="18"/>
                    <w:rPrChange w:id="8076" w:author="Jujia Li" w:date="2025-08-10T15:12:00Z" w16du:dateUtc="2025-08-10T20:12:00Z">
                      <w:rPr>
                        <w:rFonts w:ascii="Aptos Narrow" w:hAnsi="Aptos Narrow"/>
                        <w:color w:val="000000"/>
                        <w:sz w:val="22"/>
                        <w:szCs w:val="22"/>
                      </w:rPr>
                    </w:rPrChange>
                  </w:rPr>
                  <w:delText>0.17</w:delText>
                </w:r>
              </w:del>
            </w:ins>
          </w:p>
        </w:tc>
        <w:tc>
          <w:tcPr>
            <w:tcW w:w="428" w:type="pct"/>
            <w:noWrap/>
            <w:vAlign w:val="bottom"/>
            <w:hideMark/>
          </w:tcPr>
          <w:p w14:paraId="4C3A502A" w14:textId="76DE884F" w:rsidR="00286D16" w:rsidRPr="00286D16" w:rsidDel="004E77FC" w:rsidRDefault="00286D16" w:rsidP="00286D16">
            <w:pPr>
              <w:spacing w:after="120" w:line="360" w:lineRule="auto"/>
              <w:contextualSpacing/>
              <w:jc w:val="right"/>
              <w:rPr>
                <w:ins w:id="8077" w:author="Microsoft Word" w:date="2025-08-11T16:30:00Z" w16du:dateUtc="2025-08-11T21:30:00Z"/>
                <w:del w:id="8078" w:author="Jujia Li" w:date="2025-08-25T17:41:00Z" w16du:dateUtc="2025-08-25T22:41:00Z"/>
                <w:rFonts w:ascii="Times New Roman" w:eastAsia="Times New Roman" w:hAnsi="Times New Roman" w:cs="Times New Roman"/>
                <w:color w:val="000000"/>
                <w:kern w:val="0"/>
                <w:sz w:val="18"/>
                <w:szCs w:val="18"/>
                <w14:ligatures w14:val="none"/>
              </w:rPr>
            </w:pPr>
            <w:ins w:id="8079" w:author="Microsoft Word" w:date="2025-08-11T16:30:00Z" w16du:dateUtc="2025-08-11T21:30:00Z">
              <w:del w:id="8080" w:author="Jujia Li" w:date="2025-08-25T17:41:00Z" w16du:dateUtc="2025-08-25T22:41:00Z">
                <w:r w:rsidRPr="00286D16" w:rsidDel="004E77FC">
                  <w:rPr>
                    <w:rFonts w:ascii="Times New Roman" w:hAnsi="Times New Roman" w:cs="Times New Roman"/>
                    <w:color w:val="000000"/>
                    <w:sz w:val="18"/>
                    <w:szCs w:val="18"/>
                    <w:rPrChange w:id="8081" w:author="Jujia Li" w:date="2025-08-10T15:12:00Z" w16du:dateUtc="2025-08-10T20:12:00Z">
                      <w:rPr>
                        <w:rFonts w:ascii="Aptos Narrow" w:hAnsi="Aptos Narrow"/>
                        <w:color w:val="000000"/>
                        <w:sz w:val="22"/>
                        <w:szCs w:val="22"/>
                      </w:rPr>
                    </w:rPrChange>
                  </w:rPr>
                  <w:delText>8.77</w:delText>
                </w:r>
              </w:del>
            </w:ins>
          </w:p>
        </w:tc>
        <w:tc>
          <w:tcPr>
            <w:tcW w:w="344" w:type="pct"/>
            <w:vAlign w:val="bottom"/>
          </w:tcPr>
          <w:p w14:paraId="742244AE" w14:textId="39B3EA38" w:rsidR="00286D16" w:rsidRPr="00286D16" w:rsidDel="004E77FC" w:rsidRDefault="00286D16" w:rsidP="00286D16">
            <w:pPr>
              <w:spacing w:after="120" w:line="360" w:lineRule="auto"/>
              <w:contextualSpacing/>
              <w:jc w:val="right"/>
              <w:rPr>
                <w:ins w:id="8082" w:author="Microsoft Word" w:date="2025-08-11T16:30:00Z" w16du:dateUtc="2025-08-11T21:30:00Z"/>
                <w:del w:id="8083" w:author="Jujia Li" w:date="2025-08-25T17:41:00Z" w16du:dateUtc="2025-08-25T22:41:00Z"/>
                <w:rFonts w:ascii="Times New Roman" w:hAnsi="Times New Roman" w:cs="Times New Roman"/>
                <w:sz w:val="18"/>
                <w:szCs w:val="18"/>
              </w:rPr>
            </w:pPr>
            <w:ins w:id="8084" w:author="Microsoft Word" w:date="2025-08-11T16:30:00Z" w16du:dateUtc="2025-08-11T21:30:00Z">
              <w:del w:id="8085" w:author="Jujia Li" w:date="2025-08-25T17:41:00Z" w16du:dateUtc="2025-08-25T22:41:00Z">
                <w:r w:rsidRPr="00286D16" w:rsidDel="004E77FC">
                  <w:rPr>
                    <w:rFonts w:ascii="Times New Roman" w:hAnsi="Times New Roman" w:cs="Times New Roman"/>
                    <w:color w:val="000000"/>
                    <w:sz w:val="18"/>
                    <w:szCs w:val="18"/>
                    <w:rPrChange w:id="8086" w:author="Jujia Li" w:date="2025-08-10T15:12:00Z" w16du:dateUtc="2025-08-10T20:12:00Z">
                      <w:rPr>
                        <w:rFonts w:ascii="Aptos Narrow" w:hAnsi="Aptos Narrow"/>
                        <w:color w:val="000000"/>
                        <w:sz w:val="22"/>
                        <w:szCs w:val="22"/>
                      </w:rPr>
                    </w:rPrChange>
                  </w:rPr>
                  <w:delText>0.25</w:delText>
                </w:r>
              </w:del>
            </w:ins>
          </w:p>
        </w:tc>
      </w:tr>
    </w:tbl>
    <w:p w14:paraId="79C0BBE8" w14:textId="02298597" w:rsidR="00286D16" w:rsidDel="004E77FC" w:rsidRDefault="00286D16" w:rsidP="00286D16">
      <w:pPr>
        <w:spacing w:after="120" w:line="360" w:lineRule="auto"/>
        <w:contextualSpacing/>
        <w:rPr>
          <w:ins w:id="8087" w:author="Microsoft Word" w:date="2025-08-11T16:30:00Z" w16du:dateUtc="2025-08-11T21:30:00Z"/>
          <w:del w:id="8088" w:author="Jujia Li" w:date="2025-08-25T17:41:00Z" w16du:dateUtc="2025-08-25T22:41:00Z"/>
          <w:rFonts w:ascii="Times New Roman" w:hAnsi="Times New Roman" w:cs="Times New Roman"/>
        </w:rPr>
      </w:pPr>
      <w:ins w:id="8089" w:author="Microsoft Word" w:date="2025-08-11T16:30:00Z" w16du:dateUtc="2025-08-11T21:30:00Z">
        <w:del w:id="8090" w:author="Jujia Li" w:date="2025-08-25T17:41:00Z" w16du:dateUtc="2025-08-25T22:41:00Z">
          <w:r w:rsidRPr="005E344C" w:rsidDel="004E77FC">
            <w:rPr>
              <w:rFonts w:ascii="Times New Roman" w:hAnsi="Times New Roman" w:cs="Times New Roman"/>
              <w:i/>
              <w:iCs/>
            </w:rPr>
            <w:delText>Note.</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MME = morphine milligram equivalents; values are standardized to a population of 1,000,000 to facilitate comparison across counties</w:delText>
          </w:r>
          <w:r w:rsidDel="004E77FC">
            <w:rPr>
              <w:rFonts w:ascii="Times New Roman" w:hAnsi="Times New Roman" w:cs="Times New Roman"/>
            </w:rPr>
            <w:delText>;</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PC = per capita (MME per person); “Total MME” is the sum over the study period, and “Avg PC” is the average per capita MME across years.</w:delText>
          </w:r>
        </w:del>
      </w:ins>
    </w:p>
    <w:p w14:paraId="52F64FBE" w14:textId="0DF692AD" w:rsidR="009D0ABD" w:rsidDel="004E77FC" w:rsidRDefault="009D0ABD">
      <w:pPr>
        <w:spacing w:after="120" w:line="360" w:lineRule="auto"/>
        <w:contextualSpacing/>
        <w:rPr>
          <w:ins w:id="8091" w:author="Microsoft Word" w:date="2025-08-11T16:30:00Z" w16du:dateUtc="2025-08-11T21:30:00Z"/>
          <w:del w:id="8092" w:author="Jujia Li" w:date="2025-08-25T17:41:00Z" w16du:dateUtc="2025-08-25T22:41:00Z"/>
          <w:rFonts w:ascii="Times New Roman" w:hAnsi="Times New Roman" w:cs="Times New Roman"/>
        </w:rPr>
      </w:pPr>
    </w:p>
    <w:p w14:paraId="4E45C55E" w14:textId="43FD7FF9" w:rsidR="00B42467" w:rsidRPr="005E344C" w:rsidDel="004E77FC" w:rsidRDefault="00B42467" w:rsidP="004D28DD">
      <w:pPr>
        <w:spacing w:after="120" w:line="360" w:lineRule="auto"/>
        <w:contextualSpacing/>
        <w:rPr>
          <w:ins w:id="8093" w:author="Microsoft Word" w:date="2025-08-11T16:30:00Z" w16du:dateUtc="2025-08-11T21:30:00Z"/>
          <w:del w:id="8094" w:author="Jujia Li" w:date="2025-08-25T17:41:00Z" w16du:dateUtc="2025-08-25T22:41:00Z"/>
          <w:rFonts w:ascii="Times New Roman" w:hAnsi="Times New Roman" w:cs="Times New Roman"/>
          <w:b/>
          <w:bCs/>
          <w:i/>
          <w:iCs/>
        </w:rPr>
      </w:pPr>
      <w:ins w:id="8095" w:author="Microsoft Word" w:date="2025-08-11T16:30:00Z" w16du:dateUtc="2025-08-11T21:30:00Z">
        <w:del w:id="8096" w:author="Jujia Li" w:date="2025-08-25T17:41:00Z" w16du:dateUtc="2025-08-25T22:41:00Z">
          <w:r w:rsidRPr="005E344C" w:rsidDel="004E77FC">
            <w:rPr>
              <w:rFonts w:ascii="Times New Roman" w:hAnsi="Times New Roman" w:cs="Times New Roman"/>
            </w:rPr>
            <w:delText xml:space="preserve">Table </w:delText>
          </w:r>
          <w:r w:rsidDel="004E77FC">
            <w:rPr>
              <w:rFonts w:ascii="Times New Roman" w:hAnsi="Times New Roman" w:cs="Times New Roman"/>
            </w:rPr>
            <w:delText>5</w:delText>
          </w:r>
          <w:r w:rsidRPr="005E344C" w:rsidDel="004E77FC">
            <w:rPr>
              <w:rFonts w:ascii="Times New Roman" w:hAnsi="Times New Roman" w:cs="Times New Roman"/>
            </w:rPr>
            <w:delText>.</w:delText>
          </w:r>
        </w:del>
        <w:del w:id="8097" w:author="Jujia Li" w:date="2025-08-11T21:48:00Z" w16du:dateUtc="2025-08-12T02:48:00Z">
          <w:r w:rsidRPr="005E344C" w:rsidDel="003A4292">
            <w:rPr>
              <w:rFonts w:ascii="Times New Roman" w:hAnsi="Times New Roman" w:cs="Times New Roman"/>
            </w:rPr>
            <w:delText xml:space="preserve"> </w:delText>
          </w:r>
        </w:del>
        <w:del w:id="8098" w:author="Jujia Li" w:date="2025-08-25T17:41:00Z" w16du:dateUtc="2025-08-25T22:41:00Z">
          <w:r w:rsidRPr="005E344C" w:rsidDel="004E77FC">
            <w:rPr>
              <w:rFonts w:ascii="Times New Roman" w:hAnsi="Times New Roman" w:cs="Times New Roman"/>
            </w:rPr>
            <w:delText>Summary o</w:delText>
          </w:r>
          <w:r w:rsidRPr="00037CD4" w:rsidDel="004E77FC">
            <w:rPr>
              <w:rFonts w:ascii="Times New Roman" w:hAnsi="Times New Roman" w:cs="Times New Roman"/>
            </w:rPr>
            <w:delText xml:space="preserve">f </w:delText>
          </w:r>
          <w:r w:rsidDel="004E77FC">
            <w:rPr>
              <w:rFonts w:ascii="Times New Roman" w:hAnsi="Times New Roman" w:cs="Times New Roman"/>
              <w:i/>
              <w:iCs/>
            </w:rPr>
            <w:delText>Oxycodone</w:delText>
          </w:r>
          <w:r w:rsidRPr="005E344C" w:rsidDel="004E77FC">
            <w:rPr>
              <w:rFonts w:ascii="Times New Roman" w:hAnsi="Times New Roman" w:cs="Times New Roman"/>
              <w:i/>
              <w:iCs/>
            </w:rPr>
            <w:delText xml:space="preserve"> Consumption</w:delText>
          </w:r>
          <w:r w:rsidRPr="005E344C" w:rsidDel="004E77FC">
            <w:rPr>
              <w:rFonts w:ascii="Times New Roman" w:hAnsi="Times New Roman" w:cs="Times New Roman"/>
            </w:rPr>
            <w:delText xml:space="preserve"> by County and Year (2016–2019)</w:delText>
          </w:r>
        </w:del>
      </w:ins>
    </w:p>
    <w:tbl>
      <w:tblPr>
        <w:tblW w:w="5000" w:type="pct"/>
        <w:tblBorders>
          <w:top w:val="single" w:sz="4" w:space="0" w:color="auto"/>
          <w:bottom w:val="single" w:sz="4" w:space="0" w:color="auto"/>
        </w:tblBorders>
        <w:tblLook w:val="04A0" w:firstRow="1" w:lastRow="0" w:firstColumn="1" w:lastColumn="0" w:noHBand="0" w:noVBand="1"/>
      </w:tblPr>
      <w:tblGrid>
        <w:gridCol w:w="2093"/>
        <w:gridCol w:w="1467"/>
        <w:gridCol w:w="1177"/>
        <w:gridCol w:w="594"/>
        <w:gridCol w:w="205"/>
        <w:gridCol w:w="985"/>
        <w:gridCol w:w="682"/>
        <w:gridCol w:w="135"/>
        <w:gridCol w:w="985"/>
        <w:gridCol w:w="754"/>
        <w:gridCol w:w="65"/>
        <w:gridCol w:w="985"/>
        <w:gridCol w:w="832"/>
        <w:gridCol w:w="1109"/>
        <w:gridCol w:w="892"/>
      </w:tblGrid>
      <w:tr w:rsidR="004D28DD" w:rsidRPr="006A0CE7" w:rsidDel="004E77FC" w14:paraId="47E6B90F" w14:textId="1654046F" w:rsidTr="005E344C">
        <w:trPr>
          <w:trHeight w:val="290"/>
          <w:ins w:id="8099" w:author="Microsoft Word" w:date="2025-08-11T16:30:00Z"/>
          <w:del w:id="8100" w:author="Jujia Li" w:date="2025-08-25T17:41:00Z"/>
        </w:trPr>
        <w:tc>
          <w:tcPr>
            <w:tcW w:w="808" w:type="pct"/>
            <w:vMerge w:val="restart"/>
            <w:tcBorders>
              <w:top w:val="single" w:sz="4" w:space="0" w:color="auto"/>
              <w:bottom w:val="single" w:sz="4" w:space="0" w:color="auto"/>
            </w:tcBorders>
            <w:noWrap/>
            <w:vAlign w:val="center"/>
            <w:hideMark/>
          </w:tcPr>
          <w:p w14:paraId="2C491D45" w14:textId="35EF2A16" w:rsidR="004D28DD" w:rsidRPr="005E344C" w:rsidDel="004E77FC" w:rsidRDefault="004D28DD" w:rsidP="005E344C">
            <w:pPr>
              <w:spacing w:after="120" w:line="360" w:lineRule="auto"/>
              <w:contextualSpacing/>
              <w:jc w:val="center"/>
              <w:rPr>
                <w:ins w:id="8101" w:author="Microsoft Word" w:date="2025-08-11T16:30:00Z" w16du:dateUtc="2025-08-11T21:30:00Z"/>
                <w:del w:id="8102" w:author="Jujia Li" w:date="2025-08-25T17:41:00Z" w16du:dateUtc="2025-08-25T22:41:00Z"/>
                <w:rFonts w:ascii="Times New Roman" w:eastAsia="Times New Roman" w:hAnsi="Times New Roman" w:cs="Times New Roman"/>
                <w:b/>
                <w:bCs/>
                <w:color w:val="000000"/>
                <w:kern w:val="0"/>
                <w:sz w:val="18"/>
                <w:szCs w:val="18"/>
                <w14:ligatures w14:val="none"/>
              </w:rPr>
            </w:pPr>
            <w:ins w:id="8103" w:author="Microsoft Word" w:date="2025-08-11T16:30:00Z" w16du:dateUtc="2025-08-11T21:30:00Z">
              <w:del w:id="8104"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County</w:delText>
                </w:r>
              </w:del>
            </w:ins>
          </w:p>
        </w:tc>
        <w:tc>
          <w:tcPr>
            <w:tcW w:w="566" w:type="pct"/>
            <w:vMerge w:val="restart"/>
            <w:tcBorders>
              <w:top w:val="single" w:sz="4" w:space="0" w:color="auto"/>
            </w:tcBorders>
            <w:vAlign w:val="center"/>
          </w:tcPr>
          <w:p w14:paraId="0BF4A0CF" w14:textId="16D0A25D" w:rsidR="004D28DD" w:rsidRPr="005E344C" w:rsidDel="004E77FC" w:rsidRDefault="004D28DD" w:rsidP="005E344C">
            <w:pPr>
              <w:spacing w:after="120" w:line="360" w:lineRule="auto"/>
              <w:contextualSpacing/>
              <w:jc w:val="center"/>
              <w:rPr>
                <w:ins w:id="8105" w:author="Microsoft Word" w:date="2025-08-11T16:30:00Z" w16du:dateUtc="2025-08-11T21:30:00Z"/>
                <w:del w:id="8106" w:author="Jujia Li" w:date="2025-08-25T17:41:00Z" w16du:dateUtc="2025-08-25T22:41:00Z"/>
                <w:rFonts w:ascii="Times New Roman" w:eastAsia="Times New Roman" w:hAnsi="Times New Roman" w:cs="Times New Roman"/>
                <w:b/>
                <w:bCs/>
                <w:color w:val="000000"/>
                <w:kern w:val="0"/>
                <w:sz w:val="18"/>
                <w:szCs w:val="18"/>
                <w14:ligatures w14:val="none"/>
              </w:rPr>
            </w:pPr>
            <w:ins w:id="8107" w:author="Microsoft Word" w:date="2025-08-11T16:30:00Z" w16du:dateUtc="2025-08-11T21:30:00Z">
              <w:del w:id="8108"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Population</w:delText>
                </w:r>
                <w:r w:rsidRPr="005E344C" w:rsidDel="004E77FC">
                  <w:rPr>
                    <w:rFonts w:ascii="Times New Roman" w:eastAsia="Times New Roman" w:hAnsi="Times New Roman" w:cs="Times New Roman"/>
                    <w:b/>
                    <w:bCs/>
                    <w:color w:val="000000"/>
                    <w:kern w:val="0"/>
                    <w:sz w:val="18"/>
                    <w:szCs w:val="18"/>
                    <w14:ligatures w14:val="none"/>
                  </w:rPr>
                  <w:br/>
                  <w:delText>(Average)</w:delText>
                </w:r>
              </w:del>
            </w:ins>
          </w:p>
        </w:tc>
        <w:tc>
          <w:tcPr>
            <w:tcW w:w="683" w:type="pct"/>
            <w:gridSpan w:val="2"/>
            <w:tcBorders>
              <w:top w:val="single" w:sz="4" w:space="0" w:color="auto"/>
              <w:bottom w:val="single" w:sz="4" w:space="0" w:color="auto"/>
            </w:tcBorders>
            <w:noWrap/>
            <w:vAlign w:val="center"/>
            <w:hideMark/>
          </w:tcPr>
          <w:p w14:paraId="42C9D647" w14:textId="38E073AF" w:rsidR="004D28DD" w:rsidRPr="005E344C" w:rsidDel="004E77FC" w:rsidRDefault="004D28DD" w:rsidP="005E344C">
            <w:pPr>
              <w:spacing w:after="120" w:line="360" w:lineRule="auto"/>
              <w:contextualSpacing/>
              <w:jc w:val="center"/>
              <w:rPr>
                <w:ins w:id="8109" w:author="Microsoft Word" w:date="2025-08-11T16:30:00Z" w16du:dateUtc="2025-08-11T21:30:00Z"/>
                <w:del w:id="8110" w:author="Jujia Li" w:date="2025-08-25T17:41:00Z" w16du:dateUtc="2025-08-25T22:41:00Z"/>
                <w:rFonts w:ascii="Times New Roman" w:eastAsia="Times New Roman" w:hAnsi="Times New Roman" w:cs="Times New Roman"/>
                <w:b/>
                <w:bCs/>
                <w:color w:val="000000"/>
                <w:kern w:val="0"/>
                <w:sz w:val="18"/>
                <w:szCs w:val="18"/>
                <w14:ligatures w14:val="none"/>
              </w:rPr>
            </w:pPr>
            <w:ins w:id="8111" w:author="Microsoft Word" w:date="2025-08-11T16:30:00Z" w16du:dateUtc="2025-08-11T21:30:00Z">
              <w:del w:id="8112"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2016</w:delText>
                </w:r>
              </w:del>
            </w:ins>
          </w:p>
        </w:tc>
        <w:tc>
          <w:tcPr>
            <w:tcW w:w="722" w:type="pct"/>
            <w:gridSpan w:val="3"/>
            <w:tcBorders>
              <w:top w:val="single" w:sz="4" w:space="0" w:color="auto"/>
              <w:bottom w:val="single" w:sz="4" w:space="0" w:color="auto"/>
            </w:tcBorders>
            <w:noWrap/>
            <w:vAlign w:val="center"/>
            <w:hideMark/>
          </w:tcPr>
          <w:p w14:paraId="542E3AA8" w14:textId="6CEC0114" w:rsidR="004D28DD" w:rsidRPr="005E344C" w:rsidDel="004E77FC" w:rsidRDefault="004D28DD" w:rsidP="005E344C">
            <w:pPr>
              <w:spacing w:after="120" w:line="360" w:lineRule="auto"/>
              <w:contextualSpacing/>
              <w:jc w:val="center"/>
              <w:rPr>
                <w:ins w:id="8113" w:author="Microsoft Word" w:date="2025-08-11T16:30:00Z" w16du:dateUtc="2025-08-11T21:30:00Z"/>
                <w:del w:id="8114" w:author="Jujia Li" w:date="2025-08-25T17:41:00Z" w16du:dateUtc="2025-08-25T22:41:00Z"/>
                <w:rFonts w:ascii="Times New Roman" w:eastAsia="Times New Roman" w:hAnsi="Times New Roman" w:cs="Times New Roman"/>
                <w:b/>
                <w:bCs/>
                <w:color w:val="000000"/>
                <w:kern w:val="0"/>
                <w:sz w:val="18"/>
                <w:szCs w:val="18"/>
                <w14:ligatures w14:val="none"/>
              </w:rPr>
            </w:pPr>
            <w:ins w:id="8115" w:author="Microsoft Word" w:date="2025-08-11T16:30:00Z" w16du:dateUtc="2025-08-11T21:30:00Z">
              <w:del w:id="8116"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2017</w:delText>
                </w:r>
              </w:del>
            </w:ins>
          </w:p>
        </w:tc>
        <w:tc>
          <w:tcPr>
            <w:tcW w:w="723" w:type="pct"/>
            <w:gridSpan w:val="3"/>
            <w:tcBorders>
              <w:top w:val="single" w:sz="4" w:space="0" w:color="auto"/>
              <w:bottom w:val="single" w:sz="4" w:space="0" w:color="auto"/>
            </w:tcBorders>
            <w:noWrap/>
            <w:vAlign w:val="center"/>
            <w:hideMark/>
          </w:tcPr>
          <w:p w14:paraId="0C8D2935" w14:textId="4CFB2592" w:rsidR="004D28DD" w:rsidRPr="005E344C" w:rsidDel="004E77FC" w:rsidRDefault="004D28DD" w:rsidP="005E344C">
            <w:pPr>
              <w:spacing w:after="120" w:line="360" w:lineRule="auto"/>
              <w:contextualSpacing/>
              <w:jc w:val="center"/>
              <w:rPr>
                <w:ins w:id="8117" w:author="Microsoft Word" w:date="2025-08-11T16:30:00Z" w16du:dateUtc="2025-08-11T21:30:00Z"/>
                <w:del w:id="8118" w:author="Jujia Li" w:date="2025-08-25T17:41:00Z" w16du:dateUtc="2025-08-25T22:41:00Z"/>
                <w:rFonts w:ascii="Times New Roman" w:eastAsia="Times New Roman" w:hAnsi="Times New Roman" w:cs="Times New Roman"/>
                <w:b/>
                <w:bCs/>
                <w:color w:val="000000"/>
                <w:kern w:val="0"/>
                <w:sz w:val="18"/>
                <w:szCs w:val="18"/>
                <w14:ligatures w14:val="none"/>
              </w:rPr>
            </w:pPr>
            <w:ins w:id="8119" w:author="Microsoft Word" w:date="2025-08-11T16:30:00Z" w16du:dateUtc="2025-08-11T21:30:00Z">
              <w:del w:id="8120"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2018</w:delText>
                </w:r>
              </w:del>
            </w:ins>
          </w:p>
        </w:tc>
        <w:tc>
          <w:tcPr>
            <w:tcW w:w="726" w:type="pct"/>
            <w:gridSpan w:val="3"/>
            <w:tcBorders>
              <w:top w:val="single" w:sz="4" w:space="0" w:color="auto"/>
              <w:bottom w:val="single" w:sz="4" w:space="0" w:color="auto"/>
            </w:tcBorders>
            <w:noWrap/>
            <w:vAlign w:val="center"/>
            <w:hideMark/>
          </w:tcPr>
          <w:p w14:paraId="1E72987E" w14:textId="14620E7E" w:rsidR="004D28DD" w:rsidRPr="005E344C" w:rsidDel="004E77FC" w:rsidRDefault="004D28DD" w:rsidP="005E344C">
            <w:pPr>
              <w:spacing w:after="120" w:line="360" w:lineRule="auto"/>
              <w:contextualSpacing/>
              <w:jc w:val="center"/>
              <w:rPr>
                <w:ins w:id="8121" w:author="Microsoft Word" w:date="2025-08-11T16:30:00Z" w16du:dateUtc="2025-08-11T21:30:00Z"/>
                <w:del w:id="8122" w:author="Jujia Li" w:date="2025-08-25T17:41:00Z" w16du:dateUtc="2025-08-25T22:41:00Z"/>
                <w:rFonts w:ascii="Times New Roman" w:eastAsia="Times New Roman" w:hAnsi="Times New Roman" w:cs="Times New Roman"/>
                <w:b/>
                <w:bCs/>
                <w:color w:val="000000"/>
                <w:kern w:val="0"/>
                <w:sz w:val="18"/>
                <w:szCs w:val="18"/>
                <w14:ligatures w14:val="none"/>
              </w:rPr>
            </w:pPr>
            <w:ins w:id="8123" w:author="Microsoft Word" w:date="2025-08-11T16:30:00Z" w16du:dateUtc="2025-08-11T21:30:00Z">
              <w:del w:id="8124"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2019</w:delText>
                </w:r>
              </w:del>
            </w:ins>
          </w:p>
        </w:tc>
        <w:tc>
          <w:tcPr>
            <w:tcW w:w="428" w:type="pct"/>
            <w:vMerge w:val="restart"/>
            <w:tcBorders>
              <w:top w:val="single" w:sz="4" w:space="0" w:color="auto"/>
            </w:tcBorders>
            <w:noWrap/>
            <w:vAlign w:val="center"/>
            <w:hideMark/>
          </w:tcPr>
          <w:p w14:paraId="2D50E321" w14:textId="7D372576" w:rsidR="004D28DD" w:rsidRPr="005E344C" w:rsidDel="004E77FC" w:rsidRDefault="004D28DD" w:rsidP="005E344C">
            <w:pPr>
              <w:spacing w:after="120" w:line="360" w:lineRule="auto"/>
              <w:contextualSpacing/>
              <w:jc w:val="center"/>
              <w:rPr>
                <w:ins w:id="8125" w:author="Microsoft Word" w:date="2025-08-11T16:30:00Z" w16du:dateUtc="2025-08-11T21:30:00Z"/>
                <w:del w:id="8126" w:author="Jujia Li" w:date="2025-08-25T17:41:00Z" w16du:dateUtc="2025-08-25T22:41:00Z"/>
                <w:rFonts w:ascii="Times New Roman" w:eastAsia="Times New Roman" w:hAnsi="Times New Roman" w:cs="Times New Roman"/>
                <w:b/>
                <w:bCs/>
                <w:color w:val="000000"/>
                <w:kern w:val="0"/>
                <w:sz w:val="18"/>
                <w:szCs w:val="18"/>
                <w14:ligatures w14:val="none"/>
              </w:rPr>
            </w:pPr>
            <w:ins w:id="8127" w:author="Microsoft Word" w:date="2025-08-11T16:30:00Z" w16du:dateUtc="2025-08-11T21:30:00Z">
              <w:del w:id="8128"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Total</w:delText>
                </w:r>
              </w:del>
            </w:ins>
          </w:p>
          <w:p w14:paraId="13263C29" w14:textId="247E87B4" w:rsidR="004D28DD" w:rsidRPr="005E344C" w:rsidDel="004E77FC" w:rsidRDefault="004D28DD" w:rsidP="005E344C">
            <w:pPr>
              <w:spacing w:after="120" w:line="360" w:lineRule="auto"/>
              <w:contextualSpacing/>
              <w:jc w:val="center"/>
              <w:rPr>
                <w:ins w:id="8129" w:author="Microsoft Word" w:date="2025-08-11T16:30:00Z" w16du:dateUtc="2025-08-11T21:30:00Z"/>
                <w:del w:id="8130" w:author="Jujia Li" w:date="2025-08-25T17:41:00Z" w16du:dateUtc="2025-08-25T22:41:00Z"/>
                <w:rFonts w:ascii="Times New Roman" w:eastAsia="Times New Roman" w:hAnsi="Times New Roman" w:cs="Times New Roman"/>
                <w:b/>
                <w:bCs/>
                <w:color w:val="000000"/>
                <w:kern w:val="0"/>
                <w:sz w:val="18"/>
                <w:szCs w:val="18"/>
                <w14:ligatures w14:val="none"/>
              </w:rPr>
            </w:pPr>
            <w:ins w:id="8131" w:author="Microsoft Word" w:date="2025-08-11T16:30:00Z" w16du:dateUtc="2025-08-11T21:30:00Z">
              <w:del w:id="8132"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44" w:type="pct"/>
            <w:vMerge w:val="restart"/>
            <w:tcBorders>
              <w:top w:val="single" w:sz="4" w:space="0" w:color="auto"/>
            </w:tcBorders>
          </w:tcPr>
          <w:p w14:paraId="3CDEBC33" w14:textId="2B3E767B" w:rsidR="004D28DD" w:rsidRPr="00332850" w:rsidDel="004E77FC" w:rsidRDefault="004D28DD" w:rsidP="005E344C">
            <w:pPr>
              <w:spacing w:after="120" w:line="360" w:lineRule="auto"/>
              <w:contextualSpacing/>
              <w:jc w:val="center"/>
              <w:rPr>
                <w:ins w:id="8133" w:author="Microsoft Word" w:date="2025-08-11T16:30:00Z" w16du:dateUtc="2025-08-11T21:30:00Z"/>
                <w:del w:id="8134" w:author="Jujia Li" w:date="2025-08-25T17:41:00Z" w16du:dateUtc="2025-08-25T22:41:00Z"/>
                <w:rFonts w:ascii="Times New Roman" w:eastAsia="Times New Roman" w:hAnsi="Times New Roman" w:cs="Times New Roman"/>
                <w:b/>
                <w:bCs/>
                <w:color w:val="000000"/>
                <w:kern w:val="0"/>
                <w:sz w:val="18"/>
                <w:szCs w:val="18"/>
                <w14:ligatures w14:val="none"/>
              </w:rPr>
            </w:pPr>
            <w:ins w:id="8135" w:author="Microsoft Word" w:date="2025-08-11T16:30:00Z" w16du:dateUtc="2025-08-11T21:30:00Z">
              <w:del w:id="8136"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Avg PC</w:delText>
                </w:r>
              </w:del>
            </w:ins>
          </w:p>
        </w:tc>
      </w:tr>
      <w:tr w:rsidR="004D28DD" w:rsidRPr="006A0CE7" w:rsidDel="004E77FC" w14:paraId="4971A149" w14:textId="5CC9706B" w:rsidTr="005E344C">
        <w:trPr>
          <w:trHeight w:val="290"/>
          <w:ins w:id="8137" w:author="Microsoft Word" w:date="2025-08-11T16:30:00Z"/>
          <w:del w:id="8138" w:author="Jujia Li" w:date="2025-08-25T17:41:00Z"/>
        </w:trPr>
        <w:tc>
          <w:tcPr>
            <w:tcW w:w="808" w:type="pct"/>
            <w:vMerge/>
            <w:tcBorders>
              <w:top w:val="nil"/>
              <w:bottom w:val="single" w:sz="4" w:space="0" w:color="auto"/>
            </w:tcBorders>
            <w:noWrap/>
            <w:vAlign w:val="center"/>
          </w:tcPr>
          <w:p w14:paraId="795647B1" w14:textId="303ACF32" w:rsidR="004D28DD" w:rsidRPr="005E344C" w:rsidDel="004E77FC" w:rsidRDefault="004D28DD" w:rsidP="005E344C">
            <w:pPr>
              <w:spacing w:after="120" w:line="360" w:lineRule="auto"/>
              <w:contextualSpacing/>
              <w:jc w:val="center"/>
              <w:rPr>
                <w:ins w:id="8139" w:author="Microsoft Word" w:date="2025-08-11T16:30:00Z" w16du:dateUtc="2025-08-11T21:30:00Z"/>
                <w:del w:id="8140"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7E0949EF" w14:textId="5B2B85D5" w:rsidR="004D28DD" w:rsidRPr="005E344C" w:rsidDel="004E77FC" w:rsidRDefault="004D28DD" w:rsidP="005E344C">
            <w:pPr>
              <w:spacing w:after="120" w:line="360" w:lineRule="auto"/>
              <w:contextualSpacing/>
              <w:jc w:val="center"/>
              <w:rPr>
                <w:ins w:id="8141" w:author="Microsoft Word" w:date="2025-08-11T16:30:00Z" w16du:dateUtc="2025-08-11T21:30:00Z"/>
                <w:del w:id="8142"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456640BF" w14:textId="1268E335" w:rsidR="004D28DD" w:rsidRPr="005E344C" w:rsidDel="004E77FC" w:rsidRDefault="004D28DD" w:rsidP="005E344C">
            <w:pPr>
              <w:spacing w:after="120" w:line="360" w:lineRule="auto"/>
              <w:contextualSpacing/>
              <w:jc w:val="center"/>
              <w:rPr>
                <w:ins w:id="8143" w:author="Microsoft Word" w:date="2025-08-11T16:30:00Z" w16du:dateUtc="2025-08-11T21:30:00Z"/>
                <w:del w:id="8144" w:author="Jujia Li" w:date="2025-08-25T17:41:00Z" w16du:dateUtc="2025-08-25T22:41:00Z"/>
                <w:rFonts w:ascii="Times New Roman" w:eastAsia="Times New Roman" w:hAnsi="Times New Roman" w:cs="Times New Roman"/>
                <w:b/>
                <w:bCs/>
                <w:color w:val="000000"/>
                <w:kern w:val="0"/>
                <w:sz w:val="18"/>
                <w:szCs w:val="18"/>
                <w14:ligatures w14:val="none"/>
              </w:rPr>
            </w:pPr>
            <w:ins w:id="8145" w:author="Microsoft Word" w:date="2025-08-11T16:30:00Z" w16du:dateUtc="2025-08-11T21:30:00Z">
              <w:del w:id="8146"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08" w:type="pct"/>
            <w:gridSpan w:val="2"/>
            <w:tcBorders>
              <w:top w:val="single" w:sz="4" w:space="0" w:color="auto"/>
              <w:bottom w:val="single" w:sz="4" w:space="0" w:color="auto"/>
            </w:tcBorders>
            <w:noWrap/>
            <w:vAlign w:val="center"/>
          </w:tcPr>
          <w:p w14:paraId="7ECEC104" w14:textId="4314250E" w:rsidR="004D28DD" w:rsidRPr="005E344C" w:rsidDel="004E77FC" w:rsidRDefault="004D28DD" w:rsidP="005E344C">
            <w:pPr>
              <w:spacing w:after="120" w:line="360" w:lineRule="auto"/>
              <w:contextualSpacing/>
              <w:jc w:val="center"/>
              <w:rPr>
                <w:ins w:id="8147" w:author="Microsoft Word" w:date="2025-08-11T16:30:00Z" w16du:dateUtc="2025-08-11T21:30:00Z"/>
                <w:del w:id="8148" w:author="Jujia Li" w:date="2025-08-25T17:41:00Z" w16du:dateUtc="2025-08-25T22:41:00Z"/>
                <w:rFonts w:ascii="Times New Roman" w:eastAsia="Times New Roman" w:hAnsi="Times New Roman" w:cs="Times New Roman"/>
                <w:b/>
                <w:bCs/>
                <w:color w:val="000000"/>
                <w:kern w:val="0"/>
                <w:sz w:val="18"/>
                <w:szCs w:val="18"/>
                <w14:ligatures w14:val="none"/>
              </w:rPr>
            </w:pPr>
            <w:ins w:id="8149" w:author="Microsoft Word" w:date="2025-08-11T16:30:00Z" w16du:dateUtc="2025-08-11T21:30:00Z">
              <w:del w:id="8150"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5CCFAA4A" w14:textId="4AF1A0AF" w:rsidR="004D28DD" w:rsidRPr="005E344C" w:rsidDel="004E77FC" w:rsidRDefault="004D28DD" w:rsidP="005E344C">
            <w:pPr>
              <w:spacing w:after="120" w:line="360" w:lineRule="auto"/>
              <w:contextualSpacing/>
              <w:jc w:val="center"/>
              <w:rPr>
                <w:ins w:id="8151" w:author="Microsoft Word" w:date="2025-08-11T16:30:00Z" w16du:dateUtc="2025-08-11T21:30:00Z"/>
                <w:del w:id="8152" w:author="Jujia Li" w:date="2025-08-25T17:41:00Z" w16du:dateUtc="2025-08-25T22:41:00Z"/>
                <w:rFonts w:ascii="Times New Roman" w:eastAsia="Times New Roman" w:hAnsi="Times New Roman" w:cs="Times New Roman"/>
                <w:b/>
                <w:bCs/>
                <w:color w:val="000000"/>
                <w:kern w:val="0"/>
                <w:sz w:val="18"/>
                <w:szCs w:val="18"/>
                <w14:ligatures w14:val="none"/>
              </w:rPr>
            </w:pPr>
            <w:ins w:id="8153" w:author="Microsoft Word" w:date="2025-08-11T16:30:00Z" w16du:dateUtc="2025-08-11T21:30:00Z">
              <w:del w:id="8154"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5" w:type="pct"/>
            <w:gridSpan w:val="2"/>
            <w:tcBorders>
              <w:top w:val="single" w:sz="4" w:space="0" w:color="auto"/>
              <w:bottom w:val="single" w:sz="4" w:space="0" w:color="auto"/>
            </w:tcBorders>
            <w:noWrap/>
            <w:vAlign w:val="center"/>
          </w:tcPr>
          <w:p w14:paraId="25C4D232" w14:textId="63051800" w:rsidR="004D28DD" w:rsidRPr="005E344C" w:rsidDel="004E77FC" w:rsidRDefault="004D28DD" w:rsidP="005E344C">
            <w:pPr>
              <w:spacing w:after="120" w:line="360" w:lineRule="auto"/>
              <w:contextualSpacing/>
              <w:jc w:val="center"/>
              <w:rPr>
                <w:ins w:id="8155" w:author="Microsoft Word" w:date="2025-08-11T16:30:00Z" w16du:dateUtc="2025-08-11T21:30:00Z"/>
                <w:del w:id="8156" w:author="Jujia Li" w:date="2025-08-25T17:41:00Z" w16du:dateUtc="2025-08-25T22:41:00Z"/>
                <w:rFonts w:ascii="Times New Roman" w:eastAsia="Times New Roman" w:hAnsi="Times New Roman" w:cs="Times New Roman"/>
                <w:b/>
                <w:bCs/>
                <w:color w:val="000000"/>
                <w:kern w:val="0"/>
                <w:sz w:val="18"/>
                <w:szCs w:val="18"/>
                <w14:ligatures w14:val="none"/>
              </w:rPr>
            </w:pPr>
            <w:ins w:id="8157" w:author="Microsoft Word" w:date="2025-08-11T16:30:00Z" w16du:dateUtc="2025-08-11T21:30:00Z">
              <w:del w:id="8158"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0AC07E91" w14:textId="453243D3" w:rsidR="004D28DD" w:rsidRPr="005E344C" w:rsidDel="004E77FC" w:rsidRDefault="004D28DD" w:rsidP="005E344C">
            <w:pPr>
              <w:spacing w:after="120" w:line="360" w:lineRule="auto"/>
              <w:contextualSpacing/>
              <w:jc w:val="center"/>
              <w:rPr>
                <w:ins w:id="8159" w:author="Microsoft Word" w:date="2025-08-11T16:30:00Z" w16du:dateUtc="2025-08-11T21:30:00Z"/>
                <w:del w:id="8160" w:author="Jujia Li" w:date="2025-08-25T17:41:00Z" w16du:dateUtc="2025-08-25T22:41:00Z"/>
                <w:rFonts w:ascii="Times New Roman" w:eastAsia="Times New Roman" w:hAnsi="Times New Roman" w:cs="Times New Roman"/>
                <w:b/>
                <w:bCs/>
                <w:color w:val="000000"/>
                <w:kern w:val="0"/>
                <w:sz w:val="18"/>
                <w:szCs w:val="18"/>
                <w14:ligatures w14:val="none"/>
              </w:rPr>
            </w:pPr>
            <w:ins w:id="8161" w:author="Microsoft Word" w:date="2025-08-11T16:30:00Z" w16du:dateUtc="2025-08-11T21:30:00Z">
              <w:del w:id="8162"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6" w:type="pct"/>
            <w:gridSpan w:val="2"/>
            <w:tcBorders>
              <w:top w:val="single" w:sz="4" w:space="0" w:color="auto"/>
              <w:bottom w:val="single" w:sz="4" w:space="0" w:color="auto"/>
            </w:tcBorders>
            <w:noWrap/>
            <w:vAlign w:val="center"/>
          </w:tcPr>
          <w:p w14:paraId="15C42F36" w14:textId="7F167CB0" w:rsidR="004D28DD" w:rsidRPr="005E344C" w:rsidDel="004E77FC" w:rsidRDefault="004D28DD" w:rsidP="005E344C">
            <w:pPr>
              <w:spacing w:after="120" w:line="360" w:lineRule="auto"/>
              <w:contextualSpacing/>
              <w:jc w:val="center"/>
              <w:rPr>
                <w:ins w:id="8163" w:author="Microsoft Word" w:date="2025-08-11T16:30:00Z" w16du:dateUtc="2025-08-11T21:30:00Z"/>
                <w:del w:id="8164" w:author="Jujia Li" w:date="2025-08-25T17:41:00Z" w16du:dateUtc="2025-08-25T22:41:00Z"/>
                <w:rFonts w:ascii="Times New Roman" w:eastAsia="Times New Roman" w:hAnsi="Times New Roman" w:cs="Times New Roman"/>
                <w:b/>
                <w:bCs/>
                <w:color w:val="000000"/>
                <w:kern w:val="0"/>
                <w:sz w:val="18"/>
                <w:szCs w:val="18"/>
                <w14:ligatures w14:val="none"/>
              </w:rPr>
            </w:pPr>
            <w:ins w:id="8165" w:author="Microsoft Word" w:date="2025-08-11T16:30:00Z" w16du:dateUtc="2025-08-11T21:30:00Z">
              <w:del w:id="8166"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2253D661" w14:textId="33BFD643" w:rsidR="004D28DD" w:rsidRPr="005E344C" w:rsidDel="004E77FC" w:rsidRDefault="004D28DD" w:rsidP="005E344C">
            <w:pPr>
              <w:spacing w:after="120" w:line="360" w:lineRule="auto"/>
              <w:contextualSpacing/>
              <w:jc w:val="center"/>
              <w:rPr>
                <w:ins w:id="8167" w:author="Microsoft Word" w:date="2025-08-11T16:30:00Z" w16du:dateUtc="2025-08-11T21:30:00Z"/>
                <w:del w:id="8168" w:author="Jujia Li" w:date="2025-08-25T17:41:00Z" w16du:dateUtc="2025-08-25T22:41:00Z"/>
                <w:rFonts w:ascii="Times New Roman" w:eastAsia="Times New Roman" w:hAnsi="Times New Roman" w:cs="Times New Roman"/>
                <w:b/>
                <w:bCs/>
                <w:color w:val="000000"/>
                <w:kern w:val="0"/>
                <w:sz w:val="18"/>
                <w:szCs w:val="18"/>
                <w14:ligatures w14:val="none"/>
              </w:rPr>
            </w:pPr>
            <w:ins w:id="8169" w:author="Microsoft Word" w:date="2025-08-11T16:30:00Z" w16du:dateUtc="2025-08-11T21:30:00Z">
              <w:del w:id="8170"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21" w:type="pct"/>
            <w:tcBorders>
              <w:top w:val="single" w:sz="4" w:space="0" w:color="auto"/>
              <w:bottom w:val="single" w:sz="4" w:space="0" w:color="auto"/>
            </w:tcBorders>
            <w:noWrap/>
            <w:vAlign w:val="center"/>
          </w:tcPr>
          <w:p w14:paraId="0553FDB7" w14:textId="42920AA3" w:rsidR="004D28DD" w:rsidRPr="005E344C" w:rsidDel="004E77FC" w:rsidRDefault="004D28DD" w:rsidP="005E344C">
            <w:pPr>
              <w:spacing w:after="120" w:line="360" w:lineRule="auto"/>
              <w:contextualSpacing/>
              <w:jc w:val="center"/>
              <w:rPr>
                <w:ins w:id="8171" w:author="Microsoft Word" w:date="2025-08-11T16:30:00Z" w16du:dateUtc="2025-08-11T21:30:00Z"/>
                <w:del w:id="8172" w:author="Jujia Li" w:date="2025-08-25T17:41:00Z" w16du:dateUtc="2025-08-25T22:41:00Z"/>
                <w:rFonts w:ascii="Times New Roman" w:eastAsia="Times New Roman" w:hAnsi="Times New Roman" w:cs="Times New Roman"/>
                <w:b/>
                <w:bCs/>
                <w:color w:val="000000"/>
                <w:kern w:val="0"/>
                <w:sz w:val="18"/>
                <w:szCs w:val="18"/>
                <w14:ligatures w14:val="none"/>
              </w:rPr>
            </w:pPr>
            <w:ins w:id="8173" w:author="Microsoft Word" w:date="2025-08-11T16:30:00Z" w16du:dateUtc="2025-08-11T21:30:00Z">
              <w:del w:id="8174"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428" w:type="pct"/>
            <w:vMerge/>
            <w:tcBorders>
              <w:bottom w:val="single" w:sz="4" w:space="0" w:color="auto"/>
            </w:tcBorders>
            <w:noWrap/>
            <w:vAlign w:val="bottom"/>
          </w:tcPr>
          <w:p w14:paraId="02390AFC" w14:textId="77AEE12F" w:rsidR="004D28DD" w:rsidRPr="005E344C" w:rsidDel="004E77FC" w:rsidRDefault="004D28DD" w:rsidP="005E344C">
            <w:pPr>
              <w:spacing w:after="120" w:line="360" w:lineRule="auto"/>
              <w:contextualSpacing/>
              <w:rPr>
                <w:ins w:id="8175" w:author="Microsoft Word" w:date="2025-08-11T16:30:00Z" w16du:dateUtc="2025-08-11T21:30:00Z"/>
                <w:del w:id="8176" w:author="Jujia Li" w:date="2025-08-25T17:41:00Z" w16du:dateUtc="2025-08-25T22:41: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61670D2F" w14:textId="0B01BD57" w:rsidR="004D28DD" w:rsidRPr="00332850" w:rsidDel="004E77FC" w:rsidRDefault="004D28DD" w:rsidP="005E344C">
            <w:pPr>
              <w:spacing w:after="120" w:line="360" w:lineRule="auto"/>
              <w:contextualSpacing/>
              <w:rPr>
                <w:ins w:id="8177" w:author="Microsoft Word" w:date="2025-08-11T16:30:00Z" w16du:dateUtc="2025-08-11T21:30:00Z"/>
                <w:del w:id="8178" w:author="Jujia Li" w:date="2025-08-25T17:41:00Z" w16du:dateUtc="2025-08-25T22:41:00Z"/>
                <w:rFonts w:ascii="Times New Roman" w:eastAsia="Times New Roman" w:hAnsi="Times New Roman" w:cs="Times New Roman"/>
                <w:color w:val="000000"/>
                <w:kern w:val="0"/>
                <w:sz w:val="18"/>
                <w:szCs w:val="18"/>
                <w14:ligatures w14:val="none"/>
              </w:rPr>
            </w:pPr>
          </w:p>
        </w:tc>
      </w:tr>
      <w:tr w:rsidR="004D28DD" w:rsidRPr="006A0CE7" w:rsidDel="004E77FC" w14:paraId="0B20BA74" w14:textId="3D6D6CE4" w:rsidTr="005E344C">
        <w:trPr>
          <w:trHeight w:val="290"/>
          <w:ins w:id="8179" w:author="Microsoft Word" w:date="2025-08-11T16:30:00Z"/>
          <w:del w:id="8180" w:author="Jujia Li" w:date="2025-08-25T17:41:00Z"/>
        </w:trPr>
        <w:tc>
          <w:tcPr>
            <w:tcW w:w="808" w:type="pct"/>
            <w:tcBorders>
              <w:top w:val="single" w:sz="4" w:space="0" w:color="auto"/>
            </w:tcBorders>
            <w:noWrap/>
            <w:vAlign w:val="bottom"/>
            <w:hideMark/>
          </w:tcPr>
          <w:p w14:paraId="27455CDD" w14:textId="64F34946" w:rsidR="004D28DD" w:rsidRPr="00221F0A" w:rsidDel="004E77FC" w:rsidRDefault="004D28DD" w:rsidP="004D28DD">
            <w:pPr>
              <w:spacing w:after="120" w:line="360" w:lineRule="auto"/>
              <w:contextualSpacing/>
              <w:rPr>
                <w:ins w:id="8181" w:author="Microsoft Word" w:date="2025-08-11T16:30:00Z" w16du:dateUtc="2025-08-11T21:30:00Z"/>
                <w:del w:id="8182" w:author="Jujia Li" w:date="2025-08-25T17:41:00Z" w16du:dateUtc="2025-08-25T22:41:00Z"/>
                <w:rFonts w:ascii="Times New Roman" w:eastAsia="Times New Roman" w:hAnsi="Times New Roman" w:cs="Times New Roman"/>
                <w:color w:val="000000"/>
                <w:kern w:val="0"/>
                <w:sz w:val="18"/>
                <w:szCs w:val="18"/>
                <w14:ligatures w14:val="none"/>
              </w:rPr>
            </w:pPr>
            <w:ins w:id="8183" w:author="Microsoft Word" w:date="2025-08-11T16:30:00Z" w16du:dateUtc="2025-08-11T21:30:00Z">
              <w:del w:id="8184" w:author="Jujia Li" w:date="2025-08-25T17:41:00Z" w16du:dateUtc="2025-08-25T22:41:00Z">
                <w:r w:rsidRPr="005E344C" w:rsidDel="004E77FC">
                  <w:rPr>
                    <w:rFonts w:ascii="Times New Roman" w:hAnsi="Times New Roman" w:cs="Times New Roman"/>
                    <w:color w:val="000000"/>
                    <w:sz w:val="18"/>
                    <w:szCs w:val="18"/>
                  </w:rPr>
                  <w:delText>BLOUNT</w:delText>
                </w:r>
              </w:del>
            </w:ins>
          </w:p>
        </w:tc>
        <w:tc>
          <w:tcPr>
            <w:tcW w:w="566" w:type="pct"/>
            <w:tcBorders>
              <w:top w:val="single" w:sz="4" w:space="0" w:color="auto"/>
            </w:tcBorders>
            <w:vAlign w:val="bottom"/>
          </w:tcPr>
          <w:p w14:paraId="2B0860FB" w14:textId="40A731C4" w:rsidR="004D28DD" w:rsidRPr="004D28DD" w:rsidDel="004E77FC" w:rsidRDefault="004D28DD" w:rsidP="004D28DD">
            <w:pPr>
              <w:spacing w:after="120" w:line="360" w:lineRule="auto"/>
              <w:contextualSpacing/>
              <w:jc w:val="right"/>
              <w:rPr>
                <w:ins w:id="8185" w:author="Microsoft Word" w:date="2025-08-11T16:30:00Z" w16du:dateUtc="2025-08-11T21:30:00Z"/>
                <w:del w:id="8186" w:author="Jujia Li" w:date="2025-08-25T17:41:00Z" w16du:dateUtc="2025-08-25T22:41:00Z"/>
                <w:rFonts w:ascii="Times New Roman" w:hAnsi="Times New Roman" w:cs="Times New Roman"/>
                <w:sz w:val="18"/>
                <w:szCs w:val="18"/>
              </w:rPr>
            </w:pPr>
            <w:ins w:id="8187" w:author="Microsoft Word" w:date="2025-08-11T16:30:00Z" w16du:dateUtc="2025-08-11T21:30:00Z">
              <w:del w:id="8188" w:author="Jujia Li" w:date="2025-08-25T17:41:00Z" w16du:dateUtc="2025-08-25T22:41:00Z">
                <w:r w:rsidRPr="004D28DD" w:rsidDel="004E77FC">
                  <w:rPr>
                    <w:rFonts w:ascii="Times New Roman" w:hAnsi="Times New Roman" w:cs="Times New Roman"/>
                    <w:color w:val="000000"/>
                    <w:sz w:val="18"/>
                    <w:szCs w:val="18"/>
                    <w:rPrChange w:id="8189" w:author="Jujia Li" w:date="2025-08-10T15:16:00Z" w16du:dateUtc="2025-08-10T20:16:00Z">
                      <w:rPr>
                        <w:rFonts w:ascii="Aptos Narrow" w:hAnsi="Aptos Narrow"/>
                        <w:color w:val="000000"/>
                        <w:sz w:val="22"/>
                        <w:szCs w:val="22"/>
                      </w:rPr>
                    </w:rPrChange>
                  </w:rPr>
                  <w:delText>57719.35</w:delText>
                </w:r>
              </w:del>
            </w:ins>
          </w:p>
        </w:tc>
        <w:tc>
          <w:tcPr>
            <w:tcW w:w="454" w:type="pct"/>
            <w:tcBorders>
              <w:top w:val="single" w:sz="4" w:space="0" w:color="auto"/>
            </w:tcBorders>
            <w:noWrap/>
            <w:vAlign w:val="bottom"/>
            <w:hideMark/>
          </w:tcPr>
          <w:p w14:paraId="7B7D36BA" w14:textId="7C87A59C" w:rsidR="004D28DD" w:rsidRPr="004D28DD" w:rsidDel="004E77FC" w:rsidRDefault="004D28DD" w:rsidP="004D28DD">
            <w:pPr>
              <w:spacing w:after="120" w:line="360" w:lineRule="auto"/>
              <w:contextualSpacing/>
              <w:jc w:val="right"/>
              <w:rPr>
                <w:ins w:id="8190" w:author="Microsoft Word" w:date="2025-08-11T16:30:00Z" w16du:dateUtc="2025-08-11T21:30:00Z"/>
                <w:del w:id="8191" w:author="Jujia Li" w:date="2025-08-25T17:41:00Z" w16du:dateUtc="2025-08-25T22:41:00Z"/>
                <w:rFonts w:ascii="Times New Roman" w:eastAsia="Times New Roman" w:hAnsi="Times New Roman" w:cs="Times New Roman"/>
                <w:color w:val="000000"/>
                <w:kern w:val="0"/>
                <w:sz w:val="18"/>
                <w:szCs w:val="18"/>
                <w14:ligatures w14:val="none"/>
              </w:rPr>
            </w:pPr>
            <w:ins w:id="8192" w:author="Microsoft Word" w:date="2025-08-11T16:30:00Z" w16du:dateUtc="2025-08-11T21:30:00Z">
              <w:del w:id="8193" w:author="Jujia Li" w:date="2025-08-25T17:41:00Z" w16du:dateUtc="2025-08-25T22:41:00Z">
                <w:r w:rsidRPr="004D28DD" w:rsidDel="004E77FC">
                  <w:rPr>
                    <w:rFonts w:ascii="Times New Roman" w:hAnsi="Times New Roman" w:cs="Times New Roman"/>
                    <w:color w:val="000000"/>
                    <w:sz w:val="18"/>
                    <w:szCs w:val="18"/>
                    <w:rPrChange w:id="8194" w:author="Jujia Li" w:date="2025-08-10T15:16:00Z" w16du:dateUtc="2025-08-10T20:16:00Z">
                      <w:rPr>
                        <w:rFonts w:ascii="Aptos Narrow" w:hAnsi="Aptos Narrow"/>
                        <w:color w:val="000000"/>
                        <w:sz w:val="22"/>
                        <w:szCs w:val="22"/>
                      </w:rPr>
                    </w:rPrChange>
                  </w:rPr>
                  <w:delText>8.97</w:delText>
                </w:r>
              </w:del>
            </w:ins>
          </w:p>
        </w:tc>
        <w:tc>
          <w:tcPr>
            <w:tcW w:w="308" w:type="pct"/>
            <w:gridSpan w:val="2"/>
            <w:tcBorders>
              <w:top w:val="single" w:sz="4" w:space="0" w:color="auto"/>
            </w:tcBorders>
            <w:noWrap/>
            <w:vAlign w:val="bottom"/>
            <w:hideMark/>
          </w:tcPr>
          <w:p w14:paraId="0DA96A98" w14:textId="61368FE1" w:rsidR="004D28DD" w:rsidRPr="004D28DD" w:rsidDel="004E77FC" w:rsidRDefault="004D28DD" w:rsidP="004D28DD">
            <w:pPr>
              <w:spacing w:after="120" w:line="360" w:lineRule="auto"/>
              <w:contextualSpacing/>
              <w:jc w:val="right"/>
              <w:rPr>
                <w:ins w:id="8195" w:author="Microsoft Word" w:date="2025-08-11T16:30:00Z" w16du:dateUtc="2025-08-11T21:30:00Z"/>
                <w:del w:id="8196" w:author="Jujia Li" w:date="2025-08-25T17:41:00Z" w16du:dateUtc="2025-08-25T22:41:00Z"/>
                <w:rFonts w:ascii="Times New Roman" w:eastAsia="Times New Roman" w:hAnsi="Times New Roman" w:cs="Times New Roman"/>
                <w:color w:val="000000"/>
                <w:kern w:val="0"/>
                <w:sz w:val="18"/>
                <w:szCs w:val="18"/>
                <w14:ligatures w14:val="none"/>
              </w:rPr>
            </w:pPr>
            <w:ins w:id="8197" w:author="Microsoft Word" w:date="2025-08-11T16:30:00Z" w16du:dateUtc="2025-08-11T21:30:00Z">
              <w:del w:id="8198" w:author="Jujia Li" w:date="2025-08-25T17:41:00Z" w16du:dateUtc="2025-08-25T22:41:00Z">
                <w:r w:rsidRPr="004D28DD" w:rsidDel="004E77FC">
                  <w:rPr>
                    <w:rFonts w:ascii="Times New Roman" w:hAnsi="Times New Roman" w:cs="Times New Roman"/>
                    <w:color w:val="000000"/>
                    <w:sz w:val="18"/>
                    <w:szCs w:val="18"/>
                    <w:rPrChange w:id="8199" w:author="Jujia Li" w:date="2025-08-10T15:16:00Z" w16du:dateUtc="2025-08-10T20:16:00Z">
                      <w:rPr>
                        <w:rFonts w:ascii="Aptos Narrow" w:hAnsi="Aptos Narrow"/>
                        <w:color w:val="000000"/>
                        <w:sz w:val="22"/>
                        <w:szCs w:val="22"/>
                      </w:rPr>
                    </w:rPrChange>
                  </w:rPr>
                  <w:delText>0.43</w:delText>
                </w:r>
              </w:del>
            </w:ins>
          </w:p>
        </w:tc>
        <w:tc>
          <w:tcPr>
            <w:tcW w:w="380" w:type="pct"/>
            <w:tcBorders>
              <w:top w:val="single" w:sz="4" w:space="0" w:color="auto"/>
            </w:tcBorders>
            <w:noWrap/>
            <w:vAlign w:val="bottom"/>
            <w:hideMark/>
          </w:tcPr>
          <w:p w14:paraId="376B07C9" w14:textId="34D9C6F3" w:rsidR="004D28DD" w:rsidRPr="004D28DD" w:rsidDel="004E77FC" w:rsidRDefault="004D28DD" w:rsidP="004D28DD">
            <w:pPr>
              <w:spacing w:after="120" w:line="360" w:lineRule="auto"/>
              <w:contextualSpacing/>
              <w:jc w:val="right"/>
              <w:rPr>
                <w:ins w:id="8200" w:author="Microsoft Word" w:date="2025-08-11T16:30:00Z" w16du:dateUtc="2025-08-11T21:30:00Z"/>
                <w:del w:id="8201" w:author="Jujia Li" w:date="2025-08-25T17:41:00Z" w16du:dateUtc="2025-08-25T22:41:00Z"/>
                <w:rFonts w:ascii="Times New Roman" w:eastAsia="Times New Roman" w:hAnsi="Times New Roman" w:cs="Times New Roman"/>
                <w:color w:val="000000"/>
                <w:kern w:val="0"/>
                <w:sz w:val="18"/>
                <w:szCs w:val="18"/>
                <w14:ligatures w14:val="none"/>
              </w:rPr>
            </w:pPr>
            <w:ins w:id="8202" w:author="Microsoft Word" w:date="2025-08-11T16:30:00Z" w16du:dateUtc="2025-08-11T21:30:00Z">
              <w:del w:id="8203" w:author="Jujia Li" w:date="2025-08-25T17:41:00Z" w16du:dateUtc="2025-08-25T22:41:00Z">
                <w:r w:rsidRPr="004D28DD" w:rsidDel="004E77FC">
                  <w:rPr>
                    <w:rFonts w:ascii="Times New Roman" w:hAnsi="Times New Roman" w:cs="Times New Roman"/>
                    <w:color w:val="000000"/>
                    <w:sz w:val="18"/>
                    <w:szCs w:val="18"/>
                    <w:rPrChange w:id="8204" w:author="Jujia Li" w:date="2025-08-10T15:16:00Z" w16du:dateUtc="2025-08-10T20:16:00Z">
                      <w:rPr>
                        <w:rFonts w:ascii="Aptos Narrow" w:hAnsi="Aptos Narrow"/>
                        <w:color w:val="000000"/>
                        <w:sz w:val="22"/>
                        <w:szCs w:val="22"/>
                      </w:rPr>
                    </w:rPrChange>
                  </w:rPr>
                  <w:delText>8.13</w:delText>
                </w:r>
              </w:del>
            </w:ins>
          </w:p>
        </w:tc>
        <w:tc>
          <w:tcPr>
            <w:tcW w:w="315" w:type="pct"/>
            <w:gridSpan w:val="2"/>
            <w:tcBorders>
              <w:top w:val="single" w:sz="4" w:space="0" w:color="auto"/>
            </w:tcBorders>
            <w:noWrap/>
            <w:vAlign w:val="bottom"/>
            <w:hideMark/>
          </w:tcPr>
          <w:p w14:paraId="20167733" w14:textId="4C6D383E" w:rsidR="004D28DD" w:rsidRPr="004D28DD" w:rsidDel="004E77FC" w:rsidRDefault="004D28DD" w:rsidP="004D28DD">
            <w:pPr>
              <w:spacing w:after="120" w:line="360" w:lineRule="auto"/>
              <w:contextualSpacing/>
              <w:jc w:val="right"/>
              <w:rPr>
                <w:ins w:id="8205" w:author="Microsoft Word" w:date="2025-08-11T16:30:00Z" w16du:dateUtc="2025-08-11T21:30:00Z"/>
                <w:del w:id="8206" w:author="Jujia Li" w:date="2025-08-25T17:41:00Z" w16du:dateUtc="2025-08-25T22:41:00Z"/>
                <w:rFonts w:ascii="Times New Roman" w:eastAsia="Times New Roman" w:hAnsi="Times New Roman" w:cs="Times New Roman"/>
                <w:color w:val="000000"/>
                <w:kern w:val="0"/>
                <w:sz w:val="18"/>
                <w:szCs w:val="18"/>
                <w14:ligatures w14:val="none"/>
              </w:rPr>
            </w:pPr>
            <w:ins w:id="8207" w:author="Microsoft Word" w:date="2025-08-11T16:30:00Z" w16du:dateUtc="2025-08-11T21:30:00Z">
              <w:del w:id="8208" w:author="Jujia Li" w:date="2025-08-25T17:41:00Z" w16du:dateUtc="2025-08-25T22:41:00Z">
                <w:r w:rsidRPr="004D28DD" w:rsidDel="004E77FC">
                  <w:rPr>
                    <w:rFonts w:ascii="Times New Roman" w:hAnsi="Times New Roman" w:cs="Times New Roman"/>
                    <w:color w:val="000000"/>
                    <w:sz w:val="18"/>
                    <w:szCs w:val="18"/>
                    <w:rPrChange w:id="8209" w:author="Jujia Li" w:date="2025-08-10T15:16:00Z" w16du:dateUtc="2025-08-10T20:16:00Z">
                      <w:rPr>
                        <w:rFonts w:ascii="Aptos Narrow" w:hAnsi="Aptos Narrow"/>
                        <w:color w:val="000000"/>
                        <w:sz w:val="22"/>
                        <w:szCs w:val="22"/>
                      </w:rPr>
                    </w:rPrChange>
                  </w:rPr>
                  <w:delText>0.39</w:delText>
                </w:r>
              </w:del>
            </w:ins>
          </w:p>
        </w:tc>
        <w:tc>
          <w:tcPr>
            <w:tcW w:w="380" w:type="pct"/>
            <w:tcBorders>
              <w:top w:val="single" w:sz="4" w:space="0" w:color="auto"/>
            </w:tcBorders>
            <w:noWrap/>
            <w:vAlign w:val="bottom"/>
            <w:hideMark/>
          </w:tcPr>
          <w:p w14:paraId="18E79674" w14:textId="27E749D6" w:rsidR="004D28DD" w:rsidRPr="004D28DD" w:rsidDel="004E77FC" w:rsidRDefault="004D28DD" w:rsidP="004D28DD">
            <w:pPr>
              <w:spacing w:after="120" w:line="360" w:lineRule="auto"/>
              <w:contextualSpacing/>
              <w:jc w:val="right"/>
              <w:rPr>
                <w:ins w:id="8210" w:author="Microsoft Word" w:date="2025-08-11T16:30:00Z" w16du:dateUtc="2025-08-11T21:30:00Z"/>
                <w:del w:id="8211" w:author="Jujia Li" w:date="2025-08-25T17:41:00Z" w16du:dateUtc="2025-08-25T22:41:00Z"/>
                <w:rFonts w:ascii="Times New Roman" w:eastAsia="Times New Roman" w:hAnsi="Times New Roman" w:cs="Times New Roman"/>
                <w:color w:val="000000"/>
                <w:kern w:val="0"/>
                <w:sz w:val="18"/>
                <w:szCs w:val="18"/>
                <w14:ligatures w14:val="none"/>
              </w:rPr>
            </w:pPr>
            <w:ins w:id="8212" w:author="Microsoft Word" w:date="2025-08-11T16:30:00Z" w16du:dateUtc="2025-08-11T21:30:00Z">
              <w:del w:id="8213" w:author="Jujia Li" w:date="2025-08-25T17:41:00Z" w16du:dateUtc="2025-08-25T22:41:00Z">
                <w:r w:rsidRPr="004D28DD" w:rsidDel="004E77FC">
                  <w:rPr>
                    <w:rFonts w:ascii="Times New Roman" w:hAnsi="Times New Roman" w:cs="Times New Roman"/>
                    <w:color w:val="000000"/>
                    <w:sz w:val="18"/>
                    <w:szCs w:val="18"/>
                    <w:rPrChange w:id="8214" w:author="Jujia Li" w:date="2025-08-10T15:16:00Z" w16du:dateUtc="2025-08-10T20:16:00Z">
                      <w:rPr>
                        <w:rFonts w:ascii="Aptos Narrow" w:hAnsi="Aptos Narrow"/>
                        <w:color w:val="000000"/>
                        <w:sz w:val="22"/>
                        <w:szCs w:val="22"/>
                      </w:rPr>
                    </w:rPrChange>
                  </w:rPr>
                  <w:delText>8.00</w:delText>
                </w:r>
              </w:del>
            </w:ins>
          </w:p>
        </w:tc>
        <w:tc>
          <w:tcPr>
            <w:tcW w:w="316" w:type="pct"/>
            <w:gridSpan w:val="2"/>
            <w:tcBorders>
              <w:top w:val="single" w:sz="4" w:space="0" w:color="auto"/>
            </w:tcBorders>
            <w:noWrap/>
            <w:vAlign w:val="bottom"/>
            <w:hideMark/>
          </w:tcPr>
          <w:p w14:paraId="07839917" w14:textId="31B71718" w:rsidR="004D28DD" w:rsidRPr="004D28DD" w:rsidDel="004E77FC" w:rsidRDefault="004D28DD" w:rsidP="004D28DD">
            <w:pPr>
              <w:spacing w:after="120" w:line="360" w:lineRule="auto"/>
              <w:contextualSpacing/>
              <w:jc w:val="right"/>
              <w:rPr>
                <w:ins w:id="8215" w:author="Microsoft Word" w:date="2025-08-11T16:30:00Z" w16du:dateUtc="2025-08-11T21:30:00Z"/>
                <w:del w:id="8216" w:author="Jujia Li" w:date="2025-08-25T17:41:00Z" w16du:dateUtc="2025-08-25T22:41:00Z"/>
                <w:rFonts w:ascii="Times New Roman" w:eastAsia="Times New Roman" w:hAnsi="Times New Roman" w:cs="Times New Roman"/>
                <w:color w:val="000000"/>
                <w:kern w:val="0"/>
                <w:sz w:val="18"/>
                <w:szCs w:val="18"/>
                <w14:ligatures w14:val="none"/>
              </w:rPr>
            </w:pPr>
            <w:ins w:id="8217" w:author="Microsoft Word" w:date="2025-08-11T16:30:00Z" w16du:dateUtc="2025-08-11T21:30:00Z">
              <w:del w:id="8218" w:author="Jujia Li" w:date="2025-08-25T17:41:00Z" w16du:dateUtc="2025-08-25T22:41:00Z">
                <w:r w:rsidRPr="004D28DD" w:rsidDel="004E77FC">
                  <w:rPr>
                    <w:rFonts w:ascii="Times New Roman" w:hAnsi="Times New Roman" w:cs="Times New Roman"/>
                    <w:color w:val="000000"/>
                    <w:sz w:val="18"/>
                    <w:szCs w:val="18"/>
                    <w:rPrChange w:id="8219" w:author="Jujia Li" w:date="2025-08-10T15:16:00Z" w16du:dateUtc="2025-08-10T20:16:00Z">
                      <w:rPr>
                        <w:rFonts w:ascii="Aptos Narrow" w:hAnsi="Aptos Narrow"/>
                        <w:color w:val="000000"/>
                        <w:sz w:val="22"/>
                        <w:szCs w:val="22"/>
                      </w:rPr>
                    </w:rPrChange>
                  </w:rPr>
                  <w:delText>0.38</w:delText>
                </w:r>
              </w:del>
            </w:ins>
          </w:p>
        </w:tc>
        <w:tc>
          <w:tcPr>
            <w:tcW w:w="380" w:type="pct"/>
            <w:tcBorders>
              <w:top w:val="single" w:sz="4" w:space="0" w:color="auto"/>
            </w:tcBorders>
            <w:noWrap/>
            <w:vAlign w:val="bottom"/>
            <w:hideMark/>
          </w:tcPr>
          <w:p w14:paraId="5E94BCA1" w14:textId="3F1FB47C" w:rsidR="004D28DD" w:rsidRPr="004D28DD" w:rsidDel="004E77FC" w:rsidRDefault="004D28DD" w:rsidP="004D28DD">
            <w:pPr>
              <w:spacing w:after="120" w:line="360" w:lineRule="auto"/>
              <w:contextualSpacing/>
              <w:jc w:val="right"/>
              <w:rPr>
                <w:ins w:id="8220" w:author="Microsoft Word" w:date="2025-08-11T16:30:00Z" w16du:dateUtc="2025-08-11T21:30:00Z"/>
                <w:del w:id="8221" w:author="Jujia Li" w:date="2025-08-25T17:41:00Z" w16du:dateUtc="2025-08-25T22:41:00Z"/>
                <w:rFonts w:ascii="Times New Roman" w:eastAsia="Times New Roman" w:hAnsi="Times New Roman" w:cs="Times New Roman"/>
                <w:color w:val="000000"/>
                <w:kern w:val="0"/>
                <w:sz w:val="18"/>
                <w:szCs w:val="18"/>
                <w14:ligatures w14:val="none"/>
              </w:rPr>
            </w:pPr>
            <w:ins w:id="8222" w:author="Microsoft Word" w:date="2025-08-11T16:30:00Z" w16du:dateUtc="2025-08-11T21:30:00Z">
              <w:del w:id="8223" w:author="Jujia Li" w:date="2025-08-25T17:41:00Z" w16du:dateUtc="2025-08-25T22:41:00Z">
                <w:r w:rsidRPr="004D28DD" w:rsidDel="004E77FC">
                  <w:rPr>
                    <w:rFonts w:ascii="Times New Roman" w:hAnsi="Times New Roman" w:cs="Times New Roman"/>
                    <w:color w:val="000000"/>
                    <w:sz w:val="18"/>
                    <w:szCs w:val="18"/>
                    <w:rPrChange w:id="8224" w:author="Jujia Li" w:date="2025-08-10T15:16:00Z" w16du:dateUtc="2025-08-10T20:16:00Z">
                      <w:rPr>
                        <w:rFonts w:ascii="Aptos Narrow" w:hAnsi="Aptos Narrow"/>
                        <w:color w:val="000000"/>
                        <w:sz w:val="22"/>
                        <w:szCs w:val="22"/>
                      </w:rPr>
                    </w:rPrChange>
                  </w:rPr>
                  <w:delText>7.23</w:delText>
                </w:r>
              </w:del>
            </w:ins>
          </w:p>
        </w:tc>
        <w:tc>
          <w:tcPr>
            <w:tcW w:w="321" w:type="pct"/>
            <w:tcBorders>
              <w:top w:val="single" w:sz="4" w:space="0" w:color="auto"/>
            </w:tcBorders>
            <w:noWrap/>
            <w:vAlign w:val="bottom"/>
            <w:hideMark/>
          </w:tcPr>
          <w:p w14:paraId="0B154BF3" w14:textId="6120FDE1" w:rsidR="004D28DD" w:rsidRPr="004D28DD" w:rsidDel="004E77FC" w:rsidRDefault="004D28DD" w:rsidP="004D28DD">
            <w:pPr>
              <w:spacing w:after="120" w:line="360" w:lineRule="auto"/>
              <w:contextualSpacing/>
              <w:jc w:val="right"/>
              <w:rPr>
                <w:ins w:id="8225" w:author="Microsoft Word" w:date="2025-08-11T16:30:00Z" w16du:dateUtc="2025-08-11T21:30:00Z"/>
                <w:del w:id="8226" w:author="Jujia Li" w:date="2025-08-25T17:41:00Z" w16du:dateUtc="2025-08-25T22:41:00Z"/>
                <w:rFonts w:ascii="Times New Roman" w:eastAsia="Times New Roman" w:hAnsi="Times New Roman" w:cs="Times New Roman"/>
                <w:color w:val="000000"/>
                <w:kern w:val="0"/>
                <w:sz w:val="18"/>
                <w:szCs w:val="18"/>
                <w14:ligatures w14:val="none"/>
              </w:rPr>
            </w:pPr>
            <w:ins w:id="8227" w:author="Microsoft Word" w:date="2025-08-11T16:30:00Z" w16du:dateUtc="2025-08-11T21:30:00Z">
              <w:del w:id="8228" w:author="Jujia Li" w:date="2025-08-25T17:41:00Z" w16du:dateUtc="2025-08-25T22:41:00Z">
                <w:r w:rsidRPr="004D28DD" w:rsidDel="004E77FC">
                  <w:rPr>
                    <w:rFonts w:ascii="Times New Roman" w:hAnsi="Times New Roman" w:cs="Times New Roman"/>
                    <w:color w:val="000000"/>
                    <w:sz w:val="18"/>
                    <w:szCs w:val="18"/>
                    <w:rPrChange w:id="8229" w:author="Jujia Li" w:date="2025-08-10T15:16:00Z" w16du:dateUtc="2025-08-10T20:16:00Z">
                      <w:rPr>
                        <w:rFonts w:ascii="Aptos Narrow" w:hAnsi="Aptos Narrow"/>
                        <w:color w:val="000000"/>
                        <w:sz w:val="22"/>
                        <w:szCs w:val="22"/>
                      </w:rPr>
                    </w:rPrChange>
                  </w:rPr>
                  <w:delText>0.34</w:delText>
                </w:r>
              </w:del>
            </w:ins>
          </w:p>
        </w:tc>
        <w:tc>
          <w:tcPr>
            <w:tcW w:w="428" w:type="pct"/>
            <w:tcBorders>
              <w:top w:val="single" w:sz="4" w:space="0" w:color="auto"/>
            </w:tcBorders>
            <w:noWrap/>
            <w:vAlign w:val="bottom"/>
            <w:hideMark/>
          </w:tcPr>
          <w:p w14:paraId="4B0F6C7D" w14:textId="4942A366" w:rsidR="004D28DD" w:rsidRPr="004D28DD" w:rsidDel="004E77FC" w:rsidRDefault="004D28DD" w:rsidP="004D28DD">
            <w:pPr>
              <w:spacing w:after="120" w:line="360" w:lineRule="auto"/>
              <w:contextualSpacing/>
              <w:jc w:val="right"/>
              <w:rPr>
                <w:ins w:id="8230" w:author="Microsoft Word" w:date="2025-08-11T16:30:00Z" w16du:dateUtc="2025-08-11T21:30:00Z"/>
                <w:del w:id="8231" w:author="Jujia Li" w:date="2025-08-25T17:41:00Z" w16du:dateUtc="2025-08-25T22:41:00Z"/>
                <w:rFonts w:ascii="Times New Roman" w:eastAsia="Times New Roman" w:hAnsi="Times New Roman" w:cs="Times New Roman"/>
                <w:color w:val="000000"/>
                <w:kern w:val="0"/>
                <w:sz w:val="18"/>
                <w:szCs w:val="18"/>
                <w14:ligatures w14:val="none"/>
              </w:rPr>
            </w:pPr>
            <w:ins w:id="8232" w:author="Microsoft Word" w:date="2025-08-11T16:30:00Z" w16du:dateUtc="2025-08-11T21:30:00Z">
              <w:del w:id="8233" w:author="Jujia Li" w:date="2025-08-25T17:41:00Z" w16du:dateUtc="2025-08-25T22:41:00Z">
                <w:r w:rsidRPr="004D28DD" w:rsidDel="004E77FC">
                  <w:rPr>
                    <w:rFonts w:ascii="Times New Roman" w:hAnsi="Times New Roman" w:cs="Times New Roman"/>
                    <w:color w:val="000000"/>
                    <w:sz w:val="18"/>
                    <w:szCs w:val="18"/>
                    <w:rPrChange w:id="8234" w:author="Jujia Li" w:date="2025-08-10T15:16:00Z" w16du:dateUtc="2025-08-10T20:16:00Z">
                      <w:rPr>
                        <w:rFonts w:ascii="Aptos Narrow" w:hAnsi="Aptos Narrow"/>
                        <w:color w:val="000000"/>
                        <w:sz w:val="22"/>
                        <w:szCs w:val="22"/>
                      </w:rPr>
                    </w:rPrChange>
                  </w:rPr>
                  <w:delText>32.33</w:delText>
                </w:r>
              </w:del>
            </w:ins>
          </w:p>
        </w:tc>
        <w:tc>
          <w:tcPr>
            <w:tcW w:w="344" w:type="pct"/>
            <w:tcBorders>
              <w:top w:val="single" w:sz="4" w:space="0" w:color="auto"/>
            </w:tcBorders>
            <w:vAlign w:val="bottom"/>
          </w:tcPr>
          <w:p w14:paraId="29C1CEA1" w14:textId="74A6C8AC" w:rsidR="004D28DD" w:rsidRPr="004D28DD" w:rsidDel="004E77FC" w:rsidRDefault="004D28DD" w:rsidP="004D28DD">
            <w:pPr>
              <w:spacing w:after="120" w:line="360" w:lineRule="auto"/>
              <w:contextualSpacing/>
              <w:jc w:val="right"/>
              <w:rPr>
                <w:ins w:id="8235" w:author="Microsoft Word" w:date="2025-08-11T16:30:00Z" w16du:dateUtc="2025-08-11T21:30:00Z"/>
                <w:del w:id="8236" w:author="Jujia Li" w:date="2025-08-25T17:41:00Z" w16du:dateUtc="2025-08-25T22:41:00Z"/>
                <w:rFonts w:ascii="Times New Roman" w:hAnsi="Times New Roman" w:cs="Times New Roman"/>
                <w:sz w:val="18"/>
                <w:szCs w:val="18"/>
              </w:rPr>
            </w:pPr>
            <w:ins w:id="8237" w:author="Microsoft Word" w:date="2025-08-11T16:30:00Z" w16du:dateUtc="2025-08-11T21:30:00Z">
              <w:del w:id="8238" w:author="Jujia Li" w:date="2025-08-25T17:41:00Z" w16du:dateUtc="2025-08-25T22:41:00Z">
                <w:r w:rsidRPr="004D28DD" w:rsidDel="004E77FC">
                  <w:rPr>
                    <w:rFonts w:ascii="Times New Roman" w:hAnsi="Times New Roman" w:cs="Times New Roman"/>
                    <w:color w:val="000000"/>
                    <w:sz w:val="18"/>
                    <w:szCs w:val="18"/>
                    <w:rPrChange w:id="8239" w:author="Jujia Li" w:date="2025-08-10T15:16:00Z" w16du:dateUtc="2025-08-10T20:16:00Z">
                      <w:rPr>
                        <w:rFonts w:ascii="Aptos Narrow" w:hAnsi="Aptos Narrow"/>
                        <w:color w:val="000000"/>
                        <w:sz w:val="22"/>
                        <w:szCs w:val="22"/>
                      </w:rPr>
                    </w:rPrChange>
                  </w:rPr>
                  <w:delText>0.38</w:delText>
                </w:r>
              </w:del>
            </w:ins>
          </w:p>
        </w:tc>
      </w:tr>
      <w:tr w:rsidR="004D28DD" w:rsidRPr="006A0CE7" w:rsidDel="004E77FC" w14:paraId="4B8693DE" w14:textId="6299092A" w:rsidTr="005E344C">
        <w:trPr>
          <w:trHeight w:val="290"/>
          <w:ins w:id="8240" w:author="Microsoft Word" w:date="2025-08-11T16:30:00Z"/>
          <w:del w:id="8241" w:author="Jujia Li" w:date="2025-08-25T17:41:00Z"/>
        </w:trPr>
        <w:tc>
          <w:tcPr>
            <w:tcW w:w="808" w:type="pct"/>
            <w:noWrap/>
            <w:vAlign w:val="bottom"/>
            <w:hideMark/>
          </w:tcPr>
          <w:p w14:paraId="019D9DF4" w14:textId="0A31578F" w:rsidR="004D28DD" w:rsidRPr="00221F0A" w:rsidDel="004E77FC" w:rsidRDefault="004D28DD" w:rsidP="004D28DD">
            <w:pPr>
              <w:spacing w:after="120" w:line="360" w:lineRule="auto"/>
              <w:contextualSpacing/>
              <w:rPr>
                <w:ins w:id="8242" w:author="Microsoft Word" w:date="2025-08-11T16:30:00Z" w16du:dateUtc="2025-08-11T21:30:00Z"/>
                <w:del w:id="8243" w:author="Jujia Li" w:date="2025-08-25T17:41:00Z" w16du:dateUtc="2025-08-25T22:41:00Z"/>
                <w:rFonts w:ascii="Times New Roman" w:eastAsia="Times New Roman" w:hAnsi="Times New Roman" w:cs="Times New Roman"/>
                <w:color w:val="000000"/>
                <w:kern w:val="0"/>
                <w:sz w:val="18"/>
                <w:szCs w:val="18"/>
                <w14:ligatures w14:val="none"/>
              </w:rPr>
            </w:pPr>
            <w:ins w:id="8244" w:author="Microsoft Word" w:date="2025-08-11T16:30:00Z" w16du:dateUtc="2025-08-11T21:30:00Z">
              <w:del w:id="8245" w:author="Jujia Li" w:date="2025-08-25T17:41:00Z" w16du:dateUtc="2025-08-25T22:41:00Z">
                <w:r w:rsidRPr="005E344C" w:rsidDel="004E77FC">
                  <w:rPr>
                    <w:rFonts w:ascii="Times New Roman" w:hAnsi="Times New Roman" w:cs="Times New Roman"/>
                    <w:color w:val="000000"/>
                    <w:sz w:val="18"/>
                    <w:szCs w:val="18"/>
                  </w:rPr>
                  <w:delText>CHEROKEE</w:delText>
                </w:r>
              </w:del>
            </w:ins>
          </w:p>
        </w:tc>
        <w:tc>
          <w:tcPr>
            <w:tcW w:w="566" w:type="pct"/>
            <w:vAlign w:val="bottom"/>
          </w:tcPr>
          <w:p w14:paraId="16C15AC2" w14:textId="606C9BBB" w:rsidR="004D28DD" w:rsidRPr="004D28DD" w:rsidDel="004E77FC" w:rsidRDefault="004D28DD" w:rsidP="004D28DD">
            <w:pPr>
              <w:spacing w:after="120" w:line="360" w:lineRule="auto"/>
              <w:contextualSpacing/>
              <w:jc w:val="right"/>
              <w:rPr>
                <w:ins w:id="8246" w:author="Microsoft Word" w:date="2025-08-11T16:30:00Z" w16du:dateUtc="2025-08-11T21:30:00Z"/>
                <w:del w:id="8247" w:author="Jujia Li" w:date="2025-08-25T17:41:00Z" w16du:dateUtc="2025-08-25T22:41:00Z"/>
                <w:rFonts w:ascii="Times New Roman" w:hAnsi="Times New Roman" w:cs="Times New Roman"/>
                <w:sz w:val="18"/>
                <w:szCs w:val="18"/>
              </w:rPr>
            </w:pPr>
            <w:ins w:id="8248" w:author="Microsoft Word" w:date="2025-08-11T16:30:00Z" w16du:dateUtc="2025-08-11T21:30:00Z">
              <w:del w:id="8249" w:author="Jujia Li" w:date="2025-08-25T17:41:00Z" w16du:dateUtc="2025-08-25T22:41:00Z">
                <w:r w:rsidRPr="004D28DD" w:rsidDel="004E77FC">
                  <w:rPr>
                    <w:rFonts w:ascii="Times New Roman" w:hAnsi="Times New Roman" w:cs="Times New Roman"/>
                    <w:color w:val="000000"/>
                    <w:sz w:val="18"/>
                    <w:szCs w:val="18"/>
                    <w:rPrChange w:id="8250" w:author="Jujia Li" w:date="2025-08-10T15:16:00Z" w16du:dateUtc="2025-08-10T20:16:00Z">
                      <w:rPr>
                        <w:rFonts w:ascii="Aptos Narrow" w:hAnsi="Aptos Narrow"/>
                        <w:color w:val="000000"/>
                        <w:sz w:val="22"/>
                        <w:szCs w:val="22"/>
                      </w:rPr>
                    </w:rPrChange>
                  </w:rPr>
                  <w:delText>25945.63</w:delText>
                </w:r>
              </w:del>
            </w:ins>
          </w:p>
        </w:tc>
        <w:tc>
          <w:tcPr>
            <w:tcW w:w="454" w:type="pct"/>
            <w:noWrap/>
            <w:vAlign w:val="bottom"/>
            <w:hideMark/>
          </w:tcPr>
          <w:p w14:paraId="12C3720A" w14:textId="155616A3" w:rsidR="004D28DD" w:rsidRPr="004D28DD" w:rsidDel="004E77FC" w:rsidRDefault="004D28DD" w:rsidP="004D28DD">
            <w:pPr>
              <w:spacing w:after="120" w:line="360" w:lineRule="auto"/>
              <w:contextualSpacing/>
              <w:jc w:val="right"/>
              <w:rPr>
                <w:ins w:id="8251" w:author="Microsoft Word" w:date="2025-08-11T16:30:00Z" w16du:dateUtc="2025-08-11T21:30:00Z"/>
                <w:del w:id="8252" w:author="Jujia Li" w:date="2025-08-25T17:41:00Z" w16du:dateUtc="2025-08-25T22:41:00Z"/>
                <w:rFonts w:ascii="Times New Roman" w:eastAsia="Times New Roman" w:hAnsi="Times New Roman" w:cs="Times New Roman"/>
                <w:color w:val="000000"/>
                <w:kern w:val="0"/>
                <w:sz w:val="18"/>
                <w:szCs w:val="18"/>
                <w14:ligatures w14:val="none"/>
              </w:rPr>
            </w:pPr>
            <w:ins w:id="8253" w:author="Microsoft Word" w:date="2025-08-11T16:30:00Z" w16du:dateUtc="2025-08-11T21:30:00Z">
              <w:del w:id="8254" w:author="Jujia Li" w:date="2025-08-25T17:41:00Z" w16du:dateUtc="2025-08-25T22:41:00Z">
                <w:r w:rsidRPr="004D28DD" w:rsidDel="004E77FC">
                  <w:rPr>
                    <w:rFonts w:ascii="Times New Roman" w:hAnsi="Times New Roman" w:cs="Times New Roman"/>
                    <w:color w:val="000000"/>
                    <w:sz w:val="18"/>
                    <w:szCs w:val="18"/>
                    <w:rPrChange w:id="8255" w:author="Jujia Li" w:date="2025-08-10T15:16:00Z" w16du:dateUtc="2025-08-10T20:16:00Z">
                      <w:rPr>
                        <w:rFonts w:ascii="Aptos Narrow" w:hAnsi="Aptos Narrow"/>
                        <w:color w:val="000000"/>
                        <w:sz w:val="22"/>
                        <w:szCs w:val="22"/>
                      </w:rPr>
                    </w:rPrChange>
                  </w:rPr>
                  <w:delText>14.52</w:delText>
                </w:r>
              </w:del>
            </w:ins>
          </w:p>
        </w:tc>
        <w:tc>
          <w:tcPr>
            <w:tcW w:w="308" w:type="pct"/>
            <w:gridSpan w:val="2"/>
            <w:noWrap/>
            <w:vAlign w:val="bottom"/>
            <w:hideMark/>
          </w:tcPr>
          <w:p w14:paraId="6EFA9307" w14:textId="32CC02E3" w:rsidR="004D28DD" w:rsidRPr="004D28DD" w:rsidDel="004E77FC" w:rsidRDefault="004D28DD" w:rsidP="004D28DD">
            <w:pPr>
              <w:spacing w:after="120" w:line="360" w:lineRule="auto"/>
              <w:contextualSpacing/>
              <w:jc w:val="right"/>
              <w:rPr>
                <w:ins w:id="8256" w:author="Microsoft Word" w:date="2025-08-11T16:30:00Z" w16du:dateUtc="2025-08-11T21:30:00Z"/>
                <w:del w:id="8257" w:author="Jujia Li" w:date="2025-08-25T17:41:00Z" w16du:dateUtc="2025-08-25T22:41:00Z"/>
                <w:rFonts w:ascii="Times New Roman" w:eastAsia="Times New Roman" w:hAnsi="Times New Roman" w:cs="Times New Roman"/>
                <w:color w:val="000000"/>
                <w:kern w:val="0"/>
                <w:sz w:val="18"/>
                <w:szCs w:val="18"/>
                <w14:ligatures w14:val="none"/>
              </w:rPr>
            </w:pPr>
            <w:ins w:id="8258" w:author="Microsoft Word" w:date="2025-08-11T16:30:00Z" w16du:dateUtc="2025-08-11T21:30:00Z">
              <w:del w:id="8259" w:author="Jujia Li" w:date="2025-08-25T17:41:00Z" w16du:dateUtc="2025-08-25T22:41:00Z">
                <w:r w:rsidRPr="004D28DD" w:rsidDel="004E77FC">
                  <w:rPr>
                    <w:rFonts w:ascii="Times New Roman" w:hAnsi="Times New Roman" w:cs="Times New Roman"/>
                    <w:color w:val="000000"/>
                    <w:sz w:val="18"/>
                    <w:szCs w:val="18"/>
                    <w:rPrChange w:id="8260" w:author="Jujia Li" w:date="2025-08-10T15:16:00Z" w16du:dateUtc="2025-08-10T20:16:00Z">
                      <w:rPr>
                        <w:rFonts w:ascii="Aptos Narrow" w:hAnsi="Aptos Narrow"/>
                        <w:color w:val="000000"/>
                        <w:sz w:val="22"/>
                        <w:szCs w:val="22"/>
                      </w:rPr>
                    </w:rPrChange>
                  </w:rPr>
                  <w:delText>1.54</w:delText>
                </w:r>
              </w:del>
            </w:ins>
          </w:p>
        </w:tc>
        <w:tc>
          <w:tcPr>
            <w:tcW w:w="380" w:type="pct"/>
            <w:noWrap/>
            <w:vAlign w:val="bottom"/>
            <w:hideMark/>
          </w:tcPr>
          <w:p w14:paraId="1DE76E3E" w14:textId="6E223559" w:rsidR="004D28DD" w:rsidRPr="004D28DD" w:rsidDel="004E77FC" w:rsidRDefault="004D28DD" w:rsidP="004D28DD">
            <w:pPr>
              <w:spacing w:after="120" w:line="360" w:lineRule="auto"/>
              <w:contextualSpacing/>
              <w:jc w:val="right"/>
              <w:rPr>
                <w:ins w:id="8261" w:author="Microsoft Word" w:date="2025-08-11T16:30:00Z" w16du:dateUtc="2025-08-11T21:30:00Z"/>
                <w:del w:id="8262" w:author="Jujia Li" w:date="2025-08-25T17:41:00Z" w16du:dateUtc="2025-08-25T22:41:00Z"/>
                <w:rFonts w:ascii="Times New Roman" w:eastAsia="Times New Roman" w:hAnsi="Times New Roman" w:cs="Times New Roman"/>
                <w:color w:val="000000"/>
                <w:kern w:val="0"/>
                <w:sz w:val="18"/>
                <w:szCs w:val="18"/>
                <w14:ligatures w14:val="none"/>
              </w:rPr>
            </w:pPr>
            <w:ins w:id="8263" w:author="Microsoft Word" w:date="2025-08-11T16:30:00Z" w16du:dateUtc="2025-08-11T21:30:00Z">
              <w:del w:id="8264" w:author="Jujia Li" w:date="2025-08-25T17:41:00Z" w16du:dateUtc="2025-08-25T22:41:00Z">
                <w:r w:rsidRPr="004D28DD" w:rsidDel="004E77FC">
                  <w:rPr>
                    <w:rFonts w:ascii="Times New Roman" w:hAnsi="Times New Roman" w:cs="Times New Roman"/>
                    <w:color w:val="000000"/>
                    <w:sz w:val="18"/>
                    <w:szCs w:val="18"/>
                    <w:rPrChange w:id="8265" w:author="Jujia Li" w:date="2025-08-10T15:16:00Z" w16du:dateUtc="2025-08-10T20:16:00Z">
                      <w:rPr>
                        <w:rFonts w:ascii="Aptos Narrow" w:hAnsi="Aptos Narrow"/>
                        <w:color w:val="000000"/>
                        <w:sz w:val="22"/>
                        <w:szCs w:val="22"/>
                      </w:rPr>
                    </w:rPrChange>
                  </w:rPr>
                  <w:delText>11.99</w:delText>
                </w:r>
              </w:del>
            </w:ins>
          </w:p>
        </w:tc>
        <w:tc>
          <w:tcPr>
            <w:tcW w:w="315" w:type="pct"/>
            <w:gridSpan w:val="2"/>
            <w:noWrap/>
            <w:vAlign w:val="bottom"/>
            <w:hideMark/>
          </w:tcPr>
          <w:p w14:paraId="527CF19A" w14:textId="22256C80" w:rsidR="004D28DD" w:rsidRPr="004D28DD" w:rsidDel="004E77FC" w:rsidRDefault="004D28DD" w:rsidP="004D28DD">
            <w:pPr>
              <w:spacing w:after="120" w:line="360" w:lineRule="auto"/>
              <w:contextualSpacing/>
              <w:jc w:val="right"/>
              <w:rPr>
                <w:ins w:id="8266" w:author="Microsoft Word" w:date="2025-08-11T16:30:00Z" w16du:dateUtc="2025-08-11T21:30:00Z"/>
                <w:del w:id="8267" w:author="Jujia Li" w:date="2025-08-25T17:41:00Z" w16du:dateUtc="2025-08-25T22:41:00Z"/>
                <w:rFonts w:ascii="Times New Roman" w:eastAsia="Times New Roman" w:hAnsi="Times New Roman" w:cs="Times New Roman"/>
                <w:color w:val="000000"/>
                <w:kern w:val="0"/>
                <w:sz w:val="18"/>
                <w:szCs w:val="18"/>
                <w14:ligatures w14:val="none"/>
              </w:rPr>
            </w:pPr>
            <w:ins w:id="8268" w:author="Microsoft Word" w:date="2025-08-11T16:30:00Z" w16du:dateUtc="2025-08-11T21:30:00Z">
              <w:del w:id="8269" w:author="Jujia Li" w:date="2025-08-25T17:41:00Z" w16du:dateUtc="2025-08-25T22:41:00Z">
                <w:r w:rsidRPr="004D28DD" w:rsidDel="004E77FC">
                  <w:rPr>
                    <w:rFonts w:ascii="Times New Roman" w:hAnsi="Times New Roman" w:cs="Times New Roman"/>
                    <w:color w:val="000000"/>
                    <w:sz w:val="18"/>
                    <w:szCs w:val="18"/>
                    <w:rPrChange w:id="8270" w:author="Jujia Li" w:date="2025-08-10T15:16:00Z" w16du:dateUtc="2025-08-10T20:16:00Z">
                      <w:rPr>
                        <w:rFonts w:ascii="Aptos Narrow" w:hAnsi="Aptos Narrow"/>
                        <w:color w:val="000000"/>
                        <w:sz w:val="22"/>
                        <w:szCs w:val="22"/>
                      </w:rPr>
                    </w:rPrChange>
                  </w:rPr>
                  <w:delText>1.27</w:delText>
                </w:r>
              </w:del>
            </w:ins>
          </w:p>
        </w:tc>
        <w:tc>
          <w:tcPr>
            <w:tcW w:w="380" w:type="pct"/>
            <w:noWrap/>
            <w:vAlign w:val="bottom"/>
            <w:hideMark/>
          </w:tcPr>
          <w:p w14:paraId="1E4D79D0" w14:textId="38390FBD" w:rsidR="004D28DD" w:rsidRPr="004D28DD" w:rsidDel="004E77FC" w:rsidRDefault="004D28DD" w:rsidP="004D28DD">
            <w:pPr>
              <w:spacing w:after="120" w:line="360" w:lineRule="auto"/>
              <w:contextualSpacing/>
              <w:jc w:val="right"/>
              <w:rPr>
                <w:ins w:id="8271" w:author="Microsoft Word" w:date="2025-08-11T16:30:00Z" w16du:dateUtc="2025-08-11T21:30:00Z"/>
                <w:del w:id="8272" w:author="Jujia Li" w:date="2025-08-25T17:41:00Z" w16du:dateUtc="2025-08-25T22:41:00Z"/>
                <w:rFonts w:ascii="Times New Roman" w:eastAsia="Times New Roman" w:hAnsi="Times New Roman" w:cs="Times New Roman"/>
                <w:color w:val="000000"/>
                <w:kern w:val="0"/>
                <w:sz w:val="18"/>
                <w:szCs w:val="18"/>
                <w14:ligatures w14:val="none"/>
              </w:rPr>
            </w:pPr>
            <w:ins w:id="8273" w:author="Microsoft Word" w:date="2025-08-11T16:30:00Z" w16du:dateUtc="2025-08-11T21:30:00Z">
              <w:del w:id="8274" w:author="Jujia Li" w:date="2025-08-25T17:41:00Z" w16du:dateUtc="2025-08-25T22:41:00Z">
                <w:r w:rsidRPr="004D28DD" w:rsidDel="004E77FC">
                  <w:rPr>
                    <w:rFonts w:ascii="Times New Roman" w:hAnsi="Times New Roman" w:cs="Times New Roman"/>
                    <w:color w:val="000000"/>
                    <w:sz w:val="18"/>
                    <w:szCs w:val="18"/>
                    <w:rPrChange w:id="8275" w:author="Jujia Li" w:date="2025-08-10T15:16:00Z" w16du:dateUtc="2025-08-10T20:16:00Z">
                      <w:rPr>
                        <w:rFonts w:ascii="Aptos Narrow" w:hAnsi="Aptos Narrow"/>
                        <w:color w:val="000000"/>
                        <w:sz w:val="22"/>
                        <w:szCs w:val="22"/>
                      </w:rPr>
                    </w:rPrChange>
                  </w:rPr>
                  <w:delText>11.10</w:delText>
                </w:r>
              </w:del>
            </w:ins>
          </w:p>
        </w:tc>
        <w:tc>
          <w:tcPr>
            <w:tcW w:w="316" w:type="pct"/>
            <w:gridSpan w:val="2"/>
            <w:noWrap/>
            <w:vAlign w:val="bottom"/>
            <w:hideMark/>
          </w:tcPr>
          <w:p w14:paraId="1D46E460" w14:textId="0B34E669" w:rsidR="004D28DD" w:rsidRPr="004D28DD" w:rsidDel="004E77FC" w:rsidRDefault="004D28DD" w:rsidP="004D28DD">
            <w:pPr>
              <w:spacing w:after="120" w:line="360" w:lineRule="auto"/>
              <w:contextualSpacing/>
              <w:jc w:val="right"/>
              <w:rPr>
                <w:ins w:id="8276" w:author="Microsoft Word" w:date="2025-08-11T16:30:00Z" w16du:dateUtc="2025-08-11T21:30:00Z"/>
                <w:del w:id="8277" w:author="Jujia Li" w:date="2025-08-25T17:41:00Z" w16du:dateUtc="2025-08-25T22:41:00Z"/>
                <w:rFonts w:ascii="Times New Roman" w:eastAsia="Times New Roman" w:hAnsi="Times New Roman" w:cs="Times New Roman"/>
                <w:color w:val="000000"/>
                <w:kern w:val="0"/>
                <w:sz w:val="18"/>
                <w:szCs w:val="18"/>
                <w14:ligatures w14:val="none"/>
              </w:rPr>
            </w:pPr>
            <w:ins w:id="8278" w:author="Microsoft Word" w:date="2025-08-11T16:30:00Z" w16du:dateUtc="2025-08-11T21:30:00Z">
              <w:del w:id="8279" w:author="Jujia Li" w:date="2025-08-25T17:41:00Z" w16du:dateUtc="2025-08-25T22:41:00Z">
                <w:r w:rsidRPr="004D28DD" w:rsidDel="004E77FC">
                  <w:rPr>
                    <w:rFonts w:ascii="Times New Roman" w:hAnsi="Times New Roman" w:cs="Times New Roman"/>
                    <w:color w:val="000000"/>
                    <w:sz w:val="18"/>
                    <w:szCs w:val="18"/>
                    <w:rPrChange w:id="8280" w:author="Jujia Li" w:date="2025-08-10T15:16:00Z" w16du:dateUtc="2025-08-10T20:16:00Z">
                      <w:rPr>
                        <w:rFonts w:ascii="Aptos Narrow" w:hAnsi="Aptos Narrow"/>
                        <w:color w:val="000000"/>
                        <w:sz w:val="22"/>
                        <w:szCs w:val="22"/>
                      </w:rPr>
                    </w:rPrChange>
                  </w:rPr>
                  <w:delText>1.17</w:delText>
                </w:r>
              </w:del>
            </w:ins>
          </w:p>
        </w:tc>
        <w:tc>
          <w:tcPr>
            <w:tcW w:w="380" w:type="pct"/>
            <w:noWrap/>
            <w:vAlign w:val="bottom"/>
            <w:hideMark/>
          </w:tcPr>
          <w:p w14:paraId="43B3F91D" w14:textId="1F699269" w:rsidR="004D28DD" w:rsidRPr="004D28DD" w:rsidDel="004E77FC" w:rsidRDefault="004D28DD" w:rsidP="004D28DD">
            <w:pPr>
              <w:spacing w:after="120" w:line="360" w:lineRule="auto"/>
              <w:contextualSpacing/>
              <w:jc w:val="right"/>
              <w:rPr>
                <w:ins w:id="8281" w:author="Microsoft Word" w:date="2025-08-11T16:30:00Z" w16du:dateUtc="2025-08-11T21:30:00Z"/>
                <w:del w:id="8282" w:author="Jujia Li" w:date="2025-08-25T17:41:00Z" w16du:dateUtc="2025-08-25T22:41:00Z"/>
                <w:rFonts w:ascii="Times New Roman" w:eastAsia="Times New Roman" w:hAnsi="Times New Roman" w:cs="Times New Roman"/>
                <w:color w:val="000000"/>
                <w:kern w:val="0"/>
                <w:sz w:val="18"/>
                <w:szCs w:val="18"/>
                <w14:ligatures w14:val="none"/>
              </w:rPr>
            </w:pPr>
            <w:ins w:id="8283" w:author="Microsoft Word" w:date="2025-08-11T16:30:00Z" w16du:dateUtc="2025-08-11T21:30:00Z">
              <w:del w:id="8284" w:author="Jujia Li" w:date="2025-08-25T17:41:00Z" w16du:dateUtc="2025-08-25T22:41:00Z">
                <w:r w:rsidRPr="004D28DD" w:rsidDel="004E77FC">
                  <w:rPr>
                    <w:rFonts w:ascii="Times New Roman" w:hAnsi="Times New Roman" w:cs="Times New Roman"/>
                    <w:color w:val="000000"/>
                    <w:sz w:val="18"/>
                    <w:szCs w:val="18"/>
                    <w:rPrChange w:id="8285" w:author="Jujia Li" w:date="2025-08-10T15:16:00Z" w16du:dateUtc="2025-08-10T20:16:00Z">
                      <w:rPr>
                        <w:rFonts w:ascii="Aptos Narrow" w:hAnsi="Aptos Narrow"/>
                        <w:color w:val="000000"/>
                        <w:sz w:val="22"/>
                        <w:szCs w:val="22"/>
                      </w:rPr>
                    </w:rPrChange>
                  </w:rPr>
                  <w:delText>10.03</w:delText>
                </w:r>
              </w:del>
            </w:ins>
          </w:p>
        </w:tc>
        <w:tc>
          <w:tcPr>
            <w:tcW w:w="321" w:type="pct"/>
            <w:noWrap/>
            <w:vAlign w:val="bottom"/>
            <w:hideMark/>
          </w:tcPr>
          <w:p w14:paraId="6A6896E3" w14:textId="37F4B3A0" w:rsidR="004D28DD" w:rsidRPr="004D28DD" w:rsidDel="004E77FC" w:rsidRDefault="004D28DD" w:rsidP="004D28DD">
            <w:pPr>
              <w:spacing w:after="120" w:line="360" w:lineRule="auto"/>
              <w:contextualSpacing/>
              <w:jc w:val="right"/>
              <w:rPr>
                <w:ins w:id="8286" w:author="Microsoft Word" w:date="2025-08-11T16:30:00Z" w16du:dateUtc="2025-08-11T21:30:00Z"/>
                <w:del w:id="8287" w:author="Jujia Li" w:date="2025-08-25T17:41:00Z" w16du:dateUtc="2025-08-25T22:41:00Z"/>
                <w:rFonts w:ascii="Times New Roman" w:eastAsia="Times New Roman" w:hAnsi="Times New Roman" w:cs="Times New Roman"/>
                <w:color w:val="000000"/>
                <w:kern w:val="0"/>
                <w:sz w:val="18"/>
                <w:szCs w:val="18"/>
                <w14:ligatures w14:val="none"/>
              </w:rPr>
            </w:pPr>
            <w:ins w:id="8288" w:author="Microsoft Word" w:date="2025-08-11T16:30:00Z" w16du:dateUtc="2025-08-11T21:30:00Z">
              <w:del w:id="8289" w:author="Jujia Li" w:date="2025-08-25T17:41:00Z" w16du:dateUtc="2025-08-25T22:41:00Z">
                <w:r w:rsidRPr="004D28DD" w:rsidDel="004E77FC">
                  <w:rPr>
                    <w:rFonts w:ascii="Times New Roman" w:hAnsi="Times New Roman" w:cs="Times New Roman"/>
                    <w:color w:val="000000"/>
                    <w:sz w:val="18"/>
                    <w:szCs w:val="18"/>
                    <w:rPrChange w:id="8290" w:author="Jujia Li" w:date="2025-08-10T15:16:00Z" w16du:dateUtc="2025-08-10T20:16:00Z">
                      <w:rPr>
                        <w:rFonts w:ascii="Aptos Narrow" w:hAnsi="Aptos Narrow"/>
                        <w:color w:val="000000"/>
                        <w:sz w:val="22"/>
                        <w:szCs w:val="22"/>
                      </w:rPr>
                    </w:rPrChange>
                  </w:rPr>
                  <w:delText>1.05</w:delText>
                </w:r>
              </w:del>
            </w:ins>
          </w:p>
        </w:tc>
        <w:tc>
          <w:tcPr>
            <w:tcW w:w="428" w:type="pct"/>
            <w:noWrap/>
            <w:vAlign w:val="bottom"/>
            <w:hideMark/>
          </w:tcPr>
          <w:p w14:paraId="49717C00" w14:textId="11A518FE" w:rsidR="004D28DD" w:rsidRPr="004D28DD" w:rsidDel="004E77FC" w:rsidRDefault="004D28DD" w:rsidP="004D28DD">
            <w:pPr>
              <w:spacing w:after="120" w:line="360" w:lineRule="auto"/>
              <w:contextualSpacing/>
              <w:jc w:val="right"/>
              <w:rPr>
                <w:ins w:id="8291" w:author="Microsoft Word" w:date="2025-08-11T16:30:00Z" w16du:dateUtc="2025-08-11T21:30:00Z"/>
                <w:del w:id="8292" w:author="Jujia Li" w:date="2025-08-25T17:41:00Z" w16du:dateUtc="2025-08-25T22:41:00Z"/>
                <w:rFonts w:ascii="Times New Roman" w:eastAsia="Times New Roman" w:hAnsi="Times New Roman" w:cs="Times New Roman"/>
                <w:color w:val="000000"/>
                <w:kern w:val="0"/>
                <w:sz w:val="18"/>
                <w:szCs w:val="18"/>
                <w14:ligatures w14:val="none"/>
              </w:rPr>
            </w:pPr>
            <w:ins w:id="8293" w:author="Microsoft Word" w:date="2025-08-11T16:30:00Z" w16du:dateUtc="2025-08-11T21:30:00Z">
              <w:del w:id="8294" w:author="Jujia Li" w:date="2025-08-25T17:41:00Z" w16du:dateUtc="2025-08-25T22:41:00Z">
                <w:r w:rsidRPr="004D28DD" w:rsidDel="004E77FC">
                  <w:rPr>
                    <w:rFonts w:ascii="Times New Roman" w:hAnsi="Times New Roman" w:cs="Times New Roman"/>
                    <w:color w:val="000000"/>
                    <w:sz w:val="18"/>
                    <w:szCs w:val="18"/>
                    <w:rPrChange w:id="8295" w:author="Jujia Li" w:date="2025-08-10T15:16:00Z" w16du:dateUtc="2025-08-10T20:16:00Z">
                      <w:rPr>
                        <w:rFonts w:ascii="Aptos Narrow" w:hAnsi="Aptos Narrow"/>
                        <w:color w:val="000000"/>
                        <w:sz w:val="22"/>
                        <w:szCs w:val="22"/>
                      </w:rPr>
                    </w:rPrChange>
                  </w:rPr>
                  <w:delText>47.64</w:delText>
                </w:r>
              </w:del>
            </w:ins>
          </w:p>
        </w:tc>
        <w:tc>
          <w:tcPr>
            <w:tcW w:w="344" w:type="pct"/>
            <w:vAlign w:val="bottom"/>
          </w:tcPr>
          <w:p w14:paraId="21AED74E" w14:textId="2E53DED9" w:rsidR="004D28DD" w:rsidRPr="004D28DD" w:rsidDel="004E77FC" w:rsidRDefault="004D28DD" w:rsidP="004D28DD">
            <w:pPr>
              <w:spacing w:after="120" w:line="360" w:lineRule="auto"/>
              <w:contextualSpacing/>
              <w:jc w:val="right"/>
              <w:rPr>
                <w:ins w:id="8296" w:author="Microsoft Word" w:date="2025-08-11T16:30:00Z" w16du:dateUtc="2025-08-11T21:30:00Z"/>
                <w:del w:id="8297" w:author="Jujia Li" w:date="2025-08-25T17:41:00Z" w16du:dateUtc="2025-08-25T22:41:00Z"/>
                <w:rFonts w:ascii="Times New Roman" w:hAnsi="Times New Roman" w:cs="Times New Roman"/>
                <w:sz w:val="18"/>
                <w:szCs w:val="18"/>
              </w:rPr>
            </w:pPr>
            <w:ins w:id="8298" w:author="Microsoft Word" w:date="2025-08-11T16:30:00Z" w16du:dateUtc="2025-08-11T21:30:00Z">
              <w:del w:id="8299" w:author="Jujia Li" w:date="2025-08-25T17:41:00Z" w16du:dateUtc="2025-08-25T22:41:00Z">
                <w:r w:rsidRPr="004D28DD" w:rsidDel="004E77FC">
                  <w:rPr>
                    <w:rFonts w:ascii="Times New Roman" w:hAnsi="Times New Roman" w:cs="Times New Roman"/>
                    <w:color w:val="000000"/>
                    <w:sz w:val="18"/>
                    <w:szCs w:val="18"/>
                    <w:rPrChange w:id="8300" w:author="Jujia Li" w:date="2025-08-10T15:16:00Z" w16du:dateUtc="2025-08-10T20:16:00Z">
                      <w:rPr>
                        <w:rFonts w:ascii="Aptos Narrow" w:hAnsi="Aptos Narrow"/>
                        <w:color w:val="000000"/>
                        <w:sz w:val="22"/>
                        <w:szCs w:val="22"/>
                      </w:rPr>
                    </w:rPrChange>
                  </w:rPr>
                  <w:delText>1.26</w:delText>
                </w:r>
              </w:del>
            </w:ins>
          </w:p>
        </w:tc>
      </w:tr>
      <w:tr w:rsidR="004D28DD" w:rsidRPr="006A0CE7" w:rsidDel="004E77FC" w14:paraId="18291964" w14:textId="08CA37C2" w:rsidTr="005E344C">
        <w:trPr>
          <w:trHeight w:val="290"/>
          <w:ins w:id="8301" w:author="Microsoft Word" w:date="2025-08-11T16:30:00Z"/>
          <w:del w:id="8302" w:author="Jujia Li" w:date="2025-08-25T17:41:00Z"/>
        </w:trPr>
        <w:tc>
          <w:tcPr>
            <w:tcW w:w="808" w:type="pct"/>
            <w:noWrap/>
            <w:vAlign w:val="bottom"/>
            <w:hideMark/>
          </w:tcPr>
          <w:p w14:paraId="04E37EE6" w14:textId="6941055C" w:rsidR="004D28DD" w:rsidRPr="00221F0A" w:rsidDel="004E77FC" w:rsidRDefault="004D28DD" w:rsidP="004D28DD">
            <w:pPr>
              <w:spacing w:after="120" w:line="360" w:lineRule="auto"/>
              <w:contextualSpacing/>
              <w:rPr>
                <w:ins w:id="8303" w:author="Microsoft Word" w:date="2025-08-11T16:30:00Z" w16du:dateUtc="2025-08-11T21:30:00Z"/>
                <w:del w:id="8304" w:author="Jujia Li" w:date="2025-08-25T17:41:00Z" w16du:dateUtc="2025-08-25T22:41:00Z"/>
                <w:rFonts w:ascii="Times New Roman" w:eastAsia="Times New Roman" w:hAnsi="Times New Roman" w:cs="Times New Roman"/>
                <w:color w:val="000000"/>
                <w:kern w:val="0"/>
                <w:sz w:val="18"/>
                <w:szCs w:val="18"/>
                <w14:ligatures w14:val="none"/>
              </w:rPr>
            </w:pPr>
            <w:ins w:id="8305" w:author="Microsoft Word" w:date="2025-08-11T16:30:00Z" w16du:dateUtc="2025-08-11T21:30:00Z">
              <w:del w:id="8306" w:author="Jujia Li" w:date="2025-08-25T17:41:00Z" w16du:dateUtc="2025-08-25T22:41:00Z">
                <w:r w:rsidRPr="005E344C" w:rsidDel="004E77FC">
                  <w:rPr>
                    <w:rFonts w:ascii="Times New Roman" w:hAnsi="Times New Roman" w:cs="Times New Roman"/>
                    <w:color w:val="000000"/>
                    <w:sz w:val="18"/>
                    <w:szCs w:val="18"/>
                  </w:rPr>
                  <w:delText>COLBERT</w:delText>
                </w:r>
              </w:del>
            </w:ins>
          </w:p>
        </w:tc>
        <w:tc>
          <w:tcPr>
            <w:tcW w:w="566" w:type="pct"/>
            <w:vAlign w:val="bottom"/>
          </w:tcPr>
          <w:p w14:paraId="2687E977" w14:textId="4954CD42" w:rsidR="004D28DD" w:rsidRPr="004D28DD" w:rsidDel="004E77FC" w:rsidRDefault="004D28DD" w:rsidP="004D28DD">
            <w:pPr>
              <w:spacing w:after="120" w:line="360" w:lineRule="auto"/>
              <w:contextualSpacing/>
              <w:jc w:val="right"/>
              <w:rPr>
                <w:ins w:id="8307" w:author="Microsoft Word" w:date="2025-08-11T16:30:00Z" w16du:dateUtc="2025-08-11T21:30:00Z"/>
                <w:del w:id="8308" w:author="Jujia Li" w:date="2025-08-25T17:41:00Z" w16du:dateUtc="2025-08-25T22:41:00Z"/>
                <w:rFonts w:ascii="Times New Roman" w:hAnsi="Times New Roman" w:cs="Times New Roman"/>
                <w:sz w:val="18"/>
                <w:szCs w:val="18"/>
              </w:rPr>
            </w:pPr>
            <w:ins w:id="8309" w:author="Microsoft Word" w:date="2025-08-11T16:30:00Z" w16du:dateUtc="2025-08-11T21:30:00Z">
              <w:del w:id="8310" w:author="Jujia Li" w:date="2025-08-25T17:41:00Z" w16du:dateUtc="2025-08-25T22:41:00Z">
                <w:r w:rsidRPr="004D28DD" w:rsidDel="004E77FC">
                  <w:rPr>
                    <w:rFonts w:ascii="Times New Roman" w:hAnsi="Times New Roman" w:cs="Times New Roman"/>
                    <w:color w:val="000000"/>
                    <w:sz w:val="18"/>
                    <w:szCs w:val="18"/>
                    <w:rPrChange w:id="8311" w:author="Jujia Li" w:date="2025-08-10T15:16:00Z" w16du:dateUtc="2025-08-10T20:16:00Z">
                      <w:rPr>
                        <w:rFonts w:ascii="Aptos Narrow" w:hAnsi="Aptos Narrow"/>
                        <w:color w:val="000000"/>
                        <w:sz w:val="22"/>
                        <w:szCs w:val="22"/>
                      </w:rPr>
                    </w:rPrChange>
                  </w:rPr>
                  <w:delText>54859.00</w:delText>
                </w:r>
              </w:del>
            </w:ins>
          </w:p>
        </w:tc>
        <w:tc>
          <w:tcPr>
            <w:tcW w:w="454" w:type="pct"/>
            <w:noWrap/>
            <w:vAlign w:val="bottom"/>
            <w:hideMark/>
          </w:tcPr>
          <w:p w14:paraId="47143EA4" w14:textId="76CC262D" w:rsidR="004D28DD" w:rsidRPr="004D28DD" w:rsidDel="004E77FC" w:rsidRDefault="004D28DD" w:rsidP="004D28DD">
            <w:pPr>
              <w:spacing w:after="120" w:line="360" w:lineRule="auto"/>
              <w:contextualSpacing/>
              <w:jc w:val="right"/>
              <w:rPr>
                <w:ins w:id="8312" w:author="Microsoft Word" w:date="2025-08-11T16:30:00Z" w16du:dateUtc="2025-08-11T21:30:00Z"/>
                <w:del w:id="8313" w:author="Jujia Li" w:date="2025-08-25T17:41:00Z" w16du:dateUtc="2025-08-25T22:41:00Z"/>
                <w:rFonts w:ascii="Times New Roman" w:eastAsia="Times New Roman" w:hAnsi="Times New Roman" w:cs="Times New Roman"/>
                <w:color w:val="000000"/>
                <w:kern w:val="0"/>
                <w:sz w:val="18"/>
                <w:szCs w:val="18"/>
                <w14:ligatures w14:val="none"/>
              </w:rPr>
            </w:pPr>
            <w:ins w:id="8314" w:author="Microsoft Word" w:date="2025-08-11T16:30:00Z" w16du:dateUtc="2025-08-11T21:30:00Z">
              <w:del w:id="8315" w:author="Jujia Li" w:date="2025-08-25T17:41:00Z" w16du:dateUtc="2025-08-25T22:41:00Z">
                <w:r w:rsidRPr="004D28DD" w:rsidDel="004E77FC">
                  <w:rPr>
                    <w:rFonts w:ascii="Times New Roman" w:hAnsi="Times New Roman" w:cs="Times New Roman"/>
                    <w:color w:val="000000"/>
                    <w:sz w:val="18"/>
                    <w:szCs w:val="18"/>
                    <w:rPrChange w:id="8316" w:author="Jujia Li" w:date="2025-08-10T15:16:00Z" w16du:dateUtc="2025-08-10T20:16:00Z">
                      <w:rPr>
                        <w:rFonts w:ascii="Aptos Narrow" w:hAnsi="Aptos Narrow"/>
                        <w:color w:val="000000"/>
                        <w:sz w:val="22"/>
                        <w:szCs w:val="22"/>
                      </w:rPr>
                    </w:rPrChange>
                  </w:rPr>
                  <w:delText>31.91</w:delText>
                </w:r>
              </w:del>
            </w:ins>
          </w:p>
        </w:tc>
        <w:tc>
          <w:tcPr>
            <w:tcW w:w="308" w:type="pct"/>
            <w:gridSpan w:val="2"/>
            <w:noWrap/>
            <w:vAlign w:val="bottom"/>
            <w:hideMark/>
          </w:tcPr>
          <w:p w14:paraId="6EB3ED32" w14:textId="391600BF" w:rsidR="004D28DD" w:rsidRPr="004D28DD" w:rsidDel="004E77FC" w:rsidRDefault="004D28DD" w:rsidP="004D28DD">
            <w:pPr>
              <w:spacing w:after="120" w:line="360" w:lineRule="auto"/>
              <w:contextualSpacing/>
              <w:jc w:val="right"/>
              <w:rPr>
                <w:ins w:id="8317" w:author="Microsoft Word" w:date="2025-08-11T16:30:00Z" w16du:dateUtc="2025-08-11T21:30:00Z"/>
                <w:del w:id="8318" w:author="Jujia Li" w:date="2025-08-25T17:41:00Z" w16du:dateUtc="2025-08-25T22:41:00Z"/>
                <w:rFonts w:ascii="Times New Roman" w:eastAsia="Times New Roman" w:hAnsi="Times New Roman" w:cs="Times New Roman"/>
                <w:color w:val="000000"/>
                <w:kern w:val="0"/>
                <w:sz w:val="18"/>
                <w:szCs w:val="18"/>
                <w14:ligatures w14:val="none"/>
              </w:rPr>
            </w:pPr>
            <w:ins w:id="8319" w:author="Microsoft Word" w:date="2025-08-11T16:30:00Z" w16du:dateUtc="2025-08-11T21:30:00Z">
              <w:del w:id="8320" w:author="Jujia Li" w:date="2025-08-25T17:41:00Z" w16du:dateUtc="2025-08-25T22:41:00Z">
                <w:r w:rsidRPr="004D28DD" w:rsidDel="004E77FC">
                  <w:rPr>
                    <w:rFonts w:ascii="Times New Roman" w:hAnsi="Times New Roman" w:cs="Times New Roman"/>
                    <w:color w:val="000000"/>
                    <w:sz w:val="18"/>
                    <w:szCs w:val="18"/>
                    <w:rPrChange w:id="8321" w:author="Jujia Li" w:date="2025-08-10T15:16:00Z" w16du:dateUtc="2025-08-10T20:16:00Z">
                      <w:rPr>
                        <w:rFonts w:ascii="Aptos Narrow" w:hAnsi="Aptos Narrow"/>
                        <w:color w:val="000000"/>
                        <w:sz w:val="22"/>
                        <w:szCs w:val="22"/>
                      </w:rPr>
                    </w:rPrChange>
                  </w:rPr>
                  <w:delText>1.60</w:delText>
                </w:r>
              </w:del>
            </w:ins>
          </w:p>
        </w:tc>
        <w:tc>
          <w:tcPr>
            <w:tcW w:w="380" w:type="pct"/>
            <w:noWrap/>
            <w:vAlign w:val="bottom"/>
            <w:hideMark/>
          </w:tcPr>
          <w:p w14:paraId="079F8C48" w14:textId="2DAB028D" w:rsidR="004D28DD" w:rsidRPr="004D28DD" w:rsidDel="004E77FC" w:rsidRDefault="004D28DD" w:rsidP="004D28DD">
            <w:pPr>
              <w:spacing w:after="120" w:line="360" w:lineRule="auto"/>
              <w:contextualSpacing/>
              <w:jc w:val="right"/>
              <w:rPr>
                <w:ins w:id="8322" w:author="Microsoft Word" w:date="2025-08-11T16:30:00Z" w16du:dateUtc="2025-08-11T21:30:00Z"/>
                <w:del w:id="8323" w:author="Jujia Li" w:date="2025-08-25T17:41:00Z" w16du:dateUtc="2025-08-25T22:41:00Z"/>
                <w:rFonts w:ascii="Times New Roman" w:eastAsia="Times New Roman" w:hAnsi="Times New Roman" w:cs="Times New Roman"/>
                <w:color w:val="000000"/>
                <w:kern w:val="0"/>
                <w:sz w:val="18"/>
                <w:szCs w:val="18"/>
                <w14:ligatures w14:val="none"/>
              </w:rPr>
            </w:pPr>
            <w:ins w:id="8324" w:author="Microsoft Word" w:date="2025-08-11T16:30:00Z" w16du:dateUtc="2025-08-11T21:30:00Z">
              <w:del w:id="8325" w:author="Jujia Li" w:date="2025-08-25T17:41:00Z" w16du:dateUtc="2025-08-25T22:41:00Z">
                <w:r w:rsidRPr="004D28DD" w:rsidDel="004E77FC">
                  <w:rPr>
                    <w:rFonts w:ascii="Times New Roman" w:hAnsi="Times New Roman" w:cs="Times New Roman"/>
                    <w:color w:val="000000"/>
                    <w:sz w:val="18"/>
                    <w:szCs w:val="18"/>
                    <w:rPrChange w:id="8326" w:author="Jujia Li" w:date="2025-08-10T15:16:00Z" w16du:dateUtc="2025-08-10T20:16:00Z">
                      <w:rPr>
                        <w:rFonts w:ascii="Aptos Narrow" w:hAnsi="Aptos Narrow"/>
                        <w:color w:val="000000"/>
                        <w:sz w:val="22"/>
                        <w:szCs w:val="22"/>
                      </w:rPr>
                    </w:rPrChange>
                  </w:rPr>
                  <w:delText>25.49</w:delText>
                </w:r>
              </w:del>
            </w:ins>
          </w:p>
        </w:tc>
        <w:tc>
          <w:tcPr>
            <w:tcW w:w="315" w:type="pct"/>
            <w:gridSpan w:val="2"/>
            <w:noWrap/>
            <w:vAlign w:val="bottom"/>
            <w:hideMark/>
          </w:tcPr>
          <w:p w14:paraId="0ED5560A" w14:textId="18CA369F" w:rsidR="004D28DD" w:rsidRPr="004D28DD" w:rsidDel="004E77FC" w:rsidRDefault="004D28DD" w:rsidP="004D28DD">
            <w:pPr>
              <w:spacing w:after="120" w:line="360" w:lineRule="auto"/>
              <w:contextualSpacing/>
              <w:jc w:val="right"/>
              <w:rPr>
                <w:ins w:id="8327" w:author="Microsoft Word" w:date="2025-08-11T16:30:00Z" w16du:dateUtc="2025-08-11T21:30:00Z"/>
                <w:del w:id="8328" w:author="Jujia Li" w:date="2025-08-25T17:41:00Z" w16du:dateUtc="2025-08-25T22:41:00Z"/>
                <w:rFonts w:ascii="Times New Roman" w:eastAsia="Times New Roman" w:hAnsi="Times New Roman" w:cs="Times New Roman"/>
                <w:color w:val="000000"/>
                <w:kern w:val="0"/>
                <w:sz w:val="18"/>
                <w:szCs w:val="18"/>
                <w14:ligatures w14:val="none"/>
              </w:rPr>
            </w:pPr>
            <w:ins w:id="8329" w:author="Microsoft Word" w:date="2025-08-11T16:30:00Z" w16du:dateUtc="2025-08-11T21:30:00Z">
              <w:del w:id="8330" w:author="Jujia Li" w:date="2025-08-25T17:41:00Z" w16du:dateUtc="2025-08-25T22:41:00Z">
                <w:r w:rsidRPr="004D28DD" w:rsidDel="004E77FC">
                  <w:rPr>
                    <w:rFonts w:ascii="Times New Roman" w:hAnsi="Times New Roman" w:cs="Times New Roman"/>
                    <w:color w:val="000000"/>
                    <w:sz w:val="18"/>
                    <w:szCs w:val="18"/>
                    <w:rPrChange w:id="8331" w:author="Jujia Li" w:date="2025-08-10T15:16:00Z" w16du:dateUtc="2025-08-10T20:16:00Z">
                      <w:rPr>
                        <w:rFonts w:ascii="Aptos Narrow" w:hAnsi="Aptos Narrow"/>
                        <w:color w:val="000000"/>
                        <w:sz w:val="22"/>
                        <w:szCs w:val="22"/>
                      </w:rPr>
                    </w:rPrChange>
                  </w:rPr>
                  <w:delText>1.28</w:delText>
                </w:r>
              </w:del>
            </w:ins>
          </w:p>
        </w:tc>
        <w:tc>
          <w:tcPr>
            <w:tcW w:w="380" w:type="pct"/>
            <w:noWrap/>
            <w:vAlign w:val="bottom"/>
            <w:hideMark/>
          </w:tcPr>
          <w:p w14:paraId="295273BC" w14:textId="6E2145AA" w:rsidR="004D28DD" w:rsidRPr="004D28DD" w:rsidDel="004E77FC" w:rsidRDefault="004D28DD" w:rsidP="004D28DD">
            <w:pPr>
              <w:spacing w:after="120" w:line="360" w:lineRule="auto"/>
              <w:contextualSpacing/>
              <w:jc w:val="right"/>
              <w:rPr>
                <w:ins w:id="8332" w:author="Microsoft Word" w:date="2025-08-11T16:30:00Z" w16du:dateUtc="2025-08-11T21:30:00Z"/>
                <w:del w:id="8333" w:author="Jujia Li" w:date="2025-08-25T17:41:00Z" w16du:dateUtc="2025-08-25T22:41:00Z"/>
                <w:rFonts w:ascii="Times New Roman" w:eastAsia="Times New Roman" w:hAnsi="Times New Roman" w:cs="Times New Roman"/>
                <w:color w:val="000000"/>
                <w:kern w:val="0"/>
                <w:sz w:val="18"/>
                <w:szCs w:val="18"/>
                <w14:ligatures w14:val="none"/>
              </w:rPr>
            </w:pPr>
            <w:ins w:id="8334" w:author="Microsoft Word" w:date="2025-08-11T16:30:00Z" w16du:dateUtc="2025-08-11T21:30:00Z">
              <w:del w:id="8335" w:author="Jujia Li" w:date="2025-08-25T17:41:00Z" w16du:dateUtc="2025-08-25T22:41:00Z">
                <w:r w:rsidRPr="004D28DD" w:rsidDel="004E77FC">
                  <w:rPr>
                    <w:rFonts w:ascii="Times New Roman" w:hAnsi="Times New Roman" w:cs="Times New Roman"/>
                    <w:color w:val="000000"/>
                    <w:sz w:val="18"/>
                    <w:szCs w:val="18"/>
                    <w:rPrChange w:id="8336" w:author="Jujia Li" w:date="2025-08-10T15:16:00Z" w16du:dateUtc="2025-08-10T20:16:00Z">
                      <w:rPr>
                        <w:rFonts w:ascii="Aptos Narrow" w:hAnsi="Aptos Narrow"/>
                        <w:color w:val="000000"/>
                        <w:sz w:val="22"/>
                        <w:szCs w:val="22"/>
                      </w:rPr>
                    </w:rPrChange>
                  </w:rPr>
                  <w:delText>19.39</w:delText>
                </w:r>
              </w:del>
            </w:ins>
          </w:p>
        </w:tc>
        <w:tc>
          <w:tcPr>
            <w:tcW w:w="316" w:type="pct"/>
            <w:gridSpan w:val="2"/>
            <w:noWrap/>
            <w:vAlign w:val="bottom"/>
            <w:hideMark/>
          </w:tcPr>
          <w:p w14:paraId="5B2EAC51" w14:textId="31516FC4" w:rsidR="004D28DD" w:rsidRPr="004D28DD" w:rsidDel="004E77FC" w:rsidRDefault="004D28DD" w:rsidP="004D28DD">
            <w:pPr>
              <w:spacing w:after="120" w:line="360" w:lineRule="auto"/>
              <w:contextualSpacing/>
              <w:jc w:val="right"/>
              <w:rPr>
                <w:ins w:id="8337" w:author="Microsoft Word" w:date="2025-08-11T16:30:00Z" w16du:dateUtc="2025-08-11T21:30:00Z"/>
                <w:del w:id="8338" w:author="Jujia Li" w:date="2025-08-25T17:41:00Z" w16du:dateUtc="2025-08-25T22:41:00Z"/>
                <w:rFonts w:ascii="Times New Roman" w:eastAsia="Times New Roman" w:hAnsi="Times New Roman" w:cs="Times New Roman"/>
                <w:color w:val="000000"/>
                <w:kern w:val="0"/>
                <w:sz w:val="18"/>
                <w:szCs w:val="18"/>
                <w14:ligatures w14:val="none"/>
              </w:rPr>
            </w:pPr>
            <w:ins w:id="8339" w:author="Microsoft Word" w:date="2025-08-11T16:30:00Z" w16du:dateUtc="2025-08-11T21:30:00Z">
              <w:del w:id="8340" w:author="Jujia Li" w:date="2025-08-25T17:41:00Z" w16du:dateUtc="2025-08-25T22:41:00Z">
                <w:r w:rsidRPr="004D28DD" w:rsidDel="004E77FC">
                  <w:rPr>
                    <w:rFonts w:ascii="Times New Roman" w:hAnsi="Times New Roman" w:cs="Times New Roman"/>
                    <w:color w:val="000000"/>
                    <w:sz w:val="18"/>
                    <w:szCs w:val="18"/>
                    <w:rPrChange w:id="8341" w:author="Jujia Li" w:date="2025-08-10T15:16:00Z" w16du:dateUtc="2025-08-10T20:16:00Z">
                      <w:rPr>
                        <w:rFonts w:ascii="Aptos Narrow" w:hAnsi="Aptos Narrow"/>
                        <w:color w:val="000000"/>
                        <w:sz w:val="22"/>
                        <w:szCs w:val="22"/>
                      </w:rPr>
                    </w:rPrChange>
                  </w:rPr>
                  <w:delText>0.97</w:delText>
                </w:r>
              </w:del>
            </w:ins>
          </w:p>
        </w:tc>
        <w:tc>
          <w:tcPr>
            <w:tcW w:w="380" w:type="pct"/>
            <w:noWrap/>
            <w:vAlign w:val="bottom"/>
            <w:hideMark/>
          </w:tcPr>
          <w:p w14:paraId="28958208" w14:textId="67B8686A" w:rsidR="004D28DD" w:rsidRPr="004D28DD" w:rsidDel="004E77FC" w:rsidRDefault="004D28DD" w:rsidP="004D28DD">
            <w:pPr>
              <w:spacing w:after="120" w:line="360" w:lineRule="auto"/>
              <w:contextualSpacing/>
              <w:jc w:val="right"/>
              <w:rPr>
                <w:ins w:id="8342" w:author="Microsoft Word" w:date="2025-08-11T16:30:00Z" w16du:dateUtc="2025-08-11T21:30:00Z"/>
                <w:del w:id="8343" w:author="Jujia Li" w:date="2025-08-25T17:41:00Z" w16du:dateUtc="2025-08-25T22:41:00Z"/>
                <w:rFonts w:ascii="Times New Roman" w:eastAsia="Times New Roman" w:hAnsi="Times New Roman" w:cs="Times New Roman"/>
                <w:color w:val="000000"/>
                <w:kern w:val="0"/>
                <w:sz w:val="18"/>
                <w:szCs w:val="18"/>
                <w14:ligatures w14:val="none"/>
              </w:rPr>
            </w:pPr>
            <w:ins w:id="8344" w:author="Microsoft Word" w:date="2025-08-11T16:30:00Z" w16du:dateUtc="2025-08-11T21:30:00Z">
              <w:del w:id="8345" w:author="Jujia Li" w:date="2025-08-25T17:41:00Z" w16du:dateUtc="2025-08-25T22:41:00Z">
                <w:r w:rsidRPr="004D28DD" w:rsidDel="004E77FC">
                  <w:rPr>
                    <w:rFonts w:ascii="Times New Roman" w:hAnsi="Times New Roman" w:cs="Times New Roman"/>
                    <w:color w:val="000000"/>
                    <w:sz w:val="18"/>
                    <w:szCs w:val="18"/>
                    <w:rPrChange w:id="8346" w:author="Jujia Li" w:date="2025-08-10T15:16:00Z" w16du:dateUtc="2025-08-10T20:16:00Z">
                      <w:rPr>
                        <w:rFonts w:ascii="Aptos Narrow" w:hAnsi="Aptos Narrow"/>
                        <w:color w:val="000000"/>
                        <w:sz w:val="22"/>
                        <w:szCs w:val="22"/>
                      </w:rPr>
                    </w:rPrChange>
                  </w:rPr>
                  <w:delText>16.66</w:delText>
                </w:r>
              </w:del>
            </w:ins>
          </w:p>
        </w:tc>
        <w:tc>
          <w:tcPr>
            <w:tcW w:w="321" w:type="pct"/>
            <w:noWrap/>
            <w:vAlign w:val="bottom"/>
            <w:hideMark/>
          </w:tcPr>
          <w:p w14:paraId="0AAA483F" w14:textId="68B5D174" w:rsidR="004D28DD" w:rsidRPr="004D28DD" w:rsidDel="004E77FC" w:rsidRDefault="004D28DD" w:rsidP="004D28DD">
            <w:pPr>
              <w:spacing w:after="120" w:line="360" w:lineRule="auto"/>
              <w:contextualSpacing/>
              <w:jc w:val="right"/>
              <w:rPr>
                <w:ins w:id="8347" w:author="Microsoft Word" w:date="2025-08-11T16:30:00Z" w16du:dateUtc="2025-08-11T21:30:00Z"/>
                <w:del w:id="8348" w:author="Jujia Li" w:date="2025-08-25T17:41:00Z" w16du:dateUtc="2025-08-25T22:41:00Z"/>
                <w:rFonts w:ascii="Times New Roman" w:eastAsia="Times New Roman" w:hAnsi="Times New Roman" w:cs="Times New Roman"/>
                <w:color w:val="000000"/>
                <w:kern w:val="0"/>
                <w:sz w:val="18"/>
                <w:szCs w:val="18"/>
                <w14:ligatures w14:val="none"/>
              </w:rPr>
            </w:pPr>
            <w:ins w:id="8349" w:author="Microsoft Word" w:date="2025-08-11T16:30:00Z" w16du:dateUtc="2025-08-11T21:30:00Z">
              <w:del w:id="8350" w:author="Jujia Li" w:date="2025-08-25T17:41:00Z" w16du:dateUtc="2025-08-25T22:41:00Z">
                <w:r w:rsidRPr="004D28DD" w:rsidDel="004E77FC">
                  <w:rPr>
                    <w:rFonts w:ascii="Times New Roman" w:hAnsi="Times New Roman" w:cs="Times New Roman"/>
                    <w:color w:val="000000"/>
                    <w:sz w:val="18"/>
                    <w:szCs w:val="18"/>
                    <w:rPrChange w:id="8351" w:author="Jujia Li" w:date="2025-08-10T15:16:00Z" w16du:dateUtc="2025-08-10T20:16:00Z">
                      <w:rPr>
                        <w:rFonts w:ascii="Aptos Narrow" w:hAnsi="Aptos Narrow"/>
                        <w:color w:val="000000"/>
                        <w:sz w:val="22"/>
                        <w:szCs w:val="22"/>
                      </w:rPr>
                    </w:rPrChange>
                  </w:rPr>
                  <w:delText>0.83</w:delText>
                </w:r>
              </w:del>
            </w:ins>
          </w:p>
        </w:tc>
        <w:tc>
          <w:tcPr>
            <w:tcW w:w="428" w:type="pct"/>
            <w:noWrap/>
            <w:vAlign w:val="bottom"/>
            <w:hideMark/>
          </w:tcPr>
          <w:p w14:paraId="41A25C79" w14:textId="56B56C0C" w:rsidR="004D28DD" w:rsidRPr="004D28DD" w:rsidDel="004E77FC" w:rsidRDefault="004D28DD" w:rsidP="004D28DD">
            <w:pPr>
              <w:spacing w:after="120" w:line="360" w:lineRule="auto"/>
              <w:contextualSpacing/>
              <w:jc w:val="right"/>
              <w:rPr>
                <w:ins w:id="8352" w:author="Microsoft Word" w:date="2025-08-11T16:30:00Z" w16du:dateUtc="2025-08-11T21:30:00Z"/>
                <w:del w:id="8353" w:author="Jujia Li" w:date="2025-08-25T17:41:00Z" w16du:dateUtc="2025-08-25T22:41:00Z"/>
                <w:rFonts w:ascii="Times New Roman" w:eastAsia="Times New Roman" w:hAnsi="Times New Roman" w:cs="Times New Roman"/>
                <w:color w:val="000000"/>
                <w:kern w:val="0"/>
                <w:sz w:val="18"/>
                <w:szCs w:val="18"/>
                <w14:ligatures w14:val="none"/>
              </w:rPr>
            </w:pPr>
            <w:ins w:id="8354" w:author="Microsoft Word" w:date="2025-08-11T16:30:00Z" w16du:dateUtc="2025-08-11T21:30:00Z">
              <w:del w:id="8355" w:author="Jujia Li" w:date="2025-08-25T17:41:00Z" w16du:dateUtc="2025-08-25T22:41:00Z">
                <w:r w:rsidRPr="004D28DD" w:rsidDel="004E77FC">
                  <w:rPr>
                    <w:rFonts w:ascii="Times New Roman" w:hAnsi="Times New Roman" w:cs="Times New Roman"/>
                    <w:color w:val="000000"/>
                    <w:sz w:val="18"/>
                    <w:szCs w:val="18"/>
                    <w:rPrChange w:id="8356" w:author="Jujia Li" w:date="2025-08-10T15:16:00Z" w16du:dateUtc="2025-08-10T20:16:00Z">
                      <w:rPr>
                        <w:rFonts w:ascii="Aptos Narrow" w:hAnsi="Aptos Narrow"/>
                        <w:color w:val="000000"/>
                        <w:sz w:val="22"/>
                        <w:szCs w:val="22"/>
                      </w:rPr>
                    </w:rPrChange>
                  </w:rPr>
                  <w:delText>93.45</w:delText>
                </w:r>
              </w:del>
            </w:ins>
          </w:p>
        </w:tc>
        <w:tc>
          <w:tcPr>
            <w:tcW w:w="344" w:type="pct"/>
            <w:vAlign w:val="bottom"/>
          </w:tcPr>
          <w:p w14:paraId="0CC261A8" w14:textId="37B3D39E" w:rsidR="004D28DD" w:rsidRPr="004D28DD" w:rsidDel="004E77FC" w:rsidRDefault="004D28DD" w:rsidP="004D28DD">
            <w:pPr>
              <w:spacing w:after="120" w:line="360" w:lineRule="auto"/>
              <w:contextualSpacing/>
              <w:jc w:val="right"/>
              <w:rPr>
                <w:ins w:id="8357" w:author="Microsoft Word" w:date="2025-08-11T16:30:00Z" w16du:dateUtc="2025-08-11T21:30:00Z"/>
                <w:del w:id="8358" w:author="Jujia Li" w:date="2025-08-25T17:41:00Z" w16du:dateUtc="2025-08-25T22:41:00Z"/>
                <w:rFonts w:ascii="Times New Roman" w:hAnsi="Times New Roman" w:cs="Times New Roman"/>
                <w:sz w:val="18"/>
                <w:szCs w:val="18"/>
              </w:rPr>
            </w:pPr>
            <w:ins w:id="8359" w:author="Microsoft Word" w:date="2025-08-11T16:30:00Z" w16du:dateUtc="2025-08-11T21:30:00Z">
              <w:del w:id="8360" w:author="Jujia Li" w:date="2025-08-25T17:41:00Z" w16du:dateUtc="2025-08-25T22:41:00Z">
                <w:r w:rsidRPr="004D28DD" w:rsidDel="004E77FC">
                  <w:rPr>
                    <w:rFonts w:ascii="Times New Roman" w:hAnsi="Times New Roman" w:cs="Times New Roman"/>
                    <w:color w:val="000000"/>
                    <w:sz w:val="18"/>
                    <w:szCs w:val="18"/>
                    <w:rPrChange w:id="8361" w:author="Jujia Li" w:date="2025-08-10T15:16:00Z" w16du:dateUtc="2025-08-10T20:16:00Z">
                      <w:rPr>
                        <w:rFonts w:ascii="Aptos Narrow" w:hAnsi="Aptos Narrow"/>
                        <w:color w:val="000000"/>
                        <w:sz w:val="22"/>
                        <w:szCs w:val="22"/>
                      </w:rPr>
                    </w:rPrChange>
                  </w:rPr>
                  <w:delText>1.17</w:delText>
                </w:r>
              </w:del>
            </w:ins>
          </w:p>
        </w:tc>
      </w:tr>
      <w:tr w:rsidR="004D28DD" w:rsidRPr="006A0CE7" w:rsidDel="004E77FC" w14:paraId="3C3A71BE" w14:textId="47F26174" w:rsidTr="005E344C">
        <w:trPr>
          <w:trHeight w:val="290"/>
          <w:ins w:id="8362" w:author="Microsoft Word" w:date="2025-08-11T16:30:00Z"/>
          <w:del w:id="8363" w:author="Jujia Li" w:date="2025-08-25T17:41:00Z"/>
        </w:trPr>
        <w:tc>
          <w:tcPr>
            <w:tcW w:w="808" w:type="pct"/>
            <w:noWrap/>
            <w:vAlign w:val="bottom"/>
            <w:hideMark/>
          </w:tcPr>
          <w:p w14:paraId="7BBFBD02" w14:textId="66276BE1" w:rsidR="004D28DD" w:rsidRPr="00221F0A" w:rsidDel="004E77FC" w:rsidRDefault="004D28DD" w:rsidP="004D28DD">
            <w:pPr>
              <w:spacing w:after="120" w:line="360" w:lineRule="auto"/>
              <w:contextualSpacing/>
              <w:rPr>
                <w:ins w:id="8364" w:author="Microsoft Word" w:date="2025-08-11T16:30:00Z" w16du:dateUtc="2025-08-11T21:30:00Z"/>
                <w:del w:id="8365" w:author="Jujia Li" w:date="2025-08-25T17:41:00Z" w16du:dateUtc="2025-08-25T22:41:00Z"/>
                <w:rFonts w:ascii="Times New Roman" w:eastAsia="Times New Roman" w:hAnsi="Times New Roman" w:cs="Times New Roman"/>
                <w:color w:val="000000"/>
                <w:kern w:val="0"/>
                <w:sz w:val="18"/>
                <w:szCs w:val="18"/>
                <w14:ligatures w14:val="none"/>
              </w:rPr>
            </w:pPr>
            <w:ins w:id="8366" w:author="Microsoft Word" w:date="2025-08-11T16:30:00Z" w16du:dateUtc="2025-08-11T21:30:00Z">
              <w:del w:id="8367" w:author="Jujia Li" w:date="2025-08-25T17:41:00Z" w16du:dateUtc="2025-08-25T22:41:00Z">
                <w:r w:rsidRPr="005E344C" w:rsidDel="004E77FC">
                  <w:rPr>
                    <w:rFonts w:ascii="Times New Roman" w:hAnsi="Times New Roman" w:cs="Times New Roman"/>
                    <w:color w:val="000000"/>
                    <w:sz w:val="18"/>
                    <w:szCs w:val="18"/>
                  </w:rPr>
                  <w:delText>CULLMAN</w:delText>
                </w:r>
              </w:del>
            </w:ins>
          </w:p>
        </w:tc>
        <w:tc>
          <w:tcPr>
            <w:tcW w:w="566" w:type="pct"/>
            <w:vAlign w:val="bottom"/>
          </w:tcPr>
          <w:p w14:paraId="05C2F1F6" w14:textId="0DE9715D" w:rsidR="004D28DD" w:rsidRPr="004D28DD" w:rsidDel="004E77FC" w:rsidRDefault="004D28DD" w:rsidP="004D28DD">
            <w:pPr>
              <w:spacing w:after="120" w:line="360" w:lineRule="auto"/>
              <w:contextualSpacing/>
              <w:jc w:val="right"/>
              <w:rPr>
                <w:ins w:id="8368" w:author="Microsoft Word" w:date="2025-08-11T16:30:00Z" w16du:dateUtc="2025-08-11T21:30:00Z"/>
                <w:del w:id="8369" w:author="Jujia Li" w:date="2025-08-25T17:41:00Z" w16du:dateUtc="2025-08-25T22:41:00Z"/>
                <w:rFonts w:ascii="Times New Roman" w:hAnsi="Times New Roman" w:cs="Times New Roman"/>
                <w:sz w:val="18"/>
                <w:szCs w:val="18"/>
              </w:rPr>
            </w:pPr>
            <w:ins w:id="8370" w:author="Microsoft Word" w:date="2025-08-11T16:30:00Z" w16du:dateUtc="2025-08-11T21:30:00Z">
              <w:del w:id="8371" w:author="Jujia Li" w:date="2025-08-25T17:41:00Z" w16du:dateUtc="2025-08-25T22:41:00Z">
                <w:r w:rsidRPr="004D28DD" w:rsidDel="004E77FC">
                  <w:rPr>
                    <w:rFonts w:ascii="Times New Roman" w:hAnsi="Times New Roman" w:cs="Times New Roman"/>
                    <w:color w:val="000000"/>
                    <w:sz w:val="18"/>
                    <w:szCs w:val="18"/>
                    <w:rPrChange w:id="8372" w:author="Jujia Li" w:date="2025-08-10T15:16:00Z" w16du:dateUtc="2025-08-10T20:16:00Z">
                      <w:rPr>
                        <w:rFonts w:ascii="Aptos Narrow" w:hAnsi="Aptos Narrow"/>
                        <w:color w:val="000000"/>
                        <w:sz w:val="22"/>
                        <w:szCs w:val="22"/>
                      </w:rPr>
                    </w:rPrChange>
                  </w:rPr>
                  <w:delText>83125.29</w:delText>
                </w:r>
              </w:del>
            </w:ins>
          </w:p>
        </w:tc>
        <w:tc>
          <w:tcPr>
            <w:tcW w:w="454" w:type="pct"/>
            <w:noWrap/>
            <w:vAlign w:val="bottom"/>
            <w:hideMark/>
          </w:tcPr>
          <w:p w14:paraId="22C92424" w14:textId="7E1F6FD1" w:rsidR="004D28DD" w:rsidRPr="004D28DD" w:rsidDel="004E77FC" w:rsidRDefault="004D28DD" w:rsidP="004D28DD">
            <w:pPr>
              <w:spacing w:after="120" w:line="360" w:lineRule="auto"/>
              <w:contextualSpacing/>
              <w:jc w:val="right"/>
              <w:rPr>
                <w:ins w:id="8373" w:author="Microsoft Word" w:date="2025-08-11T16:30:00Z" w16du:dateUtc="2025-08-11T21:30:00Z"/>
                <w:del w:id="8374" w:author="Jujia Li" w:date="2025-08-25T17:41:00Z" w16du:dateUtc="2025-08-25T22:41:00Z"/>
                <w:rFonts w:ascii="Times New Roman" w:eastAsia="Times New Roman" w:hAnsi="Times New Roman" w:cs="Times New Roman"/>
                <w:color w:val="000000"/>
                <w:kern w:val="0"/>
                <w:sz w:val="18"/>
                <w:szCs w:val="18"/>
                <w14:ligatures w14:val="none"/>
              </w:rPr>
            </w:pPr>
            <w:ins w:id="8375" w:author="Microsoft Word" w:date="2025-08-11T16:30:00Z" w16du:dateUtc="2025-08-11T21:30:00Z">
              <w:del w:id="8376" w:author="Jujia Li" w:date="2025-08-25T17:41:00Z" w16du:dateUtc="2025-08-25T22:41:00Z">
                <w:r w:rsidRPr="004D28DD" w:rsidDel="004E77FC">
                  <w:rPr>
                    <w:rFonts w:ascii="Times New Roman" w:hAnsi="Times New Roman" w:cs="Times New Roman"/>
                    <w:color w:val="000000"/>
                    <w:sz w:val="18"/>
                    <w:szCs w:val="18"/>
                    <w:rPrChange w:id="8377" w:author="Jujia Li" w:date="2025-08-10T15:16:00Z" w16du:dateUtc="2025-08-10T20:16:00Z">
                      <w:rPr>
                        <w:rFonts w:ascii="Aptos Narrow" w:hAnsi="Aptos Narrow"/>
                        <w:color w:val="000000"/>
                        <w:sz w:val="22"/>
                        <w:szCs w:val="22"/>
                      </w:rPr>
                    </w:rPrChange>
                  </w:rPr>
                  <w:delText>34.24</w:delText>
                </w:r>
              </w:del>
            </w:ins>
          </w:p>
        </w:tc>
        <w:tc>
          <w:tcPr>
            <w:tcW w:w="308" w:type="pct"/>
            <w:gridSpan w:val="2"/>
            <w:noWrap/>
            <w:vAlign w:val="bottom"/>
            <w:hideMark/>
          </w:tcPr>
          <w:p w14:paraId="197C2E48" w14:textId="18805131" w:rsidR="004D28DD" w:rsidRPr="004D28DD" w:rsidDel="004E77FC" w:rsidRDefault="004D28DD" w:rsidP="004D28DD">
            <w:pPr>
              <w:spacing w:after="120" w:line="360" w:lineRule="auto"/>
              <w:contextualSpacing/>
              <w:jc w:val="right"/>
              <w:rPr>
                <w:ins w:id="8378" w:author="Microsoft Word" w:date="2025-08-11T16:30:00Z" w16du:dateUtc="2025-08-11T21:30:00Z"/>
                <w:del w:id="8379" w:author="Jujia Li" w:date="2025-08-25T17:41:00Z" w16du:dateUtc="2025-08-25T22:41:00Z"/>
                <w:rFonts w:ascii="Times New Roman" w:eastAsia="Times New Roman" w:hAnsi="Times New Roman" w:cs="Times New Roman"/>
                <w:color w:val="000000"/>
                <w:kern w:val="0"/>
                <w:sz w:val="18"/>
                <w:szCs w:val="18"/>
                <w14:ligatures w14:val="none"/>
              </w:rPr>
            </w:pPr>
            <w:ins w:id="8380" w:author="Microsoft Word" w:date="2025-08-11T16:30:00Z" w16du:dateUtc="2025-08-11T21:30:00Z">
              <w:del w:id="8381" w:author="Jujia Li" w:date="2025-08-25T17:41:00Z" w16du:dateUtc="2025-08-25T22:41:00Z">
                <w:r w:rsidRPr="004D28DD" w:rsidDel="004E77FC">
                  <w:rPr>
                    <w:rFonts w:ascii="Times New Roman" w:hAnsi="Times New Roman" w:cs="Times New Roman"/>
                    <w:color w:val="000000"/>
                    <w:sz w:val="18"/>
                    <w:szCs w:val="18"/>
                    <w:rPrChange w:id="8382" w:author="Jujia Li" w:date="2025-08-10T15:16:00Z" w16du:dateUtc="2025-08-10T20:16:00Z">
                      <w:rPr>
                        <w:rFonts w:ascii="Aptos Narrow" w:hAnsi="Aptos Narrow"/>
                        <w:color w:val="000000"/>
                        <w:sz w:val="22"/>
                        <w:szCs w:val="22"/>
                      </w:rPr>
                    </w:rPrChange>
                  </w:rPr>
                  <w:delText>1.13</w:delText>
                </w:r>
              </w:del>
            </w:ins>
          </w:p>
        </w:tc>
        <w:tc>
          <w:tcPr>
            <w:tcW w:w="380" w:type="pct"/>
            <w:noWrap/>
            <w:vAlign w:val="bottom"/>
            <w:hideMark/>
          </w:tcPr>
          <w:p w14:paraId="4C083248" w14:textId="516BBA87" w:rsidR="004D28DD" w:rsidRPr="004D28DD" w:rsidDel="004E77FC" w:rsidRDefault="004D28DD" w:rsidP="004D28DD">
            <w:pPr>
              <w:spacing w:after="120" w:line="360" w:lineRule="auto"/>
              <w:contextualSpacing/>
              <w:jc w:val="right"/>
              <w:rPr>
                <w:ins w:id="8383" w:author="Microsoft Word" w:date="2025-08-11T16:30:00Z" w16du:dateUtc="2025-08-11T21:30:00Z"/>
                <w:del w:id="8384" w:author="Jujia Li" w:date="2025-08-25T17:41:00Z" w16du:dateUtc="2025-08-25T22:41:00Z"/>
                <w:rFonts w:ascii="Times New Roman" w:eastAsia="Times New Roman" w:hAnsi="Times New Roman" w:cs="Times New Roman"/>
                <w:color w:val="000000"/>
                <w:kern w:val="0"/>
                <w:sz w:val="18"/>
                <w:szCs w:val="18"/>
                <w14:ligatures w14:val="none"/>
              </w:rPr>
            </w:pPr>
            <w:ins w:id="8385" w:author="Microsoft Word" w:date="2025-08-11T16:30:00Z" w16du:dateUtc="2025-08-11T21:30:00Z">
              <w:del w:id="8386" w:author="Jujia Li" w:date="2025-08-25T17:41:00Z" w16du:dateUtc="2025-08-25T22:41:00Z">
                <w:r w:rsidRPr="004D28DD" w:rsidDel="004E77FC">
                  <w:rPr>
                    <w:rFonts w:ascii="Times New Roman" w:hAnsi="Times New Roman" w:cs="Times New Roman"/>
                    <w:color w:val="000000"/>
                    <w:sz w:val="18"/>
                    <w:szCs w:val="18"/>
                    <w:rPrChange w:id="8387" w:author="Jujia Li" w:date="2025-08-10T15:16:00Z" w16du:dateUtc="2025-08-10T20:16:00Z">
                      <w:rPr>
                        <w:rFonts w:ascii="Aptos Narrow" w:hAnsi="Aptos Narrow"/>
                        <w:color w:val="000000"/>
                        <w:sz w:val="22"/>
                        <w:szCs w:val="22"/>
                      </w:rPr>
                    </w:rPrChange>
                  </w:rPr>
                  <w:delText>30.80</w:delText>
                </w:r>
              </w:del>
            </w:ins>
          </w:p>
        </w:tc>
        <w:tc>
          <w:tcPr>
            <w:tcW w:w="315" w:type="pct"/>
            <w:gridSpan w:val="2"/>
            <w:noWrap/>
            <w:vAlign w:val="bottom"/>
            <w:hideMark/>
          </w:tcPr>
          <w:p w14:paraId="717DE1D9" w14:textId="1A236883" w:rsidR="004D28DD" w:rsidRPr="004D28DD" w:rsidDel="004E77FC" w:rsidRDefault="004D28DD" w:rsidP="004D28DD">
            <w:pPr>
              <w:spacing w:after="120" w:line="360" w:lineRule="auto"/>
              <w:contextualSpacing/>
              <w:jc w:val="right"/>
              <w:rPr>
                <w:ins w:id="8388" w:author="Microsoft Word" w:date="2025-08-11T16:30:00Z" w16du:dateUtc="2025-08-11T21:30:00Z"/>
                <w:del w:id="8389" w:author="Jujia Li" w:date="2025-08-25T17:41:00Z" w16du:dateUtc="2025-08-25T22:41:00Z"/>
                <w:rFonts w:ascii="Times New Roman" w:eastAsia="Times New Roman" w:hAnsi="Times New Roman" w:cs="Times New Roman"/>
                <w:color w:val="000000"/>
                <w:kern w:val="0"/>
                <w:sz w:val="18"/>
                <w:szCs w:val="18"/>
                <w14:ligatures w14:val="none"/>
              </w:rPr>
            </w:pPr>
            <w:ins w:id="8390" w:author="Microsoft Word" w:date="2025-08-11T16:30:00Z" w16du:dateUtc="2025-08-11T21:30:00Z">
              <w:del w:id="8391" w:author="Jujia Li" w:date="2025-08-25T17:41:00Z" w16du:dateUtc="2025-08-25T22:41:00Z">
                <w:r w:rsidRPr="004D28DD" w:rsidDel="004E77FC">
                  <w:rPr>
                    <w:rFonts w:ascii="Times New Roman" w:hAnsi="Times New Roman" w:cs="Times New Roman"/>
                    <w:color w:val="000000"/>
                    <w:sz w:val="18"/>
                    <w:szCs w:val="18"/>
                    <w:rPrChange w:id="8392" w:author="Jujia Li" w:date="2025-08-10T15:16:00Z" w16du:dateUtc="2025-08-10T20:16:00Z">
                      <w:rPr>
                        <w:rFonts w:ascii="Aptos Narrow" w:hAnsi="Aptos Narrow"/>
                        <w:color w:val="000000"/>
                        <w:sz w:val="22"/>
                        <w:szCs w:val="22"/>
                      </w:rPr>
                    </w:rPrChange>
                  </w:rPr>
                  <w:delText>1.02</w:delText>
                </w:r>
              </w:del>
            </w:ins>
          </w:p>
        </w:tc>
        <w:tc>
          <w:tcPr>
            <w:tcW w:w="380" w:type="pct"/>
            <w:noWrap/>
            <w:vAlign w:val="bottom"/>
            <w:hideMark/>
          </w:tcPr>
          <w:p w14:paraId="054E3F0B" w14:textId="03740D30" w:rsidR="004D28DD" w:rsidRPr="004D28DD" w:rsidDel="004E77FC" w:rsidRDefault="004D28DD" w:rsidP="004D28DD">
            <w:pPr>
              <w:spacing w:after="120" w:line="360" w:lineRule="auto"/>
              <w:contextualSpacing/>
              <w:jc w:val="right"/>
              <w:rPr>
                <w:ins w:id="8393" w:author="Microsoft Word" w:date="2025-08-11T16:30:00Z" w16du:dateUtc="2025-08-11T21:30:00Z"/>
                <w:del w:id="8394" w:author="Jujia Li" w:date="2025-08-25T17:41:00Z" w16du:dateUtc="2025-08-25T22:41:00Z"/>
                <w:rFonts w:ascii="Times New Roman" w:eastAsia="Times New Roman" w:hAnsi="Times New Roman" w:cs="Times New Roman"/>
                <w:color w:val="000000"/>
                <w:kern w:val="0"/>
                <w:sz w:val="18"/>
                <w:szCs w:val="18"/>
                <w14:ligatures w14:val="none"/>
              </w:rPr>
            </w:pPr>
            <w:ins w:id="8395" w:author="Microsoft Word" w:date="2025-08-11T16:30:00Z" w16du:dateUtc="2025-08-11T21:30:00Z">
              <w:del w:id="8396" w:author="Jujia Li" w:date="2025-08-25T17:41:00Z" w16du:dateUtc="2025-08-25T22:41:00Z">
                <w:r w:rsidRPr="004D28DD" w:rsidDel="004E77FC">
                  <w:rPr>
                    <w:rFonts w:ascii="Times New Roman" w:hAnsi="Times New Roman" w:cs="Times New Roman"/>
                    <w:color w:val="000000"/>
                    <w:sz w:val="18"/>
                    <w:szCs w:val="18"/>
                    <w:rPrChange w:id="8397" w:author="Jujia Li" w:date="2025-08-10T15:16:00Z" w16du:dateUtc="2025-08-10T20:16:00Z">
                      <w:rPr>
                        <w:rFonts w:ascii="Aptos Narrow" w:hAnsi="Aptos Narrow"/>
                        <w:color w:val="000000"/>
                        <w:sz w:val="22"/>
                        <w:szCs w:val="22"/>
                      </w:rPr>
                    </w:rPrChange>
                  </w:rPr>
                  <w:delText>24.77</w:delText>
                </w:r>
              </w:del>
            </w:ins>
          </w:p>
        </w:tc>
        <w:tc>
          <w:tcPr>
            <w:tcW w:w="316" w:type="pct"/>
            <w:gridSpan w:val="2"/>
            <w:noWrap/>
            <w:vAlign w:val="bottom"/>
            <w:hideMark/>
          </w:tcPr>
          <w:p w14:paraId="25D52A31" w14:textId="7D6BBAFE" w:rsidR="004D28DD" w:rsidRPr="004D28DD" w:rsidDel="004E77FC" w:rsidRDefault="004D28DD" w:rsidP="004D28DD">
            <w:pPr>
              <w:spacing w:after="120" w:line="360" w:lineRule="auto"/>
              <w:contextualSpacing/>
              <w:jc w:val="right"/>
              <w:rPr>
                <w:ins w:id="8398" w:author="Microsoft Word" w:date="2025-08-11T16:30:00Z" w16du:dateUtc="2025-08-11T21:30:00Z"/>
                <w:del w:id="8399" w:author="Jujia Li" w:date="2025-08-25T17:41:00Z" w16du:dateUtc="2025-08-25T22:41:00Z"/>
                <w:rFonts w:ascii="Times New Roman" w:eastAsia="Times New Roman" w:hAnsi="Times New Roman" w:cs="Times New Roman"/>
                <w:color w:val="000000"/>
                <w:kern w:val="0"/>
                <w:sz w:val="18"/>
                <w:szCs w:val="18"/>
                <w14:ligatures w14:val="none"/>
              </w:rPr>
            </w:pPr>
            <w:ins w:id="8400" w:author="Microsoft Word" w:date="2025-08-11T16:30:00Z" w16du:dateUtc="2025-08-11T21:30:00Z">
              <w:del w:id="8401" w:author="Jujia Li" w:date="2025-08-25T17:41:00Z" w16du:dateUtc="2025-08-25T22:41:00Z">
                <w:r w:rsidRPr="004D28DD" w:rsidDel="004E77FC">
                  <w:rPr>
                    <w:rFonts w:ascii="Times New Roman" w:hAnsi="Times New Roman" w:cs="Times New Roman"/>
                    <w:color w:val="000000"/>
                    <w:sz w:val="18"/>
                    <w:szCs w:val="18"/>
                    <w:rPrChange w:id="8402" w:author="Jujia Li" w:date="2025-08-10T15:16:00Z" w16du:dateUtc="2025-08-10T20:16:00Z">
                      <w:rPr>
                        <w:rFonts w:ascii="Aptos Narrow" w:hAnsi="Aptos Narrow"/>
                        <w:color w:val="000000"/>
                        <w:sz w:val="22"/>
                        <w:szCs w:val="22"/>
                      </w:rPr>
                    </w:rPrChange>
                  </w:rPr>
                  <w:delText>0.81</w:delText>
                </w:r>
              </w:del>
            </w:ins>
          </w:p>
        </w:tc>
        <w:tc>
          <w:tcPr>
            <w:tcW w:w="380" w:type="pct"/>
            <w:noWrap/>
            <w:vAlign w:val="bottom"/>
            <w:hideMark/>
          </w:tcPr>
          <w:p w14:paraId="7DC05F2E" w14:textId="59B38B7A" w:rsidR="004D28DD" w:rsidRPr="004D28DD" w:rsidDel="004E77FC" w:rsidRDefault="004D28DD" w:rsidP="004D28DD">
            <w:pPr>
              <w:spacing w:after="120" w:line="360" w:lineRule="auto"/>
              <w:contextualSpacing/>
              <w:jc w:val="right"/>
              <w:rPr>
                <w:ins w:id="8403" w:author="Microsoft Word" w:date="2025-08-11T16:30:00Z" w16du:dateUtc="2025-08-11T21:30:00Z"/>
                <w:del w:id="8404" w:author="Jujia Li" w:date="2025-08-25T17:41:00Z" w16du:dateUtc="2025-08-25T22:41:00Z"/>
                <w:rFonts w:ascii="Times New Roman" w:eastAsia="Times New Roman" w:hAnsi="Times New Roman" w:cs="Times New Roman"/>
                <w:color w:val="000000"/>
                <w:kern w:val="0"/>
                <w:sz w:val="18"/>
                <w:szCs w:val="18"/>
                <w14:ligatures w14:val="none"/>
              </w:rPr>
            </w:pPr>
            <w:ins w:id="8405" w:author="Microsoft Word" w:date="2025-08-11T16:30:00Z" w16du:dateUtc="2025-08-11T21:30:00Z">
              <w:del w:id="8406" w:author="Jujia Li" w:date="2025-08-25T17:41:00Z" w16du:dateUtc="2025-08-25T22:41:00Z">
                <w:r w:rsidRPr="004D28DD" w:rsidDel="004E77FC">
                  <w:rPr>
                    <w:rFonts w:ascii="Times New Roman" w:hAnsi="Times New Roman" w:cs="Times New Roman"/>
                    <w:color w:val="000000"/>
                    <w:sz w:val="18"/>
                    <w:szCs w:val="18"/>
                    <w:rPrChange w:id="8407" w:author="Jujia Li" w:date="2025-08-10T15:16:00Z" w16du:dateUtc="2025-08-10T20:16:00Z">
                      <w:rPr>
                        <w:rFonts w:ascii="Aptos Narrow" w:hAnsi="Aptos Narrow"/>
                        <w:color w:val="000000"/>
                        <w:sz w:val="22"/>
                        <w:szCs w:val="22"/>
                      </w:rPr>
                    </w:rPrChange>
                  </w:rPr>
                  <w:delText>20.75</w:delText>
                </w:r>
              </w:del>
            </w:ins>
          </w:p>
        </w:tc>
        <w:tc>
          <w:tcPr>
            <w:tcW w:w="321" w:type="pct"/>
            <w:noWrap/>
            <w:vAlign w:val="bottom"/>
            <w:hideMark/>
          </w:tcPr>
          <w:p w14:paraId="58106F8E" w14:textId="45E88959" w:rsidR="004D28DD" w:rsidRPr="004D28DD" w:rsidDel="004E77FC" w:rsidRDefault="004D28DD" w:rsidP="004D28DD">
            <w:pPr>
              <w:spacing w:after="120" w:line="360" w:lineRule="auto"/>
              <w:contextualSpacing/>
              <w:jc w:val="right"/>
              <w:rPr>
                <w:ins w:id="8408" w:author="Microsoft Word" w:date="2025-08-11T16:30:00Z" w16du:dateUtc="2025-08-11T21:30:00Z"/>
                <w:del w:id="8409" w:author="Jujia Li" w:date="2025-08-25T17:41:00Z" w16du:dateUtc="2025-08-25T22:41:00Z"/>
                <w:rFonts w:ascii="Times New Roman" w:eastAsia="Times New Roman" w:hAnsi="Times New Roman" w:cs="Times New Roman"/>
                <w:color w:val="000000"/>
                <w:kern w:val="0"/>
                <w:sz w:val="18"/>
                <w:szCs w:val="18"/>
                <w14:ligatures w14:val="none"/>
              </w:rPr>
            </w:pPr>
            <w:ins w:id="8410" w:author="Microsoft Word" w:date="2025-08-11T16:30:00Z" w16du:dateUtc="2025-08-11T21:30:00Z">
              <w:del w:id="8411" w:author="Jujia Li" w:date="2025-08-25T17:41:00Z" w16du:dateUtc="2025-08-25T22:41:00Z">
                <w:r w:rsidRPr="004D28DD" w:rsidDel="004E77FC">
                  <w:rPr>
                    <w:rFonts w:ascii="Times New Roman" w:hAnsi="Times New Roman" w:cs="Times New Roman"/>
                    <w:color w:val="000000"/>
                    <w:sz w:val="18"/>
                    <w:szCs w:val="18"/>
                    <w:rPrChange w:id="8412" w:author="Jujia Li" w:date="2025-08-10T15:16:00Z" w16du:dateUtc="2025-08-10T20:16:00Z">
                      <w:rPr>
                        <w:rFonts w:ascii="Aptos Narrow" w:hAnsi="Aptos Narrow"/>
                        <w:color w:val="000000"/>
                        <w:sz w:val="22"/>
                        <w:szCs w:val="22"/>
                      </w:rPr>
                    </w:rPrChange>
                  </w:rPr>
                  <w:delText>0.68</w:delText>
                </w:r>
              </w:del>
            </w:ins>
          </w:p>
        </w:tc>
        <w:tc>
          <w:tcPr>
            <w:tcW w:w="428" w:type="pct"/>
            <w:noWrap/>
            <w:vAlign w:val="bottom"/>
            <w:hideMark/>
          </w:tcPr>
          <w:p w14:paraId="09948091" w14:textId="2152296C" w:rsidR="004D28DD" w:rsidRPr="004D28DD" w:rsidDel="004E77FC" w:rsidRDefault="004D28DD" w:rsidP="004D28DD">
            <w:pPr>
              <w:spacing w:after="120" w:line="360" w:lineRule="auto"/>
              <w:contextualSpacing/>
              <w:jc w:val="right"/>
              <w:rPr>
                <w:ins w:id="8413" w:author="Microsoft Word" w:date="2025-08-11T16:30:00Z" w16du:dateUtc="2025-08-11T21:30:00Z"/>
                <w:del w:id="8414" w:author="Jujia Li" w:date="2025-08-25T17:41:00Z" w16du:dateUtc="2025-08-25T22:41:00Z"/>
                <w:rFonts w:ascii="Times New Roman" w:eastAsia="Times New Roman" w:hAnsi="Times New Roman" w:cs="Times New Roman"/>
                <w:color w:val="000000"/>
                <w:kern w:val="0"/>
                <w:sz w:val="18"/>
                <w:szCs w:val="18"/>
                <w14:ligatures w14:val="none"/>
              </w:rPr>
            </w:pPr>
            <w:ins w:id="8415" w:author="Microsoft Word" w:date="2025-08-11T16:30:00Z" w16du:dateUtc="2025-08-11T21:30:00Z">
              <w:del w:id="8416" w:author="Jujia Li" w:date="2025-08-25T17:41:00Z" w16du:dateUtc="2025-08-25T22:41:00Z">
                <w:r w:rsidRPr="004D28DD" w:rsidDel="004E77FC">
                  <w:rPr>
                    <w:rFonts w:ascii="Times New Roman" w:hAnsi="Times New Roman" w:cs="Times New Roman"/>
                    <w:color w:val="000000"/>
                    <w:sz w:val="18"/>
                    <w:szCs w:val="18"/>
                    <w:rPrChange w:id="8417" w:author="Jujia Li" w:date="2025-08-10T15:16:00Z" w16du:dateUtc="2025-08-10T20:16:00Z">
                      <w:rPr>
                        <w:rFonts w:ascii="Aptos Narrow" w:hAnsi="Aptos Narrow"/>
                        <w:color w:val="000000"/>
                        <w:sz w:val="22"/>
                        <w:szCs w:val="22"/>
                      </w:rPr>
                    </w:rPrChange>
                  </w:rPr>
                  <w:delText>110.56</w:delText>
                </w:r>
              </w:del>
            </w:ins>
          </w:p>
        </w:tc>
        <w:tc>
          <w:tcPr>
            <w:tcW w:w="344" w:type="pct"/>
            <w:vAlign w:val="bottom"/>
          </w:tcPr>
          <w:p w14:paraId="2114F652" w14:textId="2929E992" w:rsidR="004D28DD" w:rsidRPr="004D28DD" w:rsidDel="004E77FC" w:rsidRDefault="004D28DD" w:rsidP="004D28DD">
            <w:pPr>
              <w:spacing w:after="120" w:line="360" w:lineRule="auto"/>
              <w:contextualSpacing/>
              <w:jc w:val="right"/>
              <w:rPr>
                <w:ins w:id="8418" w:author="Microsoft Word" w:date="2025-08-11T16:30:00Z" w16du:dateUtc="2025-08-11T21:30:00Z"/>
                <w:del w:id="8419" w:author="Jujia Li" w:date="2025-08-25T17:41:00Z" w16du:dateUtc="2025-08-25T22:41:00Z"/>
                <w:rFonts w:ascii="Times New Roman" w:hAnsi="Times New Roman" w:cs="Times New Roman"/>
                <w:sz w:val="18"/>
                <w:szCs w:val="18"/>
              </w:rPr>
            </w:pPr>
            <w:ins w:id="8420" w:author="Microsoft Word" w:date="2025-08-11T16:30:00Z" w16du:dateUtc="2025-08-11T21:30:00Z">
              <w:del w:id="8421" w:author="Jujia Li" w:date="2025-08-25T17:41:00Z" w16du:dateUtc="2025-08-25T22:41:00Z">
                <w:r w:rsidRPr="004D28DD" w:rsidDel="004E77FC">
                  <w:rPr>
                    <w:rFonts w:ascii="Times New Roman" w:hAnsi="Times New Roman" w:cs="Times New Roman"/>
                    <w:color w:val="000000"/>
                    <w:sz w:val="18"/>
                    <w:szCs w:val="18"/>
                    <w:rPrChange w:id="8422" w:author="Jujia Li" w:date="2025-08-10T15:16:00Z" w16du:dateUtc="2025-08-10T20:16:00Z">
                      <w:rPr>
                        <w:rFonts w:ascii="Aptos Narrow" w:hAnsi="Aptos Narrow"/>
                        <w:color w:val="000000"/>
                        <w:sz w:val="22"/>
                        <w:szCs w:val="22"/>
                      </w:rPr>
                    </w:rPrChange>
                  </w:rPr>
                  <w:delText>0.91</w:delText>
                </w:r>
              </w:del>
            </w:ins>
          </w:p>
        </w:tc>
      </w:tr>
      <w:tr w:rsidR="004D28DD" w:rsidRPr="006A0CE7" w:rsidDel="004E77FC" w14:paraId="4BBCA0E4" w14:textId="0CF9ABB3" w:rsidTr="005E344C">
        <w:trPr>
          <w:trHeight w:val="290"/>
          <w:ins w:id="8423" w:author="Microsoft Word" w:date="2025-08-11T16:30:00Z"/>
          <w:del w:id="8424" w:author="Jujia Li" w:date="2025-08-25T17:41:00Z"/>
        </w:trPr>
        <w:tc>
          <w:tcPr>
            <w:tcW w:w="808" w:type="pct"/>
            <w:noWrap/>
            <w:vAlign w:val="bottom"/>
            <w:hideMark/>
          </w:tcPr>
          <w:p w14:paraId="292A6A94" w14:textId="3D90A13D" w:rsidR="004D28DD" w:rsidRPr="00221F0A" w:rsidDel="004E77FC" w:rsidRDefault="004D28DD" w:rsidP="004D28DD">
            <w:pPr>
              <w:spacing w:after="120" w:line="360" w:lineRule="auto"/>
              <w:contextualSpacing/>
              <w:rPr>
                <w:ins w:id="8425" w:author="Microsoft Word" w:date="2025-08-11T16:30:00Z" w16du:dateUtc="2025-08-11T21:30:00Z"/>
                <w:del w:id="8426" w:author="Jujia Li" w:date="2025-08-25T17:41:00Z" w16du:dateUtc="2025-08-25T22:41:00Z"/>
                <w:rFonts w:ascii="Times New Roman" w:eastAsia="Times New Roman" w:hAnsi="Times New Roman" w:cs="Times New Roman"/>
                <w:color w:val="000000"/>
                <w:kern w:val="0"/>
                <w:sz w:val="18"/>
                <w:szCs w:val="18"/>
                <w14:ligatures w14:val="none"/>
              </w:rPr>
            </w:pPr>
            <w:ins w:id="8427" w:author="Microsoft Word" w:date="2025-08-11T16:30:00Z" w16du:dateUtc="2025-08-11T21:30:00Z">
              <w:del w:id="8428" w:author="Jujia Li" w:date="2025-08-25T17:41:00Z" w16du:dateUtc="2025-08-25T22:41:00Z">
                <w:r w:rsidRPr="005E344C" w:rsidDel="004E77FC">
                  <w:rPr>
                    <w:rFonts w:ascii="Times New Roman" w:hAnsi="Times New Roman" w:cs="Times New Roman"/>
                    <w:color w:val="000000"/>
                    <w:sz w:val="18"/>
                    <w:szCs w:val="18"/>
                  </w:rPr>
                  <w:delText>ETOWAH</w:delText>
                </w:r>
              </w:del>
            </w:ins>
          </w:p>
        </w:tc>
        <w:tc>
          <w:tcPr>
            <w:tcW w:w="566" w:type="pct"/>
            <w:vAlign w:val="bottom"/>
          </w:tcPr>
          <w:p w14:paraId="5B478076" w14:textId="7199C723" w:rsidR="004D28DD" w:rsidRPr="004D28DD" w:rsidDel="004E77FC" w:rsidRDefault="004D28DD" w:rsidP="004D28DD">
            <w:pPr>
              <w:spacing w:after="120" w:line="360" w:lineRule="auto"/>
              <w:contextualSpacing/>
              <w:jc w:val="right"/>
              <w:rPr>
                <w:ins w:id="8429" w:author="Microsoft Word" w:date="2025-08-11T16:30:00Z" w16du:dateUtc="2025-08-11T21:30:00Z"/>
                <w:del w:id="8430" w:author="Jujia Li" w:date="2025-08-25T17:41:00Z" w16du:dateUtc="2025-08-25T22:41:00Z"/>
                <w:rFonts w:ascii="Times New Roman" w:hAnsi="Times New Roman" w:cs="Times New Roman"/>
                <w:sz w:val="18"/>
                <w:szCs w:val="18"/>
              </w:rPr>
            </w:pPr>
            <w:ins w:id="8431" w:author="Microsoft Word" w:date="2025-08-11T16:30:00Z" w16du:dateUtc="2025-08-11T21:30:00Z">
              <w:del w:id="8432" w:author="Jujia Li" w:date="2025-08-25T17:41:00Z" w16du:dateUtc="2025-08-25T22:41:00Z">
                <w:r w:rsidRPr="004D28DD" w:rsidDel="004E77FC">
                  <w:rPr>
                    <w:rFonts w:ascii="Times New Roman" w:hAnsi="Times New Roman" w:cs="Times New Roman"/>
                    <w:color w:val="000000"/>
                    <w:sz w:val="18"/>
                    <w:szCs w:val="18"/>
                    <w:rPrChange w:id="8433" w:author="Jujia Li" w:date="2025-08-10T15:16:00Z" w16du:dateUtc="2025-08-10T20:16:00Z">
                      <w:rPr>
                        <w:rFonts w:ascii="Aptos Narrow" w:hAnsi="Aptos Narrow"/>
                        <w:color w:val="000000"/>
                        <w:sz w:val="22"/>
                        <w:szCs w:val="22"/>
                      </w:rPr>
                    </w:rPrChange>
                  </w:rPr>
                  <w:delText>102685.37</w:delText>
                </w:r>
              </w:del>
            </w:ins>
          </w:p>
        </w:tc>
        <w:tc>
          <w:tcPr>
            <w:tcW w:w="454" w:type="pct"/>
            <w:noWrap/>
            <w:vAlign w:val="bottom"/>
            <w:hideMark/>
          </w:tcPr>
          <w:p w14:paraId="611820C2" w14:textId="54FDF889" w:rsidR="004D28DD" w:rsidRPr="004D28DD" w:rsidDel="004E77FC" w:rsidRDefault="004D28DD" w:rsidP="004D28DD">
            <w:pPr>
              <w:spacing w:after="120" w:line="360" w:lineRule="auto"/>
              <w:contextualSpacing/>
              <w:jc w:val="right"/>
              <w:rPr>
                <w:ins w:id="8434" w:author="Microsoft Word" w:date="2025-08-11T16:30:00Z" w16du:dateUtc="2025-08-11T21:30:00Z"/>
                <w:del w:id="8435" w:author="Jujia Li" w:date="2025-08-25T17:41:00Z" w16du:dateUtc="2025-08-25T22:41:00Z"/>
                <w:rFonts w:ascii="Times New Roman" w:eastAsia="Times New Roman" w:hAnsi="Times New Roman" w:cs="Times New Roman"/>
                <w:color w:val="000000"/>
                <w:kern w:val="0"/>
                <w:sz w:val="18"/>
                <w:szCs w:val="18"/>
                <w14:ligatures w14:val="none"/>
              </w:rPr>
            </w:pPr>
            <w:ins w:id="8436" w:author="Microsoft Word" w:date="2025-08-11T16:30:00Z" w16du:dateUtc="2025-08-11T21:30:00Z">
              <w:del w:id="8437" w:author="Jujia Li" w:date="2025-08-25T17:41:00Z" w16du:dateUtc="2025-08-25T22:41:00Z">
                <w:r w:rsidRPr="004D28DD" w:rsidDel="004E77FC">
                  <w:rPr>
                    <w:rFonts w:ascii="Times New Roman" w:hAnsi="Times New Roman" w:cs="Times New Roman"/>
                    <w:color w:val="000000"/>
                    <w:sz w:val="18"/>
                    <w:szCs w:val="18"/>
                    <w:rPrChange w:id="8438" w:author="Jujia Li" w:date="2025-08-10T15:16:00Z" w16du:dateUtc="2025-08-10T20:16:00Z">
                      <w:rPr>
                        <w:rFonts w:ascii="Aptos Narrow" w:hAnsi="Aptos Narrow"/>
                        <w:color w:val="000000"/>
                        <w:sz w:val="22"/>
                        <w:szCs w:val="22"/>
                      </w:rPr>
                    </w:rPrChange>
                  </w:rPr>
                  <w:delText>63.52</w:delText>
                </w:r>
              </w:del>
            </w:ins>
          </w:p>
        </w:tc>
        <w:tc>
          <w:tcPr>
            <w:tcW w:w="308" w:type="pct"/>
            <w:gridSpan w:val="2"/>
            <w:noWrap/>
            <w:vAlign w:val="bottom"/>
            <w:hideMark/>
          </w:tcPr>
          <w:p w14:paraId="75AD8FE9" w14:textId="307D2C93" w:rsidR="004D28DD" w:rsidRPr="004D28DD" w:rsidDel="004E77FC" w:rsidRDefault="004D28DD" w:rsidP="004D28DD">
            <w:pPr>
              <w:spacing w:after="120" w:line="360" w:lineRule="auto"/>
              <w:contextualSpacing/>
              <w:jc w:val="right"/>
              <w:rPr>
                <w:ins w:id="8439" w:author="Microsoft Word" w:date="2025-08-11T16:30:00Z" w16du:dateUtc="2025-08-11T21:30:00Z"/>
                <w:del w:id="8440" w:author="Jujia Li" w:date="2025-08-25T17:41:00Z" w16du:dateUtc="2025-08-25T22:41:00Z"/>
                <w:rFonts w:ascii="Times New Roman" w:eastAsia="Times New Roman" w:hAnsi="Times New Roman" w:cs="Times New Roman"/>
                <w:color w:val="000000"/>
                <w:kern w:val="0"/>
                <w:sz w:val="18"/>
                <w:szCs w:val="18"/>
                <w14:ligatures w14:val="none"/>
              </w:rPr>
            </w:pPr>
            <w:ins w:id="8441" w:author="Microsoft Word" w:date="2025-08-11T16:30:00Z" w16du:dateUtc="2025-08-11T21:30:00Z">
              <w:del w:id="8442" w:author="Jujia Li" w:date="2025-08-25T17:41:00Z" w16du:dateUtc="2025-08-25T22:41:00Z">
                <w:r w:rsidRPr="004D28DD" w:rsidDel="004E77FC">
                  <w:rPr>
                    <w:rFonts w:ascii="Times New Roman" w:hAnsi="Times New Roman" w:cs="Times New Roman"/>
                    <w:color w:val="000000"/>
                    <w:sz w:val="18"/>
                    <w:szCs w:val="18"/>
                    <w:rPrChange w:id="8443" w:author="Jujia Li" w:date="2025-08-10T15:16:00Z" w16du:dateUtc="2025-08-10T20:16:00Z">
                      <w:rPr>
                        <w:rFonts w:ascii="Aptos Narrow" w:hAnsi="Aptos Narrow"/>
                        <w:color w:val="000000"/>
                        <w:sz w:val="22"/>
                        <w:szCs w:val="22"/>
                      </w:rPr>
                    </w:rPrChange>
                  </w:rPr>
                  <w:delText>1.69</w:delText>
                </w:r>
              </w:del>
            </w:ins>
          </w:p>
        </w:tc>
        <w:tc>
          <w:tcPr>
            <w:tcW w:w="380" w:type="pct"/>
            <w:noWrap/>
            <w:vAlign w:val="bottom"/>
            <w:hideMark/>
          </w:tcPr>
          <w:p w14:paraId="1E76CAE4" w14:textId="727E559E" w:rsidR="004D28DD" w:rsidRPr="004D28DD" w:rsidDel="004E77FC" w:rsidRDefault="004D28DD" w:rsidP="004D28DD">
            <w:pPr>
              <w:spacing w:after="120" w:line="360" w:lineRule="auto"/>
              <w:contextualSpacing/>
              <w:jc w:val="right"/>
              <w:rPr>
                <w:ins w:id="8444" w:author="Microsoft Word" w:date="2025-08-11T16:30:00Z" w16du:dateUtc="2025-08-11T21:30:00Z"/>
                <w:del w:id="8445" w:author="Jujia Li" w:date="2025-08-25T17:41:00Z" w16du:dateUtc="2025-08-25T22:41:00Z"/>
                <w:rFonts w:ascii="Times New Roman" w:eastAsia="Times New Roman" w:hAnsi="Times New Roman" w:cs="Times New Roman"/>
                <w:color w:val="000000"/>
                <w:kern w:val="0"/>
                <w:sz w:val="18"/>
                <w:szCs w:val="18"/>
                <w14:ligatures w14:val="none"/>
              </w:rPr>
            </w:pPr>
            <w:ins w:id="8446" w:author="Microsoft Word" w:date="2025-08-11T16:30:00Z" w16du:dateUtc="2025-08-11T21:30:00Z">
              <w:del w:id="8447" w:author="Jujia Li" w:date="2025-08-25T17:41:00Z" w16du:dateUtc="2025-08-25T22:41:00Z">
                <w:r w:rsidRPr="004D28DD" w:rsidDel="004E77FC">
                  <w:rPr>
                    <w:rFonts w:ascii="Times New Roman" w:hAnsi="Times New Roman" w:cs="Times New Roman"/>
                    <w:color w:val="000000"/>
                    <w:sz w:val="18"/>
                    <w:szCs w:val="18"/>
                    <w:rPrChange w:id="8448" w:author="Jujia Li" w:date="2025-08-10T15:16:00Z" w16du:dateUtc="2025-08-10T20:16:00Z">
                      <w:rPr>
                        <w:rFonts w:ascii="Aptos Narrow" w:hAnsi="Aptos Narrow"/>
                        <w:color w:val="000000"/>
                        <w:sz w:val="22"/>
                        <w:szCs w:val="22"/>
                      </w:rPr>
                    </w:rPrChange>
                  </w:rPr>
                  <w:delText>49.82</w:delText>
                </w:r>
              </w:del>
            </w:ins>
          </w:p>
        </w:tc>
        <w:tc>
          <w:tcPr>
            <w:tcW w:w="315" w:type="pct"/>
            <w:gridSpan w:val="2"/>
            <w:noWrap/>
            <w:vAlign w:val="bottom"/>
            <w:hideMark/>
          </w:tcPr>
          <w:p w14:paraId="4E52605F" w14:textId="7BF73435" w:rsidR="004D28DD" w:rsidRPr="004D28DD" w:rsidDel="004E77FC" w:rsidRDefault="004D28DD" w:rsidP="004D28DD">
            <w:pPr>
              <w:spacing w:after="120" w:line="360" w:lineRule="auto"/>
              <w:contextualSpacing/>
              <w:jc w:val="right"/>
              <w:rPr>
                <w:ins w:id="8449" w:author="Microsoft Word" w:date="2025-08-11T16:30:00Z" w16du:dateUtc="2025-08-11T21:30:00Z"/>
                <w:del w:id="8450" w:author="Jujia Li" w:date="2025-08-25T17:41:00Z" w16du:dateUtc="2025-08-25T22:41:00Z"/>
                <w:rFonts w:ascii="Times New Roman" w:eastAsia="Times New Roman" w:hAnsi="Times New Roman" w:cs="Times New Roman"/>
                <w:color w:val="000000"/>
                <w:kern w:val="0"/>
                <w:sz w:val="18"/>
                <w:szCs w:val="18"/>
                <w14:ligatures w14:val="none"/>
              </w:rPr>
            </w:pPr>
            <w:ins w:id="8451" w:author="Microsoft Word" w:date="2025-08-11T16:30:00Z" w16du:dateUtc="2025-08-11T21:30:00Z">
              <w:del w:id="8452" w:author="Jujia Li" w:date="2025-08-25T17:41:00Z" w16du:dateUtc="2025-08-25T22:41:00Z">
                <w:r w:rsidRPr="004D28DD" w:rsidDel="004E77FC">
                  <w:rPr>
                    <w:rFonts w:ascii="Times New Roman" w:hAnsi="Times New Roman" w:cs="Times New Roman"/>
                    <w:color w:val="000000"/>
                    <w:sz w:val="18"/>
                    <w:szCs w:val="18"/>
                    <w:rPrChange w:id="8453" w:author="Jujia Li" w:date="2025-08-10T15:16:00Z" w16du:dateUtc="2025-08-10T20:16:00Z">
                      <w:rPr>
                        <w:rFonts w:ascii="Aptos Narrow" w:hAnsi="Aptos Narrow"/>
                        <w:color w:val="000000"/>
                        <w:sz w:val="22"/>
                        <w:szCs w:val="22"/>
                      </w:rPr>
                    </w:rPrChange>
                  </w:rPr>
                  <w:delText>1.33</w:delText>
                </w:r>
              </w:del>
            </w:ins>
          </w:p>
        </w:tc>
        <w:tc>
          <w:tcPr>
            <w:tcW w:w="380" w:type="pct"/>
            <w:noWrap/>
            <w:vAlign w:val="bottom"/>
            <w:hideMark/>
          </w:tcPr>
          <w:p w14:paraId="49480AA8" w14:textId="2E01D203" w:rsidR="004D28DD" w:rsidRPr="004D28DD" w:rsidDel="004E77FC" w:rsidRDefault="004D28DD" w:rsidP="004D28DD">
            <w:pPr>
              <w:spacing w:after="120" w:line="360" w:lineRule="auto"/>
              <w:contextualSpacing/>
              <w:jc w:val="right"/>
              <w:rPr>
                <w:ins w:id="8454" w:author="Microsoft Word" w:date="2025-08-11T16:30:00Z" w16du:dateUtc="2025-08-11T21:30:00Z"/>
                <w:del w:id="8455" w:author="Jujia Li" w:date="2025-08-25T17:41:00Z" w16du:dateUtc="2025-08-25T22:41:00Z"/>
                <w:rFonts w:ascii="Times New Roman" w:eastAsia="Times New Roman" w:hAnsi="Times New Roman" w:cs="Times New Roman"/>
                <w:color w:val="000000"/>
                <w:kern w:val="0"/>
                <w:sz w:val="18"/>
                <w:szCs w:val="18"/>
                <w14:ligatures w14:val="none"/>
              </w:rPr>
            </w:pPr>
            <w:ins w:id="8456" w:author="Microsoft Word" w:date="2025-08-11T16:30:00Z" w16du:dateUtc="2025-08-11T21:30:00Z">
              <w:del w:id="8457" w:author="Jujia Li" w:date="2025-08-25T17:41:00Z" w16du:dateUtc="2025-08-25T22:41:00Z">
                <w:r w:rsidRPr="004D28DD" w:rsidDel="004E77FC">
                  <w:rPr>
                    <w:rFonts w:ascii="Times New Roman" w:hAnsi="Times New Roman" w:cs="Times New Roman"/>
                    <w:color w:val="000000"/>
                    <w:sz w:val="18"/>
                    <w:szCs w:val="18"/>
                    <w:rPrChange w:id="8458" w:author="Jujia Li" w:date="2025-08-10T15:16:00Z" w16du:dateUtc="2025-08-10T20:16:00Z">
                      <w:rPr>
                        <w:rFonts w:ascii="Aptos Narrow" w:hAnsi="Aptos Narrow"/>
                        <w:color w:val="000000"/>
                        <w:sz w:val="22"/>
                        <w:szCs w:val="22"/>
                      </w:rPr>
                    </w:rPrChange>
                  </w:rPr>
                  <w:delText>46.21</w:delText>
                </w:r>
              </w:del>
            </w:ins>
          </w:p>
        </w:tc>
        <w:tc>
          <w:tcPr>
            <w:tcW w:w="316" w:type="pct"/>
            <w:gridSpan w:val="2"/>
            <w:noWrap/>
            <w:vAlign w:val="bottom"/>
            <w:hideMark/>
          </w:tcPr>
          <w:p w14:paraId="6BCDA951" w14:textId="0E351518" w:rsidR="004D28DD" w:rsidRPr="004D28DD" w:rsidDel="004E77FC" w:rsidRDefault="004D28DD" w:rsidP="004D28DD">
            <w:pPr>
              <w:spacing w:after="120" w:line="360" w:lineRule="auto"/>
              <w:contextualSpacing/>
              <w:jc w:val="right"/>
              <w:rPr>
                <w:ins w:id="8459" w:author="Microsoft Word" w:date="2025-08-11T16:30:00Z" w16du:dateUtc="2025-08-11T21:30:00Z"/>
                <w:del w:id="8460" w:author="Jujia Li" w:date="2025-08-25T17:41:00Z" w16du:dateUtc="2025-08-25T22:41:00Z"/>
                <w:rFonts w:ascii="Times New Roman" w:eastAsia="Times New Roman" w:hAnsi="Times New Roman" w:cs="Times New Roman"/>
                <w:color w:val="000000"/>
                <w:kern w:val="0"/>
                <w:sz w:val="18"/>
                <w:szCs w:val="18"/>
                <w14:ligatures w14:val="none"/>
              </w:rPr>
            </w:pPr>
            <w:ins w:id="8461" w:author="Microsoft Word" w:date="2025-08-11T16:30:00Z" w16du:dateUtc="2025-08-11T21:30:00Z">
              <w:del w:id="8462" w:author="Jujia Li" w:date="2025-08-25T17:41:00Z" w16du:dateUtc="2025-08-25T22:41:00Z">
                <w:r w:rsidRPr="004D28DD" w:rsidDel="004E77FC">
                  <w:rPr>
                    <w:rFonts w:ascii="Times New Roman" w:hAnsi="Times New Roman" w:cs="Times New Roman"/>
                    <w:color w:val="000000"/>
                    <w:sz w:val="18"/>
                    <w:szCs w:val="18"/>
                    <w:rPrChange w:id="8463" w:author="Jujia Li" w:date="2025-08-10T15:16:00Z" w16du:dateUtc="2025-08-10T20:16:00Z">
                      <w:rPr>
                        <w:rFonts w:ascii="Aptos Narrow" w:hAnsi="Aptos Narrow"/>
                        <w:color w:val="000000"/>
                        <w:sz w:val="22"/>
                        <w:szCs w:val="22"/>
                      </w:rPr>
                    </w:rPrChange>
                  </w:rPr>
                  <w:delText>1.23</w:delText>
                </w:r>
              </w:del>
            </w:ins>
          </w:p>
        </w:tc>
        <w:tc>
          <w:tcPr>
            <w:tcW w:w="380" w:type="pct"/>
            <w:noWrap/>
            <w:vAlign w:val="bottom"/>
            <w:hideMark/>
          </w:tcPr>
          <w:p w14:paraId="4BE583E8" w14:textId="5D4E5628" w:rsidR="004D28DD" w:rsidRPr="004D28DD" w:rsidDel="004E77FC" w:rsidRDefault="004D28DD" w:rsidP="004D28DD">
            <w:pPr>
              <w:spacing w:after="120" w:line="360" w:lineRule="auto"/>
              <w:contextualSpacing/>
              <w:jc w:val="right"/>
              <w:rPr>
                <w:ins w:id="8464" w:author="Microsoft Word" w:date="2025-08-11T16:30:00Z" w16du:dateUtc="2025-08-11T21:30:00Z"/>
                <w:del w:id="8465" w:author="Jujia Li" w:date="2025-08-25T17:41:00Z" w16du:dateUtc="2025-08-25T22:41:00Z"/>
                <w:rFonts w:ascii="Times New Roman" w:eastAsia="Times New Roman" w:hAnsi="Times New Roman" w:cs="Times New Roman"/>
                <w:color w:val="000000"/>
                <w:kern w:val="0"/>
                <w:sz w:val="18"/>
                <w:szCs w:val="18"/>
                <w14:ligatures w14:val="none"/>
              </w:rPr>
            </w:pPr>
            <w:ins w:id="8466" w:author="Microsoft Word" w:date="2025-08-11T16:30:00Z" w16du:dateUtc="2025-08-11T21:30:00Z">
              <w:del w:id="8467" w:author="Jujia Li" w:date="2025-08-25T17:41:00Z" w16du:dateUtc="2025-08-25T22:41:00Z">
                <w:r w:rsidRPr="004D28DD" w:rsidDel="004E77FC">
                  <w:rPr>
                    <w:rFonts w:ascii="Times New Roman" w:hAnsi="Times New Roman" w:cs="Times New Roman"/>
                    <w:color w:val="000000"/>
                    <w:sz w:val="18"/>
                    <w:szCs w:val="18"/>
                    <w:rPrChange w:id="8468" w:author="Jujia Li" w:date="2025-08-10T15:16:00Z" w16du:dateUtc="2025-08-10T20:16:00Z">
                      <w:rPr>
                        <w:rFonts w:ascii="Aptos Narrow" w:hAnsi="Aptos Narrow"/>
                        <w:color w:val="000000"/>
                        <w:sz w:val="22"/>
                        <w:szCs w:val="22"/>
                      </w:rPr>
                    </w:rPrChange>
                  </w:rPr>
                  <w:delText>40.96</w:delText>
                </w:r>
              </w:del>
            </w:ins>
          </w:p>
        </w:tc>
        <w:tc>
          <w:tcPr>
            <w:tcW w:w="321" w:type="pct"/>
            <w:noWrap/>
            <w:vAlign w:val="bottom"/>
            <w:hideMark/>
          </w:tcPr>
          <w:p w14:paraId="3F02424F" w14:textId="7F50A8B0" w:rsidR="004D28DD" w:rsidRPr="004D28DD" w:rsidDel="004E77FC" w:rsidRDefault="004D28DD" w:rsidP="004D28DD">
            <w:pPr>
              <w:spacing w:after="120" w:line="360" w:lineRule="auto"/>
              <w:contextualSpacing/>
              <w:jc w:val="right"/>
              <w:rPr>
                <w:ins w:id="8469" w:author="Microsoft Word" w:date="2025-08-11T16:30:00Z" w16du:dateUtc="2025-08-11T21:30:00Z"/>
                <w:del w:id="8470" w:author="Jujia Li" w:date="2025-08-25T17:41:00Z" w16du:dateUtc="2025-08-25T22:41:00Z"/>
                <w:rFonts w:ascii="Times New Roman" w:eastAsia="Times New Roman" w:hAnsi="Times New Roman" w:cs="Times New Roman"/>
                <w:color w:val="000000"/>
                <w:kern w:val="0"/>
                <w:sz w:val="18"/>
                <w:szCs w:val="18"/>
                <w14:ligatures w14:val="none"/>
              </w:rPr>
            </w:pPr>
            <w:ins w:id="8471" w:author="Microsoft Word" w:date="2025-08-11T16:30:00Z" w16du:dateUtc="2025-08-11T21:30:00Z">
              <w:del w:id="8472" w:author="Jujia Li" w:date="2025-08-25T17:41:00Z" w16du:dateUtc="2025-08-25T22:41:00Z">
                <w:r w:rsidRPr="004D28DD" w:rsidDel="004E77FC">
                  <w:rPr>
                    <w:rFonts w:ascii="Times New Roman" w:hAnsi="Times New Roman" w:cs="Times New Roman"/>
                    <w:color w:val="000000"/>
                    <w:sz w:val="18"/>
                    <w:szCs w:val="18"/>
                    <w:rPrChange w:id="8473" w:author="Jujia Li" w:date="2025-08-10T15:16:00Z" w16du:dateUtc="2025-08-10T20:16:00Z">
                      <w:rPr>
                        <w:rFonts w:ascii="Aptos Narrow" w:hAnsi="Aptos Narrow"/>
                        <w:color w:val="000000"/>
                        <w:sz w:val="22"/>
                        <w:szCs w:val="22"/>
                      </w:rPr>
                    </w:rPrChange>
                  </w:rPr>
                  <w:delText>1.10</w:delText>
                </w:r>
              </w:del>
            </w:ins>
          </w:p>
        </w:tc>
        <w:tc>
          <w:tcPr>
            <w:tcW w:w="428" w:type="pct"/>
            <w:noWrap/>
            <w:vAlign w:val="bottom"/>
            <w:hideMark/>
          </w:tcPr>
          <w:p w14:paraId="54B6A12C" w14:textId="2B7D58EF" w:rsidR="004D28DD" w:rsidRPr="004D28DD" w:rsidDel="004E77FC" w:rsidRDefault="004D28DD" w:rsidP="004D28DD">
            <w:pPr>
              <w:spacing w:after="120" w:line="360" w:lineRule="auto"/>
              <w:contextualSpacing/>
              <w:jc w:val="right"/>
              <w:rPr>
                <w:ins w:id="8474" w:author="Microsoft Word" w:date="2025-08-11T16:30:00Z" w16du:dateUtc="2025-08-11T21:30:00Z"/>
                <w:del w:id="8475" w:author="Jujia Li" w:date="2025-08-25T17:41:00Z" w16du:dateUtc="2025-08-25T22:41:00Z"/>
                <w:rFonts w:ascii="Times New Roman" w:eastAsia="Times New Roman" w:hAnsi="Times New Roman" w:cs="Times New Roman"/>
                <w:color w:val="000000"/>
                <w:kern w:val="0"/>
                <w:sz w:val="18"/>
                <w:szCs w:val="18"/>
                <w14:ligatures w14:val="none"/>
              </w:rPr>
            </w:pPr>
            <w:ins w:id="8476" w:author="Microsoft Word" w:date="2025-08-11T16:30:00Z" w16du:dateUtc="2025-08-11T21:30:00Z">
              <w:del w:id="8477" w:author="Jujia Li" w:date="2025-08-25T17:41:00Z" w16du:dateUtc="2025-08-25T22:41:00Z">
                <w:r w:rsidRPr="004D28DD" w:rsidDel="004E77FC">
                  <w:rPr>
                    <w:rFonts w:ascii="Times New Roman" w:hAnsi="Times New Roman" w:cs="Times New Roman"/>
                    <w:color w:val="000000"/>
                    <w:sz w:val="18"/>
                    <w:szCs w:val="18"/>
                    <w:rPrChange w:id="8478" w:author="Jujia Li" w:date="2025-08-10T15:16:00Z" w16du:dateUtc="2025-08-10T20:16:00Z">
                      <w:rPr>
                        <w:rFonts w:ascii="Aptos Narrow" w:hAnsi="Aptos Narrow"/>
                        <w:color w:val="000000"/>
                        <w:sz w:val="22"/>
                        <w:szCs w:val="22"/>
                      </w:rPr>
                    </w:rPrChange>
                  </w:rPr>
                  <w:delText>200.51</w:delText>
                </w:r>
              </w:del>
            </w:ins>
          </w:p>
        </w:tc>
        <w:tc>
          <w:tcPr>
            <w:tcW w:w="344" w:type="pct"/>
            <w:vAlign w:val="bottom"/>
          </w:tcPr>
          <w:p w14:paraId="7D51F1F8" w14:textId="07957D6E" w:rsidR="004D28DD" w:rsidRPr="004D28DD" w:rsidDel="004E77FC" w:rsidRDefault="004D28DD" w:rsidP="004D28DD">
            <w:pPr>
              <w:spacing w:after="120" w:line="360" w:lineRule="auto"/>
              <w:contextualSpacing/>
              <w:jc w:val="right"/>
              <w:rPr>
                <w:ins w:id="8479" w:author="Microsoft Word" w:date="2025-08-11T16:30:00Z" w16du:dateUtc="2025-08-11T21:30:00Z"/>
                <w:del w:id="8480" w:author="Jujia Li" w:date="2025-08-25T17:41:00Z" w16du:dateUtc="2025-08-25T22:41:00Z"/>
                <w:rFonts w:ascii="Times New Roman" w:hAnsi="Times New Roman" w:cs="Times New Roman"/>
                <w:sz w:val="18"/>
                <w:szCs w:val="18"/>
              </w:rPr>
            </w:pPr>
            <w:ins w:id="8481" w:author="Microsoft Word" w:date="2025-08-11T16:30:00Z" w16du:dateUtc="2025-08-11T21:30:00Z">
              <w:del w:id="8482" w:author="Jujia Li" w:date="2025-08-25T17:41:00Z" w16du:dateUtc="2025-08-25T22:41:00Z">
                <w:r w:rsidRPr="004D28DD" w:rsidDel="004E77FC">
                  <w:rPr>
                    <w:rFonts w:ascii="Times New Roman" w:hAnsi="Times New Roman" w:cs="Times New Roman"/>
                    <w:color w:val="000000"/>
                    <w:sz w:val="18"/>
                    <w:szCs w:val="18"/>
                    <w:rPrChange w:id="8483" w:author="Jujia Li" w:date="2025-08-10T15:16:00Z" w16du:dateUtc="2025-08-10T20:16:00Z">
                      <w:rPr>
                        <w:rFonts w:ascii="Aptos Narrow" w:hAnsi="Aptos Narrow"/>
                        <w:color w:val="000000"/>
                        <w:sz w:val="22"/>
                        <w:szCs w:val="22"/>
                      </w:rPr>
                    </w:rPrChange>
                  </w:rPr>
                  <w:delText>1.34</w:delText>
                </w:r>
              </w:del>
            </w:ins>
          </w:p>
        </w:tc>
      </w:tr>
      <w:tr w:rsidR="004D28DD" w:rsidRPr="006A0CE7" w:rsidDel="004E77FC" w14:paraId="5ECC2E69" w14:textId="23AADE09" w:rsidTr="005E344C">
        <w:trPr>
          <w:trHeight w:val="290"/>
          <w:ins w:id="8484" w:author="Microsoft Word" w:date="2025-08-11T16:30:00Z"/>
          <w:del w:id="8485" w:author="Jujia Li" w:date="2025-08-25T17:41:00Z"/>
        </w:trPr>
        <w:tc>
          <w:tcPr>
            <w:tcW w:w="808" w:type="pct"/>
            <w:noWrap/>
            <w:vAlign w:val="bottom"/>
          </w:tcPr>
          <w:p w14:paraId="1E7536F4" w14:textId="6F0A5706" w:rsidR="004D28DD" w:rsidRPr="00221F0A" w:rsidDel="004E77FC" w:rsidRDefault="004D28DD" w:rsidP="004D28DD">
            <w:pPr>
              <w:spacing w:after="120" w:line="360" w:lineRule="auto"/>
              <w:contextualSpacing/>
              <w:rPr>
                <w:ins w:id="8486" w:author="Microsoft Word" w:date="2025-08-11T16:30:00Z" w16du:dateUtc="2025-08-11T21:30:00Z"/>
                <w:del w:id="8487" w:author="Jujia Li" w:date="2025-08-25T17:41:00Z" w16du:dateUtc="2025-08-25T22:41:00Z"/>
                <w:rFonts w:ascii="Times New Roman" w:eastAsia="Times New Roman" w:hAnsi="Times New Roman" w:cs="Times New Roman"/>
                <w:color w:val="000000"/>
                <w:kern w:val="0"/>
                <w:sz w:val="18"/>
                <w:szCs w:val="18"/>
                <w14:ligatures w14:val="none"/>
              </w:rPr>
            </w:pPr>
            <w:ins w:id="8488" w:author="Microsoft Word" w:date="2025-08-11T16:30:00Z" w16du:dateUtc="2025-08-11T21:30:00Z">
              <w:del w:id="8489" w:author="Jujia Li" w:date="2025-08-25T17:41:00Z" w16du:dateUtc="2025-08-25T22:41:00Z">
                <w:r w:rsidRPr="005E344C" w:rsidDel="004E77FC">
                  <w:rPr>
                    <w:rFonts w:ascii="Times New Roman" w:hAnsi="Times New Roman" w:cs="Times New Roman"/>
                    <w:color w:val="000000"/>
                    <w:sz w:val="18"/>
                    <w:szCs w:val="18"/>
                  </w:rPr>
                  <w:delText>FAYETTE</w:delText>
                </w:r>
              </w:del>
            </w:ins>
          </w:p>
        </w:tc>
        <w:tc>
          <w:tcPr>
            <w:tcW w:w="566" w:type="pct"/>
            <w:vAlign w:val="bottom"/>
          </w:tcPr>
          <w:p w14:paraId="11C9E63E" w14:textId="36020840" w:rsidR="004D28DD" w:rsidRPr="004D28DD" w:rsidDel="004E77FC" w:rsidRDefault="004D28DD" w:rsidP="004D28DD">
            <w:pPr>
              <w:spacing w:after="120" w:line="360" w:lineRule="auto"/>
              <w:contextualSpacing/>
              <w:jc w:val="right"/>
              <w:rPr>
                <w:ins w:id="8490" w:author="Microsoft Word" w:date="2025-08-11T16:30:00Z" w16du:dateUtc="2025-08-11T21:30:00Z"/>
                <w:del w:id="8491" w:author="Jujia Li" w:date="2025-08-25T17:41:00Z" w16du:dateUtc="2025-08-25T22:41:00Z"/>
                <w:rFonts w:ascii="Times New Roman" w:hAnsi="Times New Roman" w:cs="Times New Roman"/>
                <w:color w:val="000000"/>
                <w:sz w:val="18"/>
                <w:szCs w:val="18"/>
              </w:rPr>
            </w:pPr>
            <w:ins w:id="8492" w:author="Microsoft Word" w:date="2025-08-11T16:30:00Z" w16du:dateUtc="2025-08-11T21:30:00Z">
              <w:del w:id="8493" w:author="Jujia Li" w:date="2025-08-25T17:41:00Z" w16du:dateUtc="2025-08-25T22:41:00Z">
                <w:r w:rsidRPr="004D28DD" w:rsidDel="004E77FC">
                  <w:rPr>
                    <w:rFonts w:ascii="Times New Roman" w:hAnsi="Times New Roman" w:cs="Times New Roman"/>
                    <w:color w:val="000000"/>
                    <w:sz w:val="18"/>
                    <w:szCs w:val="18"/>
                    <w:rPrChange w:id="8494" w:author="Jujia Li" w:date="2025-08-10T15:16:00Z" w16du:dateUtc="2025-08-10T20:16:00Z">
                      <w:rPr>
                        <w:rFonts w:ascii="Aptos Narrow" w:hAnsi="Aptos Narrow"/>
                        <w:color w:val="000000"/>
                        <w:sz w:val="22"/>
                        <w:szCs w:val="22"/>
                      </w:rPr>
                    </w:rPrChange>
                  </w:rPr>
                  <w:delText>16444.08</w:delText>
                </w:r>
              </w:del>
            </w:ins>
          </w:p>
        </w:tc>
        <w:tc>
          <w:tcPr>
            <w:tcW w:w="454" w:type="pct"/>
            <w:noWrap/>
            <w:vAlign w:val="bottom"/>
          </w:tcPr>
          <w:p w14:paraId="09928376" w14:textId="265B1A95" w:rsidR="004D28DD" w:rsidRPr="004D28DD" w:rsidDel="004E77FC" w:rsidRDefault="004D28DD" w:rsidP="004D28DD">
            <w:pPr>
              <w:spacing w:after="120" w:line="360" w:lineRule="auto"/>
              <w:contextualSpacing/>
              <w:jc w:val="right"/>
              <w:rPr>
                <w:ins w:id="8495" w:author="Microsoft Word" w:date="2025-08-11T16:30:00Z" w16du:dateUtc="2025-08-11T21:30:00Z"/>
                <w:del w:id="8496" w:author="Jujia Li" w:date="2025-08-25T17:41:00Z" w16du:dateUtc="2025-08-25T22:41:00Z"/>
                <w:rFonts w:ascii="Times New Roman" w:hAnsi="Times New Roman" w:cs="Times New Roman"/>
                <w:color w:val="000000"/>
                <w:sz w:val="18"/>
                <w:szCs w:val="18"/>
              </w:rPr>
            </w:pPr>
            <w:ins w:id="8497" w:author="Microsoft Word" w:date="2025-08-11T16:30:00Z" w16du:dateUtc="2025-08-11T21:30:00Z">
              <w:del w:id="8498" w:author="Jujia Li" w:date="2025-08-25T17:41:00Z" w16du:dateUtc="2025-08-25T22:41:00Z">
                <w:r w:rsidRPr="004D28DD" w:rsidDel="004E77FC">
                  <w:rPr>
                    <w:rFonts w:ascii="Times New Roman" w:hAnsi="Times New Roman" w:cs="Times New Roman"/>
                    <w:color w:val="000000"/>
                    <w:sz w:val="18"/>
                    <w:szCs w:val="18"/>
                    <w:rPrChange w:id="8499" w:author="Jujia Li" w:date="2025-08-10T15:16:00Z" w16du:dateUtc="2025-08-10T20:16:00Z">
                      <w:rPr>
                        <w:rFonts w:ascii="Aptos Narrow" w:hAnsi="Aptos Narrow"/>
                        <w:color w:val="000000"/>
                        <w:sz w:val="22"/>
                        <w:szCs w:val="22"/>
                      </w:rPr>
                    </w:rPrChange>
                  </w:rPr>
                  <w:delText>3.96</w:delText>
                </w:r>
              </w:del>
            </w:ins>
          </w:p>
        </w:tc>
        <w:tc>
          <w:tcPr>
            <w:tcW w:w="308" w:type="pct"/>
            <w:gridSpan w:val="2"/>
            <w:noWrap/>
            <w:vAlign w:val="bottom"/>
          </w:tcPr>
          <w:p w14:paraId="54C9FC6A" w14:textId="71392E9D" w:rsidR="004D28DD" w:rsidRPr="004D28DD" w:rsidDel="004E77FC" w:rsidRDefault="004D28DD" w:rsidP="004D28DD">
            <w:pPr>
              <w:spacing w:after="120" w:line="360" w:lineRule="auto"/>
              <w:contextualSpacing/>
              <w:jc w:val="right"/>
              <w:rPr>
                <w:ins w:id="8500" w:author="Microsoft Word" w:date="2025-08-11T16:30:00Z" w16du:dateUtc="2025-08-11T21:30:00Z"/>
                <w:del w:id="8501" w:author="Jujia Li" w:date="2025-08-25T17:41:00Z" w16du:dateUtc="2025-08-25T22:41:00Z"/>
                <w:rFonts w:ascii="Times New Roman" w:hAnsi="Times New Roman" w:cs="Times New Roman"/>
                <w:color w:val="000000"/>
                <w:sz w:val="18"/>
                <w:szCs w:val="18"/>
              </w:rPr>
            </w:pPr>
            <w:ins w:id="8502" w:author="Microsoft Word" w:date="2025-08-11T16:30:00Z" w16du:dateUtc="2025-08-11T21:30:00Z">
              <w:del w:id="8503" w:author="Jujia Li" w:date="2025-08-25T17:41:00Z" w16du:dateUtc="2025-08-25T22:41:00Z">
                <w:r w:rsidRPr="004D28DD" w:rsidDel="004E77FC">
                  <w:rPr>
                    <w:rFonts w:ascii="Times New Roman" w:hAnsi="Times New Roman" w:cs="Times New Roman"/>
                    <w:color w:val="000000"/>
                    <w:sz w:val="18"/>
                    <w:szCs w:val="18"/>
                    <w:rPrChange w:id="8504" w:author="Jujia Li" w:date="2025-08-10T15:16:00Z" w16du:dateUtc="2025-08-10T20:16:00Z">
                      <w:rPr>
                        <w:rFonts w:ascii="Aptos Narrow" w:hAnsi="Aptos Narrow"/>
                        <w:color w:val="000000"/>
                        <w:sz w:val="22"/>
                        <w:szCs w:val="22"/>
                      </w:rPr>
                    </w:rPrChange>
                  </w:rPr>
                  <w:delText>0.65</w:delText>
                </w:r>
              </w:del>
            </w:ins>
          </w:p>
        </w:tc>
        <w:tc>
          <w:tcPr>
            <w:tcW w:w="380" w:type="pct"/>
            <w:noWrap/>
            <w:vAlign w:val="bottom"/>
          </w:tcPr>
          <w:p w14:paraId="63E55156" w14:textId="50B9307F" w:rsidR="004D28DD" w:rsidRPr="004D28DD" w:rsidDel="004E77FC" w:rsidRDefault="004D28DD" w:rsidP="004D28DD">
            <w:pPr>
              <w:spacing w:after="120" w:line="360" w:lineRule="auto"/>
              <w:contextualSpacing/>
              <w:jc w:val="right"/>
              <w:rPr>
                <w:ins w:id="8505" w:author="Microsoft Word" w:date="2025-08-11T16:30:00Z" w16du:dateUtc="2025-08-11T21:30:00Z"/>
                <w:del w:id="8506" w:author="Jujia Li" w:date="2025-08-25T17:41:00Z" w16du:dateUtc="2025-08-25T22:41:00Z"/>
                <w:rFonts w:ascii="Times New Roman" w:hAnsi="Times New Roman" w:cs="Times New Roman"/>
                <w:color w:val="000000"/>
                <w:sz w:val="18"/>
                <w:szCs w:val="18"/>
              </w:rPr>
            </w:pPr>
            <w:ins w:id="8507" w:author="Microsoft Word" w:date="2025-08-11T16:30:00Z" w16du:dateUtc="2025-08-11T21:30:00Z">
              <w:del w:id="8508" w:author="Jujia Li" w:date="2025-08-25T17:41:00Z" w16du:dateUtc="2025-08-25T22:41:00Z">
                <w:r w:rsidRPr="004D28DD" w:rsidDel="004E77FC">
                  <w:rPr>
                    <w:rFonts w:ascii="Times New Roman" w:hAnsi="Times New Roman" w:cs="Times New Roman"/>
                    <w:color w:val="000000"/>
                    <w:sz w:val="18"/>
                    <w:szCs w:val="18"/>
                    <w:rPrChange w:id="8509" w:author="Jujia Li" w:date="2025-08-10T15:16:00Z" w16du:dateUtc="2025-08-10T20:16:00Z">
                      <w:rPr>
                        <w:rFonts w:ascii="Aptos Narrow" w:hAnsi="Aptos Narrow"/>
                        <w:color w:val="000000"/>
                        <w:sz w:val="22"/>
                        <w:szCs w:val="22"/>
                      </w:rPr>
                    </w:rPrChange>
                  </w:rPr>
                  <w:delText>3.32</w:delText>
                </w:r>
              </w:del>
            </w:ins>
          </w:p>
        </w:tc>
        <w:tc>
          <w:tcPr>
            <w:tcW w:w="315" w:type="pct"/>
            <w:gridSpan w:val="2"/>
            <w:noWrap/>
            <w:vAlign w:val="bottom"/>
          </w:tcPr>
          <w:p w14:paraId="6F6E407B" w14:textId="19BEE41C" w:rsidR="004D28DD" w:rsidRPr="004D28DD" w:rsidDel="004E77FC" w:rsidRDefault="004D28DD" w:rsidP="004D28DD">
            <w:pPr>
              <w:spacing w:after="120" w:line="360" w:lineRule="auto"/>
              <w:contextualSpacing/>
              <w:jc w:val="right"/>
              <w:rPr>
                <w:ins w:id="8510" w:author="Microsoft Word" w:date="2025-08-11T16:30:00Z" w16du:dateUtc="2025-08-11T21:30:00Z"/>
                <w:del w:id="8511" w:author="Jujia Li" w:date="2025-08-25T17:41:00Z" w16du:dateUtc="2025-08-25T22:41:00Z"/>
                <w:rFonts w:ascii="Times New Roman" w:hAnsi="Times New Roman" w:cs="Times New Roman"/>
                <w:color w:val="000000"/>
                <w:sz w:val="18"/>
                <w:szCs w:val="18"/>
              </w:rPr>
            </w:pPr>
            <w:ins w:id="8512" w:author="Microsoft Word" w:date="2025-08-11T16:30:00Z" w16du:dateUtc="2025-08-11T21:30:00Z">
              <w:del w:id="8513" w:author="Jujia Li" w:date="2025-08-25T17:41:00Z" w16du:dateUtc="2025-08-25T22:41:00Z">
                <w:r w:rsidRPr="004D28DD" w:rsidDel="004E77FC">
                  <w:rPr>
                    <w:rFonts w:ascii="Times New Roman" w:hAnsi="Times New Roman" w:cs="Times New Roman"/>
                    <w:color w:val="000000"/>
                    <w:sz w:val="18"/>
                    <w:szCs w:val="18"/>
                    <w:rPrChange w:id="8514" w:author="Jujia Li" w:date="2025-08-10T15:16:00Z" w16du:dateUtc="2025-08-10T20:16:00Z">
                      <w:rPr>
                        <w:rFonts w:ascii="Aptos Narrow" w:hAnsi="Aptos Narrow"/>
                        <w:color w:val="000000"/>
                        <w:sz w:val="22"/>
                        <w:szCs w:val="22"/>
                      </w:rPr>
                    </w:rPrChange>
                  </w:rPr>
                  <w:delText>0.55</w:delText>
                </w:r>
              </w:del>
            </w:ins>
          </w:p>
        </w:tc>
        <w:tc>
          <w:tcPr>
            <w:tcW w:w="380" w:type="pct"/>
            <w:noWrap/>
            <w:vAlign w:val="bottom"/>
          </w:tcPr>
          <w:p w14:paraId="73ACB2A1" w14:textId="34399E71" w:rsidR="004D28DD" w:rsidRPr="004D28DD" w:rsidDel="004E77FC" w:rsidRDefault="004D28DD" w:rsidP="004D28DD">
            <w:pPr>
              <w:spacing w:after="120" w:line="360" w:lineRule="auto"/>
              <w:contextualSpacing/>
              <w:jc w:val="right"/>
              <w:rPr>
                <w:ins w:id="8515" w:author="Microsoft Word" w:date="2025-08-11T16:30:00Z" w16du:dateUtc="2025-08-11T21:30:00Z"/>
                <w:del w:id="8516" w:author="Jujia Li" w:date="2025-08-25T17:41:00Z" w16du:dateUtc="2025-08-25T22:41:00Z"/>
                <w:rFonts w:ascii="Times New Roman" w:hAnsi="Times New Roman" w:cs="Times New Roman"/>
                <w:color w:val="000000"/>
                <w:sz w:val="18"/>
                <w:szCs w:val="18"/>
              </w:rPr>
            </w:pPr>
            <w:ins w:id="8517" w:author="Microsoft Word" w:date="2025-08-11T16:30:00Z" w16du:dateUtc="2025-08-11T21:30:00Z">
              <w:del w:id="8518" w:author="Jujia Li" w:date="2025-08-25T17:41:00Z" w16du:dateUtc="2025-08-25T22:41:00Z">
                <w:r w:rsidRPr="004D28DD" w:rsidDel="004E77FC">
                  <w:rPr>
                    <w:rFonts w:ascii="Times New Roman" w:hAnsi="Times New Roman" w:cs="Times New Roman"/>
                    <w:color w:val="000000"/>
                    <w:sz w:val="18"/>
                    <w:szCs w:val="18"/>
                    <w:rPrChange w:id="8519" w:author="Jujia Li" w:date="2025-08-10T15:16:00Z" w16du:dateUtc="2025-08-10T20:16:00Z">
                      <w:rPr>
                        <w:rFonts w:ascii="Aptos Narrow" w:hAnsi="Aptos Narrow"/>
                        <w:color w:val="000000"/>
                        <w:sz w:val="22"/>
                        <w:szCs w:val="22"/>
                      </w:rPr>
                    </w:rPrChange>
                  </w:rPr>
                  <w:delText>2.74</w:delText>
                </w:r>
              </w:del>
            </w:ins>
          </w:p>
        </w:tc>
        <w:tc>
          <w:tcPr>
            <w:tcW w:w="316" w:type="pct"/>
            <w:gridSpan w:val="2"/>
            <w:noWrap/>
            <w:vAlign w:val="bottom"/>
          </w:tcPr>
          <w:p w14:paraId="434DC5BF" w14:textId="4CFE3939" w:rsidR="004D28DD" w:rsidRPr="004D28DD" w:rsidDel="004E77FC" w:rsidRDefault="004D28DD" w:rsidP="004D28DD">
            <w:pPr>
              <w:spacing w:after="120" w:line="360" w:lineRule="auto"/>
              <w:contextualSpacing/>
              <w:jc w:val="right"/>
              <w:rPr>
                <w:ins w:id="8520" w:author="Microsoft Word" w:date="2025-08-11T16:30:00Z" w16du:dateUtc="2025-08-11T21:30:00Z"/>
                <w:del w:id="8521" w:author="Jujia Li" w:date="2025-08-25T17:41:00Z" w16du:dateUtc="2025-08-25T22:41:00Z"/>
                <w:rFonts w:ascii="Times New Roman" w:hAnsi="Times New Roman" w:cs="Times New Roman"/>
                <w:color w:val="000000"/>
                <w:sz w:val="18"/>
                <w:szCs w:val="18"/>
              </w:rPr>
            </w:pPr>
            <w:ins w:id="8522" w:author="Microsoft Word" w:date="2025-08-11T16:30:00Z" w16du:dateUtc="2025-08-11T21:30:00Z">
              <w:del w:id="8523" w:author="Jujia Li" w:date="2025-08-25T17:41:00Z" w16du:dateUtc="2025-08-25T22:41:00Z">
                <w:r w:rsidRPr="004D28DD" w:rsidDel="004E77FC">
                  <w:rPr>
                    <w:rFonts w:ascii="Times New Roman" w:hAnsi="Times New Roman" w:cs="Times New Roman"/>
                    <w:color w:val="000000"/>
                    <w:sz w:val="18"/>
                    <w:szCs w:val="18"/>
                    <w:rPrChange w:id="8524" w:author="Jujia Li" w:date="2025-08-10T15:16:00Z" w16du:dateUtc="2025-08-10T20:16:00Z">
                      <w:rPr>
                        <w:rFonts w:ascii="Aptos Narrow" w:hAnsi="Aptos Narrow"/>
                        <w:color w:val="000000"/>
                        <w:sz w:val="22"/>
                        <w:szCs w:val="22"/>
                      </w:rPr>
                    </w:rPrChange>
                  </w:rPr>
                  <w:delText>0.46</w:delText>
                </w:r>
              </w:del>
            </w:ins>
          </w:p>
        </w:tc>
        <w:tc>
          <w:tcPr>
            <w:tcW w:w="380" w:type="pct"/>
            <w:noWrap/>
            <w:vAlign w:val="bottom"/>
          </w:tcPr>
          <w:p w14:paraId="19A80296" w14:textId="4CBBFB82" w:rsidR="004D28DD" w:rsidRPr="004D28DD" w:rsidDel="004E77FC" w:rsidRDefault="004D28DD" w:rsidP="004D28DD">
            <w:pPr>
              <w:spacing w:after="120" w:line="360" w:lineRule="auto"/>
              <w:contextualSpacing/>
              <w:jc w:val="right"/>
              <w:rPr>
                <w:ins w:id="8525" w:author="Microsoft Word" w:date="2025-08-11T16:30:00Z" w16du:dateUtc="2025-08-11T21:30:00Z"/>
                <w:del w:id="8526" w:author="Jujia Li" w:date="2025-08-25T17:41:00Z" w16du:dateUtc="2025-08-25T22:41:00Z"/>
                <w:rFonts w:ascii="Times New Roman" w:hAnsi="Times New Roman" w:cs="Times New Roman"/>
                <w:color w:val="000000"/>
                <w:sz w:val="18"/>
                <w:szCs w:val="18"/>
              </w:rPr>
            </w:pPr>
            <w:ins w:id="8527" w:author="Microsoft Word" w:date="2025-08-11T16:30:00Z" w16du:dateUtc="2025-08-11T21:30:00Z">
              <w:del w:id="8528" w:author="Jujia Li" w:date="2025-08-25T17:41:00Z" w16du:dateUtc="2025-08-25T22:41:00Z">
                <w:r w:rsidRPr="004D28DD" w:rsidDel="004E77FC">
                  <w:rPr>
                    <w:rFonts w:ascii="Times New Roman" w:hAnsi="Times New Roman" w:cs="Times New Roman"/>
                    <w:color w:val="000000"/>
                    <w:sz w:val="18"/>
                    <w:szCs w:val="18"/>
                    <w:rPrChange w:id="8529" w:author="Jujia Li" w:date="2025-08-10T15:16:00Z" w16du:dateUtc="2025-08-10T20:16:00Z">
                      <w:rPr>
                        <w:rFonts w:ascii="Aptos Narrow" w:hAnsi="Aptos Narrow"/>
                        <w:color w:val="000000"/>
                        <w:sz w:val="22"/>
                        <w:szCs w:val="22"/>
                      </w:rPr>
                    </w:rPrChange>
                  </w:rPr>
                  <w:delText>1.95</w:delText>
                </w:r>
              </w:del>
            </w:ins>
          </w:p>
        </w:tc>
        <w:tc>
          <w:tcPr>
            <w:tcW w:w="321" w:type="pct"/>
            <w:noWrap/>
            <w:vAlign w:val="bottom"/>
          </w:tcPr>
          <w:p w14:paraId="5D77F1EF" w14:textId="11A936F3" w:rsidR="004D28DD" w:rsidRPr="004D28DD" w:rsidDel="004E77FC" w:rsidRDefault="004D28DD" w:rsidP="004D28DD">
            <w:pPr>
              <w:spacing w:after="120" w:line="360" w:lineRule="auto"/>
              <w:contextualSpacing/>
              <w:jc w:val="right"/>
              <w:rPr>
                <w:ins w:id="8530" w:author="Microsoft Word" w:date="2025-08-11T16:30:00Z" w16du:dateUtc="2025-08-11T21:30:00Z"/>
                <w:del w:id="8531" w:author="Jujia Li" w:date="2025-08-25T17:41:00Z" w16du:dateUtc="2025-08-25T22:41:00Z"/>
                <w:rFonts w:ascii="Times New Roman" w:hAnsi="Times New Roman" w:cs="Times New Roman"/>
                <w:color w:val="000000"/>
                <w:sz w:val="18"/>
                <w:szCs w:val="18"/>
              </w:rPr>
            </w:pPr>
            <w:ins w:id="8532" w:author="Microsoft Word" w:date="2025-08-11T16:30:00Z" w16du:dateUtc="2025-08-11T21:30:00Z">
              <w:del w:id="8533" w:author="Jujia Li" w:date="2025-08-25T17:41:00Z" w16du:dateUtc="2025-08-25T22:41:00Z">
                <w:r w:rsidRPr="004D28DD" w:rsidDel="004E77FC">
                  <w:rPr>
                    <w:rFonts w:ascii="Times New Roman" w:hAnsi="Times New Roman" w:cs="Times New Roman"/>
                    <w:color w:val="000000"/>
                    <w:sz w:val="18"/>
                    <w:szCs w:val="18"/>
                    <w:rPrChange w:id="8534" w:author="Jujia Li" w:date="2025-08-10T15:16:00Z" w16du:dateUtc="2025-08-10T20:16:00Z">
                      <w:rPr>
                        <w:rFonts w:ascii="Aptos Narrow" w:hAnsi="Aptos Narrow"/>
                        <w:color w:val="000000"/>
                        <w:sz w:val="22"/>
                        <w:szCs w:val="22"/>
                      </w:rPr>
                    </w:rPrChange>
                  </w:rPr>
                  <w:delText>0.33</w:delText>
                </w:r>
              </w:del>
            </w:ins>
          </w:p>
        </w:tc>
        <w:tc>
          <w:tcPr>
            <w:tcW w:w="428" w:type="pct"/>
            <w:noWrap/>
            <w:vAlign w:val="bottom"/>
          </w:tcPr>
          <w:p w14:paraId="5D893590" w14:textId="5EBD421B" w:rsidR="004D28DD" w:rsidRPr="004D28DD" w:rsidDel="004E77FC" w:rsidRDefault="004D28DD" w:rsidP="004D28DD">
            <w:pPr>
              <w:spacing w:after="120" w:line="360" w:lineRule="auto"/>
              <w:contextualSpacing/>
              <w:jc w:val="right"/>
              <w:rPr>
                <w:ins w:id="8535" w:author="Microsoft Word" w:date="2025-08-11T16:30:00Z" w16du:dateUtc="2025-08-11T21:30:00Z"/>
                <w:del w:id="8536" w:author="Jujia Li" w:date="2025-08-25T17:41:00Z" w16du:dateUtc="2025-08-25T22:41:00Z"/>
                <w:rFonts w:ascii="Times New Roman" w:hAnsi="Times New Roman" w:cs="Times New Roman"/>
                <w:color w:val="000000"/>
                <w:sz w:val="18"/>
                <w:szCs w:val="18"/>
              </w:rPr>
            </w:pPr>
            <w:ins w:id="8537" w:author="Microsoft Word" w:date="2025-08-11T16:30:00Z" w16du:dateUtc="2025-08-11T21:30:00Z">
              <w:del w:id="8538" w:author="Jujia Li" w:date="2025-08-25T17:41:00Z" w16du:dateUtc="2025-08-25T22:41:00Z">
                <w:r w:rsidRPr="004D28DD" w:rsidDel="004E77FC">
                  <w:rPr>
                    <w:rFonts w:ascii="Times New Roman" w:hAnsi="Times New Roman" w:cs="Times New Roman"/>
                    <w:color w:val="000000"/>
                    <w:sz w:val="18"/>
                    <w:szCs w:val="18"/>
                    <w:rPrChange w:id="8539" w:author="Jujia Li" w:date="2025-08-10T15:16:00Z" w16du:dateUtc="2025-08-10T20:16:00Z">
                      <w:rPr>
                        <w:rFonts w:ascii="Aptos Narrow" w:hAnsi="Aptos Narrow"/>
                        <w:color w:val="000000"/>
                        <w:sz w:val="22"/>
                        <w:szCs w:val="22"/>
                      </w:rPr>
                    </w:rPrChange>
                  </w:rPr>
                  <w:delText>11.97</w:delText>
                </w:r>
              </w:del>
            </w:ins>
          </w:p>
        </w:tc>
        <w:tc>
          <w:tcPr>
            <w:tcW w:w="344" w:type="pct"/>
            <w:vAlign w:val="bottom"/>
          </w:tcPr>
          <w:p w14:paraId="73D8CA0C" w14:textId="4FB31148" w:rsidR="004D28DD" w:rsidRPr="004D28DD" w:rsidDel="004E77FC" w:rsidRDefault="004D28DD" w:rsidP="004D28DD">
            <w:pPr>
              <w:spacing w:after="120" w:line="360" w:lineRule="auto"/>
              <w:contextualSpacing/>
              <w:jc w:val="right"/>
              <w:rPr>
                <w:ins w:id="8540" w:author="Microsoft Word" w:date="2025-08-11T16:30:00Z" w16du:dateUtc="2025-08-11T21:30:00Z"/>
                <w:del w:id="8541" w:author="Jujia Li" w:date="2025-08-25T17:41:00Z" w16du:dateUtc="2025-08-25T22:41:00Z"/>
                <w:rFonts w:ascii="Times New Roman" w:hAnsi="Times New Roman" w:cs="Times New Roman"/>
                <w:color w:val="000000"/>
                <w:sz w:val="18"/>
                <w:szCs w:val="18"/>
              </w:rPr>
            </w:pPr>
            <w:ins w:id="8542" w:author="Microsoft Word" w:date="2025-08-11T16:30:00Z" w16du:dateUtc="2025-08-11T21:30:00Z">
              <w:del w:id="8543" w:author="Jujia Li" w:date="2025-08-25T17:41:00Z" w16du:dateUtc="2025-08-25T22:41:00Z">
                <w:r w:rsidRPr="004D28DD" w:rsidDel="004E77FC">
                  <w:rPr>
                    <w:rFonts w:ascii="Times New Roman" w:hAnsi="Times New Roman" w:cs="Times New Roman"/>
                    <w:color w:val="000000"/>
                    <w:sz w:val="18"/>
                    <w:szCs w:val="18"/>
                    <w:rPrChange w:id="8544" w:author="Jujia Li" w:date="2025-08-10T15:16:00Z" w16du:dateUtc="2025-08-10T20:16:00Z">
                      <w:rPr>
                        <w:rFonts w:ascii="Aptos Narrow" w:hAnsi="Aptos Narrow"/>
                        <w:color w:val="000000"/>
                        <w:sz w:val="22"/>
                        <w:szCs w:val="22"/>
                      </w:rPr>
                    </w:rPrChange>
                  </w:rPr>
                  <w:delText>0.50</w:delText>
                </w:r>
              </w:del>
            </w:ins>
          </w:p>
        </w:tc>
      </w:tr>
      <w:tr w:rsidR="004D28DD" w:rsidRPr="006A0CE7" w:rsidDel="004E77FC" w14:paraId="723070B8" w14:textId="1FD147FF" w:rsidTr="005E344C">
        <w:trPr>
          <w:trHeight w:val="290"/>
          <w:ins w:id="8545" w:author="Microsoft Word" w:date="2025-08-11T16:30:00Z"/>
          <w:del w:id="8546" w:author="Jujia Li" w:date="2025-08-25T17:41:00Z"/>
        </w:trPr>
        <w:tc>
          <w:tcPr>
            <w:tcW w:w="808" w:type="pct"/>
            <w:noWrap/>
            <w:vAlign w:val="bottom"/>
          </w:tcPr>
          <w:p w14:paraId="5A1D5C51" w14:textId="505BE110" w:rsidR="004D28DD" w:rsidRPr="00221F0A" w:rsidDel="004E77FC" w:rsidRDefault="004D28DD" w:rsidP="004D28DD">
            <w:pPr>
              <w:spacing w:after="120" w:line="360" w:lineRule="auto"/>
              <w:contextualSpacing/>
              <w:rPr>
                <w:ins w:id="8547" w:author="Microsoft Word" w:date="2025-08-11T16:30:00Z" w16du:dateUtc="2025-08-11T21:30:00Z"/>
                <w:del w:id="8548" w:author="Jujia Li" w:date="2025-08-25T17:41:00Z" w16du:dateUtc="2025-08-25T22:41:00Z"/>
                <w:rFonts w:ascii="Times New Roman" w:eastAsia="Times New Roman" w:hAnsi="Times New Roman" w:cs="Times New Roman"/>
                <w:color w:val="000000"/>
                <w:kern w:val="0"/>
                <w:sz w:val="18"/>
                <w:szCs w:val="18"/>
                <w14:ligatures w14:val="none"/>
              </w:rPr>
            </w:pPr>
            <w:ins w:id="8549" w:author="Microsoft Word" w:date="2025-08-11T16:30:00Z" w16du:dateUtc="2025-08-11T21:30:00Z">
              <w:del w:id="8550" w:author="Jujia Li" w:date="2025-08-25T17:41:00Z" w16du:dateUtc="2025-08-25T22:41:00Z">
                <w:r w:rsidRPr="005E344C" w:rsidDel="004E77FC">
                  <w:rPr>
                    <w:rFonts w:ascii="Times New Roman" w:hAnsi="Times New Roman" w:cs="Times New Roman"/>
                    <w:color w:val="000000"/>
                    <w:sz w:val="18"/>
                    <w:szCs w:val="18"/>
                  </w:rPr>
                  <w:delText>FRANKLIN</w:delText>
                </w:r>
              </w:del>
            </w:ins>
          </w:p>
        </w:tc>
        <w:tc>
          <w:tcPr>
            <w:tcW w:w="566" w:type="pct"/>
            <w:vAlign w:val="bottom"/>
          </w:tcPr>
          <w:p w14:paraId="336B7807" w14:textId="0194C9F6" w:rsidR="004D28DD" w:rsidRPr="004D28DD" w:rsidDel="004E77FC" w:rsidRDefault="004D28DD" w:rsidP="004D28DD">
            <w:pPr>
              <w:spacing w:after="120" w:line="360" w:lineRule="auto"/>
              <w:contextualSpacing/>
              <w:jc w:val="right"/>
              <w:rPr>
                <w:ins w:id="8551" w:author="Microsoft Word" w:date="2025-08-11T16:30:00Z" w16du:dateUtc="2025-08-11T21:30:00Z"/>
                <w:del w:id="8552" w:author="Jujia Li" w:date="2025-08-25T17:41:00Z" w16du:dateUtc="2025-08-25T22:41:00Z"/>
                <w:rFonts w:ascii="Times New Roman" w:hAnsi="Times New Roman" w:cs="Times New Roman"/>
                <w:color w:val="000000"/>
                <w:sz w:val="18"/>
                <w:szCs w:val="18"/>
              </w:rPr>
            </w:pPr>
            <w:ins w:id="8553" w:author="Microsoft Word" w:date="2025-08-11T16:30:00Z" w16du:dateUtc="2025-08-11T21:30:00Z">
              <w:del w:id="8554" w:author="Jujia Li" w:date="2025-08-25T17:41:00Z" w16du:dateUtc="2025-08-25T22:41:00Z">
                <w:r w:rsidRPr="004D28DD" w:rsidDel="004E77FC">
                  <w:rPr>
                    <w:rFonts w:ascii="Times New Roman" w:hAnsi="Times New Roman" w:cs="Times New Roman"/>
                    <w:color w:val="000000"/>
                    <w:sz w:val="18"/>
                    <w:szCs w:val="18"/>
                    <w:rPrChange w:id="8555" w:author="Jujia Li" w:date="2025-08-10T15:16:00Z" w16du:dateUtc="2025-08-10T20:16:00Z">
                      <w:rPr>
                        <w:rFonts w:ascii="Aptos Narrow" w:hAnsi="Aptos Narrow"/>
                        <w:color w:val="000000"/>
                        <w:sz w:val="22"/>
                        <w:szCs w:val="22"/>
                      </w:rPr>
                    </w:rPrChange>
                  </w:rPr>
                  <w:delText>31453.36</w:delText>
                </w:r>
              </w:del>
            </w:ins>
          </w:p>
        </w:tc>
        <w:tc>
          <w:tcPr>
            <w:tcW w:w="454" w:type="pct"/>
            <w:noWrap/>
            <w:vAlign w:val="bottom"/>
          </w:tcPr>
          <w:p w14:paraId="3CE86DE6" w14:textId="65384BF7" w:rsidR="004D28DD" w:rsidRPr="004D28DD" w:rsidDel="004E77FC" w:rsidRDefault="004D28DD" w:rsidP="004D28DD">
            <w:pPr>
              <w:spacing w:after="120" w:line="360" w:lineRule="auto"/>
              <w:contextualSpacing/>
              <w:jc w:val="right"/>
              <w:rPr>
                <w:ins w:id="8556" w:author="Microsoft Word" w:date="2025-08-11T16:30:00Z" w16du:dateUtc="2025-08-11T21:30:00Z"/>
                <w:del w:id="8557" w:author="Jujia Li" w:date="2025-08-25T17:41:00Z" w16du:dateUtc="2025-08-25T22:41:00Z"/>
                <w:rFonts w:ascii="Times New Roman" w:hAnsi="Times New Roman" w:cs="Times New Roman"/>
                <w:color w:val="000000"/>
                <w:sz w:val="18"/>
                <w:szCs w:val="18"/>
              </w:rPr>
            </w:pPr>
            <w:ins w:id="8558" w:author="Microsoft Word" w:date="2025-08-11T16:30:00Z" w16du:dateUtc="2025-08-11T21:30:00Z">
              <w:del w:id="8559" w:author="Jujia Li" w:date="2025-08-25T17:41:00Z" w16du:dateUtc="2025-08-25T22:41:00Z">
                <w:r w:rsidRPr="004D28DD" w:rsidDel="004E77FC">
                  <w:rPr>
                    <w:rFonts w:ascii="Times New Roman" w:hAnsi="Times New Roman" w:cs="Times New Roman"/>
                    <w:color w:val="000000"/>
                    <w:sz w:val="18"/>
                    <w:szCs w:val="18"/>
                    <w:rPrChange w:id="8560" w:author="Jujia Li" w:date="2025-08-10T15:16:00Z" w16du:dateUtc="2025-08-10T20:16:00Z">
                      <w:rPr>
                        <w:rFonts w:ascii="Aptos Narrow" w:hAnsi="Aptos Narrow"/>
                        <w:color w:val="000000"/>
                        <w:sz w:val="22"/>
                        <w:szCs w:val="22"/>
                      </w:rPr>
                    </w:rPrChange>
                  </w:rPr>
                  <w:delText>14.04</w:delText>
                </w:r>
              </w:del>
            </w:ins>
          </w:p>
        </w:tc>
        <w:tc>
          <w:tcPr>
            <w:tcW w:w="308" w:type="pct"/>
            <w:gridSpan w:val="2"/>
            <w:noWrap/>
            <w:vAlign w:val="bottom"/>
          </w:tcPr>
          <w:p w14:paraId="3BCCE3BA" w14:textId="66513D24" w:rsidR="004D28DD" w:rsidRPr="004D28DD" w:rsidDel="004E77FC" w:rsidRDefault="004D28DD" w:rsidP="004D28DD">
            <w:pPr>
              <w:spacing w:after="120" w:line="360" w:lineRule="auto"/>
              <w:contextualSpacing/>
              <w:jc w:val="right"/>
              <w:rPr>
                <w:ins w:id="8561" w:author="Microsoft Word" w:date="2025-08-11T16:30:00Z" w16du:dateUtc="2025-08-11T21:30:00Z"/>
                <w:del w:id="8562" w:author="Jujia Li" w:date="2025-08-25T17:41:00Z" w16du:dateUtc="2025-08-25T22:41:00Z"/>
                <w:rFonts w:ascii="Times New Roman" w:hAnsi="Times New Roman" w:cs="Times New Roman"/>
                <w:color w:val="000000"/>
                <w:sz w:val="18"/>
                <w:szCs w:val="18"/>
              </w:rPr>
            </w:pPr>
            <w:ins w:id="8563" w:author="Microsoft Word" w:date="2025-08-11T16:30:00Z" w16du:dateUtc="2025-08-11T21:30:00Z">
              <w:del w:id="8564" w:author="Jujia Li" w:date="2025-08-25T17:41:00Z" w16du:dateUtc="2025-08-25T22:41:00Z">
                <w:r w:rsidRPr="004D28DD" w:rsidDel="004E77FC">
                  <w:rPr>
                    <w:rFonts w:ascii="Times New Roman" w:hAnsi="Times New Roman" w:cs="Times New Roman"/>
                    <w:color w:val="000000"/>
                    <w:sz w:val="18"/>
                    <w:szCs w:val="18"/>
                    <w:rPrChange w:id="8565" w:author="Jujia Li" w:date="2025-08-10T15:16:00Z" w16du:dateUtc="2025-08-10T20:16:00Z">
                      <w:rPr>
                        <w:rFonts w:ascii="Aptos Narrow" w:hAnsi="Aptos Narrow"/>
                        <w:color w:val="000000"/>
                        <w:sz w:val="22"/>
                        <w:szCs w:val="22"/>
                      </w:rPr>
                    </w:rPrChange>
                  </w:rPr>
                  <w:delText>1.21</w:delText>
                </w:r>
              </w:del>
            </w:ins>
          </w:p>
        </w:tc>
        <w:tc>
          <w:tcPr>
            <w:tcW w:w="380" w:type="pct"/>
            <w:noWrap/>
            <w:vAlign w:val="bottom"/>
          </w:tcPr>
          <w:p w14:paraId="3E4921E0" w14:textId="7BDBB140" w:rsidR="004D28DD" w:rsidRPr="004D28DD" w:rsidDel="004E77FC" w:rsidRDefault="004D28DD" w:rsidP="004D28DD">
            <w:pPr>
              <w:spacing w:after="120" w:line="360" w:lineRule="auto"/>
              <w:contextualSpacing/>
              <w:jc w:val="right"/>
              <w:rPr>
                <w:ins w:id="8566" w:author="Microsoft Word" w:date="2025-08-11T16:30:00Z" w16du:dateUtc="2025-08-11T21:30:00Z"/>
                <w:del w:id="8567" w:author="Jujia Li" w:date="2025-08-25T17:41:00Z" w16du:dateUtc="2025-08-25T22:41:00Z"/>
                <w:rFonts w:ascii="Times New Roman" w:hAnsi="Times New Roman" w:cs="Times New Roman"/>
                <w:color w:val="000000"/>
                <w:sz w:val="18"/>
                <w:szCs w:val="18"/>
              </w:rPr>
            </w:pPr>
            <w:ins w:id="8568" w:author="Microsoft Word" w:date="2025-08-11T16:30:00Z" w16du:dateUtc="2025-08-11T21:30:00Z">
              <w:del w:id="8569" w:author="Jujia Li" w:date="2025-08-25T17:41:00Z" w16du:dateUtc="2025-08-25T22:41:00Z">
                <w:r w:rsidRPr="004D28DD" w:rsidDel="004E77FC">
                  <w:rPr>
                    <w:rFonts w:ascii="Times New Roman" w:hAnsi="Times New Roman" w:cs="Times New Roman"/>
                    <w:color w:val="000000"/>
                    <w:sz w:val="18"/>
                    <w:szCs w:val="18"/>
                    <w:rPrChange w:id="8570" w:author="Jujia Li" w:date="2025-08-10T15:16:00Z" w16du:dateUtc="2025-08-10T20:16:00Z">
                      <w:rPr>
                        <w:rFonts w:ascii="Aptos Narrow" w:hAnsi="Aptos Narrow"/>
                        <w:color w:val="000000"/>
                        <w:sz w:val="22"/>
                        <w:szCs w:val="22"/>
                      </w:rPr>
                    </w:rPrChange>
                  </w:rPr>
                  <w:delText>10.70</w:delText>
                </w:r>
              </w:del>
            </w:ins>
          </w:p>
        </w:tc>
        <w:tc>
          <w:tcPr>
            <w:tcW w:w="315" w:type="pct"/>
            <w:gridSpan w:val="2"/>
            <w:noWrap/>
            <w:vAlign w:val="bottom"/>
          </w:tcPr>
          <w:p w14:paraId="16A556E9" w14:textId="4D6F21E2" w:rsidR="004D28DD" w:rsidRPr="004D28DD" w:rsidDel="004E77FC" w:rsidRDefault="004D28DD" w:rsidP="004D28DD">
            <w:pPr>
              <w:spacing w:after="120" w:line="360" w:lineRule="auto"/>
              <w:contextualSpacing/>
              <w:jc w:val="right"/>
              <w:rPr>
                <w:ins w:id="8571" w:author="Microsoft Word" w:date="2025-08-11T16:30:00Z" w16du:dateUtc="2025-08-11T21:30:00Z"/>
                <w:del w:id="8572" w:author="Jujia Li" w:date="2025-08-25T17:41:00Z" w16du:dateUtc="2025-08-25T22:41:00Z"/>
                <w:rFonts w:ascii="Times New Roman" w:hAnsi="Times New Roman" w:cs="Times New Roman"/>
                <w:color w:val="000000"/>
                <w:sz w:val="18"/>
                <w:szCs w:val="18"/>
              </w:rPr>
            </w:pPr>
            <w:ins w:id="8573" w:author="Microsoft Word" w:date="2025-08-11T16:30:00Z" w16du:dateUtc="2025-08-11T21:30:00Z">
              <w:del w:id="8574" w:author="Jujia Li" w:date="2025-08-25T17:41:00Z" w16du:dateUtc="2025-08-25T22:41:00Z">
                <w:r w:rsidRPr="004D28DD" w:rsidDel="004E77FC">
                  <w:rPr>
                    <w:rFonts w:ascii="Times New Roman" w:hAnsi="Times New Roman" w:cs="Times New Roman"/>
                    <w:color w:val="000000"/>
                    <w:sz w:val="18"/>
                    <w:szCs w:val="18"/>
                    <w:rPrChange w:id="8575" w:author="Jujia Li" w:date="2025-08-10T15:16:00Z" w16du:dateUtc="2025-08-10T20:16:00Z">
                      <w:rPr>
                        <w:rFonts w:ascii="Aptos Narrow" w:hAnsi="Aptos Narrow"/>
                        <w:color w:val="000000"/>
                        <w:sz w:val="22"/>
                        <w:szCs w:val="22"/>
                      </w:rPr>
                    </w:rPrChange>
                  </w:rPr>
                  <w:delText>0.93</w:delText>
                </w:r>
              </w:del>
            </w:ins>
          </w:p>
        </w:tc>
        <w:tc>
          <w:tcPr>
            <w:tcW w:w="380" w:type="pct"/>
            <w:noWrap/>
            <w:vAlign w:val="bottom"/>
          </w:tcPr>
          <w:p w14:paraId="6003D586" w14:textId="62AEDF2D" w:rsidR="004D28DD" w:rsidRPr="004D28DD" w:rsidDel="004E77FC" w:rsidRDefault="004D28DD" w:rsidP="004D28DD">
            <w:pPr>
              <w:spacing w:after="120" w:line="360" w:lineRule="auto"/>
              <w:contextualSpacing/>
              <w:jc w:val="right"/>
              <w:rPr>
                <w:ins w:id="8576" w:author="Microsoft Word" w:date="2025-08-11T16:30:00Z" w16du:dateUtc="2025-08-11T21:30:00Z"/>
                <w:del w:id="8577" w:author="Jujia Li" w:date="2025-08-25T17:41:00Z" w16du:dateUtc="2025-08-25T22:41:00Z"/>
                <w:rFonts w:ascii="Times New Roman" w:hAnsi="Times New Roman" w:cs="Times New Roman"/>
                <w:color w:val="000000"/>
                <w:sz w:val="18"/>
                <w:szCs w:val="18"/>
              </w:rPr>
            </w:pPr>
            <w:ins w:id="8578" w:author="Microsoft Word" w:date="2025-08-11T16:30:00Z" w16du:dateUtc="2025-08-11T21:30:00Z">
              <w:del w:id="8579" w:author="Jujia Li" w:date="2025-08-25T17:41:00Z" w16du:dateUtc="2025-08-25T22:41:00Z">
                <w:r w:rsidRPr="004D28DD" w:rsidDel="004E77FC">
                  <w:rPr>
                    <w:rFonts w:ascii="Times New Roman" w:hAnsi="Times New Roman" w:cs="Times New Roman"/>
                    <w:color w:val="000000"/>
                    <w:sz w:val="18"/>
                    <w:szCs w:val="18"/>
                    <w:rPrChange w:id="8580" w:author="Jujia Li" w:date="2025-08-10T15:16:00Z" w16du:dateUtc="2025-08-10T20:16:00Z">
                      <w:rPr>
                        <w:rFonts w:ascii="Aptos Narrow" w:hAnsi="Aptos Narrow"/>
                        <w:color w:val="000000"/>
                        <w:sz w:val="22"/>
                        <w:szCs w:val="22"/>
                      </w:rPr>
                    </w:rPrChange>
                  </w:rPr>
                  <w:delText>8.21</w:delText>
                </w:r>
              </w:del>
            </w:ins>
          </w:p>
        </w:tc>
        <w:tc>
          <w:tcPr>
            <w:tcW w:w="316" w:type="pct"/>
            <w:gridSpan w:val="2"/>
            <w:noWrap/>
            <w:vAlign w:val="bottom"/>
          </w:tcPr>
          <w:p w14:paraId="0E236E51" w14:textId="52A39BBC" w:rsidR="004D28DD" w:rsidRPr="004D28DD" w:rsidDel="004E77FC" w:rsidRDefault="004D28DD" w:rsidP="004D28DD">
            <w:pPr>
              <w:spacing w:after="120" w:line="360" w:lineRule="auto"/>
              <w:contextualSpacing/>
              <w:jc w:val="right"/>
              <w:rPr>
                <w:ins w:id="8581" w:author="Microsoft Word" w:date="2025-08-11T16:30:00Z" w16du:dateUtc="2025-08-11T21:30:00Z"/>
                <w:del w:id="8582" w:author="Jujia Li" w:date="2025-08-25T17:41:00Z" w16du:dateUtc="2025-08-25T22:41:00Z"/>
                <w:rFonts w:ascii="Times New Roman" w:hAnsi="Times New Roman" w:cs="Times New Roman"/>
                <w:color w:val="000000"/>
                <w:sz w:val="18"/>
                <w:szCs w:val="18"/>
              </w:rPr>
            </w:pPr>
            <w:ins w:id="8583" w:author="Microsoft Word" w:date="2025-08-11T16:30:00Z" w16du:dateUtc="2025-08-11T21:30:00Z">
              <w:del w:id="8584" w:author="Jujia Li" w:date="2025-08-25T17:41:00Z" w16du:dateUtc="2025-08-25T22:41:00Z">
                <w:r w:rsidRPr="004D28DD" w:rsidDel="004E77FC">
                  <w:rPr>
                    <w:rFonts w:ascii="Times New Roman" w:hAnsi="Times New Roman" w:cs="Times New Roman"/>
                    <w:color w:val="000000"/>
                    <w:sz w:val="18"/>
                    <w:szCs w:val="18"/>
                    <w:rPrChange w:id="8585" w:author="Jujia Li" w:date="2025-08-10T15:16:00Z" w16du:dateUtc="2025-08-10T20:16:00Z">
                      <w:rPr>
                        <w:rFonts w:ascii="Aptos Narrow" w:hAnsi="Aptos Narrow"/>
                        <w:color w:val="000000"/>
                        <w:sz w:val="22"/>
                        <w:szCs w:val="22"/>
                      </w:rPr>
                    </w:rPrChange>
                  </w:rPr>
                  <w:delText>0.72</w:delText>
                </w:r>
              </w:del>
            </w:ins>
          </w:p>
        </w:tc>
        <w:tc>
          <w:tcPr>
            <w:tcW w:w="380" w:type="pct"/>
            <w:noWrap/>
            <w:vAlign w:val="bottom"/>
          </w:tcPr>
          <w:p w14:paraId="004BDDD7" w14:textId="6313F69D" w:rsidR="004D28DD" w:rsidRPr="004D28DD" w:rsidDel="004E77FC" w:rsidRDefault="004D28DD" w:rsidP="004D28DD">
            <w:pPr>
              <w:spacing w:after="120" w:line="360" w:lineRule="auto"/>
              <w:contextualSpacing/>
              <w:jc w:val="right"/>
              <w:rPr>
                <w:ins w:id="8586" w:author="Microsoft Word" w:date="2025-08-11T16:30:00Z" w16du:dateUtc="2025-08-11T21:30:00Z"/>
                <w:del w:id="8587" w:author="Jujia Li" w:date="2025-08-25T17:41:00Z" w16du:dateUtc="2025-08-25T22:41:00Z"/>
                <w:rFonts w:ascii="Times New Roman" w:hAnsi="Times New Roman" w:cs="Times New Roman"/>
                <w:color w:val="000000"/>
                <w:sz w:val="18"/>
                <w:szCs w:val="18"/>
              </w:rPr>
            </w:pPr>
            <w:ins w:id="8588" w:author="Microsoft Word" w:date="2025-08-11T16:30:00Z" w16du:dateUtc="2025-08-11T21:30:00Z">
              <w:del w:id="8589" w:author="Jujia Li" w:date="2025-08-25T17:41:00Z" w16du:dateUtc="2025-08-25T22:41:00Z">
                <w:r w:rsidRPr="004D28DD" w:rsidDel="004E77FC">
                  <w:rPr>
                    <w:rFonts w:ascii="Times New Roman" w:hAnsi="Times New Roman" w:cs="Times New Roman"/>
                    <w:color w:val="000000"/>
                    <w:sz w:val="18"/>
                    <w:szCs w:val="18"/>
                    <w:rPrChange w:id="8590" w:author="Jujia Li" w:date="2025-08-10T15:16:00Z" w16du:dateUtc="2025-08-10T20:16:00Z">
                      <w:rPr>
                        <w:rFonts w:ascii="Aptos Narrow" w:hAnsi="Aptos Narrow"/>
                        <w:color w:val="000000"/>
                        <w:sz w:val="22"/>
                        <w:szCs w:val="22"/>
                      </w:rPr>
                    </w:rPrChange>
                  </w:rPr>
                  <w:delText>7.30</w:delText>
                </w:r>
              </w:del>
            </w:ins>
          </w:p>
        </w:tc>
        <w:tc>
          <w:tcPr>
            <w:tcW w:w="321" w:type="pct"/>
            <w:noWrap/>
            <w:vAlign w:val="bottom"/>
          </w:tcPr>
          <w:p w14:paraId="798A2E5C" w14:textId="73421741" w:rsidR="004D28DD" w:rsidRPr="004D28DD" w:rsidDel="004E77FC" w:rsidRDefault="004D28DD" w:rsidP="004D28DD">
            <w:pPr>
              <w:spacing w:after="120" w:line="360" w:lineRule="auto"/>
              <w:contextualSpacing/>
              <w:jc w:val="right"/>
              <w:rPr>
                <w:ins w:id="8591" w:author="Microsoft Word" w:date="2025-08-11T16:30:00Z" w16du:dateUtc="2025-08-11T21:30:00Z"/>
                <w:del w:id="8592" w:author="Jujia Li" w:date="2025-08-25T17:41:00Z" w16du:dateUtc="2025-08-25T22:41:00Z"/>
                <w:rFonts w:ascii="Times New Roman" w:hAnsi="Times New Roman" w:cs="Times New Roman"/>
                <w:color w:val="000000"/>
                <w:sz w:val="18"/>
                <w:szCs w:val="18"/>
              </w:rPr>
            </w:pPr>
            <w:ins w:id="8593" w:author="Microsoft Word" w:date="2025-08-11T16:30:00Z" w16du:dateUtc="2025-08-11T21:30:00Z">
              <w:del w:id="8594" w:author="Jujia Li" w:date="2025-08-25T17:41:00Z" w16du:dateUtc="2025-08-25T22:41:00Z">
                <w:r w:rsidRPr="004D28DD" w:rsidDel="004E77FC">
                  <w:rPr>
                    <w:rFonts w:ascii="Times New Roman" w:hAnsi="Times New Roman" w:cs="Times New Roman"/>
                    <w:color w:val="000000"/>
                    <w:sz w:val="18"/>
                    <w:szCs w:val="18"/>
                    <w:rPrChange w:id="8595" w:author="Jujia Li" w:date="2025-08-10T15:16:00Z" w16du:dateUtc="2025-08-10T20:16:00Z">
                      <w:rPr>
                        <w:rFonts w:ascii="Aptos Narrow" w:hAnsi="Aptos Narrow"/>
                        <w:color w:val="000000"/>
                        <w:sz w:val="22"/>
                        <w:szCs w:val="22"/>
                      </w:rPr>
                    </w:rPrChange>
                  </w:rPr>
                  <w:delText>0.64</w:delText>
                </w:r>
              </w:del>
            </w:ins>
          </w:p>
        </w:tc>
        <w:tc>
          <w:tcPr>
            <w:tcW w:w="428" w:type="pct"/>
            <w:noWrap/>
            <w:vAlign w:val="bottom"/>
          </w:tcPr>
          <w:p w14:paraId="45217489" w14:textId="433C9431" w:rsidR="004D28DD" w:rsidRPr="004D28DD" w:rsidDel="004E77FC" w:rsidRDefault="004D28DD" w:rsidP="004D28DD">
            <w:pPr>
              <w:spacing w:after="120" w:line="360" w:lineRule="auto"/>
              <w:contextualSpacing/>
              <w:jc w:val="right"/>
              <w:rPr>
                <w:ins w:id="8596" w:author="Microsoft Word" w:date="2025-08-11T16:30:00Z" w16du:dateUtc="2025-08-11T21:30:00Z"/>
                <w:del w:id="8597" w:author="Jujia Li" w:date="2025-08-25T17:41:00Z" w16du:dateUtc="2025-08-25T22:41:00Z"/>
                <w:rFonts w:ascii="Times New Roman" w:hAnsi="Times New Roman" w:cs="Times New Roman"/>
                <w:color w:val="000000"/>
                <w:sz w:val="18"/>
                <w:szCs w:val="18"/>
              </w:rPr>
            </w:pPr>
            <w:ins w:id="8598" w:author="Microsoft Word" w:date="2025-08-11T16:30:00Z" w16du:dateUtc="2025-08-11T21:30:00Z">
              <w:del w:id="8599" w:author="Jujia Li" w:date="2025-08-25T17:41:00Z" w16du:dateUtc="2025-08-25T22:41:00Z">
                <w:r w:rsidRPr="004D28DD" w:rsidDel="004E77FC">
                  <w:rPr>
                    <w:rFonts w:ascii="Times New Roman" w:hAnsi="Times New Roman" w:cs="Times New Roman"/>
                    <w:color w:val="000000"/>
                    <w:sz w:val="18"/>
                    <w:szCs w:val="18"/>
                    <w:rPrChange w:id="8600" w:author="Jujia Li" w:date="2025-08-10T15:16:00Z" w16du:dateUtc="2025-08-10T20:16:00Z">
                      <w:rPr>
                        <w:rFonts w:ascii="Aptos Narrow" w:hAnsi="Aptos Narrow"/>
                        <w:color w:val="000000"/>
                        <w:sz w:val="22"/>
                        <w:szCs w:val="22"/>
                      </w:rPr>
                    </w:rPrChange>
                  </w:rPr>
                  <w:delText>40.25</w:delText>
                </w:r>
              </w:del>
            </w:ins>
          </w:p>
        </w:tc>
        <w:tc>
          <w:tcPr>
            <w:tcW w:w="344" w:type="pct"/>
            <w:vAlign w:val="bottom"/>
          </w:tcPr>
          <w:p w14:paraId="2F809066" w14:textId="5E989D24" w:rsidR="004D28DD" w:rsidRPr="004D28DD" w:rsidDel="004E77FC" w:rsidRDefault="004D28DD" w:rsidP="004D28DD">
            <w:pPr>
              <w:spacing w:after="120" w:line="360" w:lineRule="auto"/>
              <w:contextualSpacing/>
              <w:jc w:val="right"/>
              <w:rPr>
                <w:ins w:id="8601" w:author="Microsoft Word" w:date="2025-08-11T16:30:00Z" w16du:dateUtc="2025-08-11T21:30:00Z"/>
                <w:del w:id="8602" w:author="Jujia Li" w:date="2025-08-25T17:41:00Z" w16du:dateUtc="2025-08-25T22:41:00Z"/>
                <w:rFonts w:ascii="Times New Roman" w:hAnsi="Times New Roman" w:cs="Times New Roman"/>
                <w:color w:val="000000"/>
                <w:sz w:val="18"/>
                <w:szCs w:val="18"/>
              </w:rPr>
            </w:pPr>
            <w:ins w:id="8603" w:author="Microsoft Word" w:date="2025-08-11T16:30:00Z" w16du:dateUtc="2025-08-11T21:30:00Z">
              <w:del w:id="8604" w:author="Jujia Li" w:date="2025-08-25T17:41:00Z" w16du:dateUtc="2025-08-25T22:41:00Z">
                <w:r w:rsidRPr="004D28DD" w:rsidDel="004E77FC">
                  <w:rPr>
                    <w:rFonts w:ascii="Times New Roman" w:hAnsi="Times New Roman" w:cs="Times New Roman"/>
                    <w:color w:val="000000"/>
                    <w:sz w:val="18"/>
                    <w:szCs w:val="18"/>
                    <w:rPrChange w:id="8605" w:author="Jujia Li" w:date="2025-08-10T15:16:00Z" w16du:dateUtc="2025-08-10T20:16:00Z">
                      <w:rPr>
                        <w:rFonts w:ascii="Aptos Narrow" w:hAnsi="Aptos Narrow"/>
                        <w:color w:val="000000"/>
                        <w:sz w:val="22"/>
                        <w:szCs w:val="22"/>
                      </w:rPr>
                    </w:rPrChange>
                  </w:rPr>
                  <w:delText>0.88</w:delText>
                </w:r>
              </w:del>
            </w:ins>
          </w:p>
        </w:tc>
      </w:tr>
      <w:tr w:rsidR="004D28DD" w:rsidRPr="006A0CE7" w:rsidDel="004E77FC" w14:paraId="08A8FAA0" w14:textId="5C7F669F" w:rsidTr="005E344C">
        <w:trPr>
          <w:trHeight w:val="290"/>
          <w:ins w:id="8606" w:author="Microsoft Word" w:date="2025-08-11T16:30:00Z"/>
          <w:del w:id="8607" w:author="Jujia Li" w:date="2025-08-25T17:41:00Z"/>
        </w:trPr>
        <w:tc>
          <w:tcPr>
            <w:tcW w:w="808" w:type="pct"/>
            <w:noWrap/>
            <w:vAlign w:val="bottom"/>
            <w:hideMark/>
          </w:tcPr>
          <w:p w14:paraId="4761309D" w14:textId="00D9ED48" w:rsidR="004D28DD" w:rsidRPr="00221F0A" w:rsidDel="004E77FC" w:rsidRDefault="004D28DD" w:rsidP="004D28DD">
            <w:pPr>
              <w:spacing w:after="120" w:line="360" w:lineRule="auto"/>
              <w:contextualSpacing/>
              <w:rPr>
                <w:ins w:id="8608" w:author="Microsoft Word" w:date="2025-08-11T16:30:00Z" w16du:dateUtc="2025-08-11T21:30:00Z"/>
                <w:del w:id="8609" w:author="Jujia Li" w:date="2025-08-25T17:41:00Z" w16du:dateUtc="2025-08-25T22:41:00Z"/>
                <w:rFonts w:ascii="Times New Roman" w:eastAsia="Times New Roman" w:hAnsi="Times New Roman" w:cs="Times New Roman"/>
                <w:color w:val="000000"/>
                <w:kern w:val="0"/>
                <w:sz w:val="18"/>
                <w:szCs w:val="18"/>
                <w14:ligatures w14:val="none"/>
              </w:rPr>
            </w:pPr>
            <w:ins w:id="8610" w:author="Microsoft Word" w:date="2025-08-11T16:30:00Z" w16du:dateUtc="2025-08-11T21:30:00Z">
              <w:del w:id="8611" w:author="Jujia Li" w:date="2025-08-25T17:41:00Z" w16du:dateUtc="2025-08-25T22:41:00Z">
                <w:r w:rsidRPr="005E344C" w:rsidDel="004E77FC">
                  <w:rPr>
                    <w:rFonts w:ascii="Times New Roman" w:hAnsi="Times New Roman" w:cs="Times New Roman"/>
                    <w:color w:val="000000"/>
                    <w:sz w:val="18"/>
                    <w:szCs w:val="18"/>
                  </w:rPr>
                  <w:delText>JACKSON</w:delText>
                </w:r>
              </w:del>
            </w:ins>
          </w:p>
        </w:tc>
        <w:tc>
          <w:tcPr>
            <w:tcW w:w="566" w:type="pct"/>
            <w:vAlign w:val="bottom"/>
          </w:tcPr>
          <w:p w14:paraId="7692D4EB" w14:textId="4FA069EC" w:rsidR="004D28DD" w:rsidRPr="004D28DD" w:rsidDel="004E77FC" w:rsidRDefault="004D28DD" w:rsidP="004D28DD">
            <w:pPr>
              <w:spacing w:after="120" w:line="360" w:lineRule="auto"/>
              <w:contextualSpacing/>
              <w:jc w:val="right"/>
              <w:rPr>
                <w:ins w:id="8612" w:author="Microsoft Word" w:date="2025-08-11T16:30:00Z" w16du:dateUtc="2025-08-11T21:30:00Z"/>
                <w:del w:id="8613" w:author="Jujia Li" w:date="2025-08-25T17:41:00Z" w16du:dateUtc="2025-08-25T22:41:00Z"/>
                <w:rFonts w:ascii="Times New Roman" w:hAnsi="Times New Roman" w:cs="Times New Roman"/>
                <w:sz w:val="18"/>
                <w:szCs w:val="18"/>
              </w:rPr>
            </w:pPr>
            <w:ins w:id="8614" w:author="Microsoft Word" w:date="2025-08-11T16:30:00Z" w16du:dateUtc="2025-08-11T21:30:00Z">
              <w:del w:id="8615" w:author="Jujia Li" w:date="2025-08-25T17:41:00Z" w16du:dateUtc="2025-08-25T22:41:00Z">
                <w:r w:rsidRPr="004D28DD" w:rsidDel="004E77FC">
                  <w:rPr>
                    <w:rFonts w:ascii="Times New Roman" w:hAnsi="Times New Roman" w:cs="Times New Roman"/>
                    <w:color w:val="000000"/>
                    <w:sz w:val="18"/>
                    <w:szCs w:val="18"/>
                    <w:rPrChange w:id="8616" w:author="Jujia Li" w:date="2025-08-10T15:16:00Z" w16du:dateUtc="2025-08-10T20:16:00Z">
                      <w:rPr>
                        <w:rFonts w:ascii="Aptos Narrow" w:hAnsi="Aptos Narrow"/>
                        <w:color w:val="000000"/>
                        <w:sz w:val="22"/>
                        <w:szCs w:val="22"/>
                      </w:rPr>
                    </w:rPrChange>
                  </w:rPr>
                  <w:delText>51765.90</w:delText>
                </w:r>
              </w:del>
            </w:ins>
          </w:p>
        </w:tc>
        <w:tc>
          <w:tcPr>
            <w:tcW w:w="454" w:type="pct"/>
            <w:noWrap/>
            <w:vAlign w:val="bottom"/>
            <w:hideMark/>
          </w:tcPr>
          <w:p w14:paraId="79FF2C0F" w14:textId="6F958A8F" w:rsidR="004D28DD" w:rsidRPr="004D28DD" w:rsidDel="004E77FC" w:rsidRDefault="004D28DD" w:rsidP="004D28DD">
            <w:pPr>
              <w:spacing w:after="120" w:line="360" w:lineRule="auto"/>
              <w:contextualSpacing/>
              <w:jc w:val="right"/>
              <w:rPr>
                <w:ins w:id="8617" w:author="Microsoft Word" w:date="2025-08-11T16:30:00Z" w16du:dateUtc="2025-08-11T21:30:00Z"/>
                <w:del w:id="8618" w:author="Jujia Li" w:date="2025-08-25T17:41:00Z" w16du:dateUtc="2025-08-25T22:41:00Z"/>
                <w:rFonts w:ascii="Times New Roman" w:eastAsia="Times New Roman" w:hAnsi="Times New Roman" w:cs="Times New Roman"/>
                <w:color w:val="000000"/>
                <w:kern w:val="0"/>
                <w:sz w:val="18"/>
                <w:szCs w:val="18"/>
                <w14:ligatures w14:val="none"/>
              </w:rPr>
            </w:pPr>
            <w:ins w:id="8619" w:author="Microsoft Word" w:date="2025-08-11T16:30:00Z" w16du:dateUtc="2025-08-11T21:30:00Z">
              <w:del w:id="8620" w:author="Jujia Li" w:date="2025-08-25T17:41:00Z" w16du:dateUtc="2025-08-25T22:41:00Z">
                <w:r w:rsidRPr="004D28DD" w:rsidDel="004E77FC">
                  <w:rPr>
                    <w:rFonts w:ascii="Times New Roman" w:hAnsi="Times New Roman" w:cs="Times New Roman"/>
                    <w:color w:val="000000"/>
                    <w:sz w:val="18"/>
                    <w:szCs w:val="18"/>
                    <w:rPrChange w:id="8621" w:author="Jujia Li" w:date="2025-08-10T15:16:00Z" w16du:dateUtc="2025-08-10T20:16:00Z">
                      <w:rPr>
                        <w:rFonts w:ascii="Aptos Narrow" w:hAnsi="Aptos Narrow"/>
                        <w:color w:val="000000"/>
                        <w:sz w:val="22"/>
                        <w:szCs w:val="22"/>
                      </w:rPr>
                    </w:rPrChange>
                  </w:rPr>
                  <w:delText>21.76</w:delText>
                </w:r>
              </w:del>
            </w:ins>
          </w:p>
        </w:tc>
        <w:tc>
          <w:tcPr>
            <w:tcW w:w="308" w:type="pct"/>
            <w:gridSpan w:val="2"/>
            <w:noWrap/>
            <w:vAlign w:val="bottom"/>
            <w:hideMark/>
          </w:tcPr>
          <w:p w14:paraId="4D4A42D8" w14:textId="0C031C31" w:rsidR="004D28DD" w:rsidRPr="004D28DD" w:rsidDel="004E77FC" w:rsidRDefault="004D28DD" w:rsidP="004D28DD">
            <w:pPr>
              <w:spacing w:after="120" w:line="360" w:lineRule="auto"/>
              <w:contextualSpacing/>
              <w:jc w:val="right"/>
              <w:rPr>
                <w:ins w:id="8622" w:author="Microsoft Word" w:date="2025-08-11T16:30:00Z" w16du:dateUtc="2025-08-11T21:30:00Z"/>
                <w:del w:id="8623" w:author="Jujia Li" w:date="2025-08-25T17:41:00Z" w16du:dateUtc="2025-08-25T22:41:00Z"/>
                <w:rFonts w:ascii="Times New Roman" w:eastAsia="Times New Roman" w:hAnsi="Times New Roman" w:cs="Times New Roman"/>
                <w:color w:val="000000"/>
                <w:kern w:val="0"/>
                <w:sz w:val="18"/>
                <w:szCs w:val="18"/>
                <w14:ligatures w14:val="none"/>
              </w:rPr>
            </w:pPr>
            <w:ins w:id="8624" w:author="Microsoft Word" w:date="2025-08-11T16:30:00Z" w16du:dateUtc="2025-08-11T21:30:00Z">
              <w:del w:id="8625" w:author="Jujia Li" w:date="2025-08-25T17:41:00Z" w16du:dateUtc="2025-08-25T22:41:00Z">
                <w:r w:rsidRPr="004D28DD" w:rsidDel="004E77FC">
                  <w:rPr>
                    <w:rFonts w:ascii="Times New Roman" w:hAnsi="Times New Roman" w:cs="Times New Roman"/>
                    <w:color w:val="000000"/>
                    <w:sz w:val="18"/>
                    <w:szCs w:val="18"/>
                    <w:rPrChange w:id="8626" w:author="Jujia Li" w:date="2025-08-10T15:16:00Z" w16du:dateUtc="2025-08-10T20:16:00Z">
                      <w:rPr>
                        <w:rFonts w:ascii="Aptos Narrow" w:hAnsi="Aptos Narrow"/>
                        <w:color w:val="000000"/>
                        <w:sz w:val="22"/>
                        <w:szCs w:val="22"/>
                      </w:rPr>
                    </w:rPrChange>
                  </w:rPr>
                  <w:delText>1.14</w:delText>
                </w:r>
              </w:del>
            </w:ins>
          </w:p>
        </w:tc>
        <w:tc>
          <w:tcPr>
            <w:tcW w:w="380" w:type="pct"/>
            <w:noWrap/>
            <w:vAlign w:val="bottom"/>
            <w:hideMark/>
          </w:tcPr>
          <w:p w14:paraId="34F33B00" w14:textId="0A2404B3" w:rsidR="004D28DD" w:rsidRPr="004D28DD" w:rsidDel="004E77FC" w:rsidRDefault="004D28DD" w:rsidP="004D28DD">
            <w:pPr>
              <w:spacing w:after="120" w:line="360" w:lineRule="auto"/>
              <w:contextualSpacing/>
              <w:jc w:val="right"/>
              <w:rPr>
                <w:ins w:id="8627" w:author="Microsoft Word" w:date="2025-08-11T16:30:00Z" w16du:dateUtc="2025-08-11T21:30:00Z"/>
                <w:del w:id="8628" w:author="Jujia Li" w:date="2025-08-25T17:41:00Z" w16du:dateUtc="2025-08-25T22:41:00Z"/>
                <w:rFonts w:ascii="Times New Roman" w:eastAsia="Times New Roman" w:hAnsi="Times New Roman" w:cs="Times New Roman"/>
                <w:color w:val="000000"/>
                <w:kern w:val="0"/>
                <w:sz w:val="18"/>
                <w:szCs w:val="18"/>
                <w14:ligatures w14:val="none"/>
              </w:rPr>
            </w:pPr>
            <w:ins w:id="8629" w:author="Microsoft Word" w:date="2025-08-11T16:30:00Z" w16du:dateUtc="2025-08-11T21:30:00Z">
              <w:del w:id="8630" w:author="Jujia Li" w:date="2025-08-25T17:41:00Z" w16du:dateUtc="2025-08-25T22:41:00Z">
                <w:r w:rsidRPr="004D28DD" w:rsidDel="004E77FC">
                  <w:rPr>
                    <w:rFonts w:ascii="Times New Roman" w:hAnsi="Times New Roman" w:cs="Times New Roman"/>
                    <w:color w:val="000000"/>
                    <w:sz w:val="18"/>
                    <w:szCs w:val="18"/>
                    <w:rPrChange w:id="8631" w:author="Jujia Li" w:date="2025-08-10T15:16:00Z" w16du:dateUtc="2025-08-10T20:16:00Z">
                      <w:rPr>
                        <w:rFonts w:ascii="Aptos Narrow" w:hAnsi="Aptos Narrow"/>
                        <w:color w:val="000000"/>
                        <w:sz w:val="22"/>
                        <w:szCs w:val="22"/>
                      </w:rPr>
                    </w:rPrChange>
                  </w:rPr>
                  <w:delText>21.74</w:delText>
                </w:r>
              </w:del>
            </w:ins>
          </w:p>
        </w:tc>
        <w:tc>
          <w:tcPr>
            <w:tcW w:w="315" w:type="pct"/>
            <w:gridSpan w:val="2"/>
            <w:noWrap/>
            <w:vAlign w:val="bottom"/>
            <w:hideMark/>
          </w:tcPr>
          <w:p w14:paraId="722B435E" w14:textId="60D72A4F" w:rsidR="004D28DD" w:rsidRPr="004D28DD" w:rsidDel="004E77FC" w:rsidRDefault="004D28DD" w:rsidP="004D28DD">
            <w:pPr>
              <w:spacing w:after="120" w:line="360" w:lineRule="auto"/>
              <w:contextualSpacing/>
              <w:jc w:val="right"/>
              <w:rPr>
                <w:ins w:id="8632" w:author="Microsoft Word" w:date="2025-08-11T16:30:00Z" w16du:dateUtc="2025-08-11T21:30:00Z"/>
                <w:del w:id="8633" w:author="Jujia Li" w:date="2025-08-25T17:41:00Z" w16du:dateUtc="2025-08-25T22:41:00Z"/>
                <w:rFonts w:ascii="Times New Roman" w:eastAsia="Times New Roman" w:hAnsi="Times New Roman" w:cs="Times New Roman"/>
                <w:color w:val="000000"/>
                <w:kern w:val="0"/>
                <w:sz w:val="18"/>
                <w:szCs w:val="18"/>
                <w14:ligatures w14:val="none"/>
              </w:rPr>
            </w:pPr>
            <w:ins w:id="8634" w:author="Microsoft Word" w:date="2025-08-11T16:30:00Z" w16du:dateUtc="2025-08-11T21:30:00Z">
              <w:del w:id="8635" w:author="Jujia Li" w:date="2025-08-25T17:41:00Z" w16du:dateUtc="2025-08-25T22:41:00Z">
                <w:r w:rsidRPr="004D28DD" w:rsidDel="004E77FC">
                  <w:rPr>
                    <w:rFonts w:ascii="Times New Roman" w:hAnsi="Times New Roman" w:cs="Times New Roman"/>
                    <w:color w:val="000000"/>
                    <w:sz w:val="18"/>
                    <w:szCs w:val="18"/>
                    <w:rPrChange w:id="8636" w:author="Jujia Li" w:date="2025-08-10T15:16:00Z" w16du:dateUtc="2025-08-10T20:16:00Z">
                      <w:rPr>
                        <w:rFonts w:ascii="Aptos Narrow" w:hAnsi="Aptos Narrow"/>
                        <w:color w:val="000000"/>
                        <w:sz w:val="22"/>
                        <w:szCs w:val="22"/>
                      </w:rPr>
                    </w:rPrChange>
                  </w:rPr>
                  <w:delText>1.15</w:delText>
                </w:r>
              </w:del>
            </w:ins>
          </w:p>
        </w:tc>
        <w:tc>
          <w:tcPr>
            <w:tcW w:w="380" w:type="pct"/>
            <w:noWrap/>
            <w:vAlign w:val="bottom"/>
            <w:hideMark/>
          </w:tcPr>
          <w:p w14:paraId="00C45B39" w14:textId="57285E6C" w:rsidR="004D28DD" w:rsidRPr="004D28DD" w:rsidDel="004E77FC" w:rsidRDefault="004D28DD" w:rsidP="004D28DD">
            <w:pPr>
              <w:spacing w:after="120" w:line="360" w:lineRule="auto"/>
              <w:contextualSpacing/>
              <w:jc w:val="right"/>
              <w:rPr>
                <w:ins w:id="8637" w:author="Microsoft Word" w:date="2025-08-11T16:30:00Z" w16du:dateUtc="2025-08-11T21:30:00Z"/>
                <w:del w:id="8638" w:author="Jujia Li" w:date="2025-08-25T17:41:00Z" w16du:dateUtc="2025-08-25T22:41:00Z"/>
                <w:rFonts w:ascii="Times New Roman" w:eastAsia="Times New Roman" w:hAnsi="Times New Roman" w:cs="Times New Roman"/>
                <w:color w:val="000000"/>
                <w:kern w:val="0"/>
                <w:sz w:val="18"/>
                <w:szCs w:val="18"/>
                <w14:ligatures w14:val="none"/>
              </w:rPr>
            </w:pPr>
            <w:ins w:id="8639" w:author="Microsoft Word" w:date="2025-08-11T16:30:00Z" w16du:dateUtc="2025-08-11T21:30:00Z">
              <w:del w:id="8640" w:author="Jujia Li" w:date="2025-08-25T17:41:00Z" w16du:dateUtc="2025-08-25T22:41:00Z">
                <w:r w:rsidRPr="004D28DD" w:rsidDel="004E77FC">
                  <w:rPr>
                    <w:rFonts w:ascii="Times New Roman" w:hAnsi="Times New Roman" w:cs="Times New Roman"/>
                    <w:color w:val="000000"/>
                    <w:sz w:val="18"/>
                    <w:szCs w:val="18"/>
                    <w:rPrChange w:id="8641" w:author="Jujia Li" w:date="2025-08-10T15:16:00Z" w16du:dateUtc="2025-08-10T20:16:00Z">
                      <w:rPr>
                        <w:rFonts w:ascii="Aptos Narrow" w:hAnsi="Aptos Narrow"/>
                        <w:color w:val="000000"/>
                        <w:sz w:val="22"/>
                        <w:szCs w:val="22"/>
                      </w:rPr>
                    </w:rPrChange>
                  </w:rPr>
                  <w:delText>19.68</w:delText>
                </w:r>
              </w:del>
            </w:ins>
          </w:p>
        </w:tc>
        <w:tc>
          <w:tcPr>
            <w:tcW w:w="316" w:type="pct"/>
            <w:gridSpan w:val="2"/>
            <w:noWrap/>
            <w:vAlign w:val="bottom"/>
            <w:hideMark/>
          </w:tcPr>
          <w:p w14:paraId="07EC46BE" w14:textId="251D5A24" w:rsidR="004D28DD" w:rsidRPr="004D28DD" w:rsidDel="004E77FC" w:rsidRDefault="004D28DD" w:rsidP="004D28DD">
            <w:pPr>
              <w:spacing w:after="120" w:line="360" w:lineRule="auto"/>
              <w:contextualSpacing/>
              <w:jc w:val="right"/>
              <w:rPr>
                <w:ins w:id="8642" w:author="Microsoft Word" w:date="2025-08-11T16:30:00Z" w16du:dateUtc="2025-08-11T21:30:00Z"/>
                <w:del w:id="8643" w:author="Jujia Li" w:date="2025-08-25T17:41:00Z" w16du:dateUtc="2025-08-25T22:41:00Z"/>
                <w:rFonts w:ascii="Times New Roman" w:eastAsia="Times New Roman" w:hAnsi="Times New Roman" w:cs="Times New Roman"/>
                <w:color w:val="000000"/>
                <w:kern w:val="0"/>
                <w:sz w:val="18"/>
                <w:szCs w:val="18"/>
                <w14:ligatures w14:val="none"/>
              </w:rPr>
            </w:pPr>
            <w:ins w:id="8644" w:author="Microsoft Word" w:date="2025-08-11T16:30:00Z" w16du:dateUtc="2025-08-11T21:30:00Z">
              <w:del w:id="8645" w:author="Jujia Li" w:date="2025-08-25T17:41:00Z" w16du:dateUtc="2025-08-25T22:41:00Z">
                <w:r w:rsidRPr="004D28DD" w:rsidDel="004E77FC">
                  <w:rPr>
                    <w:rFonts w:ascii="Times New Roman" w:hAnsi="Times New Roman" w:cs="Times New Roman"/>
                    <w:color w:val="000000"/>
                    <w:sz w:val="18"/>
                    <w:szCs w:val="18"/>
                    <w:rPrChange w:id="8646" w:author="Jujia Li" w:date="2025-08-10T15:16:00Z" w16du:dateUtc="2025-08-10T20:16:00Z">
                      <w:rPr>
                        <w:rFonts w:ascii="Aptos Narrow" w:hAnsi="Aptos Narrow"/>
                        <w:color w:val="000000"/>
                        <w:sz w:val="22"/>
                        <w:szCs w:val="22"/>
                      </w:rPr>
                    </w:rPrChange>
                  </w:rPr>
                  <w:delText>1.04</w:delText>
                </w:r>
              </w:del>
            </w:ins>
          </w:p>
        </w:tc>
        <w:tc>
          <w:tcPr>
            <w:tcW w:w="380" w:type="pct"/>
            <w:noWrap/>
            <w:vAlign w:val="bottom"/>
            <w:hideMark/>
          </w:tcPr>
          <w:p w14:paraId="0E62A0DF" w14:textId="18F2D688" w:rsidR="004D28DD" w:rsidRPr="004D28DD" w:rsidDel="004E77FC" w:rsidRDefault="004D28DD" w:rsidP="004D28DD">
            <w:pPr>
              <w:spacing w:after="120" w:line="360" w:lineRule="auto"/>
              <w:contextualSpacing/>
              <w:jc w:val="right"/>
              <w:rPr>
                <w:ins w:id="8647" w:author="Microsoft Word" w:date="2025-08-11T16:30:00Z" w16du:dateUtc="2025-08-11T21:30:00Z"/>
                <w:del w:id="8648" w:author="Jujia Li" w:date="2025-08-25T17:41:00Z" w16du:dateUtc="2025-08-25T22:41:00Z"/>
                <w:rFonts w:ascii="Times New Roman" w:eastAsia="Times New Roman" w:hAnsi="Times New Roman" w:cs="Times New Roman"/>
                <w:color w:val="000000"/>
                <w:kern w:val="0"/>
                <w:sz w:val="18"/>
                <w:szCs w:val="18"/>
                <w14:ligatures w14:val="none"/>
              </w:rPr>
            </w:pPr>
            <w:ins w:id="8649" w:author="Microsoft Word" w:date="2025-08-11T16:30:00Z" w16du:dateUtc="2025-08-11T21:30:00Z">
              <w:del w:id="8650" w:author="Jujia Li" w:date="2025-08-25T17:41:00Z" w16du:dateUtc="2025-08-25T22:41:00Z">
                <w:r w:rsidRPr="004D28DD" w:rsidDel="004E77FC">
                  <w:rPr>
                    <w:rFonts w:ascii="Times New Roman" w:hAnsi="Times New Roman" w:cs="Times New Roman"/>
                    <w:color w:val="000000"/>
                    <w:sz w:val="18"/>
                    <w:szCs w:val="18"/>
                    <w:rPrChange w:id="8651" w:author="Jujia Li" w:date="2025-08-10T15:16:00Z" w16du:dateUtc="2025-08-10T20:16:00Z">
                      <w:rPr>
                        <w:rFonts w:ascii="Aptos Narrow" w:hAnsi="Aptos Narrow"/>
                        <w:color w:val="000000"/>
                        <w:sz w:val="22"/>
                        <w:szCs w:val="22"/>
                      </w:rPr>
                    </w:rPrChange>
                  </w:rPr>
                  <w:delText>16.86</w:delText>
                </w:r>
              </w:del>
            </w:ins>
          </w:p>
        </w:tc>
        <w:tc>
          <w:tcPr>
            <w:tcW w:w="321" w:type="pct"/>
            <w:noWrap/>
            <w:vAlign w:val="bottom"/>
            <w:hideMark/>
          </w:tcPr>
          <w:p w14:paraId="78C252AD" w14:textId="6A9BD9B3" w:rsidR="004D28DD" w:rsidRPr="004D28DD" w:rsidDel="004E77FC" w:rsidRDefault="004D28DD" w:rsidP="004D28DD">
            <w:pPr>
              <w:spacing w:after="120" w:line="360" w:lineRule="auto"/>
              <w:contextualSpacing/>
              <w:jc w:val="right"/>
              <w:rPr>
                <w:ins w:id="8652" w:author="Microsoft Word" w:date="2025-08-11T16:30:00Z" w16du:dateUtc="2025-08-11T21:30:00Z"/>
                <w:del w:id="8653" w:author="Jujia Li" w:date="2025-08-25T17:41:00Z" w16du:dateUtc="2025-08-25T22:41:00Z"/>
                <w:rFonts w:ascii="Times New Roman" w:eastAsia="Times New Roman" w:hAnsi="Times New Roman" w:cs="Times New Roman"/>
                <w:color w:val="000000"/>
                <w:kern w:val="0"/>
                <w:sz w:val="18"/>
                <w:szCs w:val="18"/>
                <w14:ligatures w14:val="none"/>
              </w:rPr>
            </w:pPr>
            <w:ins w:id="8654" w:author="Microsoft Word" w:date="2025-08-11T16:30:00Z" w16du:dateUtc="2025-08-11T21:30:00Z">
              <w:del w:id="8655" w:author="Jujia Li" w:date="2025-08-25T17:41:00Z" w16du:dateUtc="2025-08-25T22:41:00Z">
                <w:r w:rsidRPr="004D28DD" w:rsidDel="004E77FC">
                  <w:rPr>
                    <w:rFonts w:ascii="Times New Roman" w:hAnsi="Times New Roman" w:cs="Times New Roman"/>
                    <w:color w:val="000000"/>
                    <w:sz w:val="18"/>
                    <w:szCs w:val="18"/>
                    <w:rPrChange w:id="8656" w:author="Jujia Li" w:date="2025-08-10T15:16:00Z" w16du:dateUtc="2025-08-10T20:16:00Z">
                      <w:rPr>
                        <w:rFonts w:ascii="Aptos Narrow" w:hAnsi="Aptos Narrow"/>
                        <w:color w:val="000000"/>
                        <w:sz w:val="22"/>
                        <w:szCs w:val="22"/>
                      </w:rPr>
                    </w:rPrChange>
                  </w:rPr>
                  <w:delText>0.89</w:delText>
                </w:r>
              </w:del>
            </w:ins>
          </w:p>
        </w:tc>
        <w:tc>
          <w:tcPr>
            <w:tcW w:w="428" w:type="pct"/>
            <w:noWrap/>
            <w:vAlign w:val="bottom"/>
            <w:hideMark/>
          </w:tcPr>
          <w:p w14:paraId="51EAC03A" w14:textId="08B19C4E" w:rsidR="004D28DD" w:rsidRPr="004D28DD" w:rsidDel="004E77FC" w:rsidRDefault="004D28DD" w:rsidP="004D28DD">
            <w:pPr>
              <w:spacing w:after="120" w:line="360" w:lineRule="auto"/>
              <w:contextualSpacing/>
              <w:jc w:val="right"/>
              <w:rPr>
                <w:ins w:id="8657" w:author="Microsoft Word" w:date="2025-08-11T16:30:00Z" w16du:dateUtc="2025-08-11T21:30:00Z"/>
                <w:del w:id="8658" w:author="Jujia Li" w:date="2025-08-25T17:41:00Z" w16du:dateUtc="2025-08-25T22:41:00Z"/>
                <w:rFonts w:ascii="Times New Roman" w:eastAsia="Times New Roman" w:hAnsi="Times New Roman" w:cs="Times New Roman"/>
                <w:color w:val="000000"/>
                <w:kern w:val="0"/>
                <w:sz w:val="18"/>
                <w:szCs w:val="18"/>
                <w14:ligatures w14:val="none"/>
              </w:rPr>
            </w:pPr>
            <w:ins w:id="8659" w:author="Microsoft Word" w:date="2025-08-11T16:30:00Z" w16du:dateUtc="2025-08-11T21:30:00Z">
              <w:del w:id="8660" w:author="Jujia Li" w:date="2025-08-25T17:41:00Z" w16du:dateUtc="2025-08-25T22:41:00Z">
                <w:r w:rsidRPr="004D28DD" w:rsidDel="004E77FC">
                  <w:rPr>
                    <w:rFonts w:ascii="Times New Roman" w:hAnsi="Times New Roman" w:cs="Times New Roman"/>
                    <w:color w:val="000000"/>
                    <w:sz w:val="18"/>
                    <w:szCs w:val="18"/>
                    <w:rPrChange w:id="8661" w:author="Jujia Li" w:date="2025-08-10T15:16:00Z" w16du:dateUtc="2025-08-10T20:16:00Z">
                      <w:rPr>
                        <w:rFonts w:ascii="Aptos Narrow" w:hAnsi="Aptos Narrow"/>
                        <w:color w:val="000000"/>
                        <w:sz w:val="22"/>
                        <w:szCs w:val="22"/>
                      </w:rPr>
                    </w:rPrChange>
                  </w:rPr>
                  <w:delText>80.04</w:delText>
                </w:r>
              </w:del>
            </w:ins>
          </w:p>
        </w:tc>
        <w:tc>
          <w:tcPr>
            <w:tcW w:w="344" w:type="pct"/>
            <w:vAlign w:val="bottom"/>
          </w:tcPr>
          <w:p w14:paraId="35DD5F97" w14:textId="6895F907" w:rsidR="004D28DD" w:rsidRPr="004D28DD" w:rsidDel="004E77FC" w:rsidRDefault="004D28DD" w:rsidP="004D28DD">
            <w:pPr>
              <w:spacing w:after="120" w:line="360" w:lineRule="auto"/>
              <w:contextualSpacing/>
              <w:jc w:val="right"/>
              <w:rPr>
                <w:ins w:id="8662" w:author="Microsoft Word" w:date="2025-08-11T16:30:00Z" w16du:dateUtc="2025-08-11T21:30:00Z"/>
                <w:del w:id="8663" w:author="Jujia Li" w:date="2025-08-25T17:41:00Z" w16du:dateUtc="2025-08-25T22:41:00Z"/>
                <w:rFonts w:ascii="Times New Roman" w:hAnsi="Times New Roman" w:cs="Times New Roman"/>
                <w:sz w:val="18"/>
                <w:szCs w:val="18"/>
              </w:rPr>
            </w:pPr>
            <w:ins w:id="8664" w:author="Microsoft Word" w:date="2025-08-11T16:30:00Z" w16du:dateUtc="2025-08-11T21:30:00Z">
              <w:del w:id="8665" w:author="Jujia Li" w:date="2025-08-25T17:41:00Z" w16du:dateUtc="2025-08-25T22:41:00Z">
                <w:r w:rsidRPr="004D28DD" w:rsidDel="004E77FC">
                  <w:rPr>
                    <w:rFonts w:ascii="Times New Roman" w:hAnsi="Times New Roman" w:cs="Times New Roman"/>
                    <w:color w:val="000000"/>
                    <w:sz w:val="18"/>
                    <w:szCs w:val="18"/>
                    <w:rPrChange w:id="8666" w:author="Jujia Li" w:date="2025-08-10T15:16:00Z" w16du:dateUtc="2025-08-10T20:16:00Z">
                      <w:rPr>
                        <w:rFonts w:ascii="Aptos Narrow" w:hAnsi="Aptos Narrow"/>
                        <w:color w:val="000000"/>
                        <w:sz w:val="22"/>
                        <w:szCs w:val="22"/>
                      </w:rPr>
                    </w:rPrChange>
                  </w:rPr>
                  <w:delText>1.05</w:delText>
                </w:r>
              </w:del>
            </w:ins>
          </w:p>
        </w:tc>
      </w:tr>
      <w:tr w:rsidR="004D28DD" w:rsidRPr="006A0CE7" w:rsidDel="004E77FC" w14:paraId="6167D96B" w14:textId="0E7E50A0" w:rsidTr="005E344C">
        <w:trPr>
          <w:trHeight w:val="290"/>
          <w:ins w:id="8667" w:author="Microsoft Word" w:date="2025-08-11T16:30:00Z"/>
          <w:del w:id="8668" w:author="Jujia Li" w:date="2025-08-25T17:41:00Z"/>
        </w:trPr>
        <w:tc>
          <w:tcPr>
            <w:tcW w:w="808" w:type="pct"/>
            <w:noWrap/>
            <w:vAlign w:val="bottom"/>
            <w:hideMark/>
          </w:tcPr>
          <w:p w14:paraId="55A38CA3" w14:textId="31AAB26B" w:rsidR="004D28DD" w:rsidRPr="00221F0A" w:rsidDel="004E77FC" w:rsidRDefault="004D28DD" w:rsidP="004D28DD">
            <w:pPr>
              <w:spacing w:after="120" w:line="360" w:lineRule="auto"/>
              <w:contextualSpacing/>
              <w:rPr>
                <w:ins w:id="8669" w:author="Microsoft Word" w:date="2025-08-11T16:30:00Z" w16du:dateUtc="2025-08-11T21:30:00Z"/>
                <w:del w:id="8670" w:author="Jujia Li" w:date="2025-08-25T17:41:00Z" w16du:dateUtc="2025-08-25T22:41:00Z"/>
                <w:rFonts w:ascii="Times New Roman" w:eastAsia="Times New Roman" w:hAnsi="Times New Roman" w:cs="Times New Roman"/>
                <w:color w:val="000000"/>
                <w:kern w:val="0"/>
                <w:sz w:val="18"/>
                <w:szCs w:val="18"/>
                <w14:ligatures w14:val="none"/>
              </w:rPr>
            </w:pPr>
            <w:ins w:id="8671" w:author="Microsoft Word" w:date="2025-08-11T16:30:00Z" w16du:dateUtc="2025-08-11T21:30:00Z">
              <w:del w:id="8672" w:author="Jujia Li" w:date="2025-08-25T17:41:00Z" w16du:dateUtc="2025-08-25T22:41:00Z">
                <w:r w:rsidRPr="005E344C" w:rsidDel="004E77FC">
                  <w:rPr>
                    <w:rFonts w:ascii="Times New Roman" w:hAnsi="Times New Roman" w:cs="Times New Roman"/>
                    <w:color w:val="000000"/>
                    <w:sz w:val="18"/>
                    <w:szCs w:val="18"/>
                  </w:rPr>
                  <w:delText>JEFFERSON</w:delText>
                </w:r>
              </w:del>
            </w:ins>
          </w:p>
        </w:tc>
        <w:tc>
          <w:tcPr>
            <w:tcW w:w="566" w:type="pct"/>
            <w:vAlign w:val="bottom"/>
          </w:tcPr>
          <w:p w14:paraId="7E57321C" w14:textId="1190890F" w:rsidR="004D28DD" w:rsidRPr="004D28DD" w:rsidDel="004E77FC" w:rsidRDefault="004D28DD" w:rsidP="004D28DD">
            <w:pPr>
              <w:spacing w:after="120" w:line="360" w:lineRule="auto"/>
              <w:contextualSpacing/>
              <w:jc w:val="right"/>
              <w:rPr>
                <w:ins w:id="8673" w:author="Microsoft Word" w:date="2025-08-11T16:30:00Z" w16du:dateUtc="2025-08-11T21:30:00Z"/>
                <w:del w:id="8674" w:author="Jujia Li" w:date="2025-08-25T17:41:00Z" w16du:dateUtc="2025-08-25T22:41:00Z"/>
                <w:rFonts w:ascii="Times New Roman" w:hAnsi="Times New Roman" w:cs="Times New Roman"/>
                <w:sz w:val="18"/>
                <w:szCs w:val="18"/>
              </w:rPr>
            </w:pPr>
            <w:ins w:id="8675" w:author="Microsoft Word" w:date="2025-08-11T16:30:00Z" w16du:dateUtc="2025-08-11T21:30:00Z">
              <w:del w:id="8676" w:author="Jujia Li" w:date="2025-08-25T17:41:00Z" w16du:dateUtc="2025-08-25T22:41:00Z">
                <w:r w:rsidRPr="004D28DD" w:rsidDel="004E77FC">
                  <w:rPr>
                    <w:rFonts w:ascii="Times New Roman" w:hAnsi="Times New Roman" w:cs="Times New Roman"/>
                    <w:color w:val="000000"/>
                    <w:sz w:val="18"/>
                    <w:szCs w:val="18"/>
                    <w:rPrChange w:id="8677" w:author="Jujia Li" w:date="2025-08-10T15:16:00Z" w16du:dateUtc="2025-08-10T20:16:00Z">
                      <w:rPr>
                        <w:rFonts w:ascii="Aptos Narrow" w:hAnsi="Aptos Narrow"/>
                        <w:color w:val="000000"/>
                        <w:sz w:val="22"/>
                        <w:szCs w:val="22"/>
                      </w:rPr>
                    </w:rPrChange>
                  </w:rPr>
                  <w:delText>659486.59</w:delText>
                </w:r>
              </w:del>
            </w:ins>
          </w:p>
        </w:tc>
        <w:tc>
          <w:tcPr>
            <w:tcW w:w="454" w:type="pct"/>
            <w:noWrap/>
            <w:vAlign w:val="bottom"/>
            <w:hideMark/>
          </w:tcPr>
          <w:p w14:paraId="722A67C3" w14:textId="5E980BDB" w:rsidR="004D28DD" w:rsidRPr="004D28DD" w:rsidDel="004E77FC" w:rsidRDefault="004D28DD" w:rsidP="004D28DD">
            <w:pPr>
              <w:spacing w:after="120" w:line="360" w:lineRule="auto"/>
              <w:contextualSpacing/>
              <w:jc w:val="right"/>
              <w:rPr>
                <w:ins w:id="8678" w:author="Microsoft Word" w:date="2025-08-11T16:30:00Z" w16du:dateUtc="2025-08-11T21:30:00Z"/>
                <w:del w:id="8679" w:author="Jujia Li" w:date="2025-08-25T17:41:00Z" w16du:dateUtc="2025-08-25T22:41:00Z"/>
                <w:rFonts w:ascii="Times New Roman" w:eastAsia="Times New Roman" w:hAnsi="Times New Roman" w:cs="Times New Roman"/>
                <w:color w:val="000000"/>
                <w:kern w:val="0"/>
                <w:sz w:val="18"/>
                <w:szCs w:val="18"/>
                <w14:ligatures w14:val="none"/>
              </w:rPr>
            </w:pPr>
            <w:ins w:id="8680" w:author="Microsoft Word" w:date="2025-08-11T16:30:00Z" w16du:dateUtc="2025-08-11T21:30:00Z">
              <w:del w:id="8681" w:author="Jujia Li" w:date="2025-08-25T17:41:00Z" w16du:dateUtc="2025-08-25T22:41:00Z">
                <w:r w:rsidRPr="004D28DD" w:rsidDel="004E77FC">
                  <w:rPr>
                    <w:rFonts w:ascii="Times New Roman" w:hAnsi="Times New Roman" w:cs="Times New Roman"/>
                    <w:color w:val="000000"/>
                    <w:sz w:val="18"/>
                    <w:szCs w:val="18"/>
                    <w:rPrChange w:id="8682" w:author="Jujia Li" w:date="2025-08-10T15:16:00Z" w16du:dateUtc="2025-08-10T20:16:00Z">
                      <w:rPr>
                        <w:rFonts w:ascii="Aptos Narrow" w:hAnsi="Aptos Narrow"/>
                        <w:color w:val="000000"/>
                        <w:sz w:val="22"/>
                        <w:szCs w:val="22"/>
                      </w:rPr>
                    </w:rPrChange>
                  </w:rPr>
                  <w:delText>210.08</w:delText>
                </w:r>
              </w:del>
            </w:ins>
          </w:p>
        </w:tc>
        <w:tc>
          <w:tcPr>
            <w:tcW w:w="308" w:type="pct"/>
            <w:gridSpan w:val="2"/>
            <w:noWrap/>
            <w:vAlign w:val="bottom"/>
            <w:hideMark/>
          </w:tcPr>
          <w:p w14:paraId="5FDB8CF6" w14:textId="7C0AE2EE" w:rsidR="004D28DD" w:rsidRPr="004D28DD" w:rsidDel="004E77FC" w:rsidRDefault="004D28DD" w:rsidP="004D28DD">
            <w:pPr>
              <w:spacing w:after="120" w:line="360" w:lineRule="auto"/>
              <w:contextualSpacing/>
              <w:jc w:val="right"/>
              <w:rPr>
                <w:ins w:id="8683" w:author="Microsoft Word" w:date="2025-08-11T16:30:00Z" w16du:dateUtc="2025-08-11T21:30:00Z"/>
                <w:del w:id="8684" w:author="Jujia Li" w:date="2025-08-25T17:41:00Z" w16du:dateUtc="2025-08-25T22:41:00Z"/>
                <w:rFonts w:ascii="Times New Roman" w:eastAsia="Times New Roman" w:hAnsi="Times New Roman" w:cs="Times New Roman"/>
                <w:color w:val="000000"/>
                <w:kern w:val="0"/>
                <w:sz w:val="18"/>
                <w:szCs w:val="18"/>
                <w14:ligatures w14:val="none"/>
              </w:rPr>
            </w:pPr>
            <w:ins w:id="8685" w:author="Microsoft Word" w:date="2025-08-11T16:30:00Z" w16du:dateUtc="2025-08-11T21:30:00Z">
              <w:del w:id="8686" w:author="Jujia Li" w:date="2025-08-25T17:41:00Z" w16du:dateUtc="2025-08-25T22:41:00Z">
                <w:r w:rsidRPr="004D28DD" w:rsidDel="004E77FC">
                  <w:rPr>
                    <w:rFonts w:ascii="Times New Roman" w:hAnsi="Times New Roman" w:cs="Times New Roman"/>
                    <w:color w:val="000000"/>
                    <w:sz w:val="18"/>
                    <w:szCs w:val="18"/>
                    <w:rPrChange w:id="8687" w:author="Jujia Li" w:date="2025-08-10T15:16:00Z" w16du:dateUtc="2025-08-10T20:16:00Z">
                      <w:rPr>
                        <w:rFonts w:ascii="Aptos Narrow" w:hAnsi="Aptos Narrow"/>
                        <w:color w:val="000000"/>
                        <w:sz w:val="22"/>
                        <w:szCs w:val="22"/>
                      </w:rPr>
                    </w:rPrChange>
                  </w:rPr>
                  <w:delText>0.87</w:delText>
                </w:r>
              </w:del>
            </w:ins>
          </w:p>
        </w:tc>
        <w:tc>
          <w:tcPr>
            <w:tcW w:w="380" w:type="pct"/>
            <w:noWrap/>
            <w:vAlign w:val="bottom"/>
            <w:hideMark/>
          </w:tcPr>
          <w:p w14:paraId="04BBB394" w14:textId="414A35EF" w:rsidR="004D28DD" w:rsidRPr="004D28DD" w:rsidDel="004E77FC" w:rsidRDefault="004D28DD" w:rsidP="004D28DD">
            <w:pPr>
              <w:spacing w:after="120" w:line="360" w:lineRule="auto"/>
              <w:contextualSpacing/>
              <w:jc w:val="right"/>
              <w:rPr>
                <w:ins w:id="8688" w:author="Microsoft Word" w:date="2025-08-11T16:30:00Z" w16du:dateUtc="2025-08-11T21:30:00Z"/>
                <w:del w:id="8689" w:author="Jujia Li" w:date="2025-08-25T17:41:00Z" w16du:dateUtc="2025-08-25T22:41:00Z"/>
                <w:rFonts w:ascii="Times New Roman" w:eastAsia="Times New Roman" w:hAnsi="Times New Roman" w:cs="Times New Roman"/>
                <w:color w:val="000000"/>
                <w:kern w:val="0"/>
                <w:sz w:val="18"/>
                <w:szCs w:val="18"/>
                <w14:ligatures w14:val="none"/>
              </w:rPr>
            </w:pPr>
            <w:ins w:id="8690" w:author="Microsoft Word" w:date="2025-08-11T16:30:00Z" w16du:dateUtc="2025-08-11T21:30:00Z">
              <w:del w:id="8691" w:author="Jujia Li" w:date="2025-08-25T17:41:00Z" w16du:dateUtc="2025-08-25T22:41:00Z">
                <w:r w:rsidRPr="004D28DD" w:rsidDel="004E77FC">
                  <w:rPr>
                    <w:rFonts w:ascii="Times New Roman" w:hAnsi="Times New Roman" w:cs="Times New Roman"/>
                    <w:color w:val="000000"/>
                    <w:sz w:val="18"/>
                    <w:szCs w:val="18"/>
                    <w:rPrChange w:id="8692" w:author="Jujia Li" w:date="2025-08-10T15:16:00Z" w16du:dateUtc="2025-08-10T20:16:00Z">
                      <w:rPr>
                        <w:rFonts w:ascii="Aptos Narrow" w:hAnsi="Aptos Narrow"/>
                        <w:color w:val="000000"/>
                        <w:sz w:val="22"/>
                        <w:szCs w:val="22"/>
                      </w:rPr>
                    </w:rPrChange>
                  </w:rPr>
                  <w:delText>182.93</w:delText>
                </w:r>
              </w:del>
            </w:ins>
          </w:p>
        </w:tc>
        <w:tc>
          <w:tcPr>
            <w:tcW w:w="315" w:type="pct"/>
            <w:gridSpan w:val="2"/>
            <w:noWrap/>
            <w:vAlign w:val="bottom"/>
            <w:hideMark/>
          </w:tcPr>
          <w:p w14:paraId="2FE4F20F" w14:textId="4DB97BD1" w:rsidR="004D28DD" w:rsidRPr="004D28DD" w:rsidDel="004E77FC" w:rsidRDefault="004D28DD" w:rsidP="004D28DD">
            <w:pPr>
              <w:spacing w:after="120" w:line="360" w:lineRule="auto"/>
              <w:contextualSpacing/>
              <w:jc w:val="right"/>
              <w:rPr>
                <w:ins w:id="8693" w:author="Microsoft Word" w:date="2025-08-11T16:30:00Z" w16du:dateUtc="2025-08-11T21:30:00Z"/>
                <w:del w:id="8694" w:author="Jujia Li" w:date="2025-08-25T17:41:00Z" w16du:dateUtc="2025-08-25T22:41:00Z"/>
                <w:rFonts w:ascii="Times New Roman" w:eastAsia="Times New Roman" w:hAnsi="Times New Roman" w:cs="Times New Roman"/>
                <w:color w:val="000000"/>
                <w:kern w:val="0"/>
                <w:sz w:val="18"/>
                <w:szCs w:val="18"/>
                <w14:ligatures w14:val="none"/>
              </w:rPr>
            </w:pPr>
            <w:ins w:id="8695" w:author="Microsoft Word" w:date="2025-08-11T16:30:00Z" w16du:dateUtc="2025-08-11T21:30:00Z">
              <w:del w:id="8696" w:author="Jujia Li" w:date="2025-08-25T17:41:00Z" w16du:dateUtc="2025-08-25T22:41:00Z">
                <w:r w:rsidRPr="004D28DD" w:rsidDel="004E77FC">
                  <w:rPr>
                    <w:rFonts w:ascii="Times New Roman" w:hAnsi="Times New Roman" w:cs="Times New Roman"/>
                    <w:color w:val="000000"/>
                    <w:sz w:val="18"/>
                    <w:szCs w:val="18"/>
                    <w:rPrChange w:id="8697" w:author="Jujia Li" w:date="2025-08-10T15:16:00Z" w16du:dateUtc="2025-08-10T20:16:00Z">
                      <w:rPr>
                        <w:rFonts w:ascii="Aptos Narrow" w:hAnsi="Aptos Narrow"/>
                        <w:color w:val="000000"/>
                        <w:sz w:val="22"/>
                        <w:szCs w:val="22"/>
                      </w:rPr>
                    </w:rPrChange>
                  </w:rPr>
                  <w:delText>0.76</w:delText>
                </w:r>
              </w:del>
            </w:ins>
          </w:p>
        </w:tc>
        <w:tc>
          <w:tcPr>
            <w:tcW w:w="380" w:type="pct"/>
            <w:noWrap/>
            <w:vAlign w:val="bottom"/>
            <w:hideMark/>
          </w:tcPr>
          <w:p w14:paraId="7D26F340" w14:textId="432B0CD5" w:rsidR="004D28DD" w:rsidRPr="004D28DD" w:rsidDel="004E77FC" w:rsidRDefault="004D28DD" w:rsidP="004D28DD">
            <w:pPr>
              <w:spacing w:after="120" w:line="360" w:lineRule="auto"/>
              <w:contextualSpacing/>
              <w:jc w:val="right"/>
              <w:rPr>
                <w:ins w:id="8698" w:author="Microsoft Word" w:date="2025-08-11T16:30:00Z" w16du:dateUtc="2025-08-11T21:30:00Z"/>
                <w:del w:id="8699" w:author="Jujia Li" w:date="2025-08-25T17:41:00Z" w16du:dateUtc="2025-08-25T22:41:00Z"/>
                <w:rFonts w:ascii="Times New Roman" w:eastAsia="Times New Roman" w:hAnsi="Times New Roman" w:cs="Times New Roman"/>
                <w:color w:val="000000"/>
                <w:kern w:val="0"/>
                <w:sz w:val="18"/>
                <w:szCs w:val="18"/>
                <w14:ligatures w14:val="none"/>
              </w:rPr>
            </w:pPr>
            <w:ins w:id="8700" w:author="Microsoft Word" w:date="2025-08-11T16:30:00Z" w16du:dateUtc="2025-08-11T21:30:00Z">
              <w:del w:id="8701" w:author="Jujia Li" w:date="2025-08-25T17:41:00Z" w16du:dateUtc="2025-08-25T22:41:00Z">
                <w:r w:rsidRPr="004D28DD" w:rsidDel="004E77FC">
                  <w:rPr>
                    <w:rFonts w:ascii="Times New Roman" w:hAnsi="Times New Roman" w:cs="Times New Roman"/>
                    <w:color w:val="000000"/>
                    <w:sz w:val="18"/>
                    <w:szCs w:val="18"/>
                    <w:rPrChange w:id="8702" w:author="Jujia Li" w:date="2025-08-10T15:16:00Z" w16du:dateUtc="2025-08-10T20:16:00Z">
                      <w:rPr>
                        <w:rFonts w:ascii="Aptos Narrow" w:hAnsi="Aptos Narrow"/>
                        <w:color w:val="000000"/>
                        <w:sz w:val="22"/>
                        <w:szCs w:val="22"/>
                      </w:rPr>
                    </w:rPrChange>
                  </w:rPr>
                  <w:delText>158.46</w:delText>
                </w:r>
              </w:del>
            </w:ins>
          </w:p>
        </w:tc>
        <w:tc>
          <w:tcPr>
            <w:tcW w:w="316" w:type="pct"/>
            <w:gridSpan w:val="2"/>
            <w:noWrap/>
            <w:vAlign w:val="bottom"/>
            <w:hideMark/>
          </w:tcPr>
          <w:p w14:paraId="5A4EDB3B" w14:textId="19BD81D1" w:rsidR="004D28DD" w:rsidRPr="004D28DD" w:rsidDel="004E77FC" w:rsidRDefault="004D28DD" w:rsidP="004D28DD">
            <w:pPr>
              <w:spacing w:after="120" w:line="360" w:lineRule="auto"/>
              <w:contextualSpacing/>
              <w:jc w:val="right"/>
              <w:rPr>
                <w:ins w:id="8703" w:author="Microsoft Word" w:date="2025-08-11T16:30:00Z" w16du:dateUtc="2025-08-11T21:30:00Z"/>
                <w:del w:id="8704" w:author="Jujia Li" w:date="2025-08-25T17:41:00Z" w16du:dateUtc="2025-08-25T22:41:00Z"/>
                <w:rFonts w:ascii="Times New Roman" w:eastAsia="Times New Roman" w:hAnsi="Times New Roman" w:cs="Times New Roman"/>
                <w:color w:val="000000"/>
                <w:kern w:val="0"/>
                <w:sz w:val="18"/>
                <w:szCs w:val="18"/>
                <w14:ligatures w14:val="none"/>
              </w:rPr>
            </w:pPr>
            <w:ins w:id="8705" w:author="Microsoft Word" w:date="2025-08-11T16:30:00Z" w16du:dateUtc="2025-08-11T21:30:00Z">
              <w:del w:id="8706" w:author="Jujia Li" w:date="2025-08-25T17:41:00Z" w16du:dateUtc="2025-08-25T22:41:00Z">
                <w:r w:rsidRPr="004D28DD" w:rsidDel="004E77FC">
                  <w:rPr>
                    <w:rFonts w:ascii="Times New Roman" w:hAnsi="Times New Roman" w:cs="Times New Roman"/>
                    <w:color w:val="000000"/>
                    <w:sz w:val="18"/>
                    <w:szCs w:val="18"/>
                    <w:rPrChange w:id="8707" w:author="Jujia Li" w:date="2025-08-10T15:16:00Z" w16du:dateUtc="2025-08-10T20:16:00Z">
                      <w:rPr>
                        <w:rFonts w:ascii="Aptos Narrow" w:hAnsi="Aptos Narrow"/>
                        <w:color w:val="000000"/>
                        <w:sz w:val="22"/>
                        <w:szCs w:val="22"/>
                      </w:rPr>
                    </w:rPrChange>
                  </w:rPr>
                  <w:delText>0.66</w:delText>
                </w:r>
              </w:del>
            </w:ins>
          </w:p>
        </w:tc>
        <w:tc>
          <w:tcPr>
            <w:tcW w:w="380" w:type="pct"/>
            <w:noWrap/>
            <w:vAlign w:val="bottom"/>
            <w:hideMark/>
          </w:tcPr>
          <w:p w14:paraId="1E3D3F60" w14:textId="63E74CA9" w:rsidR="004D28DD" w:rsidRPr="004D28DD" w:rsidDel="004E77FC" w:rsidRDefault="004D28DD" w:rsidP="004D28DD">
            <w:pPr>
              <w:spacing w:after="120" w:line="360" w:lineRule="auto"/>
              <w:contextualSpacing/>
              <w:jc w:val="right"/>
              <w:rPr>
                <w:ins w:id="8708" w:author="Microsoft Word" w:date="2025-08-11T16:30:00Z" w16du:dateUtc="2025-08-11T21:30:00Z"/>
                <w:del w:id="8709" w:author="Jujia Li" w:date="2025-08-25T17:41:00Z" w16du:dateUtc="2025-08-25T22:41:00Z"/>
                <w:rFonts w:ascii="Times New Roman" w:eastAsia="Times New Roman" w:hAnsi="Times New Roman" w:cs="Times New Roman"/>
                <w:color w:val="000000"/>
                <w:kern w:val="0"/>
                <w:sz w:val="18"/>
                <w:szCs w:val="18"/>
                <w14:ligatures w14:val="none"/>
              </w:rPr>
            </w:pPr>
            <w:ins w:id="8710" w:author="Microsoft Word" w:date="2025-08-11T16:30:00Z" w16du:dateUtc="2025-08-11T21:30:00Z">
              <w:del w:id="8711" w:author="Jujia Li" w:date="2025-08-25T17:41:00Z" w16du:dateUtc="2025-08-25T22:41:00Z">
                <w:r w:rsidRPr="004D28DD" w:rsidDel="004E77FC">
                  <w:rPr>
                    <w:rFonts w:ascii="Times New Roman" w:hAnsi="Times New Roman" w:cs="Times New Roman"/>
                    <w:color w:val="000000"/>
                    <w:sz w:val="18"/>
                    <w:szCs w:val="18"/>
                    <w:rPrChange w:id="8712" w:author="Jujia Li" w:date="2025-08-10T15:16:00Z" w16du:dateUtc="2025-08-10T20:16:00Z">
                      <w:rPr>
                        <w:rFonts w:ascii="Aptos Narrow" w:hAnsi="Aptos Narrow"/>
                        <w:color w:val="000000"/>
                        <w:sz w:val="22"/>
                        <w:szCs w:val="22"/>
                      </w:rPr>
                    </w:rPrChange>
                  </w:rPr>
                  <w:delText>137.03</w:delText>
                </w:r>
              </w:del>
            </w:ins>
          </w:p>
        </w:tc>
        <w:tc>
          <w:tcPr>
            <w:tcW w:w="321" w:type="pct"/>
            <w:noWrap/>
            <w:vAlign w:val="bottom"/>
            <w:hideMark/>
          </w:tcPr>
          <w:p w14:paraId="2EB510A8" w14:textId="0CC89869" w:rsidR="004D28DD" w:rsidRPr="004D28DD" w:rsidDel="004E77FC" w:rsidRDefault="004D28DD" w:rsidP="004D28DD">
            <w:pPr>
              <w:spacing w:after="120" w:line="360" w:lineRule="auto"/>
              <w:contextualSpacing/>
              <w:jc w:val="right"/>
              <w:rPr>
                <w:ins w:id="8713" w:author="Microsoft Word" w:date="2025-08-11T16:30:00Z" w16du:dateUtc="2025-08-11T21:30:00Z"/>
                <w:del w:id="8714" w:author="Jujia Li" w:date="2025-08-25T17:41:00Z" w16du:dateUtc="2025-08-25T22:41:00Z"/>
                <w:rFonts w:ascii="Times New Roman" w:eastAsia="Times New Roman" w:hAnsi="Times New Roman" w:cs="Times New Roman"/>
                <w:color w:val="000000"/>
                <w:kern w:val="0"/>
                <w:sz w:val="18"/>
                <w:szCs w:val="18"/>
                <w14:ligatures w14:val="none"/>
              </w:rPr>
            </w:pPr>
            <w:ins w:id="8715" w:author="Microsoft Word" w:date="2025-08-11T16:30:00Z" w16du:dateUtc="2025-08-11T21:30:00Z">
              <w:del w:id="8716" w:author="Jujia Li" w:date="2025-08-25T17:41:00Z" w16du:dateUtc="2025-08-25T22:41:00Z">
                <w:r w:rsidRPr="004D28DD" w:rsidDel="004E77FC">
                  <w:rPr>
                    <w:rFonts w:ascii="Times New Roman" w:hAnsi="Times New Roman" w:cs="Times New Roman"/>
                    <w:color w:val="000000"/>
                    <w:sz w:val="18"/>
                    <w:szCs w:val="18"/>
                    <w:rPrChange w:id="8717" w:author="Jujia Li" w:date="2025-08-10T15:16:00Z" w16du:dateUtc="2025-08-10T20:16:00Z">
                      <w:rPr>
                        <w:rFonts w:ascii="Aptos Narrow" w:hAnsi="Aptos Narrow"/>
                        <w:color w:val="000000"/>
                        <w:sz w:val="22"/>
                        <w:szCs w:val="22"/>
                      </w:rPr>
                    </w:rPrChange>
                  </w:rPr>
                  <w:delText>0.57</w:delText>
                </w:r>
              </w:del>
            </w:ins>
          </w:p>
        </w:tc>
        <w:tc>
          <w:tcPr>
            <w:tcW w:w="428" w:type="pct"/>
            <w:noWrap/>
            <w:vAlign w:val="bottom"/>
            <w:hideMark/>
          </w:tcPr>
          <w:p w14:paraId="734CBB25" w14:textId="34D005C6" w:rsidR="004D28DD" w:rsidRPr="004D28DD" w:rsidDel="004E77FC" w:rsidRDefault="004D28DD" w:rsidP="004D28DD">
            <w:pPr>
              <w:spacing w:after="120" w:line="360" w:lineRule="auto"/>
              <w:contextualSpacing/>
              <w:jc w:val="right"/>
              <w:rPr>
                <w:ins w:id="8718" w:author="Microsoft Word" w:date="2025-08-11T16:30:00Z" w16du:dateUtc="2025-08-11T21:30:00Z"/>
                <w:del w:id="8719" w:author="Jujia Li" w:date="2025-08-25T17:41:00Z" w16du:dateUtc="2025-08-25T22:41:00Z"/>
                <w:rFonts w:ascii="Times New Roman" w:eastAsia="Times New Roman" w:hAnsi="Times New Roman" w:cs="Times New Roman"/>
                <w:color w:val="000000"/>
                <w:kern w:val="0"/>
                <w:sz w:val="18"/>
                <w:szCs w:val="18"/>
                <w14:ligatures w14:val="none"/>
              </w:rPr>
            </w:pPr>
            <w:ins w:id="8720" w:author="Microsoft Word" w:date="2025-08-11T16:30:00Z" w16du:dateUtc="2025-08-11T21:30:00Z">
              <w:del w:id="8721" w:author="Jujia Li" w:date="2025-08-25T17:41:00Z" w16du:dateUtc="2025-08-25T22:41:00Z">
                <w:r w:rsidRPr="004D28DD" w:rsidDel="004E77FC">
                  <w:rPr>
                    <w:rFonts w:ascii="Times New Roman" w:hAnsi="Times New Roman" w:cs="Times New Roman"/>
                    <w:color w:val="000000"/>
                    <w:sz w:val="18"/>
                    <w:szCs w:val="18"/>
                    <w:rPrChange w:id="8722" w:author="Jujia Li" w:date="2025-08-10T15:16:00Z" w16du:dateUtc="2025-08-10T20:16:00Z">
                      <w:rPr>
                        <w:rFonts w:ascii="Aptos Narrow" w:hAnsi="Aptos Narrow"/>
                        <w:color w:val="000000"/>
                        <w:sz w:val="22"/>
                        <w:szCs w:val="22"/>
                      </w:rPr>
                    </w:rPrChange>
                  </w:rPr>
                  <w:delText>688.50</w:delText>
                </w:r>
              </w:del>
            </w:ins>
          </w:p>
        </w:tc>
        <w:tc>
          <w:tcPr>
            <w:tcW w:w="344" w:type="pct"/>
            <w:vAlign w:val="bottom"/>
          </w:tcPr>
          <w:p w14:paraId="61B46A88" w14:textId="0DB90841" w:rsidR="004D28DD" w:rsidRPr="004D28DD" w:rsidDel="004E77FC" w:rsidRDefault="004D28DD" w:rsidP="004D28DD">
            <w:pPr>
              <w:spacing w:after="120" w:line="360" w:lineRule="auto"/>
              <w:contextualSpacing/>
              <w:jc w:val="right"/>
              <w:rPr>
                <w:ins w:id="8723" w:author="Microsoft Word" w:date="2025-08-11T16:30:00Z" w16du:dateUtc="2025-08-11T21:30:00Z"/>
                <w:del w:id="8724" w:author="Jujia Li" w:date="2025-08-25T17:41:00Z" w16du:dateUtc="2025-08-25T22:41:00Z"/>
                <w:rFonts w:ascii="Times New Roman" w:hAnsi="Times New Roman" w:cs="Times New Roman"/>
                <w:sz w:val="18"/>
                <w:szCs w:val="18"/>
              </w:rPr>
            </w:pPr>
            <w:ins w:id="8725" w:author="Microsoft Word" w:date="2025-08-11T16:30:00Z" w16du:dateUtc="2025-08-11T21:30:00Z">
              <w:del w:id="8726" w:author="Jujia Li" w:date="2025-08-25T17:41:00Z" w16du:dateUtc="2025-08-25T22:41:00Z">
                <w:r w:rsidRPr="004D28DD" w:rsidDel="004E77FC">
                  <w:rPr>
                    <w:rFonts w:ascii="Times New Roman" w:hAnsi="Times New Roman" w:cs="Times New Roman"/>
                    <w:color w:val="000000"/>
                    <w:sz w:val="18"/>
                    <w:szCs w:val="18"/>
                    <w:rPrChange w:id="8727" w:author="Jujia Li" w:date="2025-08-10T15:16:00Z" w16du:dateUtc="2025-08-10T20:16:00Z">
                      <w:rPr>
                        <w:rFonts w:ascii="Aptos Narrow" w:hAnsi="Aptos Narrow"/>
                        <w:color w:val="000000"/>
                        <w:sz w:val="22"/>
                        <w:szCs w:val="22"/>
                      </w:rPr>
                    </w:rPrChange>
                  </w:rPr>
                  <w:delText>0.72</w:delText>
                </w:r>
              </w:del>
            </w:ins>
          </w:p>
        </w:tc>
      </w:tr>
      <w:tr w:rsidR="004D28DD" w:rsidRPr="006A0CE7" w:rsidDel="004E77FC" w14:paraId="615746F8" w14:textId="31242CD8" w:rsidTr="005E344C">
        <w:trPr>
          <w:trHeight w:val="290"/>
          <w:ins w:id="8728" w:author="Microsoft Word" w:date="2025-08-11T16:30:00Z"/>
          <w:del w:id="8729" w:author="Jujia Li" w:date="2025-08-25T17:41:00Z"/>
        </w:trPr>
        <w:tc>
          <w:tcPr>
            <w:tcW w:w="808" w:type="pct"/>
            <w:noWrap/>
            <w:vAlign w:val="bottom"/>
            <w:hideMark/>
          </w:tcPr>
          <w:p w14:paraId="680CBAEE" w14:textId="3CE2BD4A" w:rsidR="004D28DD" w:rsidRPr="00221F0A" w:rsidDel="004E77FC" w:rsidRDefault="004D28DD" w:rsidP="004D28DD">
            <w:pPr>
              <w:spacing w:after="120" w:line="360" w:lineRule="auto"/>
              <w:contextualSpacing/>
              <w:rPr>
                <w:ins w:id="8730" w:author="Microsoft Word" w:date="2025-08-11T16:30:00Z" w16du:dateUtc="2025-08-11T21:30:00Z"/>
                <w:del w:id="8731" w:author="Jujia Li" w:date="2025-08-25T17:41:00Z" w16du:dateUtc="2025-08-25T22:41:00Z"/>
                <w:rFonts w:ascii="Times New Roman" w:eastAsia="Times New Roman" w:hAnsi="Times New Roman" w:cs="Times New Roman"/>
                <w:color w:val="000000"/>
                <w:kern w:val="0"/>
                <w:sz w:val="18"/>
                <w:szCs w:val="18"/>
                <w14:ligatures w14:val="none"/>
              </w:rPr>
            </w:pPr>
            <w:ins w:id="8732" w:author="Microsoft Word" w:date="2025-08-11T16:30:00Z" w16du:dateUtc="2025-08-11T21:30:00Z">
              <w:del w:id="8733" w:author="Jujia Li" w:date="2025-08-25T17:41:00Z" w16du:dateUtc="2025-08-25T22:41:00Z">
                <w:r w:rsidRPr="005E344C" w:rsidDel="004E77FC">
                  <w:rPr>
                    <w:rFonts w:ascii="Times New Roman" w:hAnsi="Times New Roman" w:cs="Times New Roman"/>
                    <w:color w:val="000000"/>
                    <w:sz w:val="18"/>
                    <w:szCs w:val="18"/>
                  </w:rPr>
                  <w:delText>LAMAR</w:delText>
                </w:r>
              </w:del>
            </w:ins>
          </w:p>
        </w:tc>
        <w:tc>
          <w:tcPr>
            <w:tcW w:w="566" w:type="pct"/>
            <w:vAlign w:val="bottom"/>
          </w:tcPr>
          <w:p w14:paraId="4B6C2D3A" w14:textId="34B43AC8" w:rsidR="004D28DD" w:rsidRPr="004D28DD" w:rsidDel="004E77FC" w:rsidRDefault="004D28DD" w:rsidP="004D28DD">
            <w:pPr>
              <w:spacing w:after="120" w:line="360" w:lineRule="auto"/>
              <w:contextualSpacing/>
              <w:jc w:val="right"/>
              <w:rPr>
                <w:ins w:id="8734" w:author="Microsoft Word" w:date="2025-08-11T16:30:00Z" w16du:dateUtc="2025-08-11T21:30:00Z"/>
                <w:del w:id="8735" w:author="Jujia Li" w:date="2025-08-25T17:41:00Z" w16du:dateUtc="2025-08-25T22:41:00Z"/>
                <w:rFonts w:ascii="Times New Roman" w:hAnsi="Times New Roman" w:cs="Times New Roman"/>
                <w:sz w:val="18"/>
                <w:szCs w:val="18"/>
              </w:rPr>
            </w:pPr>
            <w:ins w:id="8736" w:author="Microsoft Word" w:date="2025-08-11T16:30:00Z" w16du:dateUtc="2025-08-11T21:30:00Z">
              <w:del w:id="8737" w:author="Jujia Li" w:date="2025-08-25T17:41:00Z" w16du:dateUtc="2025-08-25T22:41:00Z">
                <w:r w:rsidRPr="004D28DD" w:rsidDel="004E77FC">
                  <w:rPr>
                    <w:rFonts w:ascii="Times New Roman" w:hAnsi="Times New Roman" w:cs="Times New Roman"/>
                    <w:color w:val="000000"/>
                    <w:sz w:val="18"/>
                    <w:szCs w:val="18"/>
                    <w:rPrChange w:id="8738" w:author="Jujia Li" w:date="2025-08-10T15:16:00Z" w16du:dateUtc="2025-08-10T20:16:00Z">
                      <w:rPr>
                        <w:rFonts w:ascii="Aptos Narrow" w:hAnsi="Aptos Narrow"/>
                        <w:color w:val="000000"/>
                        <w:sz w:val="22"/>
                        <w:szCs w:val="22"/>
                      </w:rPr>
                    </w:rPrChange>
                  </w:rPr>
                  <w:delText>13874.29</w:delText>
                </w:r>
              </w:del>
            </w:ins>
          </w:p>
        </w:tc>
        <w:tc>
          <w:tcPr>
            <w:tcW w:w="454" w:type="pct"/>
            <w:noWrap/>
            <w:vAlign w:val="bottom"/>
            <w:hideMark/>
          </w:tcPr>
          <w:p w14:paraId="100FF213" w14:textId="07569A0B" w:rsidR="004D28DD" w:rsidRPr="004D28DD" w:rsidDel="004E77FC" w:rsidRDefault="004D28DD" w:rsidP="004D28DD">
            <w:pPr>
              <w:spacing w:after="120" w:line="360" w:lineRule="auto"/>
              <w:contextualSpacing/>
              <w:jc w:val="right"/>
              <w:rPr>
                <w:ins w:id="8739" w:author="Microsoft Word" w:date="2025-08-11T16:30:00Z" w16du:dateUtc="2025-08-11T21:30:00Z"/>
                <w:del w:id="8740" w:author="Jujia Li" w:date="2025-08-25T17:41:00Z" w16du:dateUtc="2025-08-25T22:41:00Z"/>
                <w:rFonts w:ascii="Times New Roman" w:eastAsia="Times New Roman" w:hAnsi="Times New Roman" w:cs="Times New Roman"/>
                <w:color w:val="000000"/>
                <w:kern w:val="0"/>
                <w:sz w:val="18"/>
                <w:szCs w:val="18"/>
                <w14:ligatures w14:val="none"/>
              </w:rPr>
            </w:pPr>
            <w:ins w:id="8741" w:author="Microsoft Word" w:date="2025-08-11T16:30:00Z" w16du:dateUtc="2025-08-11T21:30:00Z">
              <w:del w:id="8742" w:author="Jujia Li" w:date="2025-08-25T17:41:00Z" w16du:dateUtc="2025-08-25T22:41:00Z">
                <w:r w:rsidRPr="004D28DD" w:rsidDel="004E77FC">
                  <w:rPr>
                    <w:rFonts w:ascii="Times New Roman" w:hAnsi="Times New Roman" w:cs="Times New Roman"/>
                    <w:color w:val="000000"/>
                    <w:sz w:val="18"/>
                    <w:szCs w:val="18"/>
                    <w:rPrChange w:id="8743" w:author="Jujia Li" w:date="2025-08-10T15:16:00Z" w16du:dateUtc="2025-08-10T20:16:00Z">
                      <w:rPr>
                        <w:rFonts w:ascii="Aptos Narrow" w:hAnsi="Aptos Narrow"/>
                        <w:color w:val="000000"/>
                        <w:sz w:val="22"/>
                        <w:szCs w:val="22"/>
                      </w:rPr>
                    </w:rPrChange>
                  </w:rPr>
                  <w:delText>3.24</w:delText>
                </w:r>
              </w:del>
            </w:ins>
          </w:p>
        </w:tc>
        <w:tc>
          <w:tcPr>
            <w:tcW w:w="308" w:type="pct"/>
            <w:gridSpan w:val="2"/>
            <w:noWrap/>
            <w:vAlign w:val="bottom"/>
            <w:hideMark/>
          </w:tcPr>
          <w:p w14:paraId="4EC67AE0" w14:textId="27A9D03D" w:rsidR="004D28DD" w:rsidRPr="004D28DD" w:rsidDel="004E77FC" w:rsidRDefault="004D28DD" w:rsidP="004D28DD">
            <w:pPr>
              <w:spacing w:after="120" w:line="360" w:lineRule="auto"/>
              <w:contextualSpacing/>
              <w:jc w:val="right"/>
              <w:rPr>
                <w:ins w:id="8744" w:author="Microsoft Word" w:date="2025-08-11T16:30:00Z" w16du:dateUtc="2025-08-11T21:30:00Z"/>
                <w:del w:id="8745" w:author="Jujia Li" w:date="2025-08-25T17:41:00Z" w16du:dateUtc="2025-08-25T22:41:00Z"/>
                <w:rFonts w:ascii="Times New Roman" w:eastAsia="Times New Roman" w:hAnsi="Times New Roman" w:cs="Times New Roman"/>
                <w:color w:val="000000"/>
                <w:kern w:val="0"/>
                <w:sz w:val="18"/>
                <w:szCs w:val="18"/>
                <w14:ligatures w14:val="none"/>
              </w:rPr>
            </w:pPr>
            <w:ins w:id="8746" w:author="Microsoft Word" w:date="2025-08-11T16:30:00Z" w16du:dateUtc="2025-08-11T21:30:00Z">
              <w:del w:id="8747" w:author="Jujia Li" w:date="2025-08-25T17:41:00Z" w16du:dateUtc="2025-08-25T22:41:00Z">
                <w:r w:rsidRPr="004D28DD" w:rsidDel="004E77FC">
                  <w:rPr>
                    <w:rFonts w:ascii="Times New Roman" w:hAnsi="Times New Roman" w:cs="Times New Roman"/>
                    <w:color w:val="000000"/>
                    <w:sz w:val="18"/>
                    <w:szCs w:val="18"/>
                    <w:rPrChange w:id="8748" w:author="Jujia Li" w:date="2025-08-10T15:16:00Z" w16du:dateUtc="2025-08-10T20:16:00Z">
                      <w:rPr>
                        <w:rFonts w:ascii="Aptos Narrow" w:hAnsi="Aptos Narrow"/>
                        <w:color w:val="000000"/>
                        <w:sz w:val="22"/>
                        <w:szCs w:val="22"/>
                      </w:rPr>
                    </w:rPrChange>
                  </w:rPr>
                  <w:delText>0.64</w:delText>
                </w:r>
              </w:del>
            </w:ins>
          </w:p>
        </w:tc>
        <w:tc>
          <w:tcPr>
            <w:tcW w:w="380" w:type="pct"/>
            <w:noWrap/>
            <w:vAlign w:val="bottom"/>
            <w:hideMark/>
          </w:tcPr>
          <w:p w14:paraId="2F64B127" w14:textId="653CDECA" w:rsidR="004D28DD" w:rsidRPr="004D28DD" w:rsidDel="004E77FC" w:rsidRDefault="004D28DD" w:rsidP="004D28DD">
            <w:pPr>
              <w:spacing w:after="120" w:line="360" w:lineRule="auto"/>
              <w:contextualSpacing/>
              <w:jc w:val="right"/>
              <w:rPr>
                <w:ins w:id="8749" w:author="Microsoft Word" w:date="2025-08-11T16:30:00Z" w16du:dateUtc="2025-08-11T21:30:00Z"/>
                <w:del w:id="8750" w:author="Jujia Li" w:date="2025-08-25T17:41:00Z" w16du:dateUtc="2025-08-25T22:41:00Z"/>
                <w:rFonts w:ascii="Times New Roman" w:eastAsia="Times New Roman" w:hAnsi="Times New Roman" w:cs="Times New Roman"/>
                <w:color w:val="000000"/>
                <w:kern w:val="0"/>
                <w:sz w:val="18"/>
                <w:szCs w:val="18"/>
                <w14:ligatures w14:val="none"/>
              </w:rPr>
            </w:pPr>
            <w:ins w:id="8751" w:author="Microsoft Word" w:date="2025-08-11T16:30:00Z" w16du:dateUtc="2025-08-11T21:30:00Z">
              <w:del w:id="8752" w:author="Jujia Li" w:date="2025-08-25T17:41:00Z" w16du:dateUtc="2025-08-25T22:41:00Z">
                <w:r w:rsidRPr="004D28DD" w:rsidDel="004E77FC">
                  <w:rPr>
                    <w:rFonts w:ascii="Times New Roman" w:hAnsi="Times New Roman" w:cs="Times New Roman"/>
                    <w:color w:val="000000"/>
                    <w:sz w:val="18"/>
                    <w:szCs w:val="18"/>
                    <w:rPrChange w:id="8753" w:author="Jujia Li" w:date="2025-08-10T15:16:00Z" w16du:dateUtc="2025-08-10T20:16:00Z">
                      <w:rPr>
                        <w:rFonts w:ascii="Aptos Narrow" w:hAnsi="Aptos Narrow"/>
                        <w:color w:val="000000"/>
                        <w:sz w:val="22"/>
                        <w:szCs w:val="22"/>
                      </w:rPr>
                    </w:rPrChange>
                  </w:rPr>
                  <w:delText>3.32</w:delText>
                </w:r>
              </w:del>
            </w:ins>
          </w:p>
        </w:tc>
        <w:tc>
          <w:tcPr>
            <w:tcW w:w="315" w:type="pct"/>
            <w:gridSpan w:val="2"/>
            <w:noWrap/>
            <w:vAlign w:val="bottom"/>
            <w:hideMark/>
          </w:tcPr>
          <w:p w14:paraId="44ECED79" w14:textId="74AFCC53" w:rsidR="004D28DD" w:rsidRPr="004D28DD" w:rsidDel="004E77FC" w:rsidRDefault="004D28DD" w:rsidP="004D28DD">
            <w:pPr>
              <w:spacing w:after="120" w:line="360" w:lineRule="auto"/>
              <w:contextualSpacing/>
              <w:jc w:val="right"/>
              <w:rPr>
                <w:ins w:id="8754" w:author="Microsoft Word" w:date="2025-08-11T16:30:00Z" w16du:dateUtc="2025-08-11T21:30:00Z"/>
                <w:del w:id="8755" w:author="Jujia Li" w:date="2025-08-25T17:41:00Z" w16du:dateUtc="2025-08-25T22:41:00Z"/>
                <w:rFonts w:ascii="Times New Roman" w:eastAsia="Times New Roman" w:hAnsi="Times New Roman" w:cs="Times New Roman"/>
                <w:color w:val="000000"/>
                <w:kern w:val="0"/>
                <w:sz w:val="18"/>
                <w:szCs w:val="18"/>
                <w14:ligatures w14:val="none"/>
              </w:rPr>
            </w:pPr>
            <w:ins w:id="8756" w:author="Microsoft Word" w:date="2025-08-11T16:30:00Z" w16du:dateUtc="2025-08-11T21:30:00Z">
              <w:del w:id="8757" w:author="Jujia Li" w:date="2025-08-25T17:41:00Z" w16du:dateUtc="2025-08-25T22:41:00Z">
                <w:r w:rsidRPr="004D28DD" w:rsidDel="004E77FC">
                  <w:rPr>
                    <w:rFonts w:ascii="Times New Roman" w:hAnsi="Times New Roman" w:cs="Times New Roman"/>
                    <w:color w:val="000000"/>
                    <w:sz w:val="18"/>
                    <w:szCs w:val="18"/>
                    <w:rPrChange w:id="8758" w:author="Jujia Li" w:date="2025-08-10T15:16:00Z" w16du:dateUtc="2025-08-10T20:16:00Z">
                      <w:rPr>
                        <w:rFonts w:ascii="Aptos Narrow" w:hAnsi="Aptos Narrow"/>
                        <w:color w:val="000000"/>
                        <w:sz w:val="22"/>
                        <w:szCs w:val="22"/>
                      </w:rPr>
                    </w:rPrChange>
                  </w:rPr>
                  <w:delText>0.66</w:delText>
                </w:r>
              </w:del>
            </w:ins>
          </w:p>
        </w:tc>
        <w:tc>
          <w:tcPr>
            <w:tcW w:w="380" w:type="pct"/>
            <w:noWrap/>
            <w:vAlign w:val="bottom"/>
            <w:hideMark/>
          </w:tcPr>
          <w:p w14:paraId="505F1FA9" w14:textId="555C13A6" w:rsidR="004D28DD" w:rsidRPr="004D28DD" w:rsidDel="004E77FC" w:rsidRDefault="004D28DD" w:rsidP="004D28DD">
            <w:pPr>
              <w:spacing w:after="120" w:line="360" w:lineRule="auto"/>
              <w:contextualSpacing/>
              <w:jc w:val="right"/>
              <w:rPr>
                <w:ins w:id="8759" w:author="Microsoft Word" w:date="2025-08-11T16:30:00Z" w16du:dateUtc="2025-08-11T21:30:00Z"/>
                <w:del w:id="8760" w:author="Jujia Li" w:date="2025-08-25T17:41:00Z" w16du:dateUtc="2025-08-25T22:41:00Z"/>
                <w:rFonts w:ascii="Times New Roman" w:eastAsia="Times New Roman" w:hAnsi="Times New Roman" w:cs="Times New Roman"/>
                <w:color w:val="000000"/>
                <w:kern w:val="0"/>
                <w:sz w:val="18"/>
                <w:szCs w:val="18"/>
                <w14:ligatures w14:val="none"/>
              </w:rPr>
            </w:pPr>
            <w:ins w:id="8761" w:author="Microsoft Word" w:date="2025-08-11T16:30:00Z" w16du:dateUtc="2025-08-11T21:30:00Z">
              <w:del w:id="8762" w:author="Jujia Li" w:date="2025-08-25T17:41:00Z" w16du:dateUtc="2025-08-25T22:41:00Z">
                <w:r w:rsidRPr="004D28DD" w:rsidDel="004E77FC">
                  <w:rPr>
                    <w:rFonts w:ascii="Times New Roman" w:hAnsi="Times New Roman" w:cs="Times New Roman"/>
                    <w:color w:val="000000"/>
                    <w:sz w:val="18"/>
                    <w:szCs w:val="18"/>
                    <w:rPrChange w:id="8763" w:author="Jujia Li" w:date="2025-08-10T15:16:00Z" w16du:dateUtc="2025-08-10T20:16:00Z">
                      <w:rPr>
                        <w:rFonts w:ascii="Aptos Narrow" w:hAnsi="Aptos Narrow"/>
                        <w:color w:val="000000"/>
                        <w:sz w:val="22"/>
                        <w:szCs w:val="22"/>
                      </w:rPr>
                    </w:rPrChange>
                  </w:rPr>
                  <w:delText>2.84</w:delText>
                </w:r>
              </w:del>
            </w:ins>
          </w:p>
        </w:tc>
        <w:tc>
          <w:tcPr>
            <w:tcW w:w="316" w:type="pct"/>
            <w:gridSpan w:val="2"/>
            <w:noWrap/>
            <w:vAlign w:val="bottom"/>
            <w:hideMark/>
          </w:tcPr>
          <w:p w14:paraId="6C4E7507" w14:textId="40C596CF" w:rsidR="004D28DD" w:rsidRPr="004D28DD" w:rsidDel="004E77FC" w:rsidRDefault="004D28DD" w:rsidP="004D28DD">
            <w:pPr>
              <w:spacing w:after="120" w:line="360" w:lineRule="auto"/>
              <w:contextualSpacing/>
              <w:jc w:val="right"/>
              <w:rPr>
                <w:ins w:id="8764" w:author="Microsoft Word" w:date="2025-08-11T16:30:00Z" w16du:dateUtc="2025-08-11T21:30:00Z"/>
                <w:del w:id="8765" w:author="Jujia Li" w:date="2025-08-25T17:41:00Z" w16du:dateUtc="2025-08-25T22:41:00Z"/>
                <w:rFonts w:ascii="Times New Roman" w:eastAsia="Times New Roman" w:hAnsi="Times New Roman" w:cs="Times New Roman"/>
                <w:color w:val="000000"/>
                <w:kern w:val="0"/>
                <w:sz w:val="18"/>
                <w:szCs w:val="18"/>
                <w14:ligatures w14:val="none"/>
              </w:rPr>
            </w:pPr>
            <w:ins w:id="8766" w:author="Microsoft Word" w:date="2025-08-11T16:30:00Z" w16du:dateUtc="2025-08-11T21:30:00Z">
              <w:del w:id="8767" w:author="Jujia Li" w:date="2025-08-25T17:41:00Z" w16du:dateUtc="2025-08-25T22:41:00Z">
                <w:r w:rsidRPr="004D28DD" w:rsidDel="004E77FC">
                  <w:rPr>
                    <w:rFonts w:ascii="Times New Roman" w:hAnsi="Times New Roman" w:cs="Times New Roman"/>
                    <w:color w:val="000000"/>
                    <w:sz w:val="18"/>
                    <w:szCs w:val="18"/>
                    <w:rPrChange w:id="8768" w:author="Jujia Li" w:date="2025-08-10T15:16:00Z" w16du:dateUtc="2025-08-10T20:16:00Z">
                      <w:rPr>
                        <w:rFonts w:ascii="Aptos Narrow" w:hAnsi="Aptos Narrow"/>
                        <w:color w:val="000000"/>
                        <w:sz w:val="22"/>
                        <w:szCs w:val="22"/>
                      </w:rPr>
                    </w:rPrChange>
                  </w:rPr>
                  <w:delText>0.56</w:delText>
                </w:r>
              </w:del>
            </w:ins>
          </w:p>
        </w:tc>
        <w:tc>
          <w:tcPr>
            <w:tcW w:w="380" w:type="pct"/>
            <w:noWrap/>
            <w:vAlign w:val="bottom"/>
            <w:hideMark/>
          </w:tcPr>
          <w:p w14:paraId="18EC7732" w14:textId="2007D0AE" w:rsidR="004D28DD" w:rsidRPr="004D28DD" w:rsidDel="004E77FC" w:rsidRDefault="004D28DD" w:rsidP="004D28DD">
            <w:pPr>
              <w:spacing w:after="120" w:line="360" w:lineRule="auto"/>
              <w:contextualSpacing/>
              <w:jc w:val="right"/>
              <w:rPr>
                <w:ins w:id="8769" w:author="Microsoft Word" w:date="2025-08-11T16:30:00Z" w16du:dateUtc="2025-08-11T21:30:00Z"/>
                <w:del w:id="8770" w:author="Jujia Li" w:date="2025-08-25T17:41:00Z" w16du:dateUtc="2025-08-25T22:41:00Z"/>
                <w:rFonts w:ascii="Times New Roman" w:eastAsia="Times New Roman" w:hAnsi="Times New Roman" w:cs="Times New Roman"/>
                <w:color w:val="000000"/>
                <w:kern w:val="0"/>
                <w:sz w:val="18"/>
                <w:szCs w:val="18"/>
                <w14:ligatures w14:val="none"/>
              </w:rPr>
            </w:pPr>
            <w:ins w:id="8771" w:author="Microsoft Word" w:date="2025-08-11T16:30:00Z" w16du:dateUtc="2025-08-11T21:30:00Z">
              <w:del w:id="8772" w:author="Jujia Li" w:date="2025-08-25T17:41:00Z" w16du:dateUtc="2025-08-25T22:41:00Z">
                <w:r w:rsidRPr="004D28DD" w:rsidDel="004E77FC">
                  <w:rPr>
                    <w:rFonts w:ascii="Times New Roman" w:hAnsi="Times New Roman" w:cs="Times New Roman"/>
                    <w:color w:val="000000"/>
                    <w:sz w:val="18"/>
                    <w:szCs w:val="18"/>
                    <w:rPrChange w:id="8773" w:author="Jujia Li" w:date="2025-08-10T15:16:00Z" w16du:dateUtc="2025-08-10T20:16:00Z">
                      <w:rPr>
                        <w:rFonts w:ascii="Aptos Narrow" w:hAnsi="Aptos Narrow"/>
                        <w:color w:val="000000"/>
                        <w:sz w:val="22"/>
                        <w:szCs w:val="22"/>
                      </w:rPr>
                    </w:rPrChange>
                  </w:rPr>
                  <w:delText>2.69</w:delText>
                </w:r>
              </w:del>
            </w:ins>
          </w:p>
        </w:tc>
        <w:tc>
          <w:tcPr>
            <w:tcW w:w="321" w:type="pct"/>
            <w:noWrap/>
            <w:vAlign w:val="bottom"/>
            <w:hideMark/>
          </w:tcPr>
          <w:p w14:paraId="42A57123" w14:textId="57A08996" w:rsidR="004D28DD" w:rsidRPr="004D28DD" w:rsidDel="004E77FC" w:rsidRDefault="004D28DD" w:rsidP="004D28DD">
            <w:pPr>
              <w:spacing w:after="120" w:line="360" w:lineRule="auto"/>
              <w:contextualSpacing/>
              <w:jc w:val="right"/>
              <w:rPr>
                <w:ins w:id="8774" w:author="Microsoft Word" w:date="2025-08-11T16:30:00Z" w16du:dateUtc="2025-08-11T21:30:00Z"/>
                <w:del w:id="8775" w:author="Jujia Li" w:date="2025-08-25T17:41:00Z" w16du:dateUtc="2025-08-25T22:41:00Z"/>
                <w:rFonts w:ascii="Times New Roman" w:eastAsia="Times New Roman" w:hAnsi="Times New Roman" w:cs="Times New Roman"/>
                <w:color w:val="000000"/>
                <w:kern w:val="0"/>
                <w:sz w:val="18"/>
                <w:szCs w:val="18"/>
                <w14:ligatures w14:val="none"/>
              </w:rPr>
            </w:pPr>
            <w:ins w:id="8776" w:author="Microsoft Word" w:date="2025-08-11T16:30:00Z" w16du:dateUtc="2025-08-11T21:30:00Z">
              <w:del w:id="8777" w:author="Jujia Li" w:date="2025-08-25T17:41:00Z" w16du:dateUtc="2025-08-25T22:41:00Z">
                <w:r w:rsidRPr="004D28DD" w:rsidDel="004E77FC">
                  <w:rPr>
                    <w:rFonts w:ascii="Times New Roman" w:hAnsi="Times New Roman" w:cs="Times New Roman"/>
                    <w:color w:val="000000"/>
                    <w:sz w:val="18"/>
                    <w:szCs w:val="18"/>
                    <w:rPrChange w:id="8778" w:author="Jujia Li" w:date="2025-08-10T15:16:00Z" w16du:dateUtc="2025-08-10T20:16:00Z">
                      <w:rPr>
                        <w:rFonts w:ascii="Aptos Narrow" w:hAnsi="Aptos Narrow"/>
                        <w:color w:val="000000"/>
                        <w:sz w:val="22"/>
                        <w:szCs w:val="22"/>
                      </w:rPr>
                    </w:rPrChange>
                  </w:rPr>
                  <w:delText>0.53</w:delText>
                </w:r>
              </w:del>
            </w:ins>
          </w:p>
        </w:tc>
        <w:tc>
          <w:tcPr>
            <w:tcW w:w="428" w:type="pct"/>
            <w:noWrap/>
            <w:vAlign w:val="bottom"/>
            <w:hideMark/>
          </w:tcPr>
          <w:p w14:paraId="5FF2197D" w14:textId="40ED88A7" w:rsidR="004D28DD" w:rsidRPr="004D28DD" w:rsidDel="004E77FC" w:rsidRDefault="004D28DD" w:rsidP="004D28DD">
            <w:pPr>
              <w:spacing w:after="120" w:line="360" w:lineRule="auto"/>
              <w:contextualSpacing/>
              <w:jc w:val="right"/>
              <w:rPr>
                <w:ins w:id="8779" w:author="Microsoft Word" w:date="2025-08-11T16:30:00Z" w16du:dateUtc="2025-08-11T21:30:00Z"/>
                <w:del w:id="8780" w:author="Jujia Li" w:date="2025-08-25T17:41:00Z" w16du:dateUtc="2025-08-25T22:41:00Z"/>
                <w:rFonts w:ascii="Times New Roman" w:eastAsia="Times New Roman" w:hAnsi="Times New Roman" w:cs="Times New Roman"/>
                <w:color w:val="000000"/>
                <w:kern w:val="0"/>
                <w:sz w:val="18"/>
                <w:szCs w:val="18"/>
                <w14:ligatures w14:val="none"/>
              </w:rPr>
            </w:pPr>
            <w:ins w:id="8781" w:author="Microsoft Word" w:date="2025-08-11T16:30:00Z" w16du:dateUtc="2025-08-11T21:30:00Z">
              <w:del w:id="8782" w:author="Jujia Li" w:date="2025-08-25T17:41:00Z" w16du:dateUtc="2025-08-25T22:41:00Z">
                <w:r w:rsidRPr="004D28DD" w:rsidDel="004E77FC">
                  <w:rPr>
                    <w:rFonts w:ascii="Times New Roman" w:hAnsi="Times New Roman" w:cs="Times New Roman"/>
                    <w:color w:val="000000"/>
                    <w:sz w:val="18"/>
                    <w:szCs w:val="18"/>
                    <w:rPrChange w:id="8783" w:author="Jujia Li" w:date="2025-08-10T15:16:00Z" w16du:dateUtc="2025-08-10T20:16:00Z">
                      <w:rPr>
                        <w:rFonts w:ascii="Aptos Narrow" w:hAnsi="Aptos Narrow"/>
                        <w:color w:val="000000"/>
                        <w:sz w:val="22"/>
                        <w:szCs w:val="22"/>
                      </w:rPr>
                    </w:rPrChange>
                  </w:rPr>
                  <w:delText>12.09</w:delText>
                </w:r>
              </w:del>
            </w:ins>
          </w:p>
        </w:tc>
        <w:tc>
          <w:tcPr>
            <w:tcW w:w="344" w:type="pct"/>
            <w:vAlign w:val="bottom"/>
          </w:tcPr>
          <w:p w14:paraId="65C8BF14" w14:textId="64FF4C6F" w:rsidR="004D28DD" w:rsidRPr="004D28DD" w:rsidDel="004E77FC" w:rsidRDefault="004D28DD" w:rsidP="004D28DD">
            <w:pPr>
              <w:spacing w:after="120" w:line="360" w:lineRule="auto"/>
              <w:contextualSpacing/>
              <w:jc w:val="right"/>
              <w:rPr>
                <w:ins w:id="8784" w:author="Microsoft Word" w:date="2025-08-11T16:30:00Z" w16du:dateUtc="2025-08-11T21:30:00Z"/>
                <w:del w:id="8785" w:author="Jujia Li" w:date="2025-08-25T17:41:00Z" w16du:dateUtc="2025-08-25T22:41:00Z"/>
                <w:rFonts w:ascii="Times New Roman" w:hAnsi="Times New Roman" w:cs="Times New Roman"/>
                <w:sz w:val="18"/>
                <w:szCs w:val="18"/>
              </w:rPr>
            </w:pPr>
            <w:ins w:id="8786" w:author="Microsoft Word" w:date="2025-08-11T16:30:00Z" w16du:dateUtc="2025-08-11T21:30:00Z">
              <w:del w:id="8787" w:author="Jujia Li" w:date="2025-08-25T17:41:00Z" w16du:dateUtc="2025-08-25T22:41:00Z">
                <w:r w:rsidRPr="004D28DD" w:rsidDel="004E77FC">
                  <w:rPr>
                    <w:rFonts w:ascii="Times New Roman" w:hAnsi="Times New Roman" w:cs="Times New Roman"/>
                    <w:color w:val="000000"/>
                    <w:sz w:val="18"/>
                    <w:szCs w:val="18"/>
                    <w:rPrChange w:id="8788" w:author="Jujia Li" w:date="2025-08-10T15:16:00Z" w16du:dateUtc="2025-08-10T20:16:00Z">
                      <w:rPr>
                        <w:rFonts w:ascii="Aptos Narrow" w:hAnsi="Aptos Narrow"/>
                        <w:color w:val="000000"/>
                        <w:sz w:val="22"/>
                        <w:szCs w:val="22"/>
                      </w:rPr>
                    </w:rPrChange>
                  </w:rPr>
                  <w:delText>0.60</w:delText>
                </w:r>
              </w:del>
            </w:ins>
          </w:p>
        </w:tc>
      </w:tr>
      <w:tr w:rsidR="004D28DD" w:rsidRPr="006A0CE7" w:rsidDel="004E77FC" w14:paraId="3BF734F5" w14:textId="4A5977C7" w:rsidTr="005E344C">
        <w:trPr>
          <w:trHeight w:val="290"/>
          <w:ins w:id="8789" w:author="Microsoft Word" w:date="2025-08-11T16:30:00Z"/>
          <w:del w:id="8790" w:author="Jujia Li" w:date="2025-08-25T17:41:00Z"/>
        </w:trPr>
        <w:tc>
          <w:tcPr>
            <w:tcW w:w="808" w:type="pct"/>
            <w:noWrap/>
            <w:vAlign w:val="bottom"/>
            <w:hideMark/>
          </w:tcPr>
          <w:p w14:paraId="6C4A76BA" w14:textId="4E42B1AC" w:rsidR="004D28DD" w:rsidRPr="00221F0A" w:rsidDel="004E77FC" w:rsidRDefault="004D28DD" w:rsidP="004D28DD">
            <w:pPr>
              <w:spacing w:after="120" w:line="360" w:lineRule="auto"/>
              <w:contextualSpacing/>
              <w:rPr>
                <w:ins w:id="8791" w:author="Microsoft Word" w:date="2025-08-11T16:30:00Z" w16du:dateUtc="2025-08-11T21:30:00Z"/>
                <w:del w:id="8792" w:author="Jujia Li" w:date="2025-08-25T17:41:00Z" w16du:dateUtc="2025-08-25T22:41:00Z"/>
                <w:rFonts w:ascii="Times New Roman" w:eastAsia="Times New Roman" w:hAnsi="Times New Roman" w:cs="Times New Roman"/>
                <w:color w:val="000000"/>
                <w:kern w:val="0"/>
                <w:sz w:val="18"/>
                <w:szCs w:val="18"/>
                <w14:ligatures w14:val="none"/>
              </w:rPr>
            </w:pPr>
            <w:ins w:id="8793" w:author="Microsoft Word" w:date="2025-08-11T16:30:00Z" w16du:dateUtc="2025-08-11T21:30:00Z">
              <w:del w:id="8794" w:author="Jujia Li" w:date="2025-08-25T17:41:00Z" w16du:dateUtc="2025-08-25T22:41:00Z">
                <w:r w:rsidRPr="005E344C" w:rsidDel="004E77FC">
                  <w:rPr>
                    <w:rFonts w:ascii="Times New Roman" w:hAnsi="Times New Roman" w:cs="Times New Roman"/>
                    <w:color w:val="000000"/>
                    <w:sz w:val="18"/>
                    <w:szCs w:val="18"/>
                  </w:rPr>
                  <w:delText>LAUDERDALE</w:delText>
                </w:r>
              </w:del>
            </w:ins>
          </w:p>
        </w:tc>
        <w:tc>
          <w:tcPr>
            <w:tcW w:w="566" w:type="pct"/>
            <w:vAlign w:val="bottom"/>
          </w:tcPr>
          <w:p w14:paraId="7FB9A737" w14:textId="742D20D4" w:rsidR="004D28DD" w:rsidRPr="004D28DD" w:rsidDel="004E77FC" w:rsidRDefault="004D28DD" w:rsidP="004D28DD">
            <w:pPr>
              <w:spacing w:after="120" w:line="360" w:lineRule="auto"/>
              <w:contextualSpacing/>
              <w:jc w:val="right"/>
              <w:rPr>
                <w:ins w:id="8795" w:author="Microsoft Word" w:date="2025-08-11T16:30:00Z" w16du:dateUtc="2025-08-11T21:30:00Z"/>
                <w:del w:id="8796" w:author="Jujia Li" w:date="2025-08-25T17:41:00Z" w16du:dateUtc="2025-08-25T22:41:00Z"/>
                <w:rFonts w:ascii="Times New Roman" w:hAnsi="Times New Roman" w:cs="Times New Roman"/>
                <w:sz w:val="18"/>
                <w:szCs w:val="18"/>
              </w:rPr>
            </w:pPr>
            <w:ins w:id="8797" w:author="Microsoft Word" w:date="2025-08-11T16:30:00Z" w16du:dateUtc="2025-08-11T21:30:00Z">
              <w:del w:id="8798" w:author="Jujia Li" w:date="2025-08-25T17:41:00Z" w16du:dateUtc="2025-08-25T22:41:00Z">
                <w:r w:rsidRPr="004D28DD" w:rsidDel="004E77FC">
                  <w:rPr>
                    <w:rFonts w:ascii="Times New Roman" w:hAnsi="Times New Roman" w:cs="Times New Roman"/>
                    <w:color w:val="000000"/>
                    <w:sz w:val="18"/>
                    <w:szCs w:val="18"/>
                    <w:rPrChange w:id="8799" w:author="Jujia Li" w:date="2025-08-10T15:16:00Z" w16du:dateUtc="2025-08-10T20:16:00Z">
                      <w:rPr>
                        <w:rFonts w:ascii="Aptos Narrow" w:hAnsi="Aptos Narrow"/>
                        <w:color w:val="000000"/>
                        <w:sz w:val="22"/>
                        <w:szCs w:val="22"/>
                      </w:rPr>
                    </w:rPrChange>
                  </w:rPr>
                  <w:delText>92580.39</w:delText>
                </w:r>
              </w:del>
            </w:ins>
          </w:p>
        </w:tc>
        <w:tc>
          <w:tcPr>
            <w:tcW w:w="454" w:type="pct"/>
            <w:noWrap/>
            <w:vAlign w:val="bottom"/>
            <w:hideMark/>
          </w:tcPr>
          <w:p w14:paraId="1050EDAF" w14:textId="042F8EED" w:rsidR="004D28DD" w:rsidRPr="004D28DD" w:rsidDel="004E77FC" w:rsidRDefault="004D28DD" w:rsidP="004D28DD">
            <w:pPr>
              <w:spacing w:after="120" w:line="360" w:lineRule="auto"/>
              <w:contextualSpacing/>
              <w:jc w:val="right"/>
              <w:rPr>
                <w:ins w:id="8800" w:author="Microsoft Word" w:date="2025-08-11T16:30:00Z" w16du:dateUtc="2025-08-11T21:30:00Z"/>
                <w:del w:id="8801" w:author="Jujia Li" w:date="2025-08-25T17:41:00Z" w16du:dateUtc="2025-08-25T22:41:00Z"/>
                <w:rFonts w:ascii="Times New Roman" w:eastAsia="Times New Roman" w:hAnsi="Times New Roman" w:cs="Times New Roman"/>
                <w:color w:val="000000"/>
                <w:kern w:val="0"/>
                <w:sz w:val="18"/>
                <w:szCs w:val="18"/>
                <w14:ligatures w14:val="none"/>
              </w:rPr>
            </w:pPr>
            <w:ins w:id="8802" w:author="Microsoft Word" w:date="2025-08-11T16:30:00Z" w16du:dateUtc="2025-08-11T21:30:00Z">
              <w:del w:id="8803" w:author="Jujia Li" w:date="2025-08-25T17:41:00Z" w16du:dateUtc="2025-08-25T22:41:00Z">
                <w:r w:rsidRPr="004D28DD" w:rsidDel="004E77FC">
                  <w:rPr>
                    <w:rFonts w:ascii="Times New Roman" w:hAnsi="Times New Roman" w:cs="Times New Roman"/>
                    <w:color w:val="000000"/>
                    <w:sz w:val="18"/>
                    <w:szCs w:val="18"/>
                    <w:rPrChange w:id="8804" w:author="Jujia Li" w:date="2025-08-10T15:16:00Z" w16du:dateUtc="2025-08-10T20:16:00Z">
                      <w:rPr>
                        <w:rFonts w:ascii="Aptos Narrow" w:hAnsi="Aptos Narrow"/>
                        <w:color w:val="000000"/>
                        <w:sz w:val="22"/>
                        <w:szCs w:val="22"/>
                      </w:rPr>
                    </w:rPrChange>
                  </w:rPr>
                  <w:delText>24.18</w:delText>
                </w:r>
              </w:del>
            </w:ins>
          </w:p>
        </w:tc>
        <w:tc>
          <w:tcPr>
            <w:tcW w:w="308" w:type="pct"/>
            <w:gridSpan w:val="2"/>
            <w:noWrap/>
            <w:vAlign w:val="bottom"/>
            <w:hideMark/>
          </w:tcPr>
          <w:p w14:paraId="0BBAFA11" w14:textId="7C75F81F" w:rsidR="004D28DD" w:rsidRPr="004D28DD" w:rsidDel="004E77FC" w:rsidRDefault="004D28DD" w:rsidP="004D28DD">
            <w:pPr>
              <w:spacing w:after="120" w:line="360" w:lineRule="auto"/>
              <w:contextualSpacing/>
              <w:jc w:val="right"/>
              <w:rPr>
                <w:ins w:id="8805" w:author="Microsoft Word" w:date="2025-08-11T16:30:00Z" w16du:dateUtc="2025-08-11T21:30:00Z"/>
                <w:del w:id="8806" w:author="Jujia Li" w:date="2025-08-25T17:41:00Z" w16du:dateUtc="2025-08-25T22:41:00Z"/>
                <w:rFonts w:ascii="Times New Roman" w:eastAsia="Times New Roman" w:hAnsi="Times New Roman" w:cs="Times New Roman"/>
                <w:color w:val="000000"/>
                <w:kern w:val="0"/>
                <w:sz w:val="18"/>
                <w:szCs w:val="18"/>
                <w14:ligatures w14:val="none"/>
              </w:rPr>
            </w:pPr>
            <w:ins w:id="8807" w:author="Microsoft Word" w:date="2025-08-11T16:30:00Z" w16du:dateUtc="2025-08-11T21:30:00Z">
              <w:del w:id="8808" w:author="Jujia Li" w:date="2025-08-25T17:41:00Z" w16du:dateUtc="2025-08-25T22:41:00Z">
                <w:r w:rsidRPr="004D28DD" w:rsidDel="004E77FC">
                  <w:rPr>
                    <w:rFonts w:ascii="Times New Roman" w:hAnsi="Times New Roman" w:cs="Times New Roman"/>
                    <w:color w:val="000000"/>
                    <w:sz w:val="18"/>
                    <w:szCs w:val="18"/>
                    <w:rPrChange w:id="8809" w:author="Jujia Li" w:date="2025-08-10T15:16:00Z" w16du:dateUtc="2025-08-10T20:16:00Z">
                      <w:rPr>
                        <w:rFonts w:ascii="Aptos Narrow" w:hAnsi="Aptos Narrow"/>
                        <w:color w:val="000000"/>
                        <w:sz w:val="22"/>
                        <w:szCs w:val="22"/>
                      </w:rPr>
                    </w:rPrChange>
                  </w:rPr>
                  <w:delText>0.71</w:delText>
                </w:r>
              </w:del>
            </w:ins>
          </w:p>
        </w:tc>
        <w:tc>
          <w:tcPr>
            <w:tcW w:w="380" w:type="pct"/>
            <w:noWrap/>
            <w:vAlign w:val="bottom"/>
            <w:hideMark/>
          </w:tcPr>
          <w:p w14:paraId="1F180717" w14:textId="695CAD40" w:rsidR="004D28DD" w:rsidRPr="004D28DD" w:rsidDel="004E77FC" w:rsidRDefault="004D28DD" w:rsidP="004D28DD">
            <w:pPr>
              <w:spacing w:after="120" w:line="360" w:lineRule="auto"/>
              <w:contextualSpacing/>
              <w:jc w:val="right"/>
              <w:rPr>
                <w:ins w:id="8810" w:author="Microsoft Word" w:date="2025-08-11T16:30:00Z" w16du:dateUtc="2025-08-11T21:30:00Z"/>
                <w:del w:id="8811" w:author="Jujia Li" w:date="2025-08-25T17:41:00Z" w16du:dateUtc="2025-08-25T22:41:00Z"/>
                <w:rFonts w:ascii="Times New Roman" w:eastAsia="Times New Roman" w:hAnsi="Times New Roman" w:cs="Times New Roman"/>
                <w:color w:val="000000"/>
                <w:kern w:val="0"/>
                <w:sz w:val="18"/>
                <w:szCs w:val="18"/>
                <w14:ligatures w14:val="none"/>
              </w:rPr>
            </w:pPr>
            <w:ins w:id="8812" w:author="Microsoft Word" w:date="2025-08-11T16:30:00Z" w16du:dateUtc="2025-08-11T21:30:00Z">
              <w:del w:id="8813" w:author="Jujia Li" w:date="2025-08-25T17:41:00Z" w16du:dateUtc="2025-08-25T22:41:00Z">
                <w:r w:rsidRPr="004D28DD" w:rsidDel="004E77FC">
                  <w:rPr>
                    <w:rFonts w:ascii="Times New Roman" w:hAnsi="Times New Roman" w:cs="Times New Roman"/>
                    <w:color w:val="000000"/>
                    <w:sz w:val="18"/>
                    <w:szCs w:val="18"/>
                    <w:rPrChange w:id="8814" w:author="Jujia Li" w:date="2025-08-10T15:16:00Z" w16du:dateUtc="2025-08-10T20:16:00Z">
                      <w:rPr>
                        <w:rFonts w:ascii="Aptos Narrow" w:hAnsi="Aptos Narrow"/>
                        <w:color w:val="000000"/>
                        <w:sz w:val="22"/>
                        <w:szCs w:val="22"/>
                      </w:rPr>
                    </w:rPrChange>
                  </w:rPr>
                  <w:delText>19.68</w:delText>
                </w:r>
              </w:del>
            </w:ins>
          </w:p>
        </w:tc>
        <w:tc>
          <w:tcPr>
            <w:tcW w:w="315" w:type="pct"/>
            <w:gridSpan w:val="2"/>
            <w:noWrap/>
            <w:vAlign w:val="bottom"/>
            <w:hideMark/>
          </w:tcPr>
          <w:p w14:paraId="77D4B792" w14:textId="02AD612C" w:rsidR="004D28DD" w:rsidRPr="004D28DD" w:rsidDel="004E77FC" w:rsidRDefault="004D28DD" w:rsidP="004D28DD">
            <w:pPr>
              <w:spacing w:after="120" w:line="360" w:lineRule="auto"/>
              <w:contextualSpacing/>
              <w:jc w:val="right"/>
              <w:rPr>
                <w:ins w:id="8815" w:author="Microsoft Word" w:date="2025-08-11T16:30:00Z" w16du:dateUtc="2025-08-11T21:30:00Z"/>
                <w:del w:id="8816" w:author="Jujia Li" w:date="2025-08-25T17:41:00Z" w16du:dateUtc="2025-08-25T22:41:00Z"/>
                <w:rFonts w:ascii="Times New Roman" w:eastAsia="Times New Roman" w:hAnsi="Times New Roman" w:cs="Times New Roman"/>
                <w:color w:val="000000"/>
                <w:kern w:val="0"/>
                <w:sz w:val="18"/>
                <w:szCs w:val="18"/>
                <w14:ligatures w14:val="none"/>
              </w:rPr>
            </w:pPr>
            <w:ins w:id="8817" w:author="Microsoft Word" w:date="2025-08-11T16:30:00Z" w16du:dateUtc="2025-08-11T21:30:00Z">
              <w:del w:id="8818" w:author="Jujia Li" w:date="2025-08-25T17:41:00Z" w16du:dateUtc="2025-08-25T22:41:00Z">
                <w:r w:rsidRPr="004D28DD" w:rsidDel="004E77FC">
                  <w:rPr>
                    <w:rFonts w:ascii="Times New Roman" w:hAnsi="Times New Roman" w:cs="Times New Roman"/>
                    <w:color w:val="000000"/>
                    <w:sz w:val="18"/>
                    <w:szCs w:val="18"/>
                    <w:rPrChange w:id="8819" w:author="Jujia Li" w:date="2025-08-10T15:16:00Z" w16du:dateUtc="2025-08-10T20:16:00Z">
                      <w:rPr>
                        <w:rFonts w:ascii="Aptos Narrow" w:hAnsi="Aptos Narrow"/>
                        <w:color w:val="000000"/>
                        <w:sz w:val="22"/>
                        <w:szCs w:val="22"/>
                      </w:rPr>
                    </w:rPrChange>
                  </w:rPr>
                  <w:delText>0.58</w:delText>
                </w:r>
              </w:del>
            </w:ins>
          </w:p>
        </w:tc>
        <w:tc>
          <w:tcPr>
            <w:tcW w:w="380" w:type="pct"/>
            <w:noWrap/>
            <w:vAlign w:val="bottom"/>
            <w:hideMark/>
          </w:tcPr>
          <w:p w14:paraId="3693616A" w14:textId="4A25EFD7" w:rsidR="004D28DD" w:rsidRPr="004D28DD" w:rsidDel="004E77FC" w:rsidRDefault="004D28DD" w:rsidP="004D28DD">
            <w:pPr>
              <w:spacing w:after="120" w:line="360" w:lineRule="auto"/>
              <w:contextualSpacing/>
              <w:jc w:val="right"/>
              <w:rPr>
                <w:ins w:id="8820" w:author="Microsoft Word" w:date="2025-08-11T16:30:00Z" w16du:dateUtc="2025-08-11T21:30:00Z"/>
                <w:del w:id="8821" w:author="Jujia Li" w:date="2025-08-25T17:41:00Z" w16du:dateUtc="2025-08-25T22:41:00Z"/>
                <w:rFonts w:ascii="Times New Roman" w:eastAsia="Times New Roman" w:hAnsi="Times New Roman" w:cs="Times New Roman"/>
                <w:color w:val="000000"/>
                <w:kern w:val="0"/>
                <w:sz w:val="18"/>
                <w:szCs w:val="18"/>
                <w14:ligatures w14:val="none"/>
              </w:rPr>
            </w:pPr>
            <w:ins w:id="8822" w:author="Microsoft Word" w:date="2025-08-11T16:30:00Z" w16du:dateUtc="2025-08-11T21:30:00Z">
              <w:del w:id="8823" w:author="Jujia Li" w:date="2025-08-25T17:41:00Z" w16du:dateUtc="2025-08-25T22:41:00Z">
                <w:r w:rsidRPr="004D28DD" w:rsidDel="004E77FC">
                  <w:rPr>
                    <w:rFonts w:ascii="Times New Roman" w:hAnsi="Times New Roman" w:cs="Times New Roman"/>
                    <w:color w:val="000000"/>
                    <w:sz w:val="18"/>
                    <w:szCs w:val="18"/>
                    <w:rPrChange w:id="8824" w:author="Jujia Li" w:date="2025-08-10T15:16:00Z" w16du:dateUtc="2025-08-10T20:16:00Z">
                      <w:rPr>
                        <w:rFonts w:ascii="Aptos Narrow" w:hAnsi="Aptos Narrow"/>
                        <w:color w:val="000000"/>
                        <w:sz w:val="22"/>
                        <w:szCs w:val="22"/>
                      </w:rPr>
                    </w:rPrChange>
                  </w:rPr>
                  <w:delText>17.32</w:delText>
                </w:r>
              </w:del>
            </w:ins>
          </w:p>
        </w:tc>
        <w:tc>
          <w:tcPr>
            <w:tcW w:w="316" w:type="pct"/>
            <w:gridSpan w:val="2"/>
            <w:noWrap/>
            <w:vAlign w:val="bottom"/>
            <w:hideMark/>
          </w:tcPr>
          <w:p w14:paraId="4F0CDF45" w14:textId="35B964EE" w:rsidR="004D28DD" w:rsidRPr="004D28DD" w:rsidDel="004E77FC" w:rsidRDefault="004D28DD" w:rsidP="004D28DD">
            <w:pPr>
              <w:spacing w:after="120" w:line="360" w:lineRule="auto"/>
              <w:contextualSpacing/>
              <w:jc w:val="right"/>
              <w:rPr>
                <w:ins w:id="8825" w:author="Microsoft Word" w:date="2025-08-11T16:30:00Z" w16du:dateUtc="2025-08-11T21:30:00Z"/>
                <w:del w:id="8826" w:author="Jujia Li" w:date="2025-08-25T17:41:00Z" w16du:dateUtc="2025-08-25T22:41:00Z"/>
                <w:rFonts w:ascii="Times New Roman" w:eastAsia="Times New Roman" w:hAnsi="Times New Roman" w:cs="Times New Roman"/>
                <w:color w:val="000000"/>
                <w:kern w:val="0"/>
                <w:sz w:val="18"/>
                <w:szCs w:val="18"/>
                <w14:ligatures w14:val="none"/>
              </w:rPr>
            </w:pPr>
            <w:ins w:id="8827" w:author="Microsoft Word" w:date="2025-08-11T16:30:00Z" w16du:dateUtc="2025-08-11T21:30:00Z">
              <w:del w:id="8828" w:author="Jujia Li" w:date="2025-08-25T17:41:00Z" w16du:dateUtc="2025-08-25T22:41:00Z">
                <w:r w:rsidRPr="004D28DD" w:rsidDel="004E77FC">
                  <w:rPr>
                    <w:rFonts w:ascii="Times New Roman" w:hAnsi="Times New Roman" w:cs="Times New Roman"/>
                    <w:color w:val="000000"/>
                    <w:sz w:val="18"/>
                    <w:szCs w:val="18"/>
                    <w:rPrChange w:id="8829" w:author="Jujia Li" w:date="2025-08-10T15:16:00Z" w16du:dateUtc="2025-08-10T20:16:00Z">
                      <w:rPr>
                        <w:rFonts w:ascii="Aptos Narrow" w:hAnsi="Aptos Narrow"/>
                        <w:color w:val="000000"/>
                        <w:sz w:val="22"/>
                        <w:szCs w:val="22"/>
                      </w:rPr>
                    </w:rPrChange>
                  </w:rPr>
                  <w:delText>0.51</w:delText>
                </w:r>
              </w:del>
            </w:ins>
          </w:p>
        </w:tc>
        <w:tc>
          <w:tcPr>
            <w:tcW w:w="380" w:type="pct"/>
            <w:noWrap/>
            <w:vAlign w:val="bottom"/>
            <w:hideMark/>
          </w:tcPr>
          <w:p w14:paraId="3BDE4A03" w14:textId="59660BA0" w:rsidR="004D28DD" w:rsidRPr="004D28DD" w:rsidDel="004E77FC" w:rsidRDefault="004D28DD" w:rsidP="004D28DD">
            <w:pPr>
              <w:spacing w:after="120" w:line="360" w:lineRule="auto"/>
              <w:contextualSpacing/>
              <w:jc w:val="right"/>
              <w:rPr>
                <w:ins w:id="8830" w:author="Microsoft Word" w:date="2025-08-11T16:30:00Z" w16du:dateUtc="2025-08-11T21:30:00Z"/>
                <w:del w:id="8831" w:author="Jujia Li" w:date="2025-08-25T17:41:00Z" w16du:dateUtc="2025-08-25T22:41:00Z"/>
                <w:rFonts w:ascii="Times New Roman" w:eastAsia="Times New Roman" w:hAnsi="Times New Roman" w:cs="Times New Roman"/>
                <w:color w:val="000000"/>
                <w:kern w:val="0"/>
                <w:sz w:val="18"/>
                <w:szCs w:val="18"/>
                <w14:ligatures w14:val="none"/>
              </w:rPr>
            </w:pPr>
            <w:ins w:id="8832" w:author="Microsoft Word" w:date="2025-08-11T16:30:00Z" w16du:dateUtc="2025-08-11T21:30:00Z">
              <w:del w:id="8833" w:author="Jujia Li" w:date="2025-08-25T17:41:00Z" w16du:dateUtc="2025-08-25T22:41:00Z">
                <w:r w:rsidRPr="004D28DD" w:rsidDel="004E77FC">
                  <w:rPr>
                    <w:rFonts w:ascii="Times New Roman" w:hAnsi="Times New Roman" w:cs="Times New Roman"/>
                    <w:color w:val="000000"/>
                    <w:sz w:val="18"/>
                    <w:szCs w:val="18"/>
                    <w:rPrChange w:id="8834" w:author="Jujia Li" w:date="2025-08-10T15:16:00Z" w16du:dateUtc="2025-08-10T20:16:00Z">
                      <w:rPr>
                        <w:rFonts w:ascii="Aptos Narrow" w:hAnsi="Aptos Narrow"/>
                        <w:color w:val="000000"/>
                        <w:sz w:val="22"/>
                        <w:szCs w:val="22"/>
                      </w:rPr>
                    </w:rPrChange>
                  </w:rPr>
                  <w:delText>14.57</w:delText>
                </w:r>
              </w:del>
            </w:ins>
          </w:p>
        </w:tc>
        <w:tc>
          <w:tcPr>
            <w:tcW w:w="321" w:type="pct"/>
            <w:noWrap/>
            <w:vAlign w:val="bottom"/>
            <w:hideMark/>
          </w:tcPr>
          <w:p w14:paraId="59CA16CD" w14:textId="2D0509AD" w:rsidR="004D28DD" w:rsidRPr="004D28DD" w:rsidDel="004E77FC" w:rsidRDefault="004D28DD" w:rsidP="004D28DD">
            <w:pPr>
              <w:spacing w:after="120" w:line="360" w:lineRule="auto"/>
              <w:contextualSpacing/>
              <w:jc w:val="right"/>
              <w:rPr>
                <w:ins w:id="8835" w:author="Microsoft Word" w:date="2025-08-11T16:30:00Z" w16du:dateUtc="2025-08-11T21:30:00Z"/>
                <w:del w:id="8836" w:author="Jujia Li" w:date="2025-08-25T17:41:00Z" w16du:dateUtc="2025-08-25T22:41:00Z"/>
                <w:rFonts w:ascii="Times New Roman" w:eastAsia="Times New Roman" w:hAnsi="Times New Roman" w:cs="Times New Roman"/>
                <w:color w:val="000000"/>
                <w:kern w:val="0"/>
                <w:sz w:val="18"/>
                <w:szCs w:val="18"/>
                <w14:ligatures w14:val="none"/>
              </w:rPr>
            </w:pPr>
            <w:ins w:id="8837" w:author="Microsoft Word" w:date="2025-08-11T16:30:00Z" w16du:dateUtc="2025-08-11T21:30:00Z">
              <w:del w:id="8838" w:author="Jujia Li" w:date="2025-08-25T17:41:00Z" w16du:dateUtc="2025-08-25T22:41:00Z">
                <w:r w:rsidRPr="004D28DD" w:rsidDel="004E77FC">
                  <w:rPr>
                    <w:rFonts w:ascii="Times New Roman" w:hAnsi="Times New Roman" w:cs="Times New Roman"/>
                    <w:color w:val="000000"/>
                    <w:sz w:val="18"/>
                    <w:szCs w:val="18"/>
                    <w:rPrChange w:id="8839" w:author="Jujia Li" w:date="2025-08-10T15:16:00Z" w16du:dateUtc="2025-08-10T20:16:00Z">
                      <w:rPr>
                        <w:rFonts w:ascii="Aptos Narrow" w:hAnsi="Aptos Narrow"/>
                        <w:color w:val="000000"/>
                        <w:sz w:val="22"/>
                        <w:szCs w:val="22"/>
                      </w:rPr>
                    </w:rPrChange>
                  </w:rPr>
                  <w:delText>0.43</w:delText>
                </w:r>
              </w:del>
            </w:ins>
          </w:p>
        </w:tc>
        <w:tc>
          <w:tcPr>
            <w:tcW w:w="428" w:type="pct"/>
            <w:noWrap/>
            <w:vAlign w:val="bottom"/>
            <w:hideMark/>
          </w:tcPr>
          <w:p w14:paraId="38D99BC7" w14:textId="00E3F47E" w:rsidR="004D28DD" w:rsidRPr="004D28DD" w:rsidDel="004E77FC" w:rsidRDefault="004D28DD" w:rsidP="004D28DD">
            <w:pPr>
              <w:spacing w:after="120" w:line="360" w:lineRule="auto"/>
              <w:contextualSpacing/>
              <w:jc w:val="right"/>
              <w:rPr>
                <w:ins w:id="8840" w:author="Microsoft Word" w:date="2025-08-11T16:30:00Z" w16du:dateUtc="2025-08-11T21:30:00Z"/>
                <w:del w:id="8841" w:author="Jujia Li" w:date="2025-08-25T17:41:00Z" w16du:dateUtc="2025-08-25T22:41:00Z"/>
                <w:rFonts w:ascii="Times New Roman" w:eastAsia="Times New Roman" w:hAnsi="Times New Roman" w:cs="Times New Roman"/>
                <w:color w:val="000000"/>
                <w:kern w:val="0"/>
                <w:sz w:val="18"/>
                <w:szCs w:val="18"/>
                <w14:ligatures w14:val="none"/>
              </w:rPr>
            </w:pPr>
            <w:ins w:id="8842" w:author="Microsoft Word" w:date="2025-08-11T16:30:00Z" w16du:dateUtc="2025-08-11T21:30:00Z">
              <w:del w:id="8843" w:author="Jujia Li" w:date="2025-08-25T17:41:00Z" w16du:dateUtc="2025-08-25T22:41:00Z">
                <w:r w:rsidRPr="004D28DD" w:rsidDel="004E77FC">
                  <w:rPr>
                    <w:rFonts w:ascii="Times New Roman" w:hAnsi="Times New Roman" w:cs="Times New Roman"/>
                    <w:color w:val="000000"/>
                    <w:sz w:val="18"/>
                    <w:szCs w:val="18"/>
                    <w:rPrChange w:id="8844" w:author="Jujia Li" w:date="2025-08-10T15:16:00Z" w16du:dateUtc="2025-08-10T20:16:00Z">
                      <w:rPr>
                        <w:rFonts w:ascii="Aptos Narrow" w:hAnsi="Aptos Narrow"/>
                        <w:color w:val="000000"/>
                        <w:sz w:val="22"/>
                        <w:szCs w:val="22"/>
                      </w:rPr>
                    </w:rPrChange>
                  </w:rPr>
                  <w:delText>75.75</w:delText>
                </w:r>
              </w:del>
            </w:ins>
          </w:p>
        </w:tc>
        <w:tc>
          <w:tcPr>
            <w:tcW w:w="344" w:type="pct"/>
            <w:vAlign w:val="bottom"/>
          </w:tcPr>
          <w:p w14:paraId="0F39EAF3" w14:textId="31028FF5" w:rsidR="004D28DD" w:rsidRPr="004D28DD" w:rsidDel="004E77FC" w:rsidRDefault="004D28DD" w:rsidP="004D28DD">
            <w:pPr>
              <w:spacing w:after="120" w:line="360" w:lineRule="auto"/>
              <w:contextualSpacing/>
              <w:jc w:val="right"/>
              <w:rPr>
                <w:ins w:id="8845" w:author="Microsoft Word" w:date="2025-08-11T16:30:00Z" w16du:dateUtc="2025-08-11T21:30:00Z"/>
                <w:del w:id="8846" w:author="Jujia Li" w:date="2025-08-25T17:41:00Z" w16du:dateUtc="2025-08-25T22:41:00Z"/>
                <w:rFonts w:ascii="Times New Roman" w:hAnsi="Times New Roman" w:cs="Times New Roman"/>
                <w:sz w:val="18"/>
                <w:szCs w:val="18"/>
              </w:rPr>
            </w:pPr>
            <w:ins w:id="8847" w:author="Microsoft Word" w:date="2025-08-11T16:30:00Z" w16du:dateUtc="2025-08-11T21:30:00Z">
              <w:del w:id="8848" w:author="Jujia Li" w:date="2025-08-25T17:41:00Z" w16du:dateUtc="2025-08-25T22:41:00Z">
                <w:r w:rsidRPr="004D28DD" w:rsidDel="004E77FC">
                  <w:rPr>
                    <w:rFonts w:ascii="Times New Roman" w:hAnsi="Times New Roman" w:cs="Times New Roman"/>
                    <w:color w:val="000000"/>
                    <w:sz w:val="18"/>
                    <w:szCs w:val="18"/>
                    <w:rPrChange w:id="8849" w:author="Jujia Li" w:date="2025-08-10T15:16:00Z" w16du:dateUtc="2025-08-10T20:16:00Z">
                      <w:rPr>
                        <w:rFonts w:ascii="Aptos Narrow" w:hAnsi="Aptos Narrow"/>
                        <w:color w:val="000000"/>
                        <w:sz w:val="22"/>
                        <w:szCs w:val="22"/>
                      </w:rPr>
                    </w:rPrChange>
                  </w:rPr>
                  <w:delText>0.56</w:delText>
                </w:r>
              </w:del>
            </w:ins>
          </w:p>
        </w:tc>
      </w:tr>
      <w:tr w:rsidR="004D28DD" w:rsidRPr="006A0CE7" w:rsidDel="004E77FC" w14:paraId="0D9A8B94" w14:textId="40A85AD9" w:rsidTr="005E344C">
        <w:trPr>
          <w:trHeight w:val="290"/>
          <w:ins w:id="8850" w:author="Microsoft Word" w:date="2025-08-11T16:30:00Z"/>
          <w:del w:id="8851" w:author="Jujia Li" w:date="2025-08-25T17:41:00Z"/>
        </w:trPr>
        <w:tc>
          <w:tcPr>
            <w:tcW w:w="808" w:type="pct"/>
            <w:noWrap/>
            <w:vAlign w:val="bottom"/>
            <w:hideMark/>
          </w:tcPr>
          <w:p w14:paraId="15B77C30" w14:textId="0852F113" w:rsidR="004D28DD" w:rsidRPr="00221F0A" w:rsidDel="004E77FC" w:rsidRDefault="004D28DD" w:rsidP="004D28DD">
            <w:pPr>
              <w:spacing w:after="120" w:line="360" w:lineRule="auto"/>
              <w:contextualSpacing/>
              <w:rPr>
                <w:ins w:id="8852" w:author="Microsoft Word" w:date="2025-08-11T16:30:00Z" w16du:dateUtc="2025-08-11T21:30:00Z"/>
                <w:del w:id="8853" w:author="Jujia Li" w:date="2025-08-25T17:41:00Z" w16du:dateUtc="2025-08-25T22:41:00Z"/>
                <w:rFonts w:ascii="Times New Roman" w:eastAsia="Times New Roman" w:hAnsi="Times New Roman" w:cs="Times New Roman"/>
                <w:color w:val="000000"/>
                <w:kern w:val="0"/>
                <w:sz w:val="18"/>
                <w:szCs w:val="18"/>
                <w14:ligatures w14:val="none"/>
              </w:rPr>
            </w:pPr>
            <w:ins w:id="8854" w:author="Microsoft Word" w:date="2025-08-11T16:30:00Z" w16du:dateUtc="2025-08-11T21:30:00Z">
              <w:del w:id="8855" w:author="Jujia Li" w:date="2025-08-25T17:41:00Z" w16du:dateUtc="2025-08-25T22:41:00Z">
                <w:r w:rsidRPr="005E344C" w:rsidDel="004E77FC">
                  <w:rPr>
                    <w:rFonts w:ascii="Times New Roman" w:hAnsi="Times New Roman" w:cs="Times New Roman"/>
                    <w:color w:val="000000"/>
                    <w:sz w:val="18"/>
                    <w:szCs w:val="18"/>
                  </w:rPr>
                  <w:delText>LAWRENCE</w:delText>
                </w:r>
              </w:del>
            </w:ins>
          </w:p>
        </w:tc>
        <w:tc>
          <w:tcPr>
            <w:tcW w:w="566" w:type="pct"/>
            <w:vAlign w:val="bottom"/>
          </w:tcPr>
          <w:p w14:paraId="3B240778" w14:textId="534D67A2" w:rsidR="004D28DD" w:rsidRPr="004D28DD" w:rsidDel="004E77FC" w:rsidRDefault="004D28DD" w:rsidP="004D28DD">
            <w:pPr>
              <w:spacing w:after="120" w:line="360" w:lineRule="auto"/>
              <w:contextualSpacing/>
              <w:jc w:val="right"/>
              <w:rPr>
                <w:ins w:id="8856" w:author="Microsoft Word" w:date="2025-08-11T16:30:00Z" w16du:dateUtc="2025-08-11T21:30:00Z"/>
                <w:del w:id="8857" w:author="Jujia Li" w:date="2025-08-25T17:41:00Z" w16du:dateUtc="2025-08-25T22:41:00Z"/>
                <w:rFonts w:ascii="Times New Roman" w:hAnsi="Times New Roman" w:cs="Times New Roman"/>
                <w:sz w:val="18"/>
                <w:szCs w:val="18"/>
              </w:rPr>
            </w:pPr>
            <w:ins w:id="8858" w:author="Microsoft Word" w:date="2025-08-11T16:30:00Z" w16du:dateUtc="2025-08-11T21:30:00Z">
              <w:del w:id="8859" w:author="Jujia Li" w:date="2025-08-25T17:41:00Z" w16du:dateUtc="2025-08-25T22:41:00Z">
                <w:r w:rsidRPr="004D28DD" w:rsidDel="004E77FC">
                  <w:rPr>
                    <w:rFonts w:ascii="Times New Roman" w:hAnsi="Times New Roman" w:cs="Times New Roman"/>
                    <w:color w:val="000000"/>
                    <w:sz w:val="18"/>
                    <w:szCs w:val="18"/>
                    <w:rPrChange w:id="8860" w:author="Jujia Li" w:date="2025-08-10T15:16:00Z" w16du:dateUtc="2025-08-10T20:16:00Z">
                      <w:rPr>
                        <w:rFonts w:ascii="Aptos Narrow" w:hAnsi="Aptos Narrow"/>
                        <w:color w:val="000000"/>
                        <w:sz w:val="22"/>
                        <w:szCs w:val="22"/>
                      </w:rPr>
                    </w:rPrChange>
                  </w:rPr>
                  <w:delText>33038.88</w:delText>
                </w:r>
              </w:del>
            </w:ins>
          </w:p>
        </w:tc>
        <w:tc>
          <w:tcPr>
            <w:tcW w:w="454" w:type="pct"/>
            <w:noWrap/>
            <w:vAlign w:val="bottom"/>
            <w:hideMark/>
          </w:tcPr>
          <w:p w14:paraId="703F4BC0" w14:textId="60E14F36" w:rsidR="004D28DD" w:rsidRPr="004D28DD" w:rsidDel="004E77FC" w:rsidRDefault="004D28DD" w:rsidP="004D28DD">
            <w:pPr>
              <w:spacing w:after="120" w:line="360" w:lineRule="auto"/>
              <w:contextualSpacing/>
              <w:jc w:val="right"/>
              <w:rPr>
                <w:ins w:id="8861" w:author="Microsoft Word" w:date="2025-08-11T16:30:00Z" w16du:dateUtc="2025-08-11T21:30:00Z"/>
                <w:del w:id="8862" w:author="Jujia Li" w:date="2025-08-25T17:41:00Z" w16du:dateUtc="2025-08-25T22:41:00Z"/>
                <w:rFonts w:ascii="Times New Roman" w:eastAsia="Times New Roman" w:hAnsi="Times New Roman" w:cs="Times New Roman"/>
                <w:color w:val="000000"/>
                <w:kern w:val="0"/>
                <w:sz w:val="18"/>
                <w:szCs w:val="18"/>
                <w14:ligatures w14:val="none"/>
              </w:rPr>
            </w:pPr>
            <w:ins w:id="8863" w:author="Microsoft Word" w:date="2025-08-11T16:30:00Z" w16du:dateUtc="2025-08-11T21:30:00Z">
              <w:del w:id="8864" w:author="Jujia Li" w:date="2025-08-25T17:41:00Z" w16du:dateUtc="2025-08-25T22:41:00Z">
                <w:r w:rsidRPr="004D28DD" w:rsidDel="004E77FC">
                  <w:rPr>
                    <w:rFonts w:ascii="Times New Roman" w:hAnsi="Times New Roman" w:cs="Times New Roman"/>
                    <w:color w:val="000000"/>
                    <w:sz w:val="18"/>
                    <w:szCs w:val="18"/>
                    <w:rPrChange w:id="8865" w:author="Jujia Li" w:date="2025-08-10T15:16:00Z" w16du:dateUtc="2025-08-10T20:16:00Z">
                      <w:rPr>
                        <w:rFonts w:ascii="Aptos Narrow" w:hAnsi="Aptos Narrow"/>
                        <w:color w:val="000000"/>
                        <w:sz w:val="22"/>
                        <w:szCs w:val="22"/>
                      </w:rPr>
                    </w:rPrChange>
                  </w:rPr>
                  <w:delText>9.38</w:delText>
                </w:r>
              </w:del>
            </w:ins>
          </w:p>
        </w:tc>
        <w:tc>
          <w:tcPr>
            <w:tcW w:w="308" w:type="pct"/>
            <w:gridSpan w:val="2"/>
            <w:noWrap/>
            <w:vAlign w:val="bottom"/>
            <w:hideMark/>
          </w:tcPr>
          <w:p w14:paraId="4749F7B1" w14:textId="69D90A39" w:rsidR="004D28DD" w:rsidRPr="004D28DD" w:rsidDel="004E77FC" w:rsidRDefault="004D28DD" w:rsidP="004D28DD">
            <w:pPr>
              <w:spacing w:after="120" w:line="360" w:lineRule="auto"/>
              <w:contextualSpacing/>
              <w:jc w:val="right"/>
              <w:rPr>
                <w:ins w:id="8866" w:author="Microsoft Word" w:date="2025-08-11T16:30:00Z" w16du:dateUtc="2025-08-11T21:30:00Z"/>
                <w:del w:id="8867" w:author="Jujia Li" w:date="2025-08-25T17:41:00Z" w16du:dateUtc="2025-08-25T22:41:00Z"/>
                <w:rFonts w:ascii="Times New Roman" w:eastAsia="Times New Roman" w:hAnsi="Times New Roman" w:cs="Times New Roman"/>
                <w:color w:val="000000"/>
                <w:kern w:val="0"/>
                <w:sz w:val="18"/>
                <w:szCs w:val="18"/>
                <w14:ligatures w14:val="none"/>
              </w:rPr>
            </w:pPr>
            <w:ins w:id="8868" w:author="Microsoft Word" w:date="2025-08-11T16:30:00Z" w16du:dateUtc="2025-08-11T21:30:00Z">
              <w:del w:id="8869" w:author="Jujia Li" w:date="2025-08-25T17:41:00Z" w16du:dateUtc="2025-08-25T22:41:00Z">
                <w:r w:rsidRPr="004D28DD" w:rsidDel="004E77FC">
                  <w:rPr>
                    <w:rFonts w:ascii="Times New Roman" w:hAnsi="Times New Roman" w:cs="Times New Roman"/>
                    <w:color w:val="000000"/>
                    <w:sz w:val="18"/>
                    <w:szCs w:val="18"/>
                    <w:rPrChange w:id="8870" w:author="Jujia Li" w:date="2025-08-10T15:16:00Z" w16du:dateUtc="2025-08-10T20:16:00Z">
                      <w:rPr>
                        <w:rFonts w:ascii="Aptos Narrow" w:hAnsi="Aptos Narrow"/>
                        <w:color w:val="000000"/>
                        <w:sz w:val="22"/>
                        <w:szCs w:val="22"/>
                      </w:rPr>
                    </w:rPrChange>
                  </w:rPr>
                  <w:delText>0.77</w:delText>
                </w:r>
              </w:del>
            </w:ins>
          </w:p>
        </w:tc>
        <w:tc>
          <w:tcPr>
            <w:tcW w:w="380" w:type="pct"/>
            <w:noWrap/>
            <w:vAlign w:val="bottom"/>
            <w:hideMark/>
          </w:tcPr>
          <w:p w14:paraId="7BB00D5A" w14:textId="6D41F240" w:rsidR="004D28DD" w:rsidRPr="004D28DD" w:rsidDel="004E77FC" w:rsidRDefault="004D28DD" w:rsidP="004D28DD">
            <w:pPr>
              <w:spacing w:after="120" w:line="360" w:lineRule="auto"/>
              <w:contextualSpacing/>
              <w:jc w:val="right"/>
              <w:rPr>
                <w:ins w:id="8871" w:author="Microsoft Word" w:date="2025-08-11T16:30:00Z" w16du:dateUtc="2025-08-11T21:30:00Z"/>
                <w:del w:id="8872" w:author="Jujia Li" w:date="2025-08-25T17:41:00Z" w16du:dateUtc="2025-08-25T22:41:00Z"/>
                <w:rFonts w:ascii="Times New Roman" w:eastAsia="Times New Roman" w:hAnsi="Times New Roman" w:cs="Times New Roman"/>
                <w:color w:val="000000"/>
                <w:kern w:val="0"/>
                <w:sz w:val="18"/>
                <w:szCs w:val="18"/>
                <w14:ligatures w14:val="none"/>
              </w:rPr>
            </w:pPr>
            <w:ins w:id="8873" w:author="Microsoft Word" w:date="2025-08-11T16:30:00Z" w16du:dateUtc="2025-08-11T21:30:00Z">
              <w:del w:id="8874" w:author="Jujia Li" w:date="2025-08-25T17:41:00Z" w16du:dateUtc="2025-08-25T22:41:00Z">
                <w:r w:rsidRPr="004D28DD" w:rsidDel="004E77FC">
                  <w:rPr>
                    <w:rFonts w:ascii="Times New Roman" w:hAnsi="Times New Roman" w:cs="Times New Roman"/>
                    <w:color w:val="000000"/>
                    <w:sz w:val="18"/>
                    <w:szCs w:val="18"/>
                    <w:rPrChange w:id="8875" w:author="Jujia Li" w:date="2025-08-10T15:16:00Z" w16du:dateUtc="2025-08-10T20:16:00Z">
                      <w:rPr>
                        <w:rFonts w:ascii="Aptos Narrow" w:hAnsi="Aptos Narrow"/>
                        <w:color w:val="000000"/>
                        <w:sz w:val="22"/>
                        <w:szCs w:val="22"/>
                      </w:rPr>
                    </w:rPrChange>
                  </w:rPr>
                  <w:delText>7.49</w:delText>
                </w:r>
              </w:del>
            </w:ins>
          </w:p>
        </w:tc>
        <w:tc>
          <w:tcPr>
            <w:tcW w:w="315" w:type="pct"/>
            <w:gridSpan w:val="2"/>
            <w:noWrap/>
            <w:vAlign w:val="bottom"/>
            <w:hideMark/>
          </w:tcPr>
          <w:p w14:paraId="2BFD1D8C" w14:textId="53D4C963" w:rsidR="004D28DD" w:rsidRPr="004D28DD" w:rsidDel="004E77FC" w:rsidRDefault="004D28DD" w:rsidP="004D28DD">
            <w:pPr>
              <w:spacing w:after="120" w:line="360" w:lineRule="auto"/>
              <w:contextualSpacing/>
              <w:jc w:val="right"/>
              <w:rPr>
                <w:ins w:id="8876" w:author="Microsoft Word" w:date="2025-08-11T16:30:00Z" w16du:dateUtc="2025-08-11T21:30:00Z"/>
                <w:del w:id="8877" w:author="Jujia Li" w:date="2025-08-25T17:41:00Z" w16du:dateUtc="2025-08-25T22:41:00Z"/>
                <w:rFonts w:ascii="Times New Roman" w:eastAsia="Times New Roman" w:hAnsi="Times New Roman" w:cs="Times New Roman"/>
                <w:color w:val="000000"/>
                <w:kern w:val="0"/>
                <w:sz w:val="18"/>
                <w:szCs w:val="18"/>
                <w14:ligatures w14:val="none"/>
              </w:rPr>
            </w:pPr>
            <w:ins w:id="8878" w:author="Microsoft Word" w:date="2025-08-11T16:30:00Z" w16du:dateUtc="2025-08-11T21:30:00Z">
              <w:del w:id="8879" w:author="Jujia Li" w:date="2025-08-25T17:41:00Z" w16du:dateUtc="2025-08-25T22:41:00Z">
                <w:r w:rsidRPr="004D28DD" w:rsidDel="004E77FC">
                  <w:rPr>
                    <w:rFonts w:ascii="Times New Roman" w:hAnsi="Times New Roman" w:cs="Times New Roman"/>
                    <w:color w:val="000000"/>
                    <w:sz w:val="18"/>
                    <w:szCs w:val="18"/>
                    <w:rPrChange w:id="8880" w:author="Jujia Li" w:date="2025-08-10T15:16:00Z" w16du:dateUtc="2025-08-10T20:16:00Z">
                      <w:rPr>
                        <w:rFonts w:ascii="Aptos Narrow" w:hAnsi="Aptos Narrow"/>
                        <w:color w:val="000000"/>
                        <w:sz w:val="22"/>
                        <w:szCs w:val="22"/>
                      </w:rPr>
                    </w:rPrChange>
                  </w:rPr>
                  <w:delText>0.62</w:delText>
                </w:r>
              </w:del>
            </w:ins>
          </w:p>
        </w:tc>
        <w:tc>
          <w:tcPr>
            <w:tcW w:w="380" w:type="pct"/>
            <w:noWrap/>
            <w:vAlign w:val="bottom"/>
            <w:hideMark/>
          </w:tcPr>
          <w:p w14:paraId="28635469" w14:textId="7151F884" w:rsidR="004D28DD" w:rsidRPr="004D28DD" w:rsidDel="004E77FC" w:rsidRDefault="004D28DD" w:rsidP="004D28DD">
            <w:pPr>
              <w:spacing w:after="120" w:line="360" w:lineRule="auto"/>
              <w:contextualSpacing/>
              <w:jc w:val="right"/>
              <w:rPr>
                <w:ins w:id="8881" w:author="Microsoft Word" w:date="2025-08-11T16:30:00Z" w16du:dateUtc="2025-08-11T21:30:00Z"/>
                <w:del w:id="8882" w:author="Jujia Li" w:date="2025-08-25T17:41:00Z" w16du:dateUtc="2025-08-25T22:41:00Z"/>
                <w:rFonts w:ascii="Times New Roman" w:eastAsia="Times New Roman" w:hAnsi="Times New Roman" w:cs="Times New Roman"/>
                <w:color w:val="000000"/>
                <w:kern w:val="0"/>
                <w:sz w:val="18"/>
                <w:szCs w:val="18"/>
                <w14:ligatures w14:val="none"/>
              </w:rPr>
            </w:pPr>
            <w:ins w:id="8883" w:author="Microsoft Word" w:date="2025-08-11T16:30:00Z" w16du:dateUtc="2025-08-11T21:30:00Z">
              <w:del w:id="8884" w:author="Jujia Li" w:date="2025-08-25T17:41:00Z" w16du:dateUtc="2025-08-25T22:41:00Z">
                <w:r w:rsidRPr="004D28DD" w:rsidDel="004E77FC">
                  <w:rPr>
                    <w:rFonts w:ascii="Times New Roman" w:hAnsi="Times New Roman" w:cs="Times New Roman"/>
                    <w:color w:val="000000"/>
                    <w:sz w:val="18"/>
                    <w:szCs w:val="18"/>
                    <w:rPrChange w:id="8885" w:author="Jujia Li" w:date="2025-08-10T15:16:00Z" w16du:dateUtc="2025-08-10T20:16:00Z">
                      <w:rPr>
                        <w:rFonts w:ascii="Aptos Narrow" w:hAnsi="Aptos Narrow"/>
                        <w:color w:val="000000"/>
                        <w:sz w:val="22"/>
                        <w:szCs w:val="22"/>
                      </w:rPr>
                    </w:rPrChange>
                  </w:rPr>
                  <w:delText>6.79</w:delText>
                </w:r>
              </w:del>
            </w:ins>
          </w:p>
        </w:tc>
        <w:tc>
          <w:tcPr>
            <w:tcW w:w="316" w:type="pct"/>
            <w:gridSpan w:val="2"/>
            <w:noWrap/>
            <w:vAlign w:val="bottom"/>
            <w:hideMark/>
          </w:tcPr>
          <w:p w14:paraId="05A9FDBD" w14:textId="5533FD7D" w:rsidR="004D28DD" w:rsidRPr="004D28DD" w:rsidDel="004E77FC" w:rsidRDefault="004D28DD" w:rsidP="004D28DD">
            <w:pPr>
              <w:spacing w:after="120" w:line="360" w:lineRule="auto"/>
              <w:contextualSpacing/>
              <w:jc w:val="right"/>
              <w:rPr>
                <w:ins w:id="8886" w:author="Microsoft Word" w:date="2025-08-11T16:30:00Z" w16du:dateUtc="2025-08-11T21:30:00Z"/>
                <w:del w:id="8887" w:author="Jujia Li" w:date="2025-08-25T17:41:00Z" w16du:dateUtc="2025-08-25T22:41:00Z"/>
                <w:rFonts w:ascii="Times New Roman" w:eastAsia="Times New Roman" w:hAnsi="Times New Roman" w:cs="Times New Roman"/>
                <w:color w:val="000000"/>
                <w:kern w:val="0"/>
                <w:sz w:val="18"/>
                <w:szCs w:val="18"/>
                <w14:ligatures w14:val="none"/>
              </w:rPr>
            </w:pPr>
            <w:ins w:id="8888" w:author="Microsoft Word" w:date="2025-08-11T16:30:00Z" w16du:dateUtc="2025-08-11T21:30:00Z">
              <w:del w:id="8889" w:author="Jujia Li" w:date="2025-08-25T17:41:00Z" w16du:dateUtc="2025-08-25T22:41:00Z">
                <w:r w:rsidRPr="004D28DD" w:rsidDel="004E77FC">
                  <w:rPr>
                    <w:rFonts w:ascii="Times New Roman" w:hAnsi="Times New Roman" w:cs="Times New Roman"/>
                    <w:color w:val="000000"/>
                    <w:sz w:val="18"/>
                    <w:szCs w:val="18"/>
                    <w:rPrChange w:id="8890" w:author="Jujia Li" w:date="2025-08-10T15:16:00Z" w16du:dateUtc="2025-08-10T20:16:00Z">
                      <w:rPr>
                        <w:rFonts w:ascii="Aptos Narrow" w:hAnsi="Aptos Narrow"/>
                        <w:color w:val="000000"/>
                        <w:sz w:val="22"/>
                        <w:szCs w:val="22"/>
                      </w:rPr>
                    </w:rPrChange>
                  </w:rPr>
                  <w:delText>0.56</w:delText>
                </w:r>
              </w:del>
            </w:ins>
          </w:p>
        </w:tc>
        <w:tc>
          <w:tcPr>
            <w:tcW w:w="380" w:type="pct"/>
            <w:noWrap/>
            <w:vAlign w:val="bottom"/>
            <w:hideMark/>
          </w:tcPr>
          <w:p w14:paraId="6577FAF9" w14:textId="2F623945" w:rsidR="004D28DD" w:rsidRPr="004D28DD" w:rsidDel="004E77FC" w:rsidRDefault="004D28DD" w:rsidP="004D28DD">
            <w:pPr>
              <w:spacing w:after="120" w:line="360" w:lineRule="auto"/>
              <w:contextualSpacing/>
              <w:jc w:val="right"/>
              <w:rPr>
                <w:ins w:id="8891" w:author="Microsoft Word" w:date="2025-08-11T16:30:00Z" w16du:dateUtc="2025-08-11T21:30:00Z"/>
                <w:del w:id="8892" w:author="Jujia Li" w:date="2025-08-25T17:41:00Z" w16du:dateUtc="2025-08-25T22:41:00Z"/>
                <w:rFonts w:ascii="Times New Roman" w:eastAsia="Times New Roman" w:hAnsi="Times New Roman" w:cs="Times New Roman"/>
                <w:color w:val="000000"/>
                <w:kern w:val="0"/>
                <w:sz w:val="18"/>
                <w:szCs w:val="18"/>
                <w14:ligatures w14:val="none"/>
              </w:rPr>
            </w:pPr>
            <w:ins w:id="8893" w:author="Microsoft Word" w:date="2025-08-11T16:30:00Z" w16du:dateUtc="2025-08-11T21:30:00Z">
              <w:del w:id="8894" w:author="Jujia Li" w:date="2025-08-25T17:41:00Z" w16du:dateUtc="2025-08-25T22:41:00Z">
                <w:r w:rsidRPr="004D28DD" w:rsidDel="004E77FC">
                  <w:rPr>
                    <w:rFonts w:ascii="Times New Roman" w:hAnsi="Times New Roman" w:cs="Times New Roman"/>
                    <w:color w:val="000000"/>
                    <w:sz w:val="18"/>
                    <w:szCs w:val="18"/>
                    <w:rPrChange w:id="8895" w:author="Jujia Li" w:date="2025-08-10T15:16:00Z" w16du:dateUtc="2025-08-10T20:16:00Z">
                      <w:rPr>
                        <w:rFonts w:ascii="Aptos Narrow" w:hAnsi="Aptos Narrow"/>
                        <w:color w:val="000000"/>
                        <w:sz w:val="22"/>
                        <w:szCs w:val="22"/>
                      </w:rPr>
                    </w:rPrChange>
                  </w:rPr>
                  <w:delText>5.64</w:delText>
                </w:r>
              </w:del>
            </w:ins>
          </w:p>
        </w:tc>
        <w:tc>
          <w:tcPr>
            <w:tcW w:w="321" w:type="pct"/>
            <w:noWrap/>
            <w:vAlign w:val="bottom"/>
            <w:hideMark/>
          </w:tcPr>
          <w:p w14:paraId="46E40EF4" w14:textId="2088A2A2" w:rsidR="004D28DD" w:rsidRPr="004D28DD" w:rsidDel="004E77FC" w:rsidRDefault="004D28DD" w:rsidP="004D28DD">
            <w:pPr>
              <w:spacing w:after="120" w:line="360" w:lineRule="auto"/>
              <w:contextualSpacing/>
              <w:jc w:val="right"/>
              <w:rPr>
                <w:ins w:id="8896" w:author="Microsoft Word" w:date="2025-08-11T16:30:00Z" w16du:dateUtc="2025-08-11T21:30:00Z"/>
                <w:del w:id="8897" w:author="Jujia Li" w:date="2025-08-25T17:41:00Z" w16du:dateUtc="2025-08-25T22:41:00Z"/>
                <w:rFonts w:ascii="Times New Roman" w:eastAsia="Times New Roman" w:hAnsi="Times New Roman" w:cs="Times New Roman"/>
                <w:color w:val="000000"/>
                <w:kern w:val="0"/>
                <w:sz w:val="18"/>
                <w:szCs w:val="18"/>
                <w14:ligatures w14:val="none"/>
              </w:rPr>
            </w:pPr>
            <w:ins w:id="8898" w:author="Microsoft Word" w:date="2025-08-11T16:30:00Z" w16du:dateUtc="2025-08-11T21:30:00Z">
              <w:del w:id="8899" w:author="Jujia Li" w:date="2025-08-25T17:41:00Z" w16du:dateUtc="2025-08-25T22:41:00Z">
                <w:r w:rsidRPr="004D28DD" w:rsidDel="004E77FC">
                  <w:rPr>
                    <w:rFonts w:ascii="Times New Roman" w:hAnsi="Times New Roman" w:cs="Times New Roman"/>
                    <w:color w:val="000000"/>
                    <w:sz w:val="18"/>
                    <w:szCs w:val="18"/>
                    <w:rPrChange w:id="8900" w:author="Jujia Li" w:date="2025-08-10T15:16:00Z" w16du:dateUtc="2025-08-10T20:16:00Z">
                      <w:rPr>
                        <w:rFonts w:ascii="Aptos Narrow" w:hAnsi="Aptos Narrow"/>
                        <w:color w:val="000000"/>
                        <w:sz w:val="22"/>
                        <w:szCs w:val="22"/>
                      </w:rPr>
                    </w:rPrChange>
                  </w:rPr>
                  <w:delText>0.47</w:delText>
                </w:r>
              </w:del>
            </w:ins>
          </w:p>
        </w:tc>
        <w:tc>
          <w:tcPr>
            <w:tcW w:w="428" w:type="pct"/>
            <w:noWrap/>
            <w:vAlign w:val="bottom"/>
            <w:hideMark/>
          </w:tcPr>
          <w:p w14:paraId="361E8114" w14:textId="3D62EDBD" w:rsidR="004D28DD" w:rsidRPr="004D28DD" w:rsidDel="004E77FC" w:rsidRDefault="004D28DD" w:rsidP="004D28DD">
            <w:pPr>
              <w:spacing w:after="120" w:line="360" w:lineRule="auto"/>
              <w:contextualSpacing/>
              <w:jc w:val="right"/>
              <w:rPr>
                <w:ins w:id="8901" w:author="Microsoft Word" w:date="2025-08-11T16:30:00Z" w16du:dateUtc="2025-08-11T21:30:00Z"/>
                <w:del w:id="8902" w:author="Jujia Li" w:date="2025-08-25T17:41:00Z" w16du:dateUtc="2025-08-25T22:41:00Z"/>
                <w:rFonts w:ascii="Times New Roman" w:eastAsia="Times New Roman" w:hAnsi="Times New Roman" w:cs="Times New Roman"/>
                <w:color w:val="000000"/>
                <w:kern w:val="0"/>
                <w:sz w:val="18"/>
                <w:szCs w:val="18"/>
                <w14:ligatures w14:val="none"/>
              </w:rPr>
            </w:pPr>
            <w:ins w:id="8903" w:author="Microsoft Word" w:date="2025-08-11T16:30:00Z" w16du:dateUtc="2025-08-11T21:30:00Z">
              <w:del w:id="8904" w:author="Jujia Li" w:date="2025-08-25T17:41:00Z" w16du:dateUtc="2025-08-25T22:41:00Z">
                <w:r w:rsidRPr="004D28DD" w:rsidDel="004E77FC">
                  <w:rPr>
                    <w:rFonts w:ascii="Times New Roman" w:hAnsi="Times New Roman" w:cs="Times New Roman"/>
                    <w:color w:val="000000"/>
                    <w:sz w:val="18"/>
                    <w:szCs w:val="18"/>
                    <w:rPrChange w:id="8905" w:author="Jujia Li" w:date="2025-08-10T15:16:00Z" w16du:dateUtc="2025-08-10T20:16:00Z">
                      <w:rPr>
                        <w:rFonts w:ascii="Aptos Narrow" w:hAnsi="Aptos Narrow"/>
                        <w:color w:val="000000"/>
                        <w:sz w:val="22"/>
                        <w:szCs w:val="22"/>
                      </w:rPr>
                    </w:rPrChange>
                  </w:rPr>
                  <w:delText>29.30</w:delText>
                </w:r>
              </w:del>
            </w:ins>
          </w:p>
        </w:tc>
        <w:tc>
          <w:tcPr>
            <w:tcW w:w="344" w:type="pct"/>
            <w:vAlign w:val="bottom"/>
          </w:tcPr>
          <w:p w14:paraId="4B4ABF52" w14:textId="25DA3ECF" w:rsidR="004D28DD" w:rsidRPr="004D28DD" w:rsidDel="004E77FC" w:rsidRDefault="004D28DD" w:rsidP="004D28DD">
            <w:pPr>
              <w:spacing w:after="120" w:line="360" w:lineRule="auto"/>
              <w:contextualSpacing/>
              <w:jc w:val="right"/>
              <w:rPr>
                <w:ins w:id="8906" w:author="Microsoft Word" w:date="2025-08-11T16:30:00Z" w16du:dateUtc="2025-08-11T21:30:00Z"/>
                <w:del w:id="8907" w:author="Jujia Li" w:date="2025-08-25T17:41:00Z" w16du:dateUtc="2025-08-25T22:41:00Z"/>
                <w:rFonts w:ascii="Times New Roman" w:hAnsi="Times New Roman" w:cs="Times New Roman"/>
                <w:sz w:val="18"/>
                <w:szCs w:val="18"/>
              </w:rPr>
            </w:pPr>
            <w:ins w:id="8908" w:author="Microsoft Word" w:date="2025-08-11T16:30:00Z" w16du:dateUtc="2025-08-11T21:30:00Z">
              <w:del w:id="8909" w:author="Jujia Li" w:date="2025-08-25T17:41:00Z" w16du:dateUtc="2025-08-25T22:41:00Z">
                <w:r w:rsidRPr="004D28DD" w:rsidDel="004E77FC">
                  <w:rPr>
                    <w:rFonts w:ascii="Times New Roman" w:hAnsi="Times New Roman" w:cs="Times New Roman"/>
                    <w:color w:val="000000"/>
                    <w:sz w:val="18"/>
                    <w:szCs w:val="18"/>
                    <w:rPrChange w:id="8910" w:author="Jujia Li" w:date="2025-08-10T15:16:00Z" w16du:dateUtc="2025-08-10T20:16:00Z">
                      <w:rPr>
                        <w:rFonts w:ascii="Aptos Narrow" w:hAnsi="Aptos Narrow"/>
                        <w:color w:val="000000"/>
                        <w:sz w:val="22"/>
                        <w:szCs w:val="22"/>
                      </w:rPr>
                    </w:rPrChange>
                  </w:rPr>
                  <w:delText>0.60</w:delText>
                </w:r>
              </w:del>
            </w:ins>
          </w:p>
        </w:tc>
      </w:tr>
      <w:tr w:rsidR="004D28DD" w:rsidRPr="006A0CE7" w:rsidDel="004E77FC" w14:paraId="4A46968F" w14:textId="37636B09" w:rsidTr="005E344C">
        <w:trPr>
          <w:trHeight w:val="290"/>
          <w:ins w:id="8911" w:author="Microsoft Word" w:date="2025-08-11T16:30:00Z"/>
          <w:del w:id="8912" w:author="Jujia Li" w:date="2025-08-25T17:41:00Z"/>
        </w:trPr>
        <w:tc>
          <w:tcPr>
            <w:tcW w:w="808" w:type="pct"/>
            <w:noWrap/>
            <w:vAlign w:val="bottom"/>
            <w:hideMark/>
          </w:tcPr>
          <w:p w14:paraId="7CE9579F" w14:textId="6BB20298" w:rsidR="004D28DD" w:rsidRPr="00221F0A" w:rsidDel="004E77FC" w:rsidRDefault="004D28DD" w:rsidP="004D28DD">
            <w:pPr>
              <w:spacing w:after="120" w:line="360" w:lineRule="auto"/>
              <w:contextualSpacing/>
              <w:rPr>
                <w:ins w:id="8913" w:author="Microsoft Word" w:date="2025-08-11T16:30:00Z" w16du:dateUtc="2025-08-11T21:30:00Z"/>
                <w:del w:id="8914" w:author="Jujia Li" w:date="2025-08-25T17:41:00Z" w16du:dateUtc="2025-08-25T22:41:00Z"/>
                <w:rFonts w:ascii="Times New Roman" w:eastAsia="Times New Roman" w:hAnsi="Times New Roman" w:cs="Times New Roman"/>
                <w:color w:val="000000"/>
                <w:kern w:val="0"/>
                <w:sz w:val="18"/>
                <w:szCs w:val="18"/>
                <w14:ligatures w14:val="none"/>
              </w:rPr>
            </w:pPr>
            <w:ins w:id="8915" w:author="Microsoft Word" w:date="2025-08-11T16:30:00Z" w16du:dateUtc="2025-08-11T21:30:00Z">
              <w:del w:id="8916" w:author="Jujia Li" w:date="2025-08-25T17:41:00Z" w16du:dateUtc="2025-08-25T22:41:00Z">
                <w:r w:rsidRPr="005E344C" w:rsidDel="004E77FC">
                  <w:rPr>
                    <w:rFonts w:ascii="Times New Roman" w:hAnsi="Times New Roman" w:cs="Times New Roman"/>
                    <w:color w:val="000000"/>
                    <w:sz w:val="18"/>
                    <w:szCs w:val="18"/>
                  </w:rPr>
                  <w:delText>LIMESTONE</w:delText>
                </w:r>
              </w:del>
            </w:ins>
          </w:p>
        </w:tc>
        <w:tc>
          <w:tcPr>
            <w:tcW w:w="566" w:type="pct"/>
            <w:vAlign w:val="bottom"/>
          </w:tcPr>
          <w:p w14:paraId="1ED36B12" w14:textId="3B4367AE" w:rsidR="004D28DD" w:rsidRPr="004D28DD" w:rsidDel="004E77FC" w:rsidRDefault="004D28DD" w:rsidP="004D28DD">
            <w:pPr>
              <w:spacing w:after="120" w:line="360" w:lineRule="auto"/>
              <w:contextualSpacing/>
              <w:jc w:val="right"/>
              <w:rPr>
                <w:ins w:id="8917" w:author="Microsoft Word" w:date="2025-08-11T16:30:00Z" w16du:dateUtc="2025-08-11T21:30:00Z"/>
                <w:del w:id="8918" w:author="Jujia Li" w:date="2025-08-25T17:41:00Z" w16du:dateUtc="2025-08-25T22:41:00Z"/>
                <w:rFonts w:ascii="Times New Roman" w:hAnsi="Times New Roman" w:cs="Times New Roman"/>
                <w:sz w:val="18"/>
                <w:szCs w:val="18"/>
              </w:rPr>
            </w:pPr>
            <w:ins w:id="8919" w:author="Microsoft Word" w:date="2025-08-11T16:30:00Z" w16du:dateUtc="2025-08-11T21:30:00Z">
              <w:del w:id="8920" w:author="Jujia Li" w:date="2025-08-25T17:41:00Z" w16du:dateUtc="2025-08-25T22:41:00Z">
                <w:r w:rsidRPr="004D28DD" w:rsidDel="004E77FC">
                  <w:rPr>
                    <w:rFonts w:ascii="Times New Roman" w:hAnsi="Times New Roman" w:cs="Times New Roman"/>
                    <w:color w:val="000000"/>
                    <w:sz w:val="18"/>
                    <w:szCs w:val="18"/>
                    <w:rPrChange w:id="8921" w:author="Jujia Li" w:date="2025-08-10T15:16:00Z" w16du:dateUtc="2025-08-10T20:16:00Z">
                      <w:rPr>
                        <w:rFonts w:ascii="Aptos Narrow" w:hAnsi="Aptos Narrow"/>
                        <w:color w:val="000000"/>
                        <w:sz w:val="22"/>
                        <w:szCs w:val="22"/>
                      </w:rPr>
                    </w:rPrChange>
                  </w:rPr>
                  <w:delText>95515.42</w:delText>
                </w:r>
              </w:del>
            </w:ins>
          </w:p>
        </w:tc>
        <w:tc>
          <w:tcPr>
            <w:tcW w:w="454" w:type="pct"/>
            <w:noWrap/>
            <w:vAlign w:val="bottom"/>
            <w:hideMark/>
          </w:tcPr>
          <w:p w14:paraId="2FBF5234" w14:textId="6188F137" w:rsidR="004D28DD" w:rsidRPr="004D28DD" w:rsidDel="004E77FC" w:rsidRDefault="004D28DD" w:rsidP="004D28DD">
            <w:pPr>
              <w:spacing w:after="120" w:line="360" w:lineRule="auto"/>
              <w:contextualSpacing/>
              <w:jc w:val="right"/>
              <w:rPr>
                <w:ins w:id="8922" w:author="Microsoft Word" w:date="2025-08-11T16:30:00Z" w16du:dateUtc="2025-08-11T21:30:00Z"/>
                <w:del w:id="8923" w:author="Jujia Li" w:date="2025-08-25T17:41:00Z" w16du:dateUtc="2025-08-25T22:41:00Z"/>
                <w:rFonts w:ascii="Times New Roman" w:eastAsia="Times New Roman" w:hAnsi="Times New Roman" w:cs="Times New Roman"/>
                <w:color w:val="000000"/>
                <w:kern w:val="0"/>
                <w:sz w:val="18"/>
                <w:szCs w:val="18"/>
                <w14:ligatures w14:val="none"/>
              </w:rPr>
            </w:pPr>
            <w:ins w:id="8924" w:author="Microsoft Word" w:date="2025-08-11T16:30:00Z" w16du:dateUtc="2025-08-11T21:30:00Z">
              <w:del w:id="8925" w:author="Jujia Li" w:date="2025-08-25T17:41:00Z" w16du:dateUtc="2025-08-25T22:41:00Z">
                <w:r w:rsidRPr="004D28DD" w:rsidDel="004E77FC">
                  <w:rPr>
                    <w:rFonts w:ascii="Times New Roman" w:hAnsi="Times New Roman" w:cs="Times New Roman"/>
                    <w:color w:val="000000"/>
                    <w:sz w:val="18"/>
                    <w:szCs w:val="18"/>
                    <w:rPrChange w:id="8926" w:author="Jujia Li" w:date="2025-08-10T15:16:00Z" w16du:dateUtc="2025-08-10T20:16:00Z">
                      <w:rPr>
                        <w:rFonts w:ascii="Aptos Narrow" w:hAnsi="Aptos Narrow"/>
                        <w:color w:val="000000"/>
                        <w:sz w:val="22"/>
                        <w:szCs w:val="22"/>
                      </w:rPr>
                    </w:rPrChange>
                  </w:rPr>
                  <w:delText>39.74</w:delText>
                </w:r>
              </w:del>
            </w:ins>
          </w:p>
        </w:tc>
        <w:tc>
          <w:tcPr>
            <w:tcW w:w="308" w:type="pct"/>
            <w:gridSpan w:val="2"/>
            <w:noWrap/>
            <w:vAlign w:val="bottom"/>
            <w:hideMark/>
          </w:tcPr>
          <w:p w14:paraId="59C1655D" w14:textId="1252AB36" w:rsidR="004D28DD" w:rsidRPr="004D28DD" w:rsidDel="004E77FC" w:rsidRDefault="004D28DD" w:rsidP="004D28DD">
            <w:pPr>
              <w:spacing w:after="120" w:line="360" w:lineRule="auto"/>
              <w:contextualSpacing/>
              <w:jc w:val="right"/>
              <w:rPr>
                <w:ins w:id="8927" w:author="Microsoft Word" w:date="2025-08-11T16:30:00Z" w16du:dateUtc="2025-08-11T21:30:00Z"/>
                <w:del w:id="8928" w:author="Jujia Li" w:date="2025-08-25T17:41:00Z" w16du:dateUtc="2025-08-25T22:41:00Z"/>
                <w:rFonts w:ascii="Times New Roman" w:eastAsia="Times New Roman" w:hAnsi="Times New Roman" w:cs="Times New Roman"/>
                <w:color w:val="000000"/>
                <w:kern w:val="0"/>
                <w:sz w:val="18"/>
                <w:szCs w:val="18"/>
                <w14:ligatures w14:val="none"/>
              </w:rPr>
            </w:pPr>
            <w:ins w:id="8929" w:author="Microsoft Word" w:date="2025-08-11T16:30:00Z" w16du:dateUtc="2025-08-11T21:30:00Z">
              <w:del w:id="8930" w:author="Jujia Li" w:date="2025-08-25T17:41:00Z" w16du:dateUtc="2025-08-25T22:41:00Z">
                <w:r w:rsidRPr="004D28DD" w:rsidDel="004E77FC">
                  <w:rPr>
                    <w:rFonts w:ascii="Times New Roman" w:hAnsi="Times New Roman" w:cs="Times New Roman"/>
                    <w:color w:val="000000"/>
                    <w:sz w:val="18"/>
                    <w:szCs w:val="18"/>
                    <w:rPrChange w:id="8931" w:author="Jujia Li" w:date="2025-08-10T15:16:00Z" w16du:dateUtc="2025-08-10T20:16:00Z">
                      <w:rPr>
                        <w:rFonts w:ascii="Aptos Narrow" w:hAnsi="Aptos Narrow"/>
                        <w:color w:val="000000"/>
                        <w:sz w:val="22"/>
                        <w:szCs w:val="22"/>
                      </w:rPr>
                    </w:rPrChange>
                  </w:rPr>
                  <w:delText>1.17</w:delText>
                </w:r>
              </w:del>
            </w:ins>
          </w:p>
        </w:tc>
        <w:tc>
          <w:tcPr>
            <w:tcW w:w="380" w:type="pct"/>
            <w:noWrap/>
            <w:vAlign w:val="bottom"/>
            <w:hideMark/>
          </w:tcPr>
          <w:p w14:paraId="6B5A7DC5" w14:textId="0A45F11B" w:rsidR="004D28DD" w:rsidRPr="004D28DD" w:rsidDel="004E77FC" w:rsidRDefault="004D28DD" w:rsidP="004D28DD">
            <w:pPr>
              <w:spacing w:after="120" w:line="360" w:lineRule="auto"/>
              <w:contextualSpacing/>
              <w:jc w:val="right"/>
              <w:rPr>
                <w:ins w:id="8932" w:author="Microsoft Word" w:date="2025-08-11T16:30:00Z" w16du:dateUtc="2025-08-11T21:30:00Z"/>
                <w:del w:id="8933" w:author="Jujia Li" w:date="2025-08-25T17:41:00Z" w16du:dateUtc="2025-08-25T22:41:00Z"/>
                <w:rFonts w:ascii="Times New Roman" w:eastAsia="Times New Roman" w:hAnsi="Times New Roman" w:cs="Times New Roman"/>
                <w:color w:val="000000"/>
                <w:kern w:val="0"/>
                <w:sz w:val="18"/>
                <w:szCs w:val="18"/>
                <w14:ligatures w14:val="none"/>
              </w:rPr>
            </w:pPr>
            <w:ins w:id="8934" w:author="Microsoft Word" w:date="2025-08-11T16:30:00Z" w16du:dateUtc="2025-08-11T21:30:00Z">
              <w:del w:id="8935" w:author="Jujia Li" w:date="2025-08-25T17:41:00Z" w16du:dateUtc="2025-08-25T22:41:00Z">
                <w:r w:rsidRPr="004D28DD" w:rsidDel="004E77FC">
                  <w:rPr>
                    <w:rFonts w:ascii="Times New Roman" w:hAnsi="Times New Roman" w:cs="Times New Roman"/>
                    <w:color w:val="000000"/>
                    <w:sz w:val="18"/>
                    <w:szCs w:val="18"/>
                    <w:rPrChange w:id="8936" w:author="Jujia Li" w:date="2025-08-10T15:16:00Z" w16du:dateUtc="2025-08-10T20:16:00Z">
                      <w:rPr>
                        <w:rFonts w:ascii="Aptos Narrow" w:hAnsi="Aptos Narrow"/>
                        <w:color w:val="000000"/>
                        <w:sz w:val="22"/>
                        <w:szCs w:val="22"/>
                      </w:rPr>
                    </w:rPrChange>
                  </w:rPr>
                  <w:delText>32.78</w:delText>
                </w:r>
              </w:del>
            </w:ins>
          </w:p>
        </w:tc>
        <w:tc>
          <w:tcPr>
            <w:tcW w:w="315" w:type="pct"/>
            <w:gridSpan w:val="2"/>
            <w:noWrap/>
            <w:vAlign w:val="bottom"/>
            <w:hideMark/>
          </w:tcPr>
          <w:p w14:paraId="0997D85E" w14:textId="7138A8DA" w:rsidR="004D28DD" w:rsidRPr="004D28DD" w:rsidDel="004E77FC" w:rsidRDefault="004D28DD" w:rsidP="004D28DD">
            <w:pPr>
              <w:spacing w:after="120" w:line="360" w:lineRule="auto"/>
              <w:contextualSpacing/>
              <w:jc w:val="right"/>
              <w:rPr>
                <w:ins w:id="8937" w:author="Microsoft Word" w:date="2025-08-11T16:30:00Z" w16du:dateUtc="2025-08-11T21:30:00Z"/>
                <w:del w:id="8938" w:author="Jujia Li" w:date="2025-08-25T17:41:00Z" w16du:dateUtc="2025-08-25T22:41:00Z"/>
                <w:rFonts w:ascii="Times New Roman" w:eastAsia="Times New Roman" w:hAnsi="Times New Roman" w:cs="Times New Roman"/>
                <w:color w:val="000000"/>
                <w:kern w:val="0"/>
                <w:sz w:val="18"/>
                <w:szCs w:val="18"/>
                <w14:ligatures w14:val="none"/>
              </w:rPr>
            </w:pPr>
            <w:ins w:id="8939" w:author="Microsoft Word" w:date="2025-08-11T16:30:00Z" w16du:dateUtc="2025-08-11T21:30:00Z">
              <w:del w:id="8940" w:author="Jujia Li" w:date="2025-08-25T17:41:00Z" w16du:dateUtc="2025-08-25T22:41:00Z">
                <w:r w:rsidRPr="004D28DD" w:rsidDel="004E77FC">
                  <w:rPr>
                    <w:rFonts w:ascii="Times New Roman" w:hAnsi="Times New Roman" w:cs="Times New Roman"/>
                    <w:color w:val="000000"/>
                    <w:sz w:val="18"/>
                    <w:szCs w:val="18"/>
                    <w:rPrChange w:id="8941" w:author="Jujia Li" w:date="2025-08-10T15:16:00Z" w16du:dateUtc="2025-08-10T20:16:00Z">
                      <w:rPr>
                        <w:rFonts w:ascii="Aptos Narrow" w:hAnsi="Aptos Narrow"/>
                        <w:color w:val="000000"/>
                        <w:sz w:val="22"/>
                        <w:szCs w:val="22"/>
                      </w:rPr>
                    </w:rPrChange>
                  </w:rPr>
                  <w:delText>0.95</w:delText>
                </w:r>
              </w:del>
            </w:ins>
          </w:p>
        </w:tc>
        <w:tc>
          <w:tcPr>
            <w:tcW w:w="380" w:type="pct"/>
            <w:noWrap/>
            <w:vAlign w:val="bottom"/>
            <w:hideMark/>
          </w:tcPr>
          <w:p w14:paraId="215453E9" w14:textId="4F5D72A2" w:rsidR="004D28DD" w:rsidRPr="004D28DD" w:rsidDel="004E77FC" w:rsidRDefault="004D28DD" w:rsidP="004D28DD">
            <w:pPr>
              <w:spacing w:after="120" w:line="360" w:lineRule="auto"/>
              <w:contextualSpacing/>
              <w:jc w:val="right"/>
              <w:rPr>
                <w:ins w:id="8942" w:author="Microsoft Word" w:date="2025-08-11T16:30:00Z" w16du:dateUtc="2025-08-11T21:30:00Z"/>
                <w:del w:id="8943" w:author="Jujia Li" w:date="2025-08-25T17:41:00Z" w16du:dateUtc="2025-08-25T22:41:00Z"/>
                <w:rFonts w:ascii="Times New Roman" w:eastAsia="Times New Roman" w:hAnsi="Times New Roman" w:cs="Times New Roman"/>
                <w:color w:val="000000"/>
                <w:kern w:val="0"/>
                <w:sz w:val="18"/>
                <w:szCs w:val="18"/>
                <w14:ligatures w14:val="none"/>
              </w:rPr>
            </w:pPr>
            <w:ins w:id="8944" w:author="Microsoft Word" w:date="2025-08-11T16:30:00Z" w16du:dateUtc="2025-08-11T21:30:00Z">
              <w:del w:id="8945" w:author="Jujia Li" w:date="2025-08-25T17:41:00Z" w16du:dateUtc="2025-08-25T22:41:00Z">
                <w:r w:rsidRPr="004D28DD" w:rsidDel="004E77FC">
                  <w:rPr>
                    <w:rFonts w:ascii="Times New Roman" w:hAnsi="Times New Roman" w:cs="Times New Roman"/>
                    <w:color w:val="000000"/>
                    <w:sz w:val="18"/>
                    <w:szCs w:val="18"/>
                    <w:rPrChange w:id="8946" w:author="Jujia Li" w:date="2025-08-10T15:16:00Z" w16du:dateUtc="2025-08-10T20:16:00Z">
                      <w:rPr>
                        <w:rFonts w:ascii="Aptos Narrow" w:hAnsi="Aptos Narrow"/>
                        <w:color w:val="000000"/>
                        <w:sz w:val="22"/>
                        <w:szCs w:val="22"/>
                      </w:rPr>
                    </w:rPrChange>
                  </w:rPr>
                  <w:delText>27.68</w:delText>
                </w:r>
              </w:del>
            </w:ins>
          </w:p>
        </w:tc>
        <w:tc>
          <w:tcPr>
            <w:tcW w:w="316" w:type="pct"/>
            <w:gridSpan w:val="2"/>
            <w:noWrap/>
            <w:vAlign w:val="bottom"/>
            <w:hideMark/>
          </w:tcPr>
          <w:p w14:paraId="3B23C93E" w14:textId="550F23EE" w:rsidR="004D28DD" w:rsidRPr="004D28DD" w:rsidDel="004E77FC" w:rsidRDefault="004D28DD" w:rsidP="004D28DD">
            <w:pPr>
              <w:spacing w:after="120" w:line="360" w:lineRule="auto"/>
              <w:contextualSpacing/>
              <w:jc w:val="right"/>
              <w:rPr>
                <w:ins w:id="8947" w:author="Microsoft Word" w:date="2025-08-11T16:30:00Z" w16du:dateUtc="2025-08-11T21:30:00Z"/>
                <w:del w:id="8948" w:author="Jujia Li" w:date="2025-08-25T17:41:00Z" w16du:dateUtc="2025-08-25T22:41:00Z"/>
                <w:rFonts w:ascii="Times New Roman" w:eastAsia="Times New Roman" w:hAnsi="Times New Roman" w:cs="Times New Roman"/>
                <w:color w:val="000000"/>
                <w:kern w:val="0"/>
                <w:sz w:val="18"/>
                <w:szCs w:val="18"/>
                <w14:ligatures w14:val="none"/>
              </w:rPr>
            </w:pPr>
            <w:ins w:id="8949" w:author="Microsoft Word" w:date="2025-08-11T16:30:00Z" w16du:dateUtc="2025-08-11T21:30:00Z">
              <w:del w:id="8950" w:author="Jujia Li" w:date="2025-08-25T17:41:00Z" w16du:dateUtc="2025-08-25T22:41:00Z">
                <w:r w:rsidRPr="004D28DD" w:rsidDel="004E77FC">
                  <w:rPr>
                    <w:rFonts w:ascii="Times New Roman" w:hAnsi="Times New Roman" w:cs="Times New Roman"/>
                    <w:color w:val="000000"/>
                    <w:sz w:val="18"/>
                    <w:szCs w:val="18"/>
                    <w:rPrChange w:id="8951" w:author="Jujia Li" w:date="2025-08-10T15:16:00Z" w16du:dateUtc="2025-08-10T20:16:00Z">
                      <w:rPr>
                        <w:rFonts w:ascii="Aptos Narrow" w:hAnsi="Aptos Narrow"/>
                        <w:color w:val="000000"/>
                        <w:sz w:val="22"/>
                        <w:szCs w:val="22"/>
                      </w:rPr>
                    </w:rPrChange>
                  </w:rPr>
                  <w:delText>0.79</w:delText>
                </w:r>
              </w:del>
            </w:ins>
          </w:p>
        </w:tc>
        <w:tc>
          <w:tcPr>
            <w:tcW w:w="380" w:type="pct"/>
            <w:noWrap/>
            <w:vAlign w:val="bottom"/>
            <w:hideMark/>
          </w:tcPr>
          <w:p w14:paraId="66EC20D2" w14:textId="43881972" w:rsidR="004D28DD" w:rsidRPr="004D28DD" w:rsidDel="004E77FC" w:rsidRDefault="004D28DD" w:rsidP="004D28DD">
            <w:pPr>
              <w:spacing w:after="120" w:line="360" w:lineRule="auto"/>
              <w:contextualSpacing/>
              <w:jc w:val="right"/>
              <w:rPr>
                <w:ins w:id="8952" w:author="Microsoft Word" w:date="2025-08-11T16:30:00Z" w16du:dateUtc="2025-08-11T21:30:00Z"/>
                <w:del w:id="8953" w:author="Jujia Li" w:date="2025-08-25T17:41:00Z" w16du:dateUtc="2025-08-25T22:41:00Z"/>
                <w:rFonts w:ascii="Times New Roman" w:eastAsia="Times New Roman" w:hAnsi="Times New Roman" w:cs="Times New Roman"/>
                <w:color w:val="000000"/>
                <w:kern w:val="0"/>
                <w:sz w:val="18"/>
                <w:szCs w:val="18"/>
                <w14:ligatures w14:val="none"/>
              </w:rPr>
            </w:pPr>
            <w:ins w:id="8954" w:author="Microsoft Word" w:date="2025-08-11T16:30:00Z" w16du:dateUtc="2025-08-11T21:30:00Z">
              <w:del w:id="8955" w:author="Jujia Li" w:date="2025-08-25T17:41:00Z" w16du:dateUtc="2025-08-25T22:41:00Z">
                <w:r w:rsidRPr="004D28DD" w:rsidDel="004E77FC">
                  <w:rPr>
                    <w:rFonts w:ascii="Times New Roman" w:hAnsi="Times New Roman" w:cs="Times New Roman"/>
                    <w:color w:val="000000"/>
                    <w:sz w:val="18"/>
                    <w:szCs w:val="18"/>
                    <w:rPrChange w:id="8956" w:author="Jujia Li" w:date="2025-08-10T15:16:00Z" w16du:dateUtc="2025-08-10T20:16:00Z">
                      <w:rPr>
                        <w:rFonts w:ascii="Aptos Narrow" w:hAnsi="Aptos Narrow"/>
                        <w:color w:val="000000"/>
                        <w:sz w:val="22"/>
                        <w:szCs w:val="22"/>
                      </w:rPr>
                    </w:rPrChange>
                  </w:rPr>
                  <w:delText>24.83</w:delText>
                </w:r>
              </w:del>
            </w:ins>
          </w:p>
        </w:tc>
        <w:tc>
          <w:tcPr>
            <w:tcW w:w="321" w:type="pct"/>
            <w:noWrap/>
            <w:vAlign w:val="bottom"/>
            <w:hideMark/>
          </w:tcPr>
          <w:p w14:paraId="0BB3F534" w14:textId="0C093713" w:rsidR="004D28DD" w:rsidRPr="004D28DD" w:rsidDel="004E77FC" w:rsidRDefault="004D28DD" w:rsidP="004D28DD">
            <w:pPr>
              <w:spacing w:after="120" w:line="360" w:lineRule="auto"/>
              <w:contextualSpacing/>
              <w:jc w:val="right"/>
              <w:rPr>
                <w:ins w:id="8957" w:author="Microsoft Word" w:date="2025-08-11T16:30:00Z" w16du:dateUtc="2025-08-11T21:30:00Z"/>
                <w:del w:id="8958" w:author="Jujia Li" w:date="2025-08-25T17:41:00Z" w16du:dateUtc="2025-08-25T22:41:00Z"/>
                <w:rFonts w:ascii="Times New Roman" w:eastAsia="Times New Roman" w:hAnsi="Times New Roman" w:cs="Times New Roman"/>
                <w:color w:val="000000"/>
                <w:kern w:val="0"/>
                <w:sz w:val="18"/>
                <w:szCs w:val="18"/>
                <w14:ligatures w14:val="none"/>
              </w:rPr>
            </w:pPr>
            <w:ins w:id="8959" w:author="Microsoft Word" w:date="2025-08-11T16:30:00Z" w16du:dateUtc="2025-08-11T21:30:00Z">
              <w:del w:id="8960" w:author="Jujia Li" w:date="2025-08-25T17:41:00Z" w16du:dateUtc="2025-08-25T22:41:00Z">
                <w:r w:rsidRPr="004D28DD" w:rsidDel="004E77FC">
                  <w:rPr>
                    <w:rFonts w:ascii="Times New Roman" w:hAnsi="Times New Roman" w:cs="Times New Roman"/>
                    <w:color w:val="000000"/>
                    <w:sz w:val="18"/>
                    <w:szCs w:val="18"/>
                    <w:rPrChange w:id="8961" w:author="Jujia Li" w:date="2025-08-10T15:16:00Z" w16du:dateUtc="2025-08-10T20:16:00Z">
                      <w:rPr>
                        <w:rFonts w:ascii="Aptos Narrow" w:hAnsi="Aptos Narrow"/>
                        <w:color w:val="000000"/>
                        <w:sz w:val="22"/>
                        <w:szCs w:val="22"/>
                      </w:rPr>
                    </w:rPrChange>
                  </w:rPr>
                  <w:delText>0.69</w:delText>
                </w:r>
              </w:del>
            </w:ins>
          </w:p>
        </w:tc>
        <w:tc>
          <w:tcPr>
            <w:tcW w:w="428" w:type="pct"/>
            <w:noWrap/>
            <w:vAlign w:val="bottom"/>
            <w:hideMark/>
          </w:tcPr>
          <w:p w14:paraId="11D2885C" w14:textId="0AD029DA" w:rsidR="004D28DD" w:rsidRPr="004D28DD" w:rsidDel="004E77FC" w:rsidRDefault="004D28DD" w:rsidP="004D28DD">
            <w:pPr>
              <w:spacing w:after="120" w:line="360" w:lineRule="auto"/>
              <w:contextualSpacing/>
              <w:jc w:val="right"/>
              <w:rPr>
                <w:ins w:id="8962" w:author="Microsoft Word" w:date="2025-08-11T16:30:00Z" w16du:dateUtc="2025-08-11T21:30:00Z"/>
                <w:del w:id="8963" w:author="Jujia Li" w:date="2025-08-25T17:41:00Z" w16du:dateUtc="2025-08-25T22:41:00Z"/>
                <w:rFonts w:ascii="Times New Roman" w:eastAsia="Times New Roman" w:hAnsi="Times New Roman" w:cs="Times New Roman"/>
                <w:color w:val="000000"/>
                <w:kern w:val="0"/>
                <w:sz w:val="18"/>
                <w:szCs w:val="18"/>
                <w14:ligatures w14:val="none"/>
              </w:rPr>
            </w:pPr>
            <w:ins w:id="8964" w:author="Microsoft Word" w:date="2025-08-11T16:30:00Z" w16du:dateUtc="2025-08-11T21:30:00Z">
              <w:del w:id="8965" w:author="Jujia Li" w:date="2025-08-25T17:41:00Z" w16du:dateUtc="2025-08-25T22:41:00Z">
                <w:r w:rsidRPr="004D28DD" w:rsidDel="004E77FC">
                  <w:rPr>
                    <w:rFonts w:ascii="Times New Roman" w:hAnsi="Times New Roman" w:cs="Times New Roman"/>
                    <w:color w:val="000000"/>
                    <w:sz w:val="18"/>
                    <w:szCs w:val="18"/>
                    <w:rPrChange w:id="8966" w:author="Jujia Li" w:date="2025-08-10T15:16:00Z" w16du:dateUtc="2025-08-10T20:16:00Z">
                      <w:rPr>
                        <w:rFonts w:ascii="Aptos Narrow" w:hAnsi="Aptos Narrow"/>
                        <w:color w:val="000000"/>
                        <w:sz w:val="22"/>
                        <w:szCs w:val="22"/>
                      </w:rPr>
                    </w:rPrChange>
                  </w:rPr>
                  <w:delText>125.03</w:delText>
                </w:r>
              </w:del>
            </w:ins>
          </w:p>
        </w:tc>
        <w:tc>
          <w:tcPr>
            <w:tcW w:w="344" w:type="pct"/>
            <w:vAlign w:val="bottom"/>
          </w:tcPr>
          <w:p w14:paraId="54C5FB4D" w14:textId="7770A47E" w:rsidR="004D28DD" w:rsidRPr="004D28DD" w:rsidDel="004E77FC" w:rsidRDefault="004D28DD" w:rsidP="004D28DD">
            <w:pPr>
              <w:spacing w:after="120" w:line="360" w:lineRule="auto"/>
              <w:contextualSpacing/>
              <w:jc w:val="right"/>
              <w:rPr>
                <w:ins w:id="8967" w:author="Microsoft Word" w:date="2025-08-11T16:30:00Z" w16du:dateUtc="2025-08-11T21:30:00Z"/>
                <w:del w:id="8968" w:author="Jujia Li" w:date="2025-08-25T17:41:00Z" w16du:dateUtc="2025-08-25T22:41:00Z"/>
                <w:rFonts w:ascii="Times New Roman" w:hAnsi="Times New Roman" w:cs="Times New Roman"/>
                <w:sz w:val="18"/>
                <w:szCs w:val="18"/>
              </w:rPr>
            </w:pPr>
            <w:ins w:id="8969" w:author="Microsoft Word" w:date="2025-08-11T16:30:00Z" w16du:dateUtc="2025-08-11T21:30:00Z">
              <w:del w:id="8970" w:author="Jujia Li" w:date="2025-08-25T17:41:00Z" w16du:dateUtc="2025-08-25T22:41:00Z">
                <w:r w:rsidRPr="004D28DD" w:rsidDel="004E77FC">
                  <w:rPr>
                    <w:rFonts w:ascii="Times New Roman" w:hAnsi="Times New Roman" w:cs="Times New Roman"/>
                    <w:color w:val="000000"/>
                    <w:sz w:val="18"/>
                    <w:szCs w:val="18"/>
                    <w:rPrChange w:id="8971" w:author="Jujia Li" w:date="2025-08-10T15:16:00Z" w16du:dateUtc="2025-08-10T20:16:00Z">
                      <w:rPr>
                        <w:rFonts w:ascii="Aptos Narrow" w:hAnsi="Aptos Narrow"/>
                        <w:color w:val="000000"/>
                        <w:sz w:val="22"/>
                        <w:szCs w:val="22"/>
                      </w:rPr>
                    </w:rPrChange>
                  </w:rPr>
                  <w:delText>0.90</w:delText>
                </w:r>
              </w:del>
            </w:ins>
          </w:p>
        </w:tc>
      </w:tr>
      <w:tr w:rsidR="004D28DD" w:rsidRPr="006A0CE7" w:rsidDel="004E77FC" w14:paraId="6BA45332" w14:textId="1B3048E8" w:rsidTr="005E344C">
        <w:trPr>
          <w:trHeight w:val="290"/>
          <w:ins w:id="8972" w:author="Microsoft Word" w:date="2025-08-11T16:30:00Z"/>
          <w:del w:id="8973" w:author="Jujia Li" w:date="2025-08-25T17:41:00Z"/>
        </w:trPr>
        <w:tc>
          <w:tcPr>
            <w:tcW w:w="808" w:type="pct"/>
            <w:noWrap/>
            <w:vAlign w:val="bottom"/>
            <w:hideMark/>
          </w:tcPr>
          <w:p w14:paraId="110AC0C5" w14:textId="44663BFF" w:rsidR="004D28DD" w:rsidRPr="00221F0A" w:rsidDel="004E77FC" w:rsidRDefault="004D28DD" w:rsidP="004D28DD">
            <w:pPr>
              <w:spacing w:after="120" w:line="360" w:lineRule="auto"/>
              <w:contextualSpacing/>
              <w:rPr>
                <w:ins w:id="8974" w:author="Microsoft Word" w:date="2025-08-11T16:30:00Z" w16du:dateUtc="2025-08-11T21:30:00Z"/>
                <w:del w:id="8975" w:author="Jujia Li" w:date="2025-08-25T17:41:00Z" w16du:dateUtc="2025-08-25T22:41:00Z"/>
                <w:rFonts w:ascii="Times New Roman" w:eastAsia="Times New Roman" w:hAnsi="Times New Roman" w:cs="Times New Roman"/>
                <w:color w:val="000000"/>
                <w:kern w:val="0"/>
                <w:sz w:val="18"/>
                <w:szCs w:val="18"/>
                <w14:ligatures w14:val="none"/>
              </w:rPr>
            </w:pPr>
            <w:ins w:id="8976" w:author="Microsoft Word" w:date="2025-08-11T16:30:00Z" w16du:dateUtc="2025-08-11T21:30:00Z">
              <w:del w:id="8977" w:author="Jujia Li" w:date="2025-08-25T17:41:00Z" w16du:dateUtc="2025-08-25T22:41:00Z">
                <w:r w:rsidRPr="005E344C" w:rsidDel="004E77FC">
                  <w:rPr>
                    <w:rFonts w:ascii="Times New Roman" w:hAnsi="Times New Roman" w:cs="Times New Roman"/>
                    <w:color w:val="000000"/>
                    <w:sz w:val="18"/>
                    <w:szCs w:val="18"/>
                  </w:rPr>
                  <w:delText>MADISON</w:delText>
                </w:r>
              </w:del>
            </w:ins>
          </w:p>
        </w:tc>
        <w:tc>
          <w:tcPr>
            <w:tcW w:w="566" w:type="pct"/>
            <w:vAlign w:val="bottom"/>
          </w:tcPr>
          <w:p w14:paraId="649210B8" w14:textId="44D0B221" w:rsidR="004D28DD" w:rsidRPr="004D28DD" w:rsidDel="004E77FC" w:rsidRDefault="004D28DD" w:rsidP="004D28DD">
            <w:pPr>
              <w:spacing w:after="120" w:line="360" w:lineRule="auto"/>
              <w:contextualSpacing/>
              <w:jc w:val="right"/>
              <w:rPr>
                <w:ins w:id="8978" w:author="Microsoft Word" w:date="2025-08-11T16:30:00Z" w16du:dateUtc="2025-08-11T21:30:00Z"/>
                <w:del w:id="8979" w:author="Jujia Li" w:date="2025-08-25T17:41:00Z" w16du:dateUtc="2025-08-25T22:41:00Z"/>
                <w:rFonts w:ascii="Times New Roman" w:hAnsi="Times New Roman" w:cs="Times New Roman"/>
                <w:sz w:val="18"/>
                <w:szCs w:val="18"/>
              </w:rPr>
            </w:pPr>
            <w:ins w:id="8980" w:author="Microsoft Word" w:date="2025-08-11T16:30:00Z" w16du:dateUtc="2025-08-11T21:30:00Z">
              <w:del w:id="8981" w:author="Jujia Li" w:date="2025-08-25T17:41:00Z" w16du:dateUtc="2025-08-25T22:41:00Z">
                <w:r w:rsidRPr="004D28DD" w:rsidDel="004E77FC">
                  <w:rPr>
                    <w:rFonts w:ascii="Times New Roman" w:hAnsi="Times New Roman" w:cs="Times New Roman"/>
                    <w:color w:val="000000"/>
                    <w:sz w:val="18"/>
                    <w:szCs w:val="18"/>
                    <w:rPrChange w:id="8982" w:author="Jujia Li" w:date="2025-08-10T15:16:00Z" w16du:dateUtc="2025-08-10T20:16:00Z">
                      <w:rPr>
                        <w:rFonts w:ascii="Aptos Narrow" w:hAnsi="Aptos Narrow"/>
                        <w:color w:val="000000"/>
                        <w:sz w:val="22"/>
                        <w:szCs w:val="22"/>
                      </w:rPr>
                    </w:rPrChange>
                  </w:rPr>
                  <w:delText>364595.61</w:delText>
                </w:r>
              </w:del>
            </w:ins>
          </w:p>
        </w:tc>
        <w:tc>
          <w:tcPr>
            <w:tcW w:w="454" w:type="pct"/>
            <w:noWrap/>
            <w:vAlign w:val="bottom"/>
            <w:hideMark/>
          </w:tcPr>
          <w:p w14:paraId="529843CD" w14:textId="7DD75A03" w:rsidR="004D28DD" w:rsidRPr="004D28DD" w:rsidDel="004E77FC" w:rsidRDefault="004D28DD" w:rsidP="004D28DD">
            <w:pPr>
              <w:spacing w:after="120" w:line="360" w:lineRule="auto"/>
              <w:contextualSpacing/>
              <w:jc w:val="right"/>
              <w:rPr>
                <w:ins w:id="8983" w:author="Microsoft Word" w:date="2025-08-11T16:30:00Z" w16du:dateUtc="2025-08-11T21:30:00Z"/>
                <w:del w:id="8984" w:author="Jujia Li" w:date="2025-08-25T17:41:00Z" w16du:dateUtc="2025-08-25T22:41:00Z"/>
                <w:rFonts w:ascii="Times New Roman" w:eastAsia="Times New Roman" w:hAnsi="Times New Roman" w:cs="Times New Roman"/>
                <w:color w:val="000000"/>
                <w:kern w:val="0"/>
                <w:sz w:val="18"/>
                <w:szCs w:val="18"/>
                <w14:ligatures w14:val="none"/>
              </w:rPr>
            </w:pPr>
            <w:ins w:id="8985" w:author="Microsoft Word" w:date="2025-08-11T16:30:00Z" w16du:dateUtc="2025-08-11T21:30:00Z">
              <w:del w:id="8986" w:author="Jujia Li" w:date="2025-08-25T17:41:00Z" w16du:dateUtc="2025-08-25T22:41:00Z">
                <w:r w:rsidRPr="004D28DD" w:rsidDel="004E77FC">
                  <w:rPr>
                    <w:rFonts w:ascii="Times New Roman" w:hAnsi="Times New Roman" w:cs="Times New Roman"/>
                    <w:color w:val="000000"/>
                    <w:sz w:val="18"/>
                    <w:szCs w:val="18"/>
                    <w:rPrChange w:id="8987" w:author="Jujia Li" w:date="2025-08-10T15:16:00Z" w16du:dateUtc="2025-08-10T20:16:00Z">
                      <w:rPr>
                        <w:rFonts w:ascii="Aptos Narrow" w:hAnsi="Aptos Narrow"/>
                        <w:color w:val="000000"/>
                        <w:sz w:val="22"/>
                        <w:szCs w:val="22"/>
                      </w:rPr>
                    </w:rPrChange>
                  </w:rPr>
                  <w:delText>136.15</w:delText>
                </w:r>
              </w:del>
            </w:ins>
          </w:p>
        </w:tc>
        <w:tc>
          <w:tcPr>
            <w:tcW w:w="308" w:type="pct"/>
            <w:gridSpan w:val="2"/>
            <w:noWrap/>
            <w:vAlign w:val="bottom"/>
            <w:hideMark/>
          </w:tcPr>
          <w:p w14:paraId="366DEAF6" w14:textId="5F21852A" w:rsidR="004D28DD" w:rsidRPr="004D28DD" w:rsidDel="004E77FC" w:rsidRDefault="004D28DD" w:rsidP="004D28DD">
            <w:pPr>
              <w:spacing w:after="120" w:line="360" w:lineRule="auto"/>
              <w:contextualSpacing/>
              <w:jc w:val="right"/>
              <w:rPr>
                <w:ins w:id="8988" w:author="Microsoft Word" w:date="2025-08-11T16:30:00Z" w16du:dateUtc="2025-08-11T21:30:00Z"/>
                <w:del w:id="8989" w:author="Jujia Li" w:date="2025-08-25T17:41:00Z" w16du:dateUtc="2025-08-25T22:41:00Z"/>
                <w:rFonts w:ascii="Times New Roman" w:eastAsia="Times New Roman" w:hAnsi="Times New Roman" w:cs="Times New Roman"/>
                <w:color w:val="000000"/>
                <w:kern w:val="0"/>
                <w:sz w:val="18"/>
                <w:szCs w:val="18"/>
                <w14:ligatures w14:val="none"/>
              </w:rPr>
            </w:pPr>
            <w:ins w:id="8990" w:author="Microsoft Word" w:date="2025-08-11T16:30:00Z" w16du:dateUtc="2025-08-11T21:30:00Z">
              <w:del w:id="8991" w:author="Jujia Li" w:date="2025-08-25T17:41:00Z" w16du:dateUtc="2025-08-25T22:41:00Z">
                <w:r w:rsidRPr="004D28DD" w:rsidDel="004E77FC">
                  <w:rPr>
                    <w:rFonts w:ascii="Times New Roman" w:hAnsi="Times New Roman" w:cs="Times New Roman"/>
                    <w:color w:val="000000"/>
                    <w:sz w:val="18"/>
                    <w:szCs w:val="18"/>
                    <w:rPrChange w:id="8992" w:author="Jujia Li" w:date="2025-08-10T15:16:00Z" w16du:dateUtc="2025-08-10T20:16:00Z">
                      <w:rPr>
                        <w:rFonts w:ascii="Aptos Narrow" w:hAnsi="Aptos Narrow"/>
                        <w:color w:val="000000"/>
                        <w:sz w:val="22"/>
                        <w:szCs w:val="22"/>
                      </w:rPr>
                    </w:rPrChange>
                  </w:rPr>
                  <w:delText>1.04</w:delText>
                </w:r>
              </w:del>
            </w:ins>
          </w:p>
        </w:tc>
        <w:tc>
          <w:tcPr>
            <w:tcW w:w="380" w:type="pct"/>
            <w:noWrap/>
            <w:vAlign w:val="bottom"/>
            <w:hideMark/>
          </w:tcPr>
          <w:p w14:paraId="31DBB0E4" w14:textId="76B46FD8" w:rsidR="004D28DD" w:rsidRPr="004D28DD" w:rsidDel="004E77FC" w:rsidRDefault="004D28DD" w:rsidP="004D28DD">
            <w:pPr>
              <w:spacing w:after="120" w:line="360" w:lineRule="auto"/>
              <w:contextualSpacing/>
              <w:jc w:val="right"/>
              <w:rPr>
                <w:ins w:id="8993" w:author="Microsoft Word" w:date="2025-08-11T16:30:00Z" w16du:dateUtc="2025-08-11T21:30:00Z"/>
                <w:del w:id="8994" w:author="Jujia Li" w:date="2025-08-25T17:41:00Z" w16du:dateUtc="2025-08-25T22:41:00Z"/>
                <w:rFonts w:ascii="Times New Roman" w:eastAsia="Times New Roman" w:hAnsi="Times New Roman" w:cs="Times New Roman"/>
                <w:color w:val="000000"/>
                <w:kern w:val="0"/>
                <w:sz w:val="18"/>
                <w:szCs w:val="18"/>
                <w14:ligatures w14:val="none"/>
              </w:rPr>
            </w:pPr>
            <w:ins w:id="8995" w:author="Microsoft Word" w:date="2025-08-11T16:30:00Z" w16du:dateUtc="2025-08-11T21:30:00Z">
              <w:del w:id="8996" w:author="Jujia Li" w:date="2025-08-25T17:41:00Z" w16du:dateUtc="2025-08-25T22:41:00Z">
                <w:r w:rsidRPr="004D28DD" w:rsidDel="004E77FC">
                  <w:rPr>
                    <w:rFonts w:ascii="Times New Roman" w:hAnsi="Times New Roman" w:cs="Times New Roman"/>
                    <w:color w:val="000000"/>
                    <w:sz w:val="18"/>
                    <w:szCs w:val="18"/>
                    <w:rPrChange w:id="8997" w:author="Jujia Li" w:date="2025-08-10T15:16:00Z" w16du:dateUtc="2025-08-10T20:16:00Z">
                      <w:rPr>
                        <w:rFonts w:ascii="Aptos Narrow" w:hAnsi="Aptos Narrow"/>
                        <w:color w:val="000000"/>
                        <w:sz w:val="22"/>
                        <w:szCs w:val="22"/>
                      </w:rPr>
                    </w:rPrChange>
                  </w:rPr>
                  <w:delText>117.52</w:delText>
                </w:r>
              </w:del>
            </w:ins>
          </w:p>
        </w:tc>
        <w:tc>
          <w:tcPr>
            <w:tcW w:w="315" w:type="pct"/>
            <w:gridSpan w:val="2"/>
            <w:noWrap/>
            <w:vAlign w:val="bottom"/>
            <w:hideMark/>
          </w:tcPr>
          <w:p w14:paraId="541DE648" w14:textId="6D42F28C" w:rsidR="004D28DD" w:rsidRPr="004D28DD" w:rsidDel="004E77FC" w:rsidRDefault="004D28DD" w:rsidP="004D28DD">
            <w:pPr>
              <w:spacing w:after="120" w:line="360" w:lineRule="auto"/>
              <w:contextualSpacing/>
              <w:jc w:val="right"/>
              <w:rPr>
                <w:ins w:id="8998" w:author="Microsoft Word" w:date="2025-08-11T16:30:00Z" w16du:dateUtc="2025-08-11T21:30:00Z"/>
                <w:del w:id="8999" w:author="Jujia Li" w:date="2025-08-25T17:41:00Z" w16du:dateUtc="2025-08-25T22:41:00Z"/>
                <w:rFonts w:ascii="Times New Roman" w:eastAsia="Times New Roman" w:hAnsi="Times New Roman" w:cs="Times New Roman"/>
                <w:color w:val="000000"/>
                <w:kern w:val="0"/>
                <w:sz w:val="18"/>
                <w:szCs w:val="18"/>
                <w14:ligatures w14:val="none"/>
              </w:rPr>
            </w:pPr>
            <w:ins w:id="9000" w:author="Microsoft Word" w:date="2025-08-11T16:30:00Z" w16du:dateUtc="2025-08-11T21:30:00Z">
              <w:del w:id="9001" w:author="Jujia Li" w:date="2025-08-25T17:41:00Z" w16du:dateUtc="2025-08-25T22:41:00Z">
                <w:r w:rsidRPr="004D28DD" w:rsidDel="004E77FC">
                  <w:rPr>
                    <w:rFonts w:ascii="Times New Roman" w:hAnsi="Times New Roman" w:cs="Times New Roman"/>
                    <w:color w:val="000000"/>
                    <w:sz w:val="18"/>
                    <w:szCs w:val="18"/>
                    <w:rPrChange w:id="9002" w:author="Jujia Li" w:date="2025-08-10T15:16:00Z" w16du:dateUtc="2025-08-10T20:16:00Z">
                      <w:rPr>
                        <w:rFonts w:ascii="Aptos Narrow" w:hAnsi="Aptos Narrow"/>
                        <w:color w:val="000000"/>
                        <w:sz w:val="22"/>
                        <w:szCs w:val="22"/>
                      </w:rPr>
                    </w:rPrChange>
                  </w:rPr>
                  <w:delText>0.89</w:delText>
                </w:r>
              </w:del>
            </w:ins>
          </w:p>
        </w:tc>
        <w:tc>
          <w:tcPr>
            <w:tcW w:w="380" w:type="pct"/>
            <w:noWrap/>
            <w:vAlign w:val="bottom"/>
            <w:hideMark/>
          </w:tcPr>
          <w:p w14:paraId="1A182EA0" w14:textId="442033DE" w:rsidR="004D28DD" w:rsidRPr="004D28DD" w:rsidDel="004E77FC" w:rsidRDefault="004D28DD" w:rsidP="004D28DD">
            <w:pPr>
              <w:spacing w:after="120" w:line="360" w:lineRule="auto"/>
              <w:contextualSpacing/>
              <w:jc w:val="right"/>
              <w:rPr>
                <w:ins w:id="9003" w:author="Microsoft Word" w:date="2025-08-11T16:30:00Z" w16du:dateUtc="2025-08-11T21:30:00Z"/>
                <w:del w:id="9004" w:author="Jujia Li" w:date="2025-08-25T17:41:00Z" w16du:dateUtc="2025-08-25T22:41:00Z"/>
                <w:rFonts w:ascii="Times New Roman" w:eastAsia="Times New Roman" w:hAnsi="Times New Roman" w:cs="Times New Roman"/>
                <w:color w:val="000000"/>
                <w:kern w:val="0"/>
                <w:sz w:val="18"/>
                <w:szCs w:val="18"/>
                <w14:ligatures w14:val="none"/>
              </w:rPr>
            </w:pPr>
            <w:ins w:id="9005" w:author="Microsoft Word" w:date="2025-08-11T16:30:00Z" w16du:dateUtc="2025-08-11T21:30:00Z">
              <w:del w:id="9006" w:author="Jujia Li" w:date="2025-08-25T17:41:00Z" w16du:dateUtc="2025-08-25T22:41:00Z">
                <w:r w:rsidRPr="004D28DD" w:rsidDel="004E77FC">
                  <w:rPr>
                    <w:rFonts w:ascii="Times New Roman" w:hAnsi="Times New Roman" w:cs="Times New Roman"/>
                    <w:color w:val="000000"/>
                    <w:sz w:val="18"/>
                    <w:szCs w:val="18"/>
                    <w:rPrChange w:id="9007" w:author="Jujia Li" w:date="2025-08-10T15:16:00Z" w16du:dateUtc="2025-08-10T20:16:00Z">
                      <w:rPr>
                        <w:rFonts w:ascii="Aptos Narrow" w:hAnsi="Aptos Narrow"/>
                        <w:color w:val="000000"/>
                        <w:sz w:val="22"/>
                        <w:szCs w:val="22"/>
                      </w:rPr>
                    </w:rPrChange>
                  </w:rPr>
                  <w:delText>93.98</w:delText>
                </w:r>
              </w:del>
            </w:ins>
          </w:p>
        </w:tc>
        <w:tc>
          <w:tcPr>
            <w:tcW w:w="316" w:type="pct"/>
            <w:gridSpan w:val="2"/>
            <w:noWrap/>
            <w:vAlign w:val="bottom"/>
            <w:hideMark/>
          </w:tcPr>
          <w:p w14:paraId="2CC17B21" w14:textId="221B6B68" w:rsidR="004D28DD" w:rsidRPr="004D28DD" w:rsidDel="004E77FC" w:rsidRDefault="004D28DD" w:rsidP="004D28DD">
            <w:pPr>
              <w:spacing w:after="120" w:line="360" w:lineRule="auto"/>
              <w:contextualSpacing/>
              <w:jc w:val="right"/>
              <w:rPr>
                <w:ins w:id="9008" w:author="Microsoft Word" w:date="2025-08-11T16:30:00Z" w16du:dateUtc="2025-08-11T21:30:00Z"/>
                <w:del w:id="9009" w:author="Jujia Li" w:date="2025-08-25T17:41:00Z" w16du:dateUtc="2025-08-25T22:41:00Z"/>
                <w:rFonts w:ascii="Times New Roman" w:eastAsia="Times New Roman" w:hAnsi="Times New Roman" w:cs="Times New Roman"/>
                <w:color w:val="000000"/>
                <w:kern w:val="0"/>
                <w:sz w:val="18"/>
                <w:szCs w:val="18"/>
                <w14:ligatures w14:val="none"/>
              </w:rPr>
            </w:pPr>
            <w:ins w:id="9010" w:author="Microsoft Word" w:date="2025-08-11T16:30:00Z" w16du:dateUtc="2025-08-11T21:30:00Z">
              <w:del w:id="9011" w:author="Jujia Li" w:date="2025-08-25T17:41:00Z" w16du:dateUtc="2025-08-25T22:41:00Z">
                <w:r w:rsidRPr="004D28DD" w:rsidDel="004E77FC">
                  <w:rPr>
                    <w:rFonts w:ascii="Times New Roman" w:hAnsi="Times New Roman" w:cs="Times New Roman"/>
                    <w:color w:val="000000"/>
                    <w:sz w:val="18"/>
                    <w:szCs w:val="18"/>
                    <w:rPrChange w:id="9012" w:author="Jujia Li" w:date="2025-08-10T15:16:00Z" w16du:dateUtc="2025-08-10T20:16:00Z">
                      <w:rPr>
                        <w:rFonts w:ascii="Aptos Narrow" w:hAnsi="Aptos Narrow"/>
                        <w:color w:val="000000"/>
                        <w:sz w:val="22"/>
                        <w:szCs w:val="22"/>
                      </w:rPr>
                    </w:rPrChange>
                  </w:rPr>
                  <w:delText>0.70</w:delText>
                </w:r>
              </w:del>
            </w:ins>
          </w:p>
        </w:tc>
        <w:tc>
          <w:tcPr>
            <w:tcW w:w="380" w:type="pct"/>
            <w:noWrap/>
            <w:vAlign w:val="bottom"/>
            <w:hideMark/>
          </w:tcPr>
          <w:p w14:paraId="159D7403" w14:textId="0206DA29" w:rsidR="004D28DD" w:rsidRPr="004D28DD" w:rsidDel="004E77FC" w:rsidRDefault="004D28DD" w:rsidP="004D28DD">
            <w:pPr>
              <w:spacing w:after="120" w:line="360" w:lineRule="auto"/>
              <w:contextualSpacing/>
              <w:jc w:val="right"/>
              <w:rPr>
                <w:ins w:id="9013" w:author="Microsoft Word" w:date="2025-08-11T16:30:00Z" w16du:dateUtc="2025-08-11T21:30:00Z"/>
                <w:del w:id="9014" w:author="Jujia Li" w:date="2025-08-25T17:41:00Z" w16du:dateUtc="2025-08-25T22:41:00Z"/>
                <w:rFonts w:ascii="Times New Roman" w:eastAsia="Times New Roman" w:hAnsi="Times New Roman" w:cs="Times New Roman"/>
                <w:color w:val="000000"/>
                <w:kern w:val="0"/>
                <w:sz w:val="18"/>
                <w:szCs w:val="18"/>
                <w14:ligatures w14:val="none"/>
              </w:rPr>
            </w:pPr>
            <w:ins w:id="9015" w:author="Microsoft Word" w:date="2025-08-11T16:30:00Z" w16du:dateUtc="2025-08-11T21:30:00Z">
              <w:del w:id="9016" w:author="Jujia Li" w:date="2025-08-25T17:41:00Z" w16du:dateUtc="2025-08-25T22:41:00Z">
                <w:r w:rsidRPr="004D28DD" w:rsidDel="004E77FC">
                  <w:rPr>
                    <w:rFonts w:ascii="Times New Roman" w:hAnsi="Times New Roman" w:cs="Times New Roman"/>
                    <w:color w:val="000000"/>
                    <w:sz w:val="18"/>
                    <w:szCs w:val="18"/>
                    <w:rPrChange w:id="9017" w:author="Jujia Li" w:date="2025-08-10T15:16:00Z" w16du:dateUtc="2025-08-10T20:16:00Z">
                      <w:rPr>
                        <w:rFonts w:ascii="Aptos Narrow" w:hAnsi="Aptos Narrow"/>
                        <w:color w:val="000000"/>
                        <w:sz w:val="22"/>
                        <w:szCs w:val="22"/>
                      </w:rPr>
                    </w:rPrChange>
                  </w:rPr>
                  <w:delText>79.98</w:delText>
                </w:r>
              </w:del>
            </w:ins>
          </w:p>
        </w:tc>
        <w:tc>
          <w:tcPr>
            <w:tcW w:w="321" w:type="pct"/>
            <w:noWrap/>
            <w:vAlign w:val="bottom"/>
            <w:hideMark/>
          </w:tcPr>
          <w:p w14:paraId="54785475" w14:textId="09D80A5F" w:rsidR="004D28DD" w:rsidRPr="004D28DD" w:rsidDel="004E77FC" w:rsidRDefault="004D28DD" w:rsidP="004D28DD">
            <w:pPr>
              <w:spacing w:after="120" w:line="360" w:lineRule="auto"/>
              <w:contextualSpacing/>
              <w:jc w:val="right"/>
              <w:rPr>
                <w:ins w:id="9018" w:author="Microsoft Word" w:date="2025-08-11T16:30:00Z" w16du:dateUtc="2025-08-11T21:30:00Z"/>
                <w:del w:id="9019" w:author="Jujia Li" w:date="2025-08-25T17:41:00Z" w16du:dateUtc="2025-08-25T22:41:00Z"/>
                <w:rFonts w:ascii="Times New Roman" w:eastAsia="Times New Roman" w:hAnsi="Times New Roman" w:cs="Times New Roman"/>
                <w:color w:val="000000"/>
                <w:kern w:val="0"/>
                <w:sz w:val="18"/>
                <w:szCs w:val="18"/>
                <w14:ligatures w14:val="none"/>
              </w:rPr>
            </w:pPr>
            <w:ins w:id="9020" w:author="Microsoft Word" w:date="2025-08-11T16:30:00Z" w16du:dateUtc="2025-08-11T21:30:00Z">
              <w:del w:id="9021" w:author="Jujia Li" w:date="2025-08-25T17:41:00Z" w16du:dateUtc="2025-08-25T22:41:00Z">
                <w:r w:rsidRPr="004D28DD" w:rsidDel="004E77FC">
                  <w:rPr>
                    <w:rFonts w:ascii="Times New Roman" w:hAnsi="Times New Roman" w:cs="Times New Roman"/>
                    <w:color w:val="000000"/>
                    <w:sz w:val="18"/>
                    <w:szCs w:val="18"/>
                    <w:rPrChange w:id="9022" w:author="Jujia Li" w:date="2025-08-10T15:16:00Z" w16du:dateUtc="2025-08-10T20:16:00Z">
                      <w:rPr>
                        <w:rFonts w:ascii="Aptos Narrow" w:hAnsi="Aptos Narrow"/>
                        <w:color w:val="000000"/>
                        <w:sz w:val="22"/>
                        <w:szCs w:val="22"/>
                      </w:rPr>
                    </w:rPrChange>
                  </w:rPr>
                  <w:delText>0.59</w:delText>
                </w:r>
              </w:del>
            </w:ins>
          </w:p>
        </w:tc>
        <w:tc>
          <w:tcPr>
            <w:tcW w:w="428" w:type="pct"/>
            <w:noWrap/>
            <w:vAlign w:val="bottom"/>
            <w:hideMark/>
          </w:tcPr>
          <w:p w14:paraId="274CDD47" w14:textId="220D38E1" w:rsidR="004D28DD" w:rsidRPr="004D28DD" w:rsidDel="004E77FC" w:rsidRDefault="004D28DD" w:rsidP="004D28DD">
            <w:pPr>
              <w:spacing w:after="120" w:line="360" w:lineRule="auto"/>
              <w:contextualSpacing/>
              <w:jc w:val="right"/>
              <w:rPr>
                <w:ins w:id="9023" w:author="Microsoft Word" w:date="2025-08-11T16:30:00Z" w16du:dateUtc="2025-08-11T21:30:00Z"/>
                <w:del w:id="9024" w:author="Jujia Li" w:date="2025-08-25T17:41:00Z" w16du:dateUtc="2025-08-25T22:41:00Z"/>
                <w:rFonts w:ascii="Times New Roman" w:eastAsia="Times New Roman" w:hAnsi="Times New Roman" w:cs="Times New Roman"/>
                <w:color w:val="000000"/>
                <w:kern w:val="0"/>
                <w:sz w:val="18"/>
                <w:szCs w:val="18"/>
                <w14:ligatures w14:val="none"/>
              </w:rPr>
            </w:pPr>
            <w:ins w:id="9025" w:author="Microsoft Word" w:date="2025-08-11T16:30:00Z" w16du:dateUtc="2025-08-11T21:30:00Z">
              <w:del w:id="9026" w:author="Jujia Li" w:date="2025-08-25T17:41:00Z" w16du:dateUtc="2025-08-25T22:41:00Z">
                <w:r w:rsidRPr="004D28DD" w:rsidDel="004E77FC">
                  <w:rPr>
                    <w:rFonts w:ascii="Times New Roman" w:hAnsi="Times New Roman" w:cs="Times New Roman"/>
                    <w:color w:val="000000"/>
                    <w:sz w:val="18"/>
                    <w:szCs w:val="18"/>
                    <w:rPrChange w:id="9027" w:author="Jujia Li" w:date="2025-08-10T15:16:00Z" w16du:dateUtc="2025-08-10T20:16:00Z">
                      <w:rPr>
                        <w:rFonts w:ascii="Aptos Narrow" w:hAnsi="Aptos Narrow"/>
                        <w:color w:val="000000"/>
                        <w:sz w:val="22"/>
                        <w:szCs w:val="22"/>
                      </w:rPr>
                    </w:rPrChange>
                  </w:rPr>
                  <w:delText>427.63</w:delText>
                </w:r>
              </w:del>
            </w:ins>
          </w:p>
        </w:tc>
        <w:tc>
          <w:tcPr>
            <w:tcW w:w="344" w:type="pct"/>
            <w:vAlign w:val="bottom"/>
          </w:tcPr>
          <w:p w14:paraId="4AD1BF4A" w14:textId="288F43FF" w:rsidR="004D28DD" w:rsidRPr="004D28DD" w:rsidDel="004E77FC" w:rsidRDefault="004D28DD" w:rsidP="004D28DD">
            <w:pPr>
              <w:spacing w:after="120" w:line="360" w:lineRule="auto"/>
              <w:contextualSpacing/>
              <w:jc w:val="right"/>
              <w:rPr>
                <w:ins w:id="9028" w:author="Microsoft Word" w:date="2025-08-11T16:30:00Z" w16du:dateUtc="2025-08-11T21:30:00Z"/>
                <w:del w:id="9029" w:author="Jujia Li" w:date="2025-08-25T17:41:00Z" w16du:dateUtc="2025-08-25T22:41:00Z"/>
                <w:rFonts w:ascii="Times New Roman" w:hAnsi="Times New Roman" w:cs="Times New Roman"/>
                <w:sz w:val="18"/>
                <w:szCs w:val="18"/>
              </w:rPr>
            </w:pPr>
            <w:ins w:id="9030" w:author="Microsoft Word" w:date="2025-08-11T16:30:00Z" w16du:dateUtc="2025-08-11T21:30:00Z">
              <w:del w:id="9031" w:author="Jujia Li" w:date="2025-08-25T17:41:00Z" w16du:dateUtc="2025-08-25T22:41:00Z">
                <w:r w:rsidRPr="004D28DD" w:rsidDel="004E77FC">
                  <w:rPr>
                    <w:rFonts w:ascii="Times New Roman" w:hAnsi="Times New Roman" w:cs="Times New Roman"/>
                    <w:color w:val="000000"/>
                    <w:sz w:val="18"/>
                    <w:szCs w:val="18"/>
                    <w:rPrChange w:id="9032" w:author="Jujia Li" w:date="2025-08-10T15:16:00Z" w16du:dateUtc="2025-08-10T20:16:00Z">
                      <w:rPr>
                        <w:rFonts w:ascii="Aptos Narrow" w:hAnsi="Aptos Narrow"/>
                        <w:color w:val="000000"/>
                        <w:sz w:val="22"/>
                        <w:szCs w:val="22"/>
                      </w:rPr>
                    </w:rPrChange>
                  </w:rPr>
                  <w:delText>0.80</w:delText>
                </w:r>
              </w:del>
            </w:ins>
          </w:p>
        </w:tc>
      </w:tr>
      <w:tr w:rsidR="004D28DD" w:rsidRPr="006A0CE7" w:rsidDel="004E77FC" w14:paraId="3196A303" w14:textId="62F6F1A4" w:rsidTr="005E344C">
        <w:trPr>
          <w:trHeight w:val="290"/>
          <w:ins w:id="9033" w:author="Microsoft Word" w:date="2025-08-11T16:30:00Z"/>
          <w:del w:id="9034" w:author="Jujia Li" w:date="2025-08-25T17:41:00Z"/>
        </w:trPr>
        <w:tc>
          <w:tcPr>
            <w:tcW w:w="808" w:type="pct"/>
            <w:noWrap/>
            <w:vAlign w:val="bottom"/>
            <w:hideMark/>
          </w:tcPr>
          <w:p w14:paraId="1A1892C9" w14:textId="41081A46" w:rsidR="004D28DD" w:rsidRPr="00221F0A" w:rsidDel="004E77FC" w:rsidRDefault="004D28DD" w:rsidP="004D28DD">
            <w:pPr>
              <w:spacing w:after="120" w:line="360" w:lineRule="auto"/>
              <w:contextualSpacing/>
              <w:rPr>
                <w:ins w:id="9035" w:author="Microsoft Word" w:date="2025-08-11T16:30:00Z" w16du:dateUtc="2025-08-11T21:30:00Z"/>
                <w:del w:id="9036" w:author="Jujia Li" w:date="2025-08-25T17:41:00Z" w16du:dateUtc="2025-08-25T22:41:00Z"/>
                <w:rFonts w:ascii="Times New Roman" w:eastAsia="Times New Roman" w:hAnsi="Times New Roman" w:cs="Times New Roman"/>
                <w:color w:val="000000"/>
                <w:kern w:val="0"/>
                <w:sz w:val="18"/>
                <w:szCs w:val="18"/>
                <w14:ligatures w14:val="none"/>
              </w:rPr>
            </w:pPr>
            <w:ins w:id="9037" w:author="Microsoft Word" w:date="2025-08-11T16:30:00Z" w16du:dateUtc="2025-08-11T21:30:00Z">
              <w:del w:id="9038" w:author="Jujia Li" w:date="2025-08-25T17:41:00Z" w16du:dateUtc="2025-08-25T22:41:00Z">
                <w:r w:rsidRPr="005E344C" w:rsidDel="004E77FC">
                  <w:rPr>
                    <w:rFonts w:ascii="Times New Roman" w:hAnsi="Times New Roman" w:cs="Times New Roman"/>
                    <w:color w:val="000000"/>
                    <w:sz w:val="18"/>
                    <w:szCs w:val="18"/>
                  </w:rPr>
                  <w:delText>MARION</w:delText>
                </w:r>
              </w:del>
            </w:ins>
          </w:p>
        </w:tc>
        <w:tc>
          <w:tcPr>
            <w:tcW w:w="566" w:type="pct"/>
            <w:vAlign w:val="bottom"/>
          </w:tcPr>
          <w:p w14:paraId="3BC3F8F8" w14:textId="5863A0BF" w:rsidR="004D28DD" w:rsidRPr="004D28DD" w:rsidDel="004E77FC" w:rsidRDefault="004D28DD" w:rsidP="004D28DD">
            <w:pPr>
              <w:spacing w:after="120" w:line="360" w:lineRule="auto"/>
              <w:contextualSpacing/>
              <w:jc w:val="right"/>
              <w:rPr>
                <w:ins w:id="9039" w:author="Microsoft Word" w:date="2025-08-11T16:30:00Z" w16du:dateUtc="2025-08-11T21:30:00Z"/>
                <w:del w:id="9040" w:author="Jujia Li" w:date="2025-08-25T17:41:00Z" w16du:dateUtc="2025-08-25T22:41:00Z"/>
                <w:rFonts w:ascii="Times New Roman" w:hAnsi="Times New Roman" w:cs="Times New Roman"/>
                <w:sz w:val="18"/>
                <w:szCs w:val="18"/>
              </w:rPr>
            </w:pPr>
            <w:ins w:id="9041" w:author="Microsoft Word" w:date="2025-08-11T16:30:00Z" w16du:dateUtc="2025-08-11T21:30:00Z">
              <w:del w:id="9042" w:author="Jujia Li" w:date="2025-08-25T17:41:00Z" w16du:dateUtc="2025-08-25T22:41:00Z">
                <w:r w:rsidRPr="004D28DD" w:rsidDel="004E77FC">
                  <w:rPr>
                    <w:rFonts w:ascii="Times New Roman" w:hAnsi="Times New Roman" w:cs="Times New Roman"/>
                    <w:color w:val="000000"/>
                    <w:sz w:val="18"/>
                    <w:szCs w:val="18"/>
                    <w:rPrChange w:id="9043" w:author="Jujia Li" w:date="2025-08-10T15:16:00Z" w16du:dateUtc="2025-08-10T20:16:00Z">
                      <w:rPr>
                        <w:rFonts w:ascii="Aptos Narrow" w:hAnsi="Aptos Narrow"/>
                        <w:color w:val="000000"/>
                        <w:sz w:val="22"/>
                        <w:szCs w:val="22"/>
                      </w:rPr>
                    </w:rPrChange>
                  </w:rPr>
                  <w:delText>29802.86</w:delText>
                </w:r>
              </w:del>
            </w:ins>
          </w:p>
        </w:tc>
        <w:tc>
          <w:tcPr>
            <w:tcW w:w="454" w:type="pct"/>
            <w:noWrap/>
            <w:vAlign w:val="bottom"/>
            <w:hideMark/>
          </w:tcPr>
          <w:p w14:paraId="683314AA" w14:textId="78F2E402" w:rsidR="004D28DD" w:rsidRPr="004D28DD" w:rsidDel="004E77FC" w:rsidRDefault="004D28DD" w:rsidP="004D28DD">
            <w:pPr>
              <w:spacing w:after="120" w:line="360" w:lineRule="auto"/>
              <w:contextualSpacing/>
              <w:jc w:val="right"/>
              <w:rPr>
                <w:ins w:id="9044" w:author="Microsoft Word" w:date="2025-08-11T16:30:00Z" w16du:dateUtc="2025-08-11T21:30:00Z"/>
                <w:del w:id="9045" w:author="Jujia Li" w:date="2025-08-25T17:41:00Z" w16du:dateUtc="2025-08-25T22:41:00Z"/>
                <w:rFonts w:ascii="Times New Roman" w:eastAsia="Times New Roman" w:hAnsi="Times New Roman" w:cs="Times New Roman"/>
                <w:color w:val="000000"/>
                <w:kern w:val="0"/>
                <w:sz w:val="18"/>
                <w:szCs w:val="18"/>
                <w14:ligatures w14:val="none"/>
              </w:rPr>
            </w:pPr>
            <w:ins w:id="9046" w:author="Microsoft Word" w:date="2025-08-11T16:30:00Z" w16du:dateUtc="2025-08-11T21:30:00Z">
              <w:del w:id="9047" w:author="Jujia Li" w:date="2025-08-25T17:41:00Z" w16du:dateUtc="2025-08-25T22:41:00Z">
                <w:r w:rsidRPr="004D28DD" w:rsidDel="004E77FC">
                  <w:rPr>
                    <w:rFonts w:ascii="Times New Roman" w:hAnsi="Times New Roman" w:cs="Times New Roman"/>
                    <w:color w:val="000000"/>
                    <w:sz w:val="18"/>
                    <w:szCs w:val="18"/>
                    <w:rPrChange w:id="9048" w:author="Jujia Li" w:date="2025-08-10T15:16:00Z" w16du:dateUtc="2025-08-10T20:16:00Z">
                      <w:rPr>
                        <w:rFonts w:ascii="Aptos Narrow" w:hAnsi="Aptos Narrow"/>
                        <w:color w:val="000000"/>
                        <w:sz w:val="22"/>
                        <w:szCs w:val="22"/>
                      </w:rPr>
                    </w:rPrChange>
                  </w:rPr>
                  <w:delText>21.47</w:delText>
                </w:r>
              </w:del>
            </w:ins>
          </w:p>
        </w:tc>
        <w:tc>
          <w:tcPr>
            <w:tcW w:w="308" w:type="pct"/>
            <w:gridSpan w:val="2"/>
            <w:noWrap/>
            <w:vAlign w:val="bottom"/>
            <w:hideMark/>
          </w:tcPr>
          <w:p w14:paraId="0AAC9E0B" w14:textId="4D72E674" w:rsidR="004D28DD" w:rsidRPr="004D28DD" w:rsidDel="004E77FC" w:rsidRDefault="004D28DD" w:rsidP="004D28DD">
            <w:pPr>
              <w:spacing w:after="120" w:line="360" w:lineRule="auto"/>
              <w:contextualSpacing/>
              <w:jc w:val="right"/>
              <w:rPr>
                <w:ins w:id="9049" w:author="Microsoft Word" w:date="2025-08-11T16:30:00Z" w16du:dateUtc="2025-08-11T21:30:00Z"/>
                <w:del w:id="9050" w:author="Jujia Li" w:date="2025-08-25T17:41:00Z" w16du:dateUtc="2025-08-25T22:41:00Z"/>
                <w:rFonts w:ascii="Times New Roman" w:eastAsia="Times New Roman" w:hAnsi="Times New Roman" w:cs="Times New Roman"/>
                <w:color w:val="000000"/>
                <w:kern w:val="0"/>
                <w:sz w:val="18"/>
                <w:szCs w:val="18"/>
                <w14:ligatures w14:val="none"/>
              </w:rPr>
            </w:pPr>
            <w:ins w:id="9051" w:author="Microsoft Word" w:date="2025-08-11T16:30:00Z" w16du:dateUtc="2025-08-11T21:30:00Z">
              <w:del w:id="9052" w:author="Jujia Li" w:date="2025-08-25T17:41:00Z" w16du:dateUtc="2025-08-25T22:41:00Z">
                <w:r w:rsidRPr="004D28DD" w:rsidDel="004E77FC">
                  <w:rPr>
                    <w:rFonts w:ascii="Times New Roman" w:hAnsi="Times New Roman" w:cs="Times New Roman"/>
                    <w:color w:val="000000"/>
                    <w:sz w:val="18"/>
                    <w:szCs w:val="18"/>
                    <w:rPrChange w:id="9053" w:author="Jujia Li" w:date="2025-08-10T15:16:00Z" w16du:dateUtc="2025-08-10T20:16:00Z">
                      <w:rPr>
                        <w:rFonts w:ascii="Aptos Narrow" w:hAnsi="Aptos Narrow"/>
                        <w:color w:val="000000"/>
                        <w:sz w:val="22"/>
                        <w:szCs w:val="22"/>
                      </w:rPr>
                    </w:rPrChange>
                  </w:rPr>
                  <w:delText>1.96</w:delText>
                </w:r>
              </w:del>
            </w:ins>
          </w:p>
        </w:tc>
        <w:tc>
          <w:tcPr>
            <w:tcW w:w="380" w:type="pct"/>
            <w:noWrap/>
            <w:vAlign w:val="bottom"/>
            <w:hideMark/>
          </w:tcPr>
          <w:p w14:paraId="1B37CF22" w14:textId="2F590F55" w:rsidR="004D28DD" w:rsidRPr="004D28DD" w:rsidDel="004E77FC" w:rsidRDefault="004D28DD" w:rsidP="004D28DD">
            <w:pPr>
              <w:spacing w:after="120" w:line="360" w:lineRule="auto"/>
              <w:contextualSpacing/>
              <w:jc w:val="right"/>
              <w:rPr>
                <w:ins w:id="9054" w:author="Microsoft Word" w:date="2025-08-11T16:30:00Z" w16du:dateUtc="2025-08-11T21:30:00Z"/>
                <w:del w:id="9055" w:author="Jujia Li" w:date="2025-08-25T17:41:00Z" w16du:dateUtc="2025-08-25T22:41:00Z"/>
                <w:rFonts w:ascii="Times New Roman" w:eastAsia="Times New Roman" w:hAnsi="Times New Roman" w:cs="Times New Roman"/>
                <w:color w:val="000000"/>
                <w:kern w:val="0"/>
                <w:sz w:val="18"/>
                <w:szCs w:val="18"/>
                <w14:ligatures w14:val="none"/>
              </w:rPr>
            </w:pPr>
            <w:ins w:id="9056" w:author="Microsoft Word" w:date="2025-08-11T16:30:00Z" w16du:dateUtc="2025-08-11T21:30:00Z">
              <w:del w:id="9057" w:author="Jujia Li" w:date="2025-08-25T17:41:00Z" w16du:dateUtc="2025-08-25T22:41:00Z">
                <w:r w:rsidRPr="004D28DD" w:rsidDel="004E77FC">
                  <w:rPr>
                    <w:rFonts w:ascii="Times New Roman" w:hAnsi="Times New Roman" w:cs="Times New Roman"/>
                    <w:color w:val="000000"/>
                    <w:sz w:val="18"/>
                    <w:szCs w:val="18"/>
                    <w:rPrChange w:id="9058" w:author="Jujia Li" w:date="2025-08-10T15:16:00Z" w16du:dateUtc="2025-08-10T20:16:00Z">
                      <w:rPr>
                        <w:rFonts w:ascii="Aptos Narrow" w:hAnsi="Aptos Narrow"/>
                        <w:color w:val="000000"/>
                        <w:sz w:val="22"/>
                        <w:szCs w:val="22"/>
                      </w:rPr>
                    </w:rPrChange>
                  </w:rPr>
                  <w:delText>19.36</w:delText>
                </w:r>
              </w:del>
            </w:ins>
          </w:p>
        </w:tc>
        <w:tc>
          <w:tcPr>
            <w:tcW w:w="315" w:type="pct"/>
            <w:gridSpan w:val="2"/>
            <w:noWrap/>
            <w:vAlign w:val="bottom"/>
            <w:hideMark/>
          </w:tcPr>
          <w:p w14:paraId="47121B9A" w14:textId="59483C99" w:rsidR="004D28DD" w:rsidRPr="004D28DD" w:rsidDel="004E77FC" w:rsidRDefault="004D28DD" w:rsidP="004D28DD">
            <w:pPr>
              <w:spacing w:after="120" w:line="360" w:lineRule="auto"/>
              <w:contextualSpacing/>
              <w:jc w:val="right"/>
              <w:rPr>
                <w:ins w:id="9059" w:author="Microsoft Word" w:date="2025-08-11T16:30:00Z" w16du:dateUtc="2025-08-11T21:30:00Z"/>
                <w:del w:id="9060" w:author="Jujia Li" w:date="2025-08-25T17:41:00Z" w16du:dateUtc="2025-08-25T22:41:00Z"/>
                <w:rFonts w:ascii="Times New Roman" w:eastAsia="Times New Roman" w:hAnsi="Times New Roman" w:cs="Times New Roman"/>
                <w:color w:val="000000"/>
                <w:kern w:val="0"/>
                <w:sz w:val="18"/>
                <w:szCs w:val="18"/>
                <w14:ligatures w14:val="none"/>
              </w:rPr>
            </w:pPr>
            <w:ins w:id="9061" w:author="Microsoft Word" w:date="2025-08-11T16:30:00Z" w16du:dateUtc="2025-08-11T21:30:00Z">
              <w:del w:id="9062" w:author="Jujia Li" w:date="2025-08-25T17:41:00Z" w16du:dateUtc="2025-08-25T22:41:00Z">
                <w:r w:rsidRPr="004D28DD" w:rsidDel="004E77FC">
                  <w:rPr>
                    <w:rFonts w:ascii="Times New Roman" w:hAnsi="Times New Roman" w:cs="Times New Roman"/>
                    <w:color w:val="000000"/>
                    <w:sz w:val="18"/>
                    <w:szCs w:val="18"/>
                    <w:rPrChange w:id="9063" w:author="Jujia Li" w:date="2025-08-10T15:16:00Z" w16du:dateUtc="2025-08-10T20:16:00Z">
                      <w:rPr>
                        <w:rFonts w:ascii="Aptos Narrow" w:hAnsi="Aptos Narrow"/>
                        <w:color w:val="000000"/>
                        <w:sz w:val="22"/>
                        <w:szCs w:val="22"/>
                      </w:rPr>
                    </w:rPrChange>
                  </w:rPr>
                  <w:delText>1.78</w:delText>
                </w:r>
              </w:del>
            </w:ins>
          </w:p>
        </w:tc>
        <w:tc>
          <w:tcPr>
            <w:tcW w:w="380" w:type="pct"/>
            <w:noWrap/>
            <w:vAlign w:val="bottom"/>
            <w:hideMark/>
          </w:tcPr>
          <w:p w14:paraId="1CB9AB07" w14:textId="7B136C19" w:rsidR="004D28DD" w:rsidRPr="004D28DD" w:rsidDel="004E77FC" w:rsidRDefault="004D28DD" w:rsidP="004D28DD">
            <w:pPr>
              <w:spacing w:after="120" w:line="360" w:lineRule="auto"/>
              <w:contextualSpacing/>
              <w:jc w:val="right"/>
              <w:rPr>
                <w:ins w:id="9064" w:author="Microsoft Word" w:date="2025-08-11T16:30:00Z" w16du:dateUtc="2025-08-11T21:30:00Z"/>
                <w:del w:id="9065" w:author="Jujia Li" w:date="2025-08-25T17:41:00Z" w16du:dateUtc="2025-08-25T22:41:00Z"/>
                <w:rFonts w:ascii="Times New Roman" w:eastAsia="Times New Roman" w:hAnsi="Times New Roman" w:cs="Times New Roman"/>
                <w:color w:val="000000"/>
                <w:kern w:val="0"/>
                <w:sz w:val="18"/>
                <w:szCs w:val="18"/>
                <w14:ligatures w14:val="none"/>
              </w:rPr>
            </w:pPr>
            <w:ins w:id="9066" w:author="Microsoft Word" w:date="2025-08-11T16:30:00Z" w16du:dateUtc="2025-08-11T21:30:00Z">
              <w:del w:id="9067" w:author="Jujia Li" w:date="2025-08-25T17:41:00Z" w16du:dateUtc="2025-08-25T22:41:00Z">
                <w:r w:rsidRPr="004D28DD" w:rsidDel="004E77FC">
                  <w:rPr>
                    <w:rFonts w:ascii="Times New Roman" w:hAnsi="Times New Roman" w:cs="Times New Roman"/>
                    <w:color w:val="000000"/>
                    <w:sz w:val="18"/>
                    <w:szCs w:val="18"/>
                    <w:rPrChange w:id="9068" w:author="Jujia Li" w:date="2025-08-10T15:16:00Z" w16du:dateUtc="2025-08-10T20:16:00Z">
                      <w:rPr>
                        <w:rFonts w:ascii="Aptos Narrow" w:hAnsi="Aptos Narrow"/>
                        <w:color w:val="000000"/>
                        <w:sz w:val="22"/>
                        <w:szCs w:val="22"/>
                      </w:rPr>
                    </w:rPrChange>
                  </w:rPr>
                  <w:delText>15.58</w:delText>
                </w:r>
              </w:del>
            </w:ins>
          </w:p>
        </w:tc>
        <w:tc>
          <w:tcPr>
            <w:tcW w:w="316" w:type="pct"/>
            <w:gridSpan w:val="2"/>
            <w:noWrap/>
            <w:vAlign w:val="bottom"/>
            <w:hideMark/>
          </w:tcPr>
          <w:p w14:paraId="19E2FB58" w14:textId="78E4D84D" w:rsidR="004D28DD" w:rsidRPr="004D28DD" w:rsidDel="004E77FC" w:rsidRDefault="004D28DD" w:rsidP="004D28DD">
            <w:pPr>
              <w:spacing w:after="120" w:line="360" w:lineRule="auto"/>
              <w:contextualSpacing/>
              <w:jc w:val="right"/>
              <w:rPr>
                <w:ins w:id="9069" w:author="Microsoft Word" w:date="2025-08-11T16:30:00Z" w16du:dateUtc="2025-08-11T21:30:00Z"/>
                <w:del w:id="9070" w:author="Jujia Li" w:date="2025-08-25T17:41:00Z" w16du:dateUtc="2025-08-25T22:41:00Z"/>
                <w:rFonts w:ascii="Times New Roman" w:eastAsia="Times New Roman" w:hAnsi="Times New Roman" w:cs="Times New Roman"/>
                <w:color w:val="000000"/>
                <w:kern w:val="0"/>
                <w:sz w:val="18"/>
                <w:szCs w:val="18"/>
                <w14:ligatures w14:val="none"/>
              </w:rPr>
            </w:pPr>
            <w:ins w:id="9071" w:author="Microsoft Word" w:date="2025-08-11T16:30:00Z" w16du:dateUtc="2025-08-11T21:30:00Z">
              <w:del w:id="9072" w:author="Jujia Li" w:date="2025-08-25T17:41:00Z" w16du:dateUtc="2025-08-25T22:41:00Z">
                <w:r w:rsidRPr="004D28DD" w:rsidDel="004E77FC">
                  <w:rPr>
                    <w:rFonts w:ascii="Times New Roman" w:hAnsi="Times New Roman" w:cs="Times New Roman"/>
                    <w:color w:val="000000"/>
                    <w:sz w:val="18"/>
                    <w:szCs w:val="18"/>
                    <w:rPrChange w:id="9073" w:author="Jujia Li" w:date="2025-08-10T15:16:00Z" w16du:dateUtc="2025-08-10T20:16:00Z">
                      <w:rPr>
                        <w:rFonts w:ascii="Aptos Narrow" w:hAnsi="Aptos Narrow"/>
                        <w:color w:val="000000"/>
                        <w:sz w:val="22"/>
                        <w:szCs w:val="22"/>
                      </w:rPr>
                    </w:rPrChange>
                  </w:rPr>
                  <w:delText>1.43</w:delText>
                </w:r>
              </w:del>
            </w:ins>
          </w:p>
        </w:tc>
        <w:tc>
          <w:tcPr>
            <w:tcW w:w="380" w:type="pct"/>
            <w:noWrap/>
            <w:vAlign w:val="bottom"/>
            <w:hideMark/>
          </w:tcPr>
          <w:p w14:paraId="33D1239B" w14:textId="1E06F107" w:rsidR="004D28DD" w:rsidRPr="004D28DD" w:rsidDel="004E77FC" w:rsidRDefault="004D28DD" w:rsidP="004D28DD">
            <w:pPr>
              <w:spacing w:after="120" w:line="360" w:lineRule="auto"/>
              <w:contextualSpacing/>
              <w:jc w:val="right"/>
              <w:rPr>
                <w:ins w:id="9074" w:author="Microsoft Word" w:date="2025-08-11T16:30:00Z" w16du:dateUtc="2025-08-11T21:30:00Z"/>
                <w:del w:id="9075" w:author="Jujia Li" w:date="2025-08-25T17:41:00Z" w16du:dateUtc="2025-08-25T22:41:00Z"/>
                <w:rFonts w:ascii="Times New Roman" w:eastAsia="Times New Roman" w:hAnsi="Times New Roman" w:cs="Times New Roman"/>
                <w:color w:val="000000"/>
                <w:kern w:val="0"/>
                <w:sz w:val="18"/>
                <w:szCs w:val="18"/>
                <w14:ligatures w14:val="none"/>
              </w:rPr>
            </w:pPr>
            <w:ins w:id="9076" w:author="Microsoft Word" w:date="2025-08-11T16:30:00Z" w16du:dateUtc="2025-08-11T21:30:00Z">
              <w:del w:id="9077" w:author="Jujia Li" w:date="2025-08-25T17:41:00Z" w16du:dateUtc="2025-08-25T22:41:00Z">
                <w:r w:rsidRPr="004D28DD" w:rsidDel="004E77FC">
                  <w:rPr>
                    <w:rFonts w:ascii="Times New Roman" w:hAnsi="Times New Roman" w:cs="Times New Roman"/>
                    <w:color w:val="000000"/>
                    <w:sz w:val="18"/>
                    <w:szCs w:val="18"/>
                    <w:rPrChange w:id="9078" w:author="Jujia Li" w:date="2025-08-10T15:16:00Z" w16du:dateUtc="2025-08-10T20:16:00Z">
                      <w:rPr>
                        <w:rFonts w:ascii="Aptos Narrow" w:hAnsi="Aptos Narrow"/>
                        <w:color w:val="000000"/>
                        <w:sz w:val="22"/>
                        <w:szCs w:val="22"/>
                      </w:rPr>
                    </w:rPrChange>
                  </w:rPr>
                  <w:delText>13.67</w:delText>
                </w:r>
              </w:del>
            </w:ins>
          </w:p>
        </w:tc>
        <w:tc>
          <w:tcPr>
            <w:tcW w:w="321" w:type="pct"/>
            <w:noWrap/>
            <w:vAlign w:val="bottom"/>
            <w:hideMark/>
          </w:tcPr>
          <w:p w14:paraId="794FB378" w14:textId="7C318762" w:rsidR="004D28DD" w:rsidRPr="004D28DD" w:rsidDel="004E77FC" w:rsidRDefault="004D28DD" w:rsidP="004D28DD">
            <w:pPr>
              <w:spacing w:after="120" w:line="360" w:lineRule="auto"/>
              <w:contextualSpacing/>
              <w:jc w:val="right"/>
              <w:rPr>
                <w:ins w:id="9079" w:author="Microsoft Word" w:date="2025-08-11T16:30:00Z" w16du:dateUtc="2025-08-11T21:30:00Z"/>
                <w:del w:id="9080" w:author="Jujia Li" w:date="2025-08-25T17:41:00Z" w16du:dateUtc="2025-08-25T22:41:00Z"/>
                <w:rFonts w:ascii="Times New Roman" w:eastAsia="Times New Roman" w:hAnsi="Times New Roman" w:cs="Times New Roman"/>
                <w:color w:val="000000"/>
                <w:kern w:val="0"/>
                <w:sz w:val="18"/>
                <w:szCs w:val="18"/>
                <w14:ligatures w14:val="none"/>
              </w:rPr>
            </w:pPr>
            <w:ins w:id="9081" w:author="Microsoft Word" w:date="2025-08-11T16:30:00Z" w16du:dateUtc="2025-08-11T21:30:00Z">
              <w:del w:id="9082" w:author="Jujia Li" w:date="2025-08-25T17:41:00Z" w16du:dateUtc="2025-08-25T22:41:00Z">
                <w:r w:rsidRPr="004D28DD" w:rsidDel="004E77FC">
                  <w:rPr>
                    <w:rFonts w:ascii="Times New Roman" w:hAnsi="Times New Roman" w:cs="Times New Roman"/>
                    <w:color w:val="000000"/>
                    <w:sz w:val="18"/>
                    <w:szCs w:val="18"/>
                    <w:rPrChange w:id="9083" w:author="Jujia Li" w:date="2025-08-10T15:16:00Z" w16du:dateUtc="2025-08-10T20:16:00Z">
                      <w:rPr>
                        <w:rFonts w:ascii="Aptos Narrow" w:hAnsi="Aptos Narrow"/>
                        <w:color w:val="000000"/>
                        <w:sz w:val="22"/>
                        <w:szCs w:val="22"/>
                      </w:rPr>
                    </w:rPrChange>
                  </w:rPr>
                  <w:delText>1.26</w:delText>
                </w:r>
              </w:del>
            </w:ins>
          </w:p>
        </w:tc>
        <w:tc>
          <w:tcPr>
            <w:tcW w:w="428" w:type="pct"/>
            <w:noWrap/>
            <w:vAlign w:val="bottom"/>
            <w:hideMark/>
          </w:tcPr>
          <w:p w14:paraId="01A4EB59" w14:textId="595E29A3" w:rsidR="004D28DD" w:rsidRPr="004D28DD" w:rsidDel="004E77FC" w:rsidRDefault="004D28DD" w:rsidP="004D28DD">
            <w:pPr>
              <w:spacing w:after="120" w:line="360" w:lineRule="auto"/>
              <w:contextualSpacing/>
              <w:jc w:val="right"/>
              <w:rPr>
                <w:ins w:id="9084" w:author="Microsoft Word" w:date="2025-08-11T16:30:00Z" w16du:dateUtc="2025-08-11T21:30:00Z"/>
                <w:del w:id="9085" w:author="Jujia Li" w:date="2025-08-25T17:41:00Z" w16du:dateUtc="2025-08-25T22:41:00Z"/>
                <w:rFonts w:ascii="Times New Roman" w:eastAsia="Times New Roman" w:hAnsi="Times New Roman" w:cs="Times New Roman"/>
                <w:color w:val="000000"/>
                <w:kern w:val="0"/>
                <w:sz w:val="18"/>
                <w:szCs w:val="18"/>
                <w14:ligatures w14:val="none"/>
              </w:rPr>
            </w:pPr>
            <w:ins w:id="9086" w:author="Microsoft Word" w:date="2025-08-11T16:30:00Z" w16du:dateUtc="2025-08-11T21:30:00Z">
              <w:del w:id="9087" w:author="Jujia Li" w:date="2025-08-25T17:41:00Z" w16du:dateUtc="2025-08-25T22:41:00Z">
                <w:r w:rsidRPr="004D28DD" w:rsidDel="004E77FC">
                  <w:rPr>
                    <w:rFonts w:ascii="Times New Roman" w:hAnsi="Times New Roman" w:cs="Times New Roman"/>
                    <w:color w:val="000000"/>
                    <w:sz w:val="18"/>
                    <w:szCs w:val="18"/>
                    <w:rPrChange w:id="9088" w:author="Jujia Li" w:date="2025-08-10T15:16:00Z" w16du:dateUtc="2025-08-10T20:16:00Z">
                      <w:rPr>
                        <w:rFonts w:ascii="Aptos Narrow" w:hAnsi="Aptos Narrow"/>
                        <w:color w:val="000000"/>
                        <w:sz w:val="22"/>
                        <w:szCs w:val="22"/>
                      </w:rPr>
                    </w:rPrChange>
                  </w:rPr>
                  <w:delText>70.08</w:delText>
                </w:r>
              </w:del>
            </w:ins>
          </w:p>
        </w:tc>
        <w:tc>
          <w:tcPr>
            <w:tcW w:w="344" w:type="pct"/>
            <w:vAlign w:val="bottom"/>
          </w:tcPr>
          <w:p w14:paraId="2EE56669" w14:textId="49DA9E47" w:rsidR="004D28DD" w:rsidRPr="004D28DD" w:rsidDel="004E77FC" w:rsidRDefault="004D28DD" w:rsidP="004D28DD">
            <w:pPr>
              <w:spacing w:after="120" w:line="360" w:lineRule="auto"/>
              <w:contextualSpacing/>
              <w:jc w:val="right"/>
              <w:rPr>
                <w:ins w:id="9089" w:author="Microsoft Word" w:date="2025-08-11T16:30:00Z" w16du:dateUtc="2025-08-11T21:30:00Z"/>
                <w:del w:id="9090" w:author="Jujia Li" w:date="2025-08-25T17:41:00Z" w16du:dateUtc="2025-08-25T22:41:00Z"/>
                <w:rFonts w:ascii="Times New Roman" w:hAnsi="Times New Roman" w:cs="Times New Roman"/>
                <w:sz w:val="18"/>
                <w:szCs w:val="18"/>
              </w:rPr>
            </w:pPr>
            <w:ins w:id="9091" w:author="Microsoft Word" w:date="2025-08-11T16:30:00Z" w16du:dateUtc="2025-08-11T21:30:00Z">
              <w:del w:id="9092" w:author="Jujia Li" w:date="2025-08-25T17:41:00Z" w16du:dateUtc="2025-08-25T22:41:00Z">
                <w:r w:rsidRPr="004D28DD" w:rsidDel="004E77FC">
                  <w:rPr>
                    <w:rFonts w:ascii="Times New Roman" w:hAnsi="Times New Roman" w:cs="Times New Roman"/>
                    <w:color w:val="000000"/>
                    <w:sz w:val="18"/>
                    <w:szCs w:val="18"/>
                    <w:rPrChange w:id="9093" w:author="Jujia Li" w:date="2025-08-10T15:16:00Z" w16du:dateUtc="2025-08-10T20:16:00Z">
                      <w:rPr>
                        <w:rFonts w:ascii="Aptos Narrow" w:hAnsi="Aptos Narrow"/>
                        <w:color w:val="000000"/>
                        <w:sz w:val="22"/>
                        <w:szCs w:val="22"/>
                      </w:rPr>
                    </w:rPrChange>
                  </w:rPr>
                  <w:delText>1.61</w:delText>
                </w:r>
              </w:del>
            </w:ins>
          </w:p>
        </w:tc>
      </w:tr>
      <w:tr w:rsidR="004D28DD" w:rsidRPr="006A0CE7" w:rsidDel="004E77FC" w14:paraId="0F2F6848" w14:textId="550E707B" w:rsidTr="005E344C">
        <w:trPr>
          <w:trHeight w:val="290"/>
          <w:ins w:id="9094" w:author="Microsoft Word" w:date="2025-08-11T16:30:00Z"/>
          <w:del w:id="9095" w:author="Jujia Li" w:date="2025-08-25T17:41:00Z"/>
        </w:trPr>
        <w:tc>
          <w:tcPr>
            <w:tcW w:w="808" w:type="pct"/>
            <w:noWrap/>
            <w:vAlign w:val="bottom"/>
            <w:hideMark/>
          </w:tcPr>
          <w:p w14:paraId="7AF87966" w14:textId="5D093A9F" w:rsidR="004D28DD" w:rsidRPr="00221F0A" w:rsidDel="004E77FC" w:rsidRDefault="004D28DD" w:rsidP="004D28DD">
            <w:pPr>
              <w:spacing w:after="120" w:line="360" w:lineRule="auto"/>
              <w:contextualSpacing/>
              <w:rPr>
                <w:ins w:id="9096" w:author="Microsoft Word" w:date="2025-08-11T16:30:00Z" w16du:dateUtc="2025-08-11T21:30:00Z"/>
                <w:del w:id="9097" w:author="Jujia Li" w:date="2025-08-25T17:41:00Z" w16du:dateUtc="2025-08-25T22:41:00Z"/>
                <w:rFonts w:ascii="Times New Roman" w:eastAsia="Times New Roman" w:hAnsi="Times New Roman" w:cs="Times New Roman"/>
                <w:color w:val="000000"/>
                <w:kern w:val="0"/>
                <w:sz w:val="18"/>
                <w:szCs w:val="18"/>
                <w14:ligatures w14:val="none"/>
              </w:rPr>
            </w:pPr>
            <w:ins w:id="9098" w:author="Microsoft Word" w:date="2025-08-11T16:30:00Z" w16du:dateUtc="2025-08-11T21:30:00Z">
              <w:del w:id="9099" w:author="Jujia Li" w:date="2025-08-25T17:41:00Z" w16du:dateUtc="2025-08-25T22:41:00Z">
                <w:r w:rsidRPr="005E344C" w:rsidDel="004E77FC">
                  <w:rPr>
                    <w:rFonts w:ascii="Times New Roman" w:hAnsi="Times New Roman" w:cs="Times New Roman"/>
                    <w:color w:val="000000"/>
                    <w:sz w:val="18"/>
                    <w:szCs w:val="18"/>
                  </w:rPr>
                  <w:delText>MARSHALL</w:delText>
                </w:r>
              </w:del>
            </w:ins>
          </w:p>
        </w:tc>
        <w:tc>
          <w:tcPr>
            <w:tcW w:w="566" w:type="pct"/>
            <w:vAlign w:val="bottom"/>
          </w:tcPr>
          <w:p w14:paraId="2956354E" w14:textId="0E37A5F6" w:rsidR="004D28DD" w:rsidRPr="004D28DD" w:rsidDel="004E77FC" w:rsidRDefault="004D28DD" w:rsidP="004D28DD">
            <w:pPr>
              <w:spacing w:after="120" w:line="360" w:lineRule="auto"/>
              <w:contextualSpacing/>
              <w:jc w:val="right"/>
              <w:rPr>
                <w:ins w:id="9100" w:author="Microsoft Word" w:date="2025-08-11T16:30:00Z" w16du:dateUtc="2025-08-11T21:30:00Z"/>
                <w:del w:id="9101" w:author="Jujia Li" w:date="2025-08-25T17:41:00Z" w16du:dateUtc="2025-08-25T22:41:00Z"/>
                <w:rFonts w:ascii="Times New Roman" w:hAnsi="Times New Roman" w:cs="Times New Roman"/>
                <w:sz w:val="18"/>
                <w:szCs w:val="18"/>
              </w:rPr>
            </w:pPr>
            <w:ins w:id="9102" w:author="Microsoft Word" w:date="2025-08-11T16:30:00Z" w16du:dateUtc="2025-08-11T21:30:00Z">
              <w:del w:id="9103" w:author="Jujia Li" w:date="2025-08-25T17:41:00Z" w16du:dateUtc="2025-08-25T22:41:00Z">
                <w:r w:rsidRPr="004D28DD" w:rsidDel="004E77FC">
                  <w:rPr>
                    <w:rFonts w:ascii="Times New Roman" w:hAnsi="Times New Roman" w:cs="Times New Roman"/>
                    <w:color w:val="000000"/>
                    <w:sz w:val="18"/>
                    <w:szCs w:val="18"/>
                    <w:rPrChange w:id="9104" w:author="Jujia Li" w:date="2025-08-10T15:16:00Z" w16du:dateUtc="2025-08-10T20:16:00Z">
                      <w:rPr>
                        <w:rFonts w:ascii="Aptos Narrow" w:hAnsi="Aptos Narrow"/>
                        <w:color w:val="000000"/>
                        <w:sz w:val="22"/>
                        <w:szCs w:val="22"/>
                      </w:rPr>
                    </w:rPrChange>
                  </w:rPr>
                  <w:delText>95906.71</w:delText>
                </w:r>
              </w:del>
            </w:ins>
          </w:p>
        </w:tc>
        <w:tc>
          <w:tcPr>
            <w:tcW w:w="454" w:type="pct"/>
            <w:noWrap/>
            <w:vAlign w:val="bottom"/>
            <w:hideMark/>
          </w:tcPr>
          <w:p w14:paraId="6B47BB23" w14:textId="32353FF3" w:rsidR="004D28DD" w:rsidRPr="004D28DD" w:rsidDel="004E77FC" w:rsidRDefault="004D28DD" w:rsidP="004D28DD">
            <w:pPr>
              <w:spacing w:after="120" w:line="360" w:lineRule="auto"/>
              <w:contextualSpacing/>
              <w:jc w:val="right"/>
              <w:rPr>
                <w:ins w:id="9105" w:author="Microsoft Word" w:date="2025-08-11T16:30:00Z" w16du:dateUtc="2025-08-11T21:30:00Z"/>
                <w:del w:id="9106" w:author="Jujia Li" w:date="2025-08-25T17:41:00Z" w16du:dateUtc="2025-08-25T22:41:00Z"/>
                <w:rFonts w:ascii="Times New Roman" w:eastAsia="Times New Roman" w:hAnsi="Times New Roman" w:cs="Times New Roman"/>
                <w:color w:val="000000"/>
                <w:kern w:val="0"/>
                <w:sz w:val="18"/>
                <w:szCs w:val="18"/>
                <w14:ligatures w14:val="none"/>
              </w:rPr>
            </w:pPr>
            <w:ins w:id="9107" w:author="Microsoft Word" w:date="2025-08-11T16:30:00Z" w16du:dateUtc="2025-08-11T21:30:00Z">
              <w:del w:id="9108" w:author="Jujia Li" w:date="2025-08-25T17:41:00Z" w16du:dateUtc="2025-08-25T22:41:00Z">
                <w:r w:rsidRPr="004D28DD" w:rsidDel="004E77FC">
                  <w:rPr>
                    <w:rFonts w:ascii="Times New Roman" w:hAnsi="Times New Roman" w:cs="Times New Roman"/>
                    <w:color w:val="000000"/>
                    <w:sz w:val="18"/>
                    <w:szCs w:val="18"/>
                    <w:rPrChange w:id="9109" w:author="Jujia Li" w:date="2025-08-10T15:16:00Z" w16du:dateUtc="2025-08-10T20:16:00Z">
                      <w:rPr>
                        <w:rFonts w:ascii="Aptos Narrow" w:hAnsi="Aptos Narrow"/>
                        <w:color w:val="000000"/>
                        <w:sz w:val="22"/>
                        <w:szCs w:val="22"/>
                      </w:rPr>
                    </w:rPrChange>
                  </w:rPr>
                  <w:delText>44.28</w:delText>
                </w:r>
              </w:del>
            </w:ins>
          </w:p>
        </w:tc>
        <w:tc>
          <w:tcPr>
            <w:tcW w:w="308" w:type="pct"/>
            <w:gridSpan w:val="2"/>
            <w:noWrap/>
            <w:vAlign w:val="bottom"/>
            <w:hideMark/>
          </w:tcPr>
          <w:p w14:paraId="39E32AB2" w14:textId="088E7981" w:rsidR="004D28DD" w:rsidRPr="004D28DD" w:rsidDel="004E77FC" w:rsidRDefault="004D28DD" w:rsidP="004D28DD">
            <w:pPr>
              <w:spacing w:after="120" w:line="360" w:lineRule="auto"/>
              <w:contextualSpacing/>
              <w:jc w:val="right"/>
              <w:rPr>
                <w:ins w:id="9110" w:author="Microsoft Word" w:date="2025-08-11T16:30:00Z" w16du:dateUtc="2025-08-11T21:30:00Z"/>
                <w:del w:id="9111" w:author="Jujia Li" w:date="2025-08-25T17:41:00Z" w16du:dateUtc="2025-08-25T22:41:00Z"/>
                <w:rFonts w:ascii="Times New Roman" w:eastAsia="Times New Roman" w:hAnsi="Times New Roman" w:cs="Times New Roman"/>
                <w:color w:val="000000"/>
                <w:kern w:val="0"/>
                <w:sz w:val="18"/>
                <w:szCs w:val="18"/>
                <w14:ligatures w14:val="none"/>
              </w:rPr>
            </w:pPr>
            <w:ins w:id="9112" w:author="Microsoft Word" w:date="2025-08-11T16:30:00Z" w16du:dateUtc="2025-08-11T21:30:00Z">
              <w:del w:id="9113" w:author="Jujia Li" w:date="2025-08-25T17:41:00Z" w16du:dateUtc="2025-08-25T22:41:00Z">
                <w:r w:rsidRPr="004D28DD" w:rsidDel="004E77FC">
                  <w:rPr>
                    <w:rFonts w:ascii="Times New Roman" w:hAnsi="Times New Roman" w:cs="Times New Roman"/>
                    <w:color w:val="000000"/>
                    <w:sz w:val="18"/>
                    <w:szCs w:val="18"/>
                    <w:rPrChange w:id="9114" w:author="Jujia Li" w:date="2025-08-10T15:16:00Z" w16du:dateUtc="2025-08-10T20:16:00Z">
                      <w:rPr>
                        <w:rFonts w:ascii="Aptos Narrow" w:hAnsi="Aptos Narrow"/>
                        <w:color w:val="000000"/>
                        <w:sz w:val="22"/>
                        <w:szCs w:val="22"/>
                      </w:rPr>
                    </w:rPrChange>
                  </w:rPr>
                  <w:delText>1.27</w:delText>
                </w:r>
              </w:del>
            </w:ins>
          </w:p>
        </w:tc>
        <w:tc>
          <w:tcPr>
            <w:tcW w:w="380" w:type="pct"/>
            <w:noWrap/>
            <w:vAlign w:val="bottom"/>
            <w:hideMark/>
          </w:tcPr>
          <w:p w14:paraId="5AE9C79A" w14:textId="66AB726E" w:rsidR="004D28DD" w:rsidRPr="004D28DD" w:rsidDel="004E77FC" w:rsidRDefault="004D28DD" w:rsidP="004D28DD">
            <w:pPr>
              <w:spacing w:after="120" w:line="360" w:lineRule="auto"/>
              <w:contextualSpacing/>
              <w:jc w:val="right"/>
              <w:rPr>
                <w:ins w:id="9115" w:author="Microsoft Word" w:date="2025-08-11T16:30:00Z" w16du:dateUtc="2025-08-11T21:30:00Z"/>
                <w:del w:id="9116" w:author="Jujia Li" w:date="2025-08-25T17:41:00Z" w16du:dateUtc="2025-08-25T22:41:00Z"/>
                <w:rFonts w:ascii="Times New Roman" w:eastAsia="Times New Roman" w:hAnsi="Times New Roman" w:cs="Times New Roman"/>
                <w:color w:val="000000"/>
                <w:kern w:val="0"/>
                <w:sz w:val="18"/>
                <w:szCs w:val="18"/>
                <w14:ligatures w14:val="none"/>
              </w:rPr>
            </w:pPr>
            <w:ins w:id="9117" w:author="Microsoft Word" w:date="2025-08-11T16:30:00Z" w16du:dateUtc="2025-08-11T21:30:00Z">
              <w:del w:id="9118" w:author="Jujia Li" w:date="2025-08-25T17:41:00Z" w16du:dateUtc="2025-08-25T22:41:00Z">
                <w:r w:rsidRPr="004D28DD" w:rsidDel="004E77FC">
                  <w:rPr>
                    <w:rFonts w:ascii="Times New Roman" w:hAnsi="Times New Roman" w:cs="Times New Roman"/>
                    <w:color w:val="000000"/>
                    <w:sz w:val="18"/>
                    <w:szCs w:val="18"/>
                    <w:rPrChange w:id="9119" w:author="Jujia Li" w:date="2025-08-10T15:16:00Z" w16du:dateUtc="2025-08-10T20:16:00Z">
                      <w:rPr>
                        <w:rFonts w:ascii="Aptos Narrow" w:hAnsi="Aptos Narrow"/>
                        <w:color w:val="000000"/>
                        <w:sz w:val="22"/>
                        <w:szCs w:val="22"/>
                      </w:rPr>
                    </w:rPrChange>
                  </w:rPr>
                  <w:delText>37.09</w:delText>
                </w:r>
              </w:del>
            </w:ins>
          </w:p>
        </w:tc>
        <w:tc>
          <w:tcPr>
            <w:tcW w:w="315" w:type="pct"/>
            <w:gridSpan w:val="2"/>
            <w:noWrap/>
            <w:vAlign w:val="bottom"/>
            <w:hideMark/>
          </w:tcPr>
          <w:p w14:paraId="559B5016" w14:textId="0E296249" w:rsidR="004D28DD" w:rsidRPr="004D28DD" w:rsidDel="004E77FC" w:rsidRDefault="004D28DD" w:rsidP="004D28DD">
            <w:pPr>
              <w:spacing w:after="120" w:line="360" w:lineRule="auto"/>
              <w:contextualSpacing/>
              <w:jc w:val="right"/>
              <w:rPr>
                <w:ins w:id="9120" w:author="Microsoft Word" w:date="2025-08-11T16:30:00Z" w16du:dateUtc="2025-08-11T21:30:00Z"/>
                <w:del w:id="9121" w:author="Jujia Li" w:date="2025-08-25T17:41:00Z" w16du:dateUtc="2025-08-25T22:41:00Z"/>
                <w:rFonts w:ascii="Times New Roman" w:eastAsia="Times New Roman" w:hAnsi="Times New Roman" w:cs="Times New Roman"/>
                <w:color w:val="000000"/>
                <w:kern w:val="0"/>
                <w:sz w:val="18"/>
                <w:szCs w:val="18"/>
                <w14:ligatures w14:val="none"/>
              </w:rPr>
            </w:pPr>
            <w:ins w:id="9122" w:author="Microsoft Word" w:date="2025-08-11T16:30:00Z" w16du:dateUtc="2025-08-11T21:30:00Z">
              <w:del w:id="9123" w:author="Jujia Li" w:date="2025-08-25T17:41:00Z" w16du:dateUtc="2025-08-25T22:41:00Z">
                <w:r w:rsidRPr="004D28DD" w:rsidDel="004E77FC">
                  <w:rPr>
                    <w:rFonts w:ascii="Times New Roman" w:hAnsi="Times New Roman" w:cs="Times New Roman"/>
                    <w:color w:val="000000"/>
                    <w:sz w:val="18"/>
                    <w:szCs w:val="18"/>
                    <w:rPrChange w:id="9124" w:author="Jujia Li" w:date="2025-08-10T15:16:00Z" w16du:dateUtc="2025-08-10T20:16:00Z">
                      <w:rPr>
                        <w:rFonts w:ascii="Aptos Narrow" w:hAnsi="Aptos Narrow"/>
                        <w:color w:val="000000"/>
                        <w:sz w:val="22"/>
                        <w:szCs w:val="22"/>
                      </w:rPr>
                    </w:rPrChange>
                  </w:rPr>
                  <w:delText>1.06</w:delText>
                </w:r>
              </w:del>
            </w:ins>
          </w:p>
        </w:tc>
        <w:tc>
          <w:tcPr>
            <w:tcW w:w="380" w:type="pct"/>
            <w:noWrap/>
            <w:vAlign w:val="bottom"/>
            <w:hideMark/>
          </w:tcPr>
          <w:p w14:paraId="425C4079" w14:textId="3E9F73A3" w:rsidR="004D28DD" w:rsidRPr="004D28DD" w:rsidDel="004E77FC" w:rsidRDefault="004D28DD" w:rsidP="004D28DD">
            <w:pPr>
              <w:spacing w:after="120" w:line="360" w:lineRule="auto"/>
              <w:contextualSpacing/>
              <w:jc w:val="right"/>
              <w:rPr>
                <w:ins w:id="9125" w:author="Microsoft Word" w:date="2025-08-11T16:30:00Z" w16du:dateUtc="2025-08-11T21:30:00Z"/>
                <w:del w:id="9126" w:author="Jujia Li" w:date="2025-08-25T17:41:00Z" w16du:dateUtc="2025-08-25T22:41:00Z"/>
                <w:rFonts w:ascii="Times New Roman" w:eastAsia="Times New Roman" w:hAnsi="Times New Roman" w:cs="Times New Roman"/>
                <w:color w:val="000000"/>
                <w:kern w:val="0"/>
                <w:sz w:val="18"/>
                <w:szCs w:val="18"/>
                <w14:ligatures w14:val="none"/>
              </w:rPr>
            </w:pPr>
            <w:ins w:id="9127" w:author="Microsoft Word" w:date="2025-08-11T16:30:00Z" w16du:dateUtc="2025-08-11T21:30:00Z">
              <w:del w:id="9128" w:author="Jujia Li" w:date="2025-08-25T17:41:00Z" w16du:dateUtc="2025-08-25T22:41:00Z">
                <w:r w:rsidRPr="004D28DD" w:rsidDel="004E77FC">
                  <w:rPr>
                    <w:rFonts w:ascii="Times New Roman" w:hAnsi="Times New Roman" w:cs="Times New Roman"/>
                    <w:color w:val="000000"/>
                    <w:sz w:val="18"/>
                    <w:szCs w:val="18"/>
                    <w:rPrChange w:id="9129" w:author="Jujia Li" w:date="2025-08-10T15:16:00Z" w16du:dateUtc="2025-08-10T20:16:00Z">
                      <w:rPr>
                        <w:rFonts w:ascii="Aptos Narrow" w:hAnsi="Aptos Narrow"/>
                        <w:color w:val="000000"/>
                        <w:sz w:val="22"/>
                        <w:szCs w:val="22"/>
                      </w:rPr>
                    </w:rPrChange>
                  </w:rPr>
                  <w:delText>32.43</w:delText>
                </w:r>
              </w:del>
            </w:ins>
          </w:p>
        </w:tc>
        <w:tc>
          <w:tcPr>
            <w:tcW w:w="316" w:type="pct"/>
            <w:gridSpan w:val="2"/>
            <w:noWrap/>
            <w:vAlign w:val="bottom"/>
            <w:hideMark/>
          </w:tcPr>
          <w:p w14:paraId="68222BAF" w14:textId="2FC905EF" w:rsidR="004D28DD" w:rsidRPr="004D28DD" w:rsidDel="004E77FC" w:rsidRDefault="004D28DD" w:rsidP="004D28DD">
            <w:pPr>
              <w:spacing w:after="120" w:line="360" w:lineRule="auto"/>
              <w:contextualSpacing/>
              <w:jc w:val="right"/>
              <w:rPr>
                <w:ins w:id="9130" w:author="Microsoft Word" w:date="2025-08-11T16:30:00Z" w16du:dateUtc="2025-08-11T21:30:00Z"/>
                <w:del w:id="9131" w:author="Jujia Li" w:date="2025-08-25T17:41:00Z" w16du:dateUtc="2025-08-25T22:41:00Z"/>
                <w:rFonts w:ascii="Times New Roman" w:eastAsia="Times New Roman" w:hAnsi="Times New Roman" w:cs="Times New Roman"/>
                <w:color w:val="000000"/>
                <w:kern w:val="0"/>
                <w:sz w:val="18"/>
                <w:szCs w:val="18"/>
                <w14:ligatures w14:val="none"/>
              </w:rPr>
            </w:pPr>
            <w:ins w:id="9132" w:author="Microsoft Word" w:date="2025-08-11T16:30:00Z" w16du:dateUtc="2025-08-11T21:30:00Z">
              <w:del w:id="9133" w:author="Jujia Li" w:date="2025-08-25T17:41:00Z" w16du:dateUtc="2025-08-25T22:41:00Z">
                <w:r w:rsidRPr="004D28DD" w:rsidDel="004E77FC">
                  <w:rPr>
                    <w:rFonts w:ascii="Times New Roman" w:hAnsi="Times New Roman" w:cs="Times New Roman"/>
                    <w:color w:val="000000"/>
                    <w:sz w:val="18"/>
                    <w:szCs w:val="18"/>
                    <w:rPrChange w:id="9134" w:author="Jujia Li" w:date="2025-08-10T15:16:00Z" w16du:dateUtc="2025-08-10T20:16:00Z">
                      <w:rPr>
                        <w:rFonts w:ascii="Aptos Narrow" w:hAnsi="Aptos Narrow"/>
                        <w:color w:val="000000"/>
                        <w:sz w:val="22"/>
                        <w:szCs w:val="22"/>
                      </w:rPr>
                    </w:rPrChange>
                  </w:rPr>
                  <w:delText>0.92</w:delText>
                </w:r>
              </w:del>
            </w:ins>
          </w:p>
        </w:tc>
        <w:tc>
          <w:tcPr>
            <w:tcW w:w="380" w:type="pct"/>
            <w:noWrap/>
            <w:vAlign w:val="bottom"/>
            <w:hideMark/>
          </w:tcPr>
          <w:p w14:paraId="01F2CE97" w14:textId="5979E9C3" w:rsidR="004D28DD" w:rsidRPr="004D28DD" w:rsidDel="004E77FC" w:rsidRDefault="004D28DD" w:rsidP="004D28DD">
            <w:pPr>
              <w:spacing w:after="120" w:line="360" w:lineRule="auto"/>
              <w:contextualSpacing/>
              <w:jc w:val="right"/>
              <w:rPr>
                <w:ins w:id="9135" w:author="Microsoft Word" w:date="2025-08-11T16:30:00Z" w16du:dateUtc="2025-08-11T21:30:00Z"/>
                <w:del w:id="9136" w:author="Jujia Li" w:date="2025-08-25T17:41:00Z" w16du:dateUtc="2025-08-25T22:41:00Z"/>
                <w:rFonts w:ascii="Times New Roman" w:eastAsia="Times New Roman" w:hAnsi="Times New Roman" w:cs="Times New Roman"/>
                <w:color w:val="000000"/>
                <w:kern w:val="0"/>
                <w:sz w:val="18"/>
                <w:szCs w:val="18"/>
                <w14:ligatures w14:val="none"/>
              </w:rPr>
            </w:pPr>
            <w:ins w:id="9137" w:author="Microsoft Word" w:date="2025-08-11T16:30:00Z" w16du:dateUtc="2025-08-11T21:30:00Z">
              <w:del w:id="9138" w:author="Jujia Li" w:date="2025-08-25T17:41:00Z" w16du:dateUtc="2025-08-25T22:41:00Z">
                <w:r w:rsidRPr="004D28DD" w:rsidDel="004E77FC">
                  <w:rPr>
                    <w:rFonts w:ascii="Times New Roman" w:hAnsi="Times New Roman" w:cs="Times New Roman"/>
                    <w:color w:val="000000"/>
                    <w:sz w:val="18"/>
                    <w:szCs w:val="18"/>
                    <w:rPrChange w:id="9139" w:author="Jujia Li" w:date="2025-08-10T15:16:00Z" w16du:dateUtc="2025-08-10T20:16:00Z">
                      <w:rPr>
                        <w:rFonts w:ascii="Aptos Narrow" w:hAnsi="Aptos Narrow"/>
                        <w:color w:val="000000"/>
                        <w:sz w:val="22"/>
                        <w:szCs w:val="22"/>
                      </w:rPr>
                    </w:rPrChange>
                  </w:rPr>
                  <w:delText>29.52</w:delText>
                </w:r>
              </w:del>
            </w:ins>
          </w:p>
        </w:tc>
        <w:tc>
          <w:tcPr>
            <w:tcW w:w="321" w:type="pct"/>
            <w:noWrap/>
            <w:vAlign w:val="bottom"/>
            <w:hideMark/>
          </w:tcPr>
          <w:p w14:paraId="5AEC2D8D" w14:textId="5298CBB5" w:rsidR="004D28DD" w:rsidRPr="004D28DD" w:rsidDel="004E77FC" w:rsidRDefault="004D28DD" w:rsidP="004D28DD">
            <w:pPr>
              <w:spacing w:after="120" w:line="360" w:lineRule="auto"/>
              <w:contextualSpacing/>
              <w:jc w:val="right"/>
              <w:rPr>
                <w:ins w:id="9140" w:author="Microsoft Word" w:date="2025-08-11T16:30:00Z" w16du:dateUtc="2025-08-11T21:30:00Z"/>
                <w:del w:id="9141" w:author="Jujia Li" w:date="2025-08-25T17:41:00Z" w16du:dateUtc="2025-08-25T22:41:00Z"/>
                <w:rFonts w:ascii="Times New Roman" w:eastAsia="Times New Roman" w:hAnsi="Times New Roman" w:cs="Times New Roman"/>
                <w:color w:val="000000"/>
                <w:kern w:val="0"/>
                <w:sz w:val="18"/>
                <w:szCs w:val="18"/>
                <w14:ligatures w14:val="none"/>
              </w:rPr>
            </w:pPr>
            <w:ins w:id="9142" w:author="Microsoft Word" w:date="2025-08-11T16:30:00Z" w16du:dateUtc="2025-08-11T21:30:00Z">
              <w:del w:id="9143" w:author="Jujia Li" w:date="2025-08-25T17:41:00Z" w16du:dateUtc="2025-08-25T22:41:00Z">
                <w:r w:rsidRPr="004D28DD" w:rsidDel="004E77FC">
                  <w:rPr>
                    <w:rFonts w:ascii="Times New Roman" w:hAnsi="Times New Roman" w:cs="Times New Roman"/>
                    <w:color w:val="000000"/>
                    <w:sz w:val="18"/>
                    <w:szCs w:val="18"/>
                    <w:rPrChange w:id="9144" w:author="Jujia Li" w:date="2025-08-10T15:16:00Z" w16du:dateUtc="2025-08-10T20:16:00Z">
                      <w:rPr>
                        <w:rFonts w:ascii="Aptos Narrow" w:hAnsi="Aptos Narrow"/>
                        <w:color w:val="000000"/>
                        <w:sz w:val="22"/>
                        <w:szCs w:val="22"/>
                      </w:rPr>
                    </w:rPrChange>
                  </w:rPr>
                  <w:delText>0.84</w:delText>
                </w:r>
              </w:del>
            </w:ins>
          </w:p>
        </w:tc>
        <w:tc>
          <w:tcPr>
            <w:tcW w:w="428" w:type="pct"/>
            <w:noWrap/>
            <w:vAlign w:val="bottom"/>
            <w:hideMark/>
          </w:tcPr>
          <w:p w14:paraId="319C6AFE" w14:textId="05C8A1A2" w:rsidR="004D28DD" w:rsidRPr="004D28DD" w:rsidDel="004E77FC" w:rsidRDefault="004D28DD" w:rsidP="004D28DD">
            <w:pPr>
              <w:spacing w:after="120" w:line="360" w:lineRule="auto"/>
              <w:contextualSpacing/>
              <w:jc w:val="right"/>
              <w:rPr>
                <w:ins w:id="9145" w:author="Microsoft Word" w:date="2025-08-11T16:30:00Z" w16du:dateUtc="2025-08-11T21:30:00Z"/>
                <w:del w:id="9146" w:author="Jujia Li" w:date="2025-08-25T17:41:00Z" w16du:dateUtc="2025-08-25T22:41:00Z"/>
                <w:rFonts w:ascii="Times New Roman" w:eastAsia="Times New Roman" w:hAnsi="Times New Roman" w:cs="Times New Roman"/>
                <w:color w:val="000000"/>
                <w:kern w:val="0"/>
                <w:sz w:val="18"/>
                <w:szCs w:val="18"/>
                <w14:ligatures w14:val="none"/>
              </w:rPr>
            </w:pPr>
            <w:ins w:id="9147" w:author="Microsoft Word" w:date="2025-08-11T16:30:00Z" w16du:dateUtc="2025-08-11T21:30:00Z">
              <w:del w:id="9148" w:author="Jujia Li" w:date="2025-08-25T17:41:00Z" w16du:dateUtc="2025-08-25T22:41:00Z">
                <w:r w:rsidRPr="004D28DD" w:rsidDel="004E77FC">
                  <w:rPr>
                    <w:rFonts w:ascii="Times New Roman" w:hAnsi="Times New Roman" w:cs="Times New Roman"/>
                    <w:color w:val="000000"/>
                    <w:sz w:val="18"/>
                    <w:szCs w:val="18"/>
                    <w:rPrChange w:id="9149" w:author="Jujia Li" w:date="2025-08-10T15:16:00Z" w16du:dateUtc="2025-08-10T20:16:00Z">
                      <w:rPr>
                        <w:rFonts w:ascii="Aptos Narrow" w:hAnsi="Aptos Narrow"/>
                        <w:color w:val="000000"/>
                        <w:sz w:val="22"/>
                        <w:szCs w:val="22"/>
                      </w:rPr>
                    </w:rPrChange>
                  </w:rPr>
                  <w:delText>143.32</w:delText>
                </w:r>
              </w:del>
            </w:ins>
          </w:p>
        </w:tc>
        <w:tc>
          <w:tcPr>
            <w:tcW w:w="344" w:type="pct"/>
            <w:vAlign w:val="bottom"/>
          </w:tcPr>
          <w:p w14:paraId="58C16AEA" w14:textId="3ED38E7F" w:rsidR="004D28DD" w:rsidRPr="004D28DD" w:rsidDel="004E77FC" w:rsidRDefault="004D28DD" w:rsidP="004D28DD">
            <w:pPr>
              <w:spacing w:after="120" w:line="360" w:lineRule="auto"/>
              <w:contextualSpacing/>
              <w:jc w:val="right"/>
              <w:rPr>
                <w:ins w:id="9150" w:author="Microsoft Word" w:date="2025-08-11T16:30:00Z" w16du:dateUtc="2025-08-11T21:30:00Z"/>
                <w:del w:id="9151" w:author="Jujia Li" w:date="2025-08-25T17:41:00Z" w16du:dateUtc="2025-08-25T22:41:00Z"/>
                <w:rFonts w:ascii="Times New Roman" w:hAnsi="Times New Roman" w:cs="Times New Roman"/>
                <w:sz w:val="18"/>
                <w:szCs w:val="18"/>
              </w:rPr>
            </w:pPr>
            <w:ins w:id="9152" w:author="Microsoft Word" w:date="2025-08-11T16:30:00Z" w16du:dateUtc="2025-08-11T21:30:00Z">
              <w:del w:id="9153" w:author="Jujia Li" w:date="2025-08-25T17:41:00Z" w16du:dateUtc="2025-08-25T22:41:00Z">
                <w:r w:rsidRPr="004D28DD" w:rsidDel="004E77FC">
                  <w:rPr>
                    <w:rFonts w:ascii="Times New Roman" w:hAnsi="Times New Roman" w:cs="Times New Roman"/>
                    <w:color w:val="000000"/>
                    <w:sz w:val="18"/>
                    <w:szCs w:val="18"/>
                    <w:rPrChange w:id="9154" w:author="Jujia Li" w:date="2025-08-10T15:16:00Z" w16du:dateUtc="2025-08-10T20:16:00Z">
                      <w:rPr>
                        <w:rFonts w:ascii="Aptos Narrow" w:hAnsi="Aptos Narrow"/>
                        <w:color w:val="000000"/>
                        <w:sz w:val="22"/>
                        <w:szCs w:val="22"/>
                      </w:rPr>
                    </w:rPrChange>
                  </w:rPr>
                  <w:delText>1.02</w:delText>
                </w:r>
              </w:del>
            </w:ins>
          </w:p>
        </w:tc>
      </w:tr>
      <w:tr w:rsidR="004D28DD" w:rsidRPr="006A0CE7" w:rsidDel="004E77FC" w14:paraId="3F10EBED" w14:textId="4C6B1F31" w:rsidTr="005E344C">
        <w:trPr>
          <w:trHeight w:val="290"/>
          <w:ins w:id="9155" w:author="Microsoft Word" w:date="2025-08-11T16:30:00Z"/>
          <w:del w:id="9156" w:author="Jujia Li" w:date="2025-08-25T17:41:00Z"/>
        </w:trPr>
        <w:tc>
          <w:tcPr>
            <w:tcW w:w="808" w:type="pct"/>
            <w:noWrap/>
            <w:vAlign w:val="bottom"/>
            <w:hideMark/>
          </w:tcPr>
          <w:p w14:paraId="28C03A65" w14:textId="1EC8F519" w:rsidR="004D28DD" w:rsidRPr="00221F0A" w:rsidDel="004E77FC" w:rsidRDefault="004D28DD" w:rsidP="004D28DD">
            <w:pPr>
              <w:spacing w:after="120" w:line="360" w:lineRule="auto"/>
              <w:contextualSpacing/>
              <w:rPr>
                <w:ins w:id="9157" w:author="Microsoft Word" w:date="2025-08-11T16:30:00Z" w16du:dateUtc="2025-08-11T21:30:00Z"/>
                <w:del w:id="9158" w:author="Jujia Li" w:date="2025-08-25T17:41:00Z" w16du:dateUtc="2025-08-25T22:41:00Z"/>
                <w:rFonts w:ascii="Times New Roman" w:eastAsia="Times New Roman" w:hAnsi="Times New Roman" w:cs="Times New Roman"/>
                <w:color w:val="000000"/>
                <w:kern w:val="0"/>
                <w:sz w:val="18"/>
                <w:szCs w:val="18"/>
                <w14:ligatures w14:val="none"/>
              </w:rPr>
            </w:pPr>
            <w:ins w:id="9159" w:author="Microsoft Word" w:date="2025-08-11T16:30:00Z" w16du:dateUtc="2025-08-11T21:30:00Z">
              <w:del w:id="9160" w:author="Jujia Li" w:date="2025-08-25T17:41:00Z" w16du:dateUtc="2025-08-25T22:41:00Z">
                <w:r w:rsidRPr="005E344C" w:rsidDel="004E77FC">
                  <w:rPr>
                    <w:rFonts w:ascii="Times New Roman" w:hAnsi="Times New Roman" w:cs="Times New Roman"/>
                    <w:color w:val="000000"/>
                    <w:sz w:val="18"/>
                    <w:szCs w:val="18"/>
                  </w:rPr>
                  <w:delText>MORGAN</w:delText>
                </w:r>
              </w:del>
            </w:ins>
          </w:p>
        </w:tc>
        <w:tc>
          <w:tcPr>
            <w:tcW w:w="566" w:type="pct"/>
            <w:vAlign w:val="bottom"/>
          </w:tcPr>
          <w:p w14:paraId="718CFCEB" w14:textId="38D5B6E7" w:rsidR="004D28DD" w:rsidRPr="004D28DD" w:rsidDel="004E77FC" w:rsidRDefault="004D28DD" w:rsidP="004D28DD">
            <w:pPr>
              <w:spacing w:after="120" w:line="360" w:lineRule="auto"/>
              <w:contextualSpacing/>
              <w:jc w:val="right"/>
              <w:rPr>
                <w:ins w:id="9161" w:author="Microsoft Word" w:date="2025-08-11T16:30:00Z" w16du:dateUtc="2025-08-11T21:30:00Z"/>
                <w:del w:id="9162" w:author="Jujia Li" w:date="2025-08-25T17:41:00Z" w16du:dateUtc="2025-08-25T22:41:00Z"/>
                <w:rFonts w:ascii="Times New Roman" w:hAnsi="Times New Roman" w:cs="Times New Roman"/>
                <w:sz w:val="18"/>
                <w:szCs w:val="18"/>
              </w:rPr>
            </w:pPr>
            <w:ins w:id="9163" w:author="Microsoft Word" w:date="2025-08-11T16:30:00Z" w16du:dateUtc="2025-08-11T21:30:00Z">
              <w:del w:id="9164" w:author="Jujia Li" w:date="2025-08-25T17:41:00Z" w16du:dateUtc="2025-08-25T22:41:00Z">
                <w:r w:rsidRPr="004D28DD" w:rsidDel="004E77FC">
                  <w:rPr>
                    <w:rFonts w:ascii="Times New Roman" w:hAnsi="Times New Roman" w:cs="Times New Roman"/>
                    <w:color w:val="000000"/>
                    <w:sz w:val="18"/>
                    <w:szCs w:val="18"/>
                    <w:rPrChange w:id="9165" w:author="Jujia Li" w:date="2025-08-10T15:16:00Z" w16du:dateUtc="2025-08-10T20:16:00Z">
                      <w:rPr>
                        <w:rFonts w:ascii="Aptos Narrow" w:hAnsi="Aptos Narrow"/>
                        <w:color w:val="000000"/>
                        <w:sz w:val="22"/>
                        <w:szCs w:val="22"/>
                      </w:rPr>
                    </w:rPrChange>
                  </w:rPr>
                  <w:delText>119201.37</w:delText>
                </w:r>
              </w:del>
            </w:ins>
          </w:p>
        </w:tc>
        <w:tc>
          <w:tcPr>
            <w:tcW w:w="454" w:type="pct"/>
            <w:noWrap/>
            <w:vAlign w:val="bottom"/>
            <w:hideMark/>
          </w:tcPr>
          <w:p w14:paraId="48CFC778" w14:textId="347ED037" w:rsidR="004D28DD" w:rsidRPr="004D28DD" w:rsidDel="004E77FC" w:rsidRDefault="004D28DD" w:rsidP="004D28DD">
            <w:pPr>
              <w:spacing w:after="120" w:line="360" w:lineRule="auto"/>
              <w:contextualSpacing/>
              <w:jc w:val="right"/>
              <w:rPr>
                <w:ins w:id="9166" w:author="Microsoft Word" w:date="2025-08-11T16:30:00Z" w16du:dateUtc="2025-08-11T21:30:00Z"/>
                <w:del w:id="9167" w:author="Jujia Li" w:date="2025-08-25T17:41:00Z" w16du:dateUtc="2025-08-25T22:41:00Z"/>
                <w:rFonts w:ascii="Times New Roman" w:eastAsia="Times New Roman" w:hAnsi="Times New Roman" w:cs="Times New Roman"/>
                <w:color w:val="000000"/>
                <w:kern w:val="0"/>
                <w:sz w:val="18"/>
                <w:szCs w:val="18"/>
                <w14:ligatures w14:val="none"/>
              </w:rPr>
            </w:pPr>
            <w:ins w:id="9168" w:author="Microsoft Word" w:date="2025-08-11T16:30:00Z" w16du:dateUtc="2025-08-11T21:30:00Z">
              <w:del w:id="9169" w:author="Jujia Li" w:date="2025-08-25T17:41:00Z" w16du:dateUtc="2025-08-25T22:41:00Z">
                <w:r w:rsidRPr="004D28DD" w:rsidDel="004E77FC">
                  <w:rPr>
                    <w:rFonts w:ascii="Times New Roman" w:hAnsi="Times New Roman" w:cs="Times New Roman"/>
                    <w:color w:val="000000"/>
                    <w:sz w:val="18"/>
                    <w:szCs w:val="18"/>
                    <w:rPrChange w:id="9170" w:author="Jujia Li" w:date="2025-08-10T15:16:00Z" w16du:dateUtc="2025-08-10T20:16:00Z">
                      <w:rPr>
                        <w:rFonts w:ascii="Aptos Narrow" w:hAnsi="Aptos Narrow"/>
                        <w:color w:val="000000"/>
                        <w:sz w:val="22"/>
                        <w:szCs w:val="22"/>
                      </w:rPr>
                    </w:rPrChange>
                  </w:rPr>
                  <w:delText>50.21</w:delText>
                </w:r>
              </w:del>
            </w:ins>
          </w:p>
        </w:tc>
        <w:tc>
          <w:tcPr>
            <w:tcW w:w="308" w:type="pct"/>
            <w:gridSpan w:val="2"/>
            <w:noWrap/>
            <w:vAlign w:val="bottom"/>
            <w:hideMark/>
          </w:tcPr>
          <w:p w14:paraId="6624296C" w14:textId="190244BE" w:rsidR="004D28DD" w:rsidRPr="004D28DD" w:rsidDel="004E77FC" w:rsidRDefault="004D28DD" w:rsidP="004D28DD">
            <w:pPr>
              <w:spacing w:after="120" w:line="360" w:lineRule="auto"/>
              <w:contextualSpacing/>
              <w:jc w:val="right"/>
              <w:rPr>
                <w:ins w:id="9171" w:author="Microsoft Word" w:date="2025-08-11T16:30:00Z" w16du:dateUtc="2025-08-11T21:30:00Z"/>
                <w:del w:id="9172" w:author="Jujia Li" w:date="2025-08-25T17:41:00Z" w16du:dateUtc="2025-08-25T22:41:00Z"/>
                <w:rFonts w:ascii="Times New Roman" w:eastAsia="Times New Roman" w:hAnsi="Times New Roman" w:cs="Times New Roman"/>
                <w:color w:val="000000"/>
                <w:kern w:val="0"/>
                <w:sz w:val="18"/>
                <w:szCs w:val="18"/>
                <w14:ligatures w14:val="none"/>
              </w:rPr>
            </w:pPr>
            <w:ins w:id="9173" w:author="Microsoft Word" w:date="2025-08-11T16:30:00Z" w16du:dateUtc="2025-08-11T21:30:00Z">
              <w:del w:id="9174" w:author="Jujia Li" w:date="2025-08-25T17:41:00Z" w16du:dateUtc="2025-08-25T22:41:00Z">
                <w:r w:rsidRPr="004D28DD" w:rsidDel="004E77FC">
                  <w:rPr>
                    <w:rFonts w:ascii="Times New Roman" w:hAnsi="Times New Roman" w:cs="Times New Roman"/>
                    <w:color w:val="000000"/>
                    <w:sz w:val="18"/>
                    <w:szCs w:val="18"/>
                    <w:rPrChange w:id="9175" w:author="Jujia Li" w:date="2025-08-10T15:16:00Z" w16du:dateUtc="2025-08-10T20:16:00Z">
                      <w:rPr>
                        <w:rFonts w:ascii="Aptos Narrow" w:hAnsi="Aptos Narrow"/>
                        <w:color w:val="000000"/>
                        <w:sz w:val="22"/>
                        <w:szCs w:val="22"/>
                      </w:rPr>
                    </w:rPrChange>
                  </w:rPr>
                  <w:delText>1.15</w:delText>
                </w:r>
              </w:del>
            </w:ins>
          </w:p>
        </w:tc>
        <w:tc>
          <w:tcPr>
            <w:tcW w:w="380" w:type="pct"/>
            <w:noWrap/>
            <w:vAlign w:val="bottom"/>
            <w:hideMark/>
          </w:tcPr>
          <w:p w14:paraId="1456047B" w14:textId="2122679F" w:rsidR="004D28DD" w:rsidRPr="004D28DD" w:rsidDel="004E77FC" w:rsidRDefault="004D28DD" w:rsidP="004D28DD">
            <w:pPr>
              <w:spacing w:after="120" w:line="360" w:lineRule="auto"/>
              <w:contextualSpacing/>
              <w:jc w:val="right"/>
              <w:rPr>
                <w:ins w:id="9176" w:author="Microsoft Word" w:date="2025-08-11T16:30:00Z" w16du:dateUtc="2025-08-11T21:30:00Z"/>
                <w:del w:id="9177" w:author="Jujia Li" w:date="2025-08-25T17:41:00Z" w16du:dateUtc="2025-08-25T22:41:00Z"/>
                <w:rFonts w:ascii="Times New Roman" w:eastAsia="Times New Roman" w:hAnsi="Times New Roman" w:cs="Times New Roman"/>
                <w:color w:val="000000"/>
                <w:kern w:val="0"/>
                <w:sz w:val="18"/>
                <w:szCs w:val="18"/>
                <w14:ligatures w14:val="none"/>
              </w:rPr>
            </w:pPr>
            <w:ins w:id="9178" w:author="Microsoft Word" w:date="2025-08-11T16:30:00Z" w16du:dateUtc="2025-08-11T21:30:00Z">
              <w:del w:id="9179" w:author="Jujia Li" w:date="2025-08-25T17:41:00Z" w16du:dateUtc="2025-08-25T22:41:00Z">
                <w:r w:rsidRPr="004D28DD" w:rsidDel="004E77FC">
                  <w:rPr>
                    <w:rFonts w:ascii="Times New Roman" w:hAnsi="Times New Roman" w:cs="Times New Roman"/>
                    <w:color w:val="000000"/>
                    <w:sz w:val="18"/>
                    <w:szCs w:val="18"/>
                    <w:rPrChange w:id="9180" w:author="Jujia Li" w:date="2025-08-10T15:16:00Z" w16du:dateUtc="2025-08-10T20:16:00Z">
                      <w:rPr>
                        <w:rFonts w:ascii="Aptos Narrow" w:hAnsi="Aptos Narrow"/>
                        <w:color w:val="000000"/>
                        <w:sz w:val="22"/>
                        <w:szCs w:val="22"/>
                      </w:rPr>
                    </w:rPrChange>
                  </w:rPr>
                  <w:delText>38.35</w:delText>
                </w:r>
              </w:del>
            </w:ins>
          </w:p>
        </w:tc>
        <w:tc>
          <w:tcPr>
            <w:tcW w:w="315" w:type="pct"/>
            <w:gridSpan w:val="2"/>
            <w:noWrap/>
            <w:vAlign w:val="bottom"/>
            <w:hideMark/>
          </w:tcPr>
          <w:p w14:paraId="42F699E8" w14:textId="2A648A64" w:rsidR="004D28DD" w:rsidRPr="004D28DD" w:rsidDel="004E77FC" w:rsidRDefault="004D28DD" w:rsidP="004D28DD">
            <w:pPr>
              <w:spacing w:after="120" w:line="360" w:lineRule="auto"/>
              <w:contextualSpacing/>
              <w:jc w:val="right"/>
              <w:rPr>
                <w:ins w:id="9181" w:author="Microsoft Word" w:date="2025-08-11T16:30:00Z" w16du:dateUtc="2025-08-11T21:30:00Z"/>
                <w:del w:id="9182" w:author="Jujia Li" w:date="2025-08-25T17:41:00Z" w16du:dateUtc="2025-08-25T22:41:00Z"/>
                <w:rFonts w:ascii="Times New Roman" w:eastAsia="Times New Roman" w:hAnsi="Times New Roman" w:cs="Times New Roman"/>
                <w:color w:val="000000"/>
                <w:kern w:val="0"/>
                <w:sz w:val="18"/>
                <w:szCs w:val="18"/>
                <w14:ligatures w14:val="none"/>
              </w:rPr>
            </w:pPr>
            <w:ins w:id="9183" w:author="Microsoft Word" w:date="2025-08-11T16:30:00Z" w16du:dateUtc="2025-08-11T21:30:00Z">
              <w:del w:id="9184" w:author="Jujia Li" w:date="2025-08-25T17:41:00Z" w16du:dateUtc="2025-08-25T22:41:00Z">
                <w:r w:rsidRPr="004D28DD" w:rsidDel="004E77FC">
                  <w:rPr>
                    <w:rFonts w:ascii="Times New Roman" w:hAnsi="Times New Roman" w:cs="Times New Roman"/>
                    <w:color w:val="000000"/>
                    <w:sz w:val="18"/>
                    <w:szCs w:val="18"/>
                    <w:rPrChange w:id="9185" w:author="Jujia Li" w:date="2025-08-10T15:16:00Z" w16du:dateUtc="2025-08-10T20:16:00Z">
                      <w:rPr>
                        <w:rFonts w:ascii="Aptos Narrow" w:hAnsi="Aptos Narrow"/>
                        <w:color w:val="000000"/>
                        <w:sz w:val="22"/>
                        <w:szCs w:val="22"/>
                      </w:rPr>
                    </w:rPrChange>
                  </w:rPr>
                  <w:delText>0.88</w:delText>
                </w:r>
              </w:del>
            </w:ins>
          </w:p>
        </w:tc>
        <w:tc>
          <w:tcPr>
            <w:tcW w:w="380" w:type="pct"/>
            <w:noWrap/>
            <w:vAlign w:val="bottom"/>
            <w:hideMark/>
          </w:tcPr>
          <w:p w14:paraId="097B2E1B" w14:textId="0A3D0F8B" w:rsidR="004D28DD" w:rsidRPr="004D28DD" w:rsidDel="004E77FC" w:rsidRDefault="004D28DD" w:rsidP="004D28DD">
            <w:pPr>
              <w:spacing w:after="120" w:line="360" w:lineRule="auto"/>
              <w:contextualSpacing/>
              <w:jc w:val="right"/>
              <w:rPr>
                <w:ins w:id="9186" w:author="Microsoft Word" w:date="2025-08-11T16:30:00Z" w16du:dateUtc="2025-08-11T21:30:00Z"/>
                <w:del w:id="9187" w:author="Jujia Li" w:date="2025-08-25T17:41:00Z" w16du:dateUtc="2025-08-25T22:41:00Z"/>
                <w:rFonts w:ascii="Times New Roman" w:eastAsia="Times New Roman" w:hAnsi="Times New Roman" w:cs="Times New Roman"/>
                <w:color w:val="000000"/>
                <w:kern w:val="0"/>
                <w:sz w:val="18"/>
                <w:szCs w:val="18"/>
                <w14:ligatures w14:val="none"/>
              </w:rPr>
            </w:pPr>
            <w:ins w:id="9188" w:author="Microsoft Word" w:date="2025-08-11T16:30:00Z" w16du:dateUtc="2025-08-11T21:30:00Z">
              <w:del w:id="9189" w:author="Jujia Li" w:date="2025-08-25T17:41:00Z" w16du:dateUtc="2025-08-25T22:41:00Z">
                <w:r w:rsidRPr="004D28DD" w:rsidDel="004E77FC">
                  <w:rPr>
                    <w:rFonts w:ascii="Times New Roman" w:hAnsi="Times New Roman" w:cs="Times New Roman"/>
                    <w:color w:val="000000"/>
                    <w:sz w:val="18"/>
                    <w:szCs w:val="18"/>
                    <w:rPrChange w:id="9190" w:author="Jujia Li" w:date="2025-08-10T15:16:00Z" w16du:dateUtc="2025-08-10T20:16:00Z">
                      <w:rPr>
                        <w:rFonts w:ascii="Aptos Narrow" w:hAnsi="Aptos Narrow"/>
                        <w:color w:val="000000"/>
                        <w:sz w:val="22"/>
                        <w:szCs w:val="22"/>
                      </w:rPr>
                    </w:rPrChange>
                  </w:rPr>
                  <w:delText>32.95</w:delText>
                </w:r>
              </w:del>
            </w:ins>
          </w:p>
        </w:tc>
        <w:tc>
          <w:tcPr>
            <w:tcW w:w="316" w:type="pct"/>
            <w:gridSpan w:val="2"/>
            <w:noWrap/>
            <w:vAlign w:val="bottom"/>
            <w:hideMark/>
          </w:tcPr>
          <w:p w14:paraId="55A46699" w14:textId="41ACDA44" w:rsidR="004D28DD" w:rsidRPr="004D28DD" w:rsidDel="004E77FC" w:rsidRDefault="004D28DD" w:rsidP="004D28DD">
            <w:pPr>
              <w:spacing w:after="120" w:line="360" w:lineRule="auto"/>
              <w:contextualSpacing/>
              <w:jc w:val="right"/>
              <w:rPr>
                <w:ins w:id="9191" w:author="Microsoft Word" w:date="2025-08-11T16:30:00Z" w16du:dateUtc="2025-08-11T21:30:00Z"/>
                <w:del w:id="9192" w:author="Jujia Li" w:date="2025-08-25T17:41:00Z" w16du:dateUtc="2025-08-25T22:41:00Z"/>
                <w:rFonts w:ascii="Times New Roman" w:eastAsia="Times New Roman" w:hAnsi="Times New Roman" w:cs="Times New Roman"/>
                <w:color w:val="000000"/>
                <w:kern w:val="0"/>
                <w:sz w:val="18"/>
                <w:szCs w:val="18"/>
                <w14:ligatures w14:val="none"/>
              </w:rPr>
            </w:pPr>
            <w:ins w:id="9193" w:author="Microsoft Word" w:date="2025-08-11T16:30:00Z" w16du:dateUtc="2025-08-11T21:30:00Z">
              <w:del w:id="9194" w:author="Jujia Li" w:date="2025-08-25T17:41:00Z" w16du:dateUtc="2025-08-25T22:41:00Z">
                <w:r w:rsidRPr="004D28DD" w:rsidDel="004E77FC">
                  <w:rPr>
                    <w:rFonts w:ascii="Times New Roman" w:hAnsi="Times New Roman" w:cs="Times New Roman"/>
                    <w:color w:val="000000"/>
                    <w:sz w:val="18"/>
                    <w:szCs w:val="18"/>
                    <w:rPrChange w:id="9195" w:author="Jujia Li" w:date="2025-08-10T15:16:00Z" w16du:dateUtc="2025-08-10T20:16:00Z">
                      <w:rPr>
                        <w:rFonts w:ascii="Aptos Narrow" w:hAnsi="Aptos Narrow"/>
                        <w:color w:val="000000"/>
                        <w:sz w:val="22"/>
                        <w:szCs w:val="22"/>
                      </w:rPr>
                    </w:rPrChange>
                  </w:rPr>
                  <w:delText>0.76</w:delText>
                </w:r>
              </w:del>
            </w:ins>
          </w:p>
        </w:tc>
        <w:tc>
          <w:tcPr>
            <w:tcW w:w="380" w:type="pct"/>
            <w:noWrap/>
            <w:vAlign w:val="bottom"/>
            <w:hideMark/>
          </w:tcPr>
          <w:p w14:paraId="1F00DC8B" w14:textId="2ECB5305" w:rsidR="004D28DD" w:rsidRPr="004D28DD" w:rsidDel="004E77FC" w:rsidRDefault="004D28DD" w:rsidP="004D28DD">
            <w:pPr>
              <w:spacing w:after="120" w:line="360" w:lineRule="auto"/>
              <w:contextualSpacing/>
              <w:jc w:val="right"/>
              <w:rPr>
                <w:ins w:id="9196" w:author="Microsoft Word" w:date="2025-08-11T16:30:00Z" w16du:dateUtc="2025-08-11T21:30:00Z"/>
                <w:del w:id="9197" w:author="Jujia Li" w:date="2025-08-25T17:41:00Z" w16du:dateUtc="2025-08-25T22:41:00Z"/>
                <w:rFonts w:ascii="Times New Roman" w:eastAsia="Times New Roman" w:hAnsi="Times New Roman" w:cs="Times New Roman"/>
                <w:color w:val="000000"/>
                <w:kern w:val="0"/>
                <w:sz w:val="18"/>
                <w:szCs w:val="18"/>
                <w14:ligatures w14:val="none"/>
              </w:rPr>
            </w:pPr>
            <w:ins w:id="9198" w:author="Microsoft Word" w:date="2025-08-11T16:30:00Z" w16du:dateUtc="2025-08-11T21:30:00Z">
              <w:del w:id="9199" w:author="Jujia Li" w:date="2025-08-25T17:41:00Z" w16du:dateUtc="2025-08-25T22:41:00Z">
                <w:r w:rsidRPr="004D28DD" w:rsidDel="004E77FC">
                  <w:rPr>
                    <w:rFonts w:ascii="Times New Roman" w:hAnsi="Times New Roman" w:cs="Times New Roman"/>
                    <w:color w:val="000000"/>
                    <w:sz w:val="18"/>
                    <w:szCs w:val="18"/>
                    <w:rPrChange w:id="9200" w:author="Jujia Li" w:date="2025-08-10T15:16:00Z" w16du:dateUtc="2025-08-10T20:16:00Z">
                      <w:rPr>
                        <w:rFonts w:ascii="Aptos Narrow" w:hAnsi="Aptos Narrow"/>
                        <w:color w:val="000000"/>
                        <w:sz w:val="22"/>
                        <w:szCs w:val="22"/>
                      </w:rPr>
                    </w:rPrChange>
                  </w:rPr>
                  <w:delText>26.83</w:delText>
                </w:r>
              </w:del>
            </w:ins>
          </w:p>
        </w:tc>
        <w:tc>
          <w:tcPr>
            <w:tcW w:w="321" w:type="pct"/>
            <w:noWrap/>
            <w:vAlign w:val="bottom"/>
            <w:hideMark/>
          </w:tcPr>
          <w:p w14:paraId="7F19759E" w14:textId="368A6ED0" w:rsidR="004D28DD" w:rsidRPr="004D28DD" w:rsidDel="004E77FC" w:rsidRDefault="004D28DD" w:rsidP="004D28DD">
            <w:pPr>
              <w:spacing w:after="120" w:line="360" w:lineRule="auto"/>
              <w:contextualSpacing/>
              <w:jc w:val="right"/>
              <w:rPr>
                <w:ins w:id="9201" w:author="Microsoft Word" w:date="2025-08-11T16:30:00Z" w16du:dateUtc="2025-08-11T21:30:00Z"/>
                <w:del w:id="9202" w:author="Jujia Li" w:date="2025-08-25T17:41:00Z" w16du:dateUtc="2025-08-25T22:41:00Z"/>
                <w:rFonts w:ascii="Times New Roman" w:eastAsia="Times New Roman" w:hAnsi="Times New Roman" w:cs="Times New Roman"/>
                <w:color w:val="000000"/>
                <w:kern w:val="0"/>
                <w:sz w:val="18"/>
                <w:szCs w:val="18"/>
                <w14:ligatures w14:val="none"/>
              </w:rPr>
            </w:pPr>
            <w:ins w:id="9203" w:author="Microsoft Word" w:date="2025-08-11T16:30:00Z" w16du:dateUtc="2025-08-11T21:30:00Z">
              <w:del w:id="9204" w:author="Jujia Li" w:date="2025-08-25T17:41:00Z" w16du:dateUtc="2025-08-25T22:41:00Z">
                <w:r w:rsidRPr="004D28DD" w:rsidDel="004E77FC">
                  <w:rPr>
                    <w:rFonts w:ascii="Times New Roman" w:hAnsi="Times New Roman" w:cs="Times New Roman"/>
                    <w:color w:val="000000"/>
                    <w:sz w:val="18"/>
                    <w:szCs w:val="18"/>
                    <w:rPrChange w:id="9205" w:author="Jujia Li" w:date="2025-08-10T15:16:00Z" w16du:dateUtc="2025-08-10T20:16:00Z">
                      <w:rPr>
                        <w:rFonts w:ascii="Aptos Narrow" w:hAnsi="Aptos Narrow"/>
                        <w:color w:val="000000"/>
                        <w:sz w:val="22"/>
                        <w:szCs w:val="22"/>
                      </w:rPr>
                    </w:rPrChange>
                  </w:rPr>
                  <w:delText>0.61</w:delText>
                </w:r>
              </w:del>
            </w:ins>
          </w:p>
        </w:tc>
        <w:tc>
          <w:tcPr>
            <w:tcW w:w="428" w:type="pct"/>
            <w:noWrap/>
            <w:vAlign w:val="bottom"/>
            <w:hideMark/>
          </w:tcPr>
          <w:p w14:paraId="0EC22649" w14:textId="1A73B374" w:rsidR="004D28DD" w:rsidRPr="004D28DD" w:rsidDel="004E77FC" w:rsidRDefault="004D28DD" w:rsidP="004D28DD">
            <w:pPr>
              <w:spacing w:after="120" w:line="360" w:lineRule="auto"/>
              <w:contextualSpacing/>
              <w:jc w:val="right"/>
              <w:rPr>
                <w:ins w:id="9206" w:author="Microsoft Word" w:date="2025-08-11T16:30:00Z" w16du:dateUtc="2025-08-11T21:30:00Z"/>
                <w:del w:id="9207" w:author="Jujia Li" w:date="2025-08-25T17:41:00Z" w16du:dateUtc="2025-08-25T22:41:00Z"/>
                <w:rFonts w:ascii="Times New Roman" w:eastAsia="Times New Roman" w:hAnsi="Times New Roman" w:cs="Times New Roman"/>
                <w:color w:val="000000"/>
                <w:kern w:val="0"/>
                <w:sz w:val="18"/>
                <w:szCs w:val="18"/>
                <w14:ligatures w14:val="none"/>
              </w:rPr>
            </w:pPr>
            <w:ins w:id="9208" w:author="Microsoft Word" w:date="2025-08-11T16:30:00Z" w16du:dateUtc="2025-08-11T21:30:00Z">
              <w:del w:id="9209" w:author="Jujia Li" w:date="2025-08-25T17:41:00Z" w16du:dateUtc="2025-08-25T22:41:00Z">
                <w:r w:rsidRPr="004D28DD" w:rsidDel="004E77FC">
                  <w:rPr>
                    <w:rFonts w:ascii="Times New Roman" w:hAnsi="Times New Roman" w:cs="Times New Roman"/>
                    <w:color w:val="000000"/>
                    <w:sz w:val="18"/>
                    <w:szCs w:val="18"/>
                    <w:rPrChange w:id="9210" w:author="Jujia Li" w:date="2025-08-10T15:16:00Z" w16du:dateUtc="2025-08-10T20:16:00Z">
                      <w:rPr>
                        <w:rFonts w:ascii="Aptos Narrow" w:hAnsi="Aptos Narrow"/>
                        <w:color w:val="000000"/>
                        <w:sz w:val="22"/>
                        <w:szCs w:val="22"/>
                      </w:rPr>
                    </w:rPrChange>
                  </w:rPr>
                  <w:delText>148.34</w:delText>
                </w:r>
              </w:del>
            </w:ins>
          </w:p>
        </w:tc>
        <w:tc>
          <w:tcPr>
            <w:tcW w:w="344" w:type="pct"/>
            <w:vAlign w:val="bottom"/>
          </w:tcPr>
          <w:p w14:paraId="494389F9" w14:textId="2DAC7757" w:rsidR="004D28DD" w:rsidRPr="004D28DD" w:rsidDel="004E77FC" w:rsidRDefault="004D28DD" w:rsidP="004D28DD">
            <w:pPr>
              <w:spacing w:after="120" w:line="360" w:lineRule="auto"/>
              <w:contextualSpacing/>
              <w:jc w:val="right"/>
              <w:rPr>
                <w:ins w:id="9211" w:author="Microsoft Word" w:date="2025-08-11T16:30:00Z" w16du:dateUtc="2025-08-11T21:30:00Z"/>
                <w:del w:id="9212" w:author="Jujia Li" w:date="2025-08-25T17:41:00Z" w16du:dateUtc="2025-08-25T22:41:00Z"/>
                <w:rFonts w:ascii="Times New Roman" w:hAnsi="Times New Roman" w:cs="Times New Roman"/>
                <w:sz w:val="18"/>
                <w:szCs w:val="18"/>
              </w:rPr>
            </w:pPr>
            <w:ins w:id="9213" w:author="Microsoft Word" w:date="2025-08-11T16:30:00Z" w16du:dateUtc="2025-08-11T21:30:00Z">
              <w:del w:id="9214" w:author="Jujia Li" w:date="2025-08-25T17:41:00Z" w16du:dateUtc="2025-08-25T22:41:00Z">
                <w:r w:rsidRPr="004D28DD" w:rsidDel="004E77FC">
                  <w:rPr>
                    <w:rFonts w:ascii="Times New Roman" w:hAnsi="Times New Roman" w:cs="Times New Roman"/>
                    <w:color w:val="000000"/>
                    <w:sz w:val="18"/>
                    <w:szCs w:val="18"/>
                    <w:rPrChange w:id="9215" w:author="Jujia Li" w:date="2025-08-10T15:16:00Z" w16du:dateUtc="2025-08-10T20:16:00Z">
                      <w:rPr>
                        <w:rFonts w:ascii="Aptos Narrow" w:hAnsi="Aptos Narrow"/>
                        <w:color w:val="000000"/>
                        <w:sz w:val="22"/>
                        <w:szCs w:val="22"/>
                      </w:rPr>
                    </w:rPrChange>
                  </w:rPr>
                  <w:delText>0.85</w:delText>
                </w:r>
              </w:del>
            </w:ins>
          </w:p>
        </w:tc>
      </w:tr>
      <w:tr w:rsidR="004D28DD" w:rsidRPr="006A0CE7" w:rsidDel="004E77FC" w14:paraId="70CEA059" w14:textId="4A360D7E" w:rsidTr="005E344C">
        <w:trPr>
          <w:trHeight w:val="290"/>
          <w:ins w:id="9216" w:author="Microsoft Word" w:date="2025-08-11T16:30:00Z"/>
          <w:del w:id="9217" w:author="Jujia Li" w:date="2025-08-25T17:41:00Z"/>
        </w:trPr>
        <w:tc>
          <w:tcPr>
            <w:tcW w:w="808" w:type="pct"/>
            <w:noWrap/>
            <w:vAlign w:val="bottom"/>
            <w:hideMark/>
          </w:tcPr>
          <w:p w14:paraId="0737AE1B" w14:textId="2B37C14A" w:rsidR="004D28DD" w:rsidRPr="00221F0A" w:rsidDel="004E77FC" w:rsidRDefault="004D28DD" w:rsidP="004D28DD">
            <w:pPr>
              <w:spacing w:after="120" w:line="360" w:lineRule="auto"/>
              <w:contextualSpacing/>
              <w:rPr>
                <w:ins w:id="9218" w:author="Microsoft Word" w:date="2025-08-11T16:30:00Z" w16du:dateUtc="2025-08-11T21:30:00Z"/>
                <w:del w:id="9219" w:author="Jujia Li" w:date="2025-08-25T17:41:00Z" w16du:dateUtc="2025-08-25T22:41:00Z"/>
                <w:rFonts w:ascii="Times New Roman" w:eastAsia="Times New Roman" w:hAnsi="Times New Roman" w:cs="Times New Roman"/>
                <w:color w:val="000000"/>
                <w:kern w:val="0"/>
                <w:sz w:val="18"/>
                <w:szCs w:val="18"/>
                <w14:ligatures w14:val="none"/>
              </w:rPr>
            </w:pPr>
            <w:ins w:id="9220" w:author="Microsoft Word" w:date="2025-08-11T16:30:00Z" w16du:dateUtc="2025-08-11T21:30:00Z">
              <w:del w:id="9221" w:author="Jujia Li" w:date="2025-08-25T17:41:00Z" w16du:dateUtc="2025-08-25T22:41:00Z">
                <w:r w:rsidRPr="005E344C" w:rsidDel="004E77FC">
                  <w:rPr>
                    <w:rFonts w:ascii="Times New Roman" w:hAnsi="Times New Roman" w:cs="Times New Roman"/>
                    <w:color w:val="000000"/>
                    <w:sz w:val="18"/>
                    <w:szCs w:val="18"/>
                  </w:rPr>
                  <w:delText>PICKENS</w:delText>
                </w:r>
              </w:del>
            </w:ins>
          </w:p>
        </w:tc>
        <w:tc>
          <w:tcPr>
            <w:tcW w:w="566" w:type="pct"/>
            <w:vAlign w:val="bottom"/>
          </w:tcPr>
          <w:p w14:paraId="7E1EEE76" w14:textId="16907176" w:rsidR="004D28DD" w:rsidRPr="004D28DD" w:rsidDel="004E77FC" w:rsidRDefault="004D28DD" w:rsidP="004D28DD">
            <w:pPr>
              <w:spacing w:after="120" w:line="360" w:lineRule="auto"/>
              <w:contextualSpacing/>
              <w:jc w:val="right"/>
              <w:rPr>
                <w:ins w:id="9222" w:author="Microsoft Word" w:date="2025-08-11T16:30:00Z" w16du:dateUtc="2025-08-11T21:30:00Z"/>
                <w:del w:id="9223" w:author="Jujia Li" w:date="2025-08-25T17:41:00Z" w16du:dateUtc="2025-08-25T22:41:00Z"/>
                <w:rFonts w:ascii="Times New Roman" w:hAnsi="Times New Roman" w:cs="Times New Roman"/>
                <w:sz w:val="18"/>
                <w:szCs w:val="18"/>
              </w:rPr>
            </w:pPr>
            <w:ins w:id="9224" w:author="Microsoft Word" w:date="2025-08-11T16:30:00Z" w16du:dateUtc="2025-08-11T21:30:00Z">
              <w:del w:id="9225" w:author="Jujia Li" w:date="2025-08-25T17:41:00Z" w16du:dateUtc="2025-08-25T22:41:00Z">
                <w:r w:rsidRPr="004D28DD" w:rsidDel="004E77FC">
                  <w:rPr>
                    <w:rFonts w:ascii="Times New Roman" w:hAnsi="Times New Roman" w:cs="Times New Roman"/>
                    <w:color w:val="000000"/>
                    <w:sz w:val="18"/>
                    <w:szCs w:val="18"/>
                    <w:rPrChange w:id="9226" w:author="Jujia Li" w:date="2025-08-10T15:16:00Z" w16du:dateUtc="2025-08-10T20:16:00Z">
                      <w:rPr>
                        <w:rFonts w:ascii="Aptos Narrow" w:hAnsi="Aptos Narrow"/>
                        <w:color w:val="000000"/>
                        <w:sz w:val="22"/>
                        <w:szCs w:val="22"/>
                      </w:rPr>
                    </w:rPrChange>
                  </w:rPr>
                  <w:delText>20109.90</w:delText>
                </w:r>
              </w:del>
            </w:ins>
          </w:p>
        </w:tc>
        <w:tc>
          <w:tcPr>
            <w:tcW w:w="454" w:type="pct"/>
            <w:noWrap/>
            <w:vAlign w:val="bottom"/>
            <w:hideMark/>
          </w:tcPr>
          <w:p w14:paraId="03AF2EF7" w14:textId="230F22ED" w:rsidR="004D28DD" w:rsidRPr="004D28DD" w:rsidDel="004E77FC" w:rsidRDefault="004D28DD" w:rsidP="004D28DD">
            <w:pPr>
              <w:spacing w:after="120" w:line="360" w:lineRule="auto"/>
              <w:contextualSpacing/>
              <w:jc w:val="right"/>
              <w:rPr>
                <w:ins w:id="9227" w:author="Microsoft Word" w:date="2025-08-11T16:30:00Z" w16du:dateUtc="2025-08-11T21:30:00Z"/>
                <w:del w:id="9228" w:author="Jujia Li" w:date="2025-08-25T17:41:00Z" w16du:dateUtc="2025-08-25T22:41:00Z"/>
                <w:rFonts w:ascii="Times New Roman" w:eastAsia="Times New Roman" w:hAnsi="Times New Roman" w:cs="Times New Roman"/>
                <w:color w:val="000000"/>
                <w:kern w:val="0"/>
                <w:sz w:val="18"/>
                <w:szCs w:val="18"/>
                <w14:ligatures w14:val="none"/>
              </w:rPr>
            </w:pPr>
            <w:ins w:id="9229" w:author="Microsoft Word" w:date="2025-08-11T16:30:00Z" w16du:dateUtc="2025-08-11T21:30:00Z">
              <w:del w:id="9230" w:author="Jujia Li" w:date="2025-08-25T17:41:00Z" w16du:dateUtc="2025-08-25T22:41:00Z">
                <w:r w:rsidRPr="004D28DD" w:rsidDel="004E77FC">
                  <w:rPr>
                    <w:rFonts w:ascii="Times New Roman" w:hAnsi="Times New Roman" w:cs="Times New Roman"/>
                    <w:color w:val="000000"/>
                    <w:sz w:val="18"/>
                    <w:szCs w:val="18"/>
                    <w:rPrChange w:id="9231" w:author="Jujia Li" w:date="2025-08-10T15:16:00Z" w16du:dateUtc="2025-08-10T20:16:00Z">
                      <w:rPr>
                        <w:rFonts w:ascii="Aptos Narrow" w:hAnsi="Aptos Narrow"/>
                        <w:color w:val="000000"/>
                        <w:sz w:val="22"/>
                        <w:szCs w:val="22"/>
                      </w:rPr>
                    </w:rPrChange>
                  </w:rPr>
                  <w:delText>3.50</w:delText>
                </w:r>
              </w:del>
            </w:ins>
          </w:p>
        </w:tc>
        <w:tc>
          <w:tcPr>
            <w:tcW w:w="308" w:type="pct"/>
            <w:gridSpan w:val="2"/>
            <w:noWrap/>
            <w:vAlign w:val="bottom"/>
            <w:hideMark/>
          </w:tcPr>
          <w:p w14:paraId="72A96436" w14:textId="365C1419" w:rsidR="004D28DD" w:rsidRPr="004D28DD" w:rsidDel="004E77FC" w:rsidRDefault="004D28DD" w:rsidP="004D28DD">
            <w:pPr>
              <w:spacing w:after="120" w:line="360" w:lineRule="auto"/>
              <w:contextualSpacing/>
              <w:jc w:val="right"/>
              <w:rPr>
                <w:ins w:id="9232" w:author="Microsoft Word" w:date="2025-08-11T16:30:00Z" w16du:dateUtc="2025-08-11T21:30:00Z"/>
                <w:del w:id="9233" w:author="Jujia Li" w:date="2025-08-25T17:41:00Z" w16du:dateUtc="2025-08-25T22:41:00Z"/>
                <w:rFonts w:ascii="Times New Roman" w:eastAsia="Times New Roman" w:hAnsi="Times New Roman" w:cs="Times New Roman"/>
                <w:color w:val="000000"/>
                <w:kern w:val="0"/>
                <w:sz w:val="18"/>
                <w:szCs w:val="18"/>
                <w14:ligatures w14:val="none"/>
              </w:rPr>
            </w:pPr>
            <w:ins w:id="9234" w:author="Microsoft Word" w:date="2025-08-11T16:30:00Z" w16du:dateUtc="2025-08-11T21:30:00Z">
              <w:del w:id="9235" w:author="Jujia Li" w:date="2025-08-25T17:41:00Z" w16du:dateUtc="2025-08-25T22:41:00Z">
                <w:r w:rsidRPr="004D28DD" w:rsidDel="004E77FC">
                  <w:rPr>
                    <w:rFonts w:ascii="Times New Roman" w:hAnsi="Times New Roman" w:cs="Times New Roman"/>
                    <w:color w:val="000000"/>
                    <w:sz w:val="18"/>
                    <w:szCs w:val="18"/>
                    <w:rPrChange w:id="9236" w:author="Jujia Li" w:date="2025-08-10T15:16:00Z" w16du:dateUtc="2025-08-10T20:16:00Z">
                      <w:rPr>
                        <w:rFonts w:ascii="Aptos Narrow" w:hAnsi="Aptos Narrow"/>
                        <w:color w:val="000000"/>
                        <w:sz w:val="22"/>
                        <w:szCs w:val="22"/>
                      </w:rPr>
                    </w:rPrChange>
                  </w:rPr>
                  <w:delText>0.47</w:delText>
                </w:r>
              </w:del>
            </w:ins>
          </w:p>
        </w:tc>
        <w:tc>
          <w:tcPr>
            <w:tcW w:w="380" w:type="pct"/>
            <w:noWrap/>
            <w:vAlign w:val="bottom"/>
            <w:hideMark/>
          </w:tcPr>
          <w:p w14:paraId="67766B71" w14:textId="7C2A77A7" w:rsidR="004D28DD" w:rsidRPr="004D28DD" w:rsidDel="004E77FC" w:rsidRDefault="004D28DD" w:rsidP="004D28DD">
            <w:pPr>
              <w:spacing w:after="120" w:line="360" w:lineRule="auto"/>
              <w:contextualSpacing/>
              <w:jc w:val="right"/>
              <w:rPr>
                <w:ins w:id="9237" w:author="Microsoft Word" w:date="2025-08-11T16:30:00Z" w16du:dateUtc="2025-08-11T21:30:00Z"/>
                <w:del w:id="9238" w:author="Jujia Li" w:date="2025-08-25T17:41:00Z" w16du:dateUtc="2025-08-25T22:41:00Z"/>
                <w:rFonts w:ascii="Times New Roman" w:eastAsia="Times New Roman" w:hAnsi="Times New Roman" w:cs="Times New Roman"/>
                <w:color w:val="000000"/>
                <w:kern w:val="0"/>
                <w:sz w:val="18"/>
                <w:szCs w:val="18"/>
                <w14:ligatures w14:val="none"/>
              </w:rPr>
            </w:pPr>
            <w:ins w:id="9239" w:author="Microsoft Word" w:date="2025-08-11T16:30:00Z" w16du:dateUtc="2025-08-11T21:30:00Z">
              <w:del w:id="9240" w:author="Jujia Li" w:date="2025-08-25T17:41:00Z" w16du:dateUtc="2025-08-25T22:41:00Z">
                <w:r w:rsidRPr="004D28DD" w:rsidDel="004E77FC">
                  <w:rPr>
                    <w:rFonts w:ascii="Times New Roman" w:hAnsi="Times New Roman" w:cs="Times New Roman"/>
                    <w:color w:val="000000"/>
                    <w:sz w:val="18"/>
                    <w:szCs w:val="18"/>
                    <w:rPrChange w:id="9241" w:author="Jujia Li" w:date="2025-08-10T15:16:00Z" w16du:dateUtc="2025-08-10T20:16:00Z">
                      <w:rPr>
                        <w:rFonts w:ascii="Aptos Narrow" w:hAnsi="Aptos Narrow"/>
                        <w:color w:val="000000"/>
                        <w:sz w:val="22"/>
                        <w:szCs w:val="22"/>
                      </w:rPr>
                    </w:rPrChange>
                  </w:rPr>
                  <w:delText>3.08</w:delText>
                </w:r>
              </w:del>
            </w:ins>
          </w:p>
        </w:tc>
        <w:tc>
          <w:tcPr>
            <w:tcW w:w="315" w:type="pct"/>
            <w:gridSpan w:val="2"/>
            <w:noWrap/>
            <w:vAlign w:val="bottom"/>
            <w:hideMark/>
          </w:tcPr>
          <w:p w14:paraId="4504C9C2" w14:textId="3C5A023D" w:rsidR="004D28DD" w:rsidRPr="004D28DD" w:rsidDel="004E77FC" w:rsidRDefault="004D28DD" w:rsidP="004D28DD">
            <w:pPr>
              <w:spacing w:after="120" w:line="360" w:lineRule="auto"/>
              <w:contextualSpacing/>
              <w:jc w:val="right"/>
              <w:rPr>
                <w:ins w:id="9242" w:author="Microsoft Word" w:date="2025-08-11T16:30:00Z" w16du:dateUtc="2025-08-11T21:30:00Z"/>
                <w:del w:id="9243" w:author="Jujia Li" w:date="2025-08-25T17:41:00Z" w16du:dateUtc="2025-08-25T22:41:00Z"/>
                <w:rFonts w:ascii="Times New Roman" w:eastAsia="Times New Roman" w:hAnsi="Times New Roman" w:cs="Times New Roman"/>
                <w:color w:val="000000"/>
                <w:kern w:val="0"/>
                <w:sz w:val="18"/>
                <w:szCs w:val="18"/>
                <w14:ligatures w14:val="none"/>
              </w:rPr>
            </w:pPr>
            <w:ins w:id="9244" w:author="Microsoft Word" w:date="2025-08-11T16:30:00Z" w16du:dateUtc="2025-08-11T21:30:00Z">
              <w:del w:id="9245" w:author="Jujia Li" w:date="2025-08-25T17:41:00Z" w16du:dateUtc="2025-08-25T22:41:00Z">
                <w:r w:rsidRPr="004D28DD" w:rsidDel="004E77FC">
                  <w:rPr>
                    <w:rFonts w:ascii="Times New Roman" w:hAnsi="Times New Roman" w:cs="Times New Roman"/>
                    <w:color w:val="000000"/>
                    <w:sz w:val="18"/>
                    <w:szCs w:val="18"/>
                    <w:rPrChange w:id="9246" w:author="Jujia Li" w:date="2025-08-10T15:16:00Z" w16du:dateUtc="2025-08-10T20:16:00Z">
                      <w:rPr>
                        <w:rFonts w:ascii="Aptos Narrow" w:hAnsi="Aptos Narrow"/>
                        <w:color w:val="000000"/>
                        <w:sz w:val="22"/>
                        <w:szCs w:val="22"/>
                      </w:rPr>
                    </w:rPrChange>
                  </w:rPr>
                  <w:delText>0.42</w:delText>
                </w:r>
              </w:del>
            </w:ins>
          </w:p>
        </w:tc>
        <w:tc>
          <w:tcPr>
            <w:tcW w:w="380" w:type="pct"/>
            <w:noWrap/>
            <w:vAlign w:val="bottom"/>
            <w:hideMark/>
          </w:tcPr>
          <w:p w14:paraId="63BCED0B" w14:textId="0BCF3390" w:rsidR="004D28DD" w:rsidRPr="004D28DD" w:rsidDel="004E77FC" w:rsidRDefault="004D28DD" w:rsidP="004D28DD">
            <w:pPr>
              <w:spacing w:after="120" w:line="360" w:lineRule="auto"/>
              <w:contextualSpacing/>
              <w:jc w:val="right"/>
              <w:rPr>
                <w:ins w:id="9247" w:author="Microsoft Word" w:date="2025-08-11T16:30:00Z" w16du:dateUtc="2025-08-11T21:30:00Z"/>
                <w:del w:id="9248" w:author="Jujia Li" w:date="2025-08-25T17:41:00Z" w16du:dateUtc="2025-08-25T22:41:00Z"/>
                <w:rFonts w:ascii="Times New Roman" w:eastAsia="Times New Roman" w:hAnsi="Times New Roman" w:cs="Times New Roman"/>
                <w:color w:val="000000"/>
                <w:kern w:val="0"/>
                <w:sz w:val="18"/>
                <w:szCs w:val="18"/>
                <w14:ligatures w14:val="none"/>
              </w:rPr>
            </w:pPr>
            <w:ins w:id="9249" w:author="Microsoft Word" w:date="2025-08-11T16:30:00Z" w16du:dateUtc="2025-08-11T21:30:00Z">
              <w:del w:id="9250" w:author="Jujia Li" w:date="2025-08-25T17:41:00Z" w16du:dateUtc="2025-08-25T22:41:00Z">
                <w:r w:rsidRPr="004D28DD" w:rsidDel="004E77FC">
                  <w:rPr>
                    <w:rFonts w:ascii="Times New Roman" w:hAnsi="Times New Roman" w:cs="Times New Roman"/>
                    <w:color w:val="000000"/>
                    <w:sz w:val="18"/>
                    <w:szCs w:val="18"/>
                    <w:rPrChange w:id="9251" w:author="Jujia Li" w:date="2025-08-10T15:16:00Z" w16du:dateUtc="2025-08-10T20:16:00Z">
                      <w:rPr>
                        <w:rFonts w:ascii="Aptos Narrow" w:hAnsi="Aptos Narrow"/>
                        <w:color w:val="000000"/>
                        <w:sz w:val="22"/>
                        <w:szCs w:val="22"/>
                      </w:rPr>
                    </w:rPrChange>
                  </w:rPr>
                  <w:delText>2.95</w:delText>
                </w:r>
              </w:del>
            </w:ins>
          </w:p>
        </w:tc>
        <w:tc>
          <w:tcPr>
            <w:tcW w:w="316" w:type="pct"/>
            <w:gridSpan w:val="2"/>
            <w:noWrap/>
            <w:vAlign w:val="bottom"/>
            <w:hideMark/>
          </w:tcPr>
          <w:p w14:paraId="61DEA978" w14:textId="564E6646" w:rsidR="004D28DD" w:rsidRPr="004D28DD" w:rsidDel="004E77FC" w:rsidRDefault="004D28DD" w:rsidP="004D28DD">
            <w:pPr>
              <w:spacing w:after="120" w:line="360" w:lineRule="auto"/>
              <w:contextualSpacing/>
              <w:jc w:val="right"/>
              <w:rPr>
                <w:ins w:id="9252" w:author="Microsoft Word" w:date="2025-08-11T16:30:00Z" w16du:dateUtc="2025-08-11T21:30:00Z"/>
                <w:del w:id="9253" w:author="Jujia Li" w:date="2025-08-25T17:41:00Z" w16du:dateUtc="2025-08-25T22:41:00Z"/>
                <w:rFonts w:ascii="Times New Roman" w:eastAsia="Times New Roman" w:hAnsi="Times New Roman" w:cs="Times New Roman"/>
                <w:color w:val="000000"/>
                <w:kern w:val="0"/>
                <w:sz w:val="18"/>
                <w:szCs w:val="18"/>
                <w14:ligatures w14:val="none"/>
              </w:rPr>
            </w:pPr>
            <w:ins w:id="9254" w:author="Microsoft Word" w:date="2025-08-11T16:30:00Z" w16du:dateUtc="2025-08-11T21:30:00Z">
              <w:del w:id="9255" w:author="Jujia Li" w:date="2025-08-25T17:41:00Z" w16du:dateUtc="2025-08-25T22:41:00Z">
                <w:r w:rsidRPr="004D28DD" w:rsidDel="004E77FC">
                  <w:rPr>
                    <w:rFonts w:ascii="Times New Roman" w:hAnsi="Times New Roman" w:cs="Times New Roman"/>
                    <w:color w:val="000000"/>
                    <w:sz w:val="18"/>
                    <w:szCs w:val="18"/>
                    <w:rPrChange w:id="9256" w:author="Jujia Li" w:date="2025-08-10T15:16:00Z" w16du:dateUtc="2025-08-10T20:16:00Z">
                      <w:rPr>
                        <w:rFonts w:ascii="Aptos Narrow" w:hAnsi="Aptos Narrow"/>
                        <w:color w:val="000000"/>
                        <w:sz w:val="22"/>
                        <w:szCs w:val="22"/>
                      </w:rPr>
                    </w:rPrChange>
                  </w:rPr>
                  <w:delText>0.40</w:delText>
                </w:r>
              </w:del>
            </w:ins>
          </w:p>
        </w:tc>
        <w:tc>
          <w:tcPr>
            <w:tcW w:w="380" w:type="pct"/>
            <w:noWrap/>
            <w:vAlign w:val="bottom"/>
            <w:hideMark/>
          </w:tcPr>
          <w:p w14:paraId="36183EB4" w14:textId="27F8FE02" w:rsidR="004D28DD" w:rsidRPr="004D28DD" w:rsidDel="004E77FC" w:rsidRDefault="004D28DD" w:rsidP="004D28DD">
            <w:pPr>
              <w:spacing w:after="120" w:line="360" w:lineRule="auto"/>
              <w:contextualSpacing/>
              <w:jc w:val="right"/>
              <w:rPr>
                <w:ins w:id="9257" w:author="Microsoft Word" w:date="2025-08-11T16:30:00Z" w16du:dateUtc="2025-08-11T21:30:00Z"/>
                <w:del w:id="9258" w:author="Jujia Li" w:date="2025-08-25T17:41:00Z" w16du:dateUtc="2025-08-25T22:41:00Z"/>
                <w:rFonts w:ascii="Times New Roman" w:eastAsia="Times New Roman" w:hAnsi="Times New Roman" w:cs="Times New Roman"/>
                <w:color w:val="000000"/>
                <w:kern w:val="0"/>
                <w:sz w:val="18"/>
                <w:szCs w:val="18"/>
                <w14:ligatures w14:val="none"/>
              </w:rPr>
            </w:pPr>
            <w:ins w:id="9259" w:author="Microsoft Word" w:date="2025-08-11T16:30:00Z" w16du:dateUtc="2025-08-11T21:30:00Z">
              <w:del w:id="9260" w:author="Jujia Li" w:date="2025-08-25T17:41:00Z" w16du:dateUtc="2025-08-25T22:41:00Z">
                <w:r w:rsidRPr="004D28DD" w:rsidDel="004E77FC">
                  <w:rPr>
                    <w:rFonts w:ascii="Times New Roman" w:hAnsi="Times New Roman" w:cs="Times New Roman"/>
                    <w:color w:val="000000"/>
                    <w:sz w:val="18"/>
                    <w:szCs w:val="18"/>
                    <w:rPrChange w:id="9261" w:author="Jujia Li" w:date="2025-08-10T15:16:00Z" w16du:dateUtc="2025-08-10T20:16:00Z">
                      <w:rPr>
                        <w:rFonts w:ascii="Aptos Narrow" w:hAnsi="Aptos Narrow"/>
                        <w:color w:val="000000"/>
                        <w:sz w:val="22"/>
                        <w:szCs w:val="22"/>
                      </w:rPr>
                    </w:rPrChange>
                  </w:rPr>
                  <w:delText>2.70</w:delText>
                </w:r>
              </w:del>
            </w:ins>
          </w:p>
        </w:tc>
        <w:tc>
          <w:tcPr>
            <w:tcW w:w="321" w:type="pct"/>
            <w:noWrap/>
            <w:vAlign w:val="bottom"/>
            <w:hideMark/>
          </w:tcPr>
          <w:p w14:paraId="5B2A5EA0" w14:textId="17E3C742" w:rsidR="004D28DD" w:rsidRPr="004D28DD" w:rsidDel="004E77FC" w:rsidRDefault="004D28DD" w:rsidP="004D28DD">
            <w:pPr>
              <w:spacing w:after="120" w:line="360" w:lineRule="auto"/>
              <w:contextualSpacing/>
              <w:jc w:val="right"/>
              <w:rPr>
                <w:ins w:id="9262" w:author="Microsoft Word" w:date="2025-08-11T16:30:00Z" w16du:dateUtc="2025-08-11T21:30:00Z"/>
                <w:del w:id="9263" w:author="Jujia Li" w:date="2025-08-25T17:41:00Z" w16du:dateUtc="2025-08-25T22:41:00Z"/>
                <w:rFonts w:ascii="Times New Roman" w:eastAsia="Times New Roman" w:hAnsi="Times New Roman" w:cs="Times New Roman"/>
                <w:color w:val="000000"/>
                <w:kern w:val="0"/>
                <w:sz w:val="18"/>
                <w:szCs w:val="18"/>
                <w14:ligatures w14:val="none"/>
              </w:rPr>
            </w:pPr>
            <w:ins w:id="9264" w:author="Microsoft Word" w:date="2025-08-11T16:30:00Z" w16du:dateUtc="2025-08-11T21:30:00Z">
              <w:del w:id="9265" w:author="Jujia Li" w:date="2025-08-25T17:41:00Z" w16du:dateUtc="2025-08-25T22:41:00Z">
                <w:r w:rsidRPr="004D28DD" w:rsidDel="004E77FC">
                  <w:rPr>
                    <w:rFonts w:ascii="Times New Roman" w:hAnsi="Times New Roman" w:cs="Times New Roman"/>
                    <w:color w:val="000000"/>
                    <w:sz w:val="18"/>
                    <w:szCs w:val="18"/>
                    <w:rPrChange w:id="9266" w:author="Jujia Li" w:date="2025-08-10T15:16:00Z" w16du:dateUtc="2025-08-10T20:16:00Z">
                      <w:rPr>
                        <w:rFonts w:ascii="Aptos Narrow" w:hAnsi="Aptos Narrow"/>
                        <w:color w:val="000000"/>
                        <w:sz w:val="22"/>
                        <w:szCs w:val="22"/>
                      </w:rPr>
                    </w:rPrChange>
                  </w:rPr>
                  <w:delText>0.37</w:delText>
                </w:r>
              </w:del>
            </w:ins>
          </w:p>
        </w:tc>
        <w:tc>
          <w:tcPr>
            <w:tcW w:w="428" w:type="pct"/>
            <w:noWrap/>
            <w:vAlign w:val="bottom"/>
            <w:hideMark/>
          </w:tcPr>
          <w:p w14:paraId="037CF4CC" w14:textId="354DC1F9" w:rsidR="004D28DD" w:rsidRPr="004D28DD" w:rsidDel="004E77FC" w:rsidRDefault="004D28DD" w:rsidP="004D28DD">
            <w:pPr>
              <w:spacing w:after="120" w:line="360" w:lineRule="auto"/>
              <w:contextualSpacing/>
              <w:jc w:val="right"/>
              <w:rPr>
                <w:ins w:id="9267" w:author="Microsoft Word" w:date="2025-08-11T16:30:00Z" w16du:dateUtc="2025-08-11T21:30:00Z"/>
                <w:del w:id="9268" w:author="Jujia Li" w:date="2025-08-25T17:41:00Z" w16du:dateUtc="2025-08-25T22:41:00Z"/>
                <w:rFonts w:ascii="Times New Roman" w:eastAsia="Times New Roman" w:hAnsi="Times New Roman" w:cs="Times New Roman"/>
                <w:color w:val="000000"/>
                <w:kern w:val="0"/>
                <w:sz w:val="18"/>
                <w:szCs w:val="18"/>
                <w14:ligatures w14:val="none"/>
              </w:rPr>
            </w:pPr>
            <w:ins w:id="9269" w:author="Microsoft Word" w:date="2025-08-11T16:30:00Z" w16du:dateUtc="2025-08-11T21:30:00Z">
              <w:del w:id="9270" w:author="Jujia Li" w:date="2025-08-25T17:41:00Z" w16du:dateUtc="2025-08-25T22:41:00Z">
                <w:r w:rsidRPr="004D28DD" w:rsidDel="004E77FC">
                  <w:rPr>
                    <w:rFonts w:ascii="Times New Roman" w:hAnsi="Times New Roman" w:cs="Times New Roman"/>
                    <w:color w:val="000000"/>
                    <w:sz w:val="18"/>
                    <w:szCs w:val="18"/>
                    <w:rPrChange w:id="9271" w:author="Jujia Li" w:date="2025-08-10T15:16:00Z" w16du:dateUtc="2025-08-10T20:16:00Z">
                      <w:rPr>
                        <w:rFonts w:ascii="Aptos Narrow" w:hAnsi="Aptos Narrow"/>
                        <w:color w:val="000000"/>
                        <w:sz w:val="22"/>
                        <w:szCs w:val="22"/>
                      </w:rPr>
                    </w:rPrChange>
                  </w:rPr>
                  <w:delText>12.23</w:delText>
                </w:r>
              </w:del>
            </w:ins>
          </w:p>
        </w:tc>
        <w:tc>
          <w:tcPr>
            <w:tcW w:w="344" w:type="pct"/>
            <w:vAlign w:val="bottom"/>
          </w:tcPr>
          <w:p w14:paraId="6BC7F353" w14:textId="2CA17C9B" w:rsidR="004D28DD" w:rsidRPr="004D28DD" w:rsidDel="004E77FC" w:rsidRDefault="004D28DD" w:rsidP="004D28DD">
            <w:pPr>
              <w:spacing w:after="120" w:line="360" w:lineRule="auto"/>
              <w:contextualSpacing/>
              <w:jc w:val="right"/>
              <w:rPr>
                <w:ins w:id="9272" w:author="Microsoft Word" w:date="2025-08-11T16:30:00Z" w16du:dateUtc="2025-08-11T21:30:00Z"/>
                <w:del w:id="9273" w:author="Jujia Li" w:date="2025-08-25T17:41:00Z" w16du:dateUtc="2025-08-25T22:41:00Z"/>
                <w:rFonts w:ascii="Times New Roman" w:hAnsi="Times New Roman" w:cs="Times New Roman"/>
                <w:sz w:val="18"/>
                <w:szCs w:val="18"/>
              </w:rPr>
            </w:pPr>
            <w:ins w:id="9274" w:author="Microsoft Word" w:date="2025-08-11T16:30:00Z" w16du:dateUtc="2025-08-11T21:30:00Z">
              <w:del w:id="9275" w:author="Jujia Li" w:date="2025-08-25T17:41:00Z" w16du:dateUtc="2025-08-25T22:41:00Z">
                <w:r w:rsidRPr="004D28DD" w:rsidDel="004E77FC">
                  <w:rPr>
                    <w:rFonts w:ascii="Times New Roman" w:hAnsi="Times New Roman" w:cs="Times New Roman"/>
                    <w:color w:val="000000"/>
                    <w:sz w:val="18"/>
                    <w:szCs w:val="18"/>
                    <w:rPrChange w:id="9276" w:author="Jujia Li" w:date="2025-08-10T15:16:00Z" w16du:dateUtc="2025-08-10T20:16:00Z">
                      <w:rPr>
                        <w:rFonts w:ascii="Aptos Narrow" w:hAnsi="Aptos Narrow"/>
                        <w:color w:val="000000"/>
                        <w:sz w:val="22"/>
                        <w:szCs w:val="22"/>
                      </w:rPr>
                    </w:rPrChange>
                  </w:rPr>
                  <w:delText>0.42</w:delText>
                </w:r>
              </w:del>
            </w:ins>
          </w:p>
        </w:tc>
      </w:tr>
      <w:tr w:rsidR="004D28DD" w:rsidRPr="006A0CE7" w:rsidDel="004E77FC" w14:paraId="55DAF474" w14:textId="6C18CFDD" w:rsidTr="005E344C">
        <w:trPr>
          <w:trHeight w:val="290"/>
          <w:ins w:id="9277" w:author="Microsoft Word" w:date="2025-08-11T16:30:00Z"/>
          <w:del w:id="9278" w:author="Jujia Li" w:date="2025-08-25T17:41:00Z"/>
        </w:trPr>
        <w:tc>
          <w:tcPr>
            <w:tcW w:w="808" w:type="pct"/>
            <w:noWrap/>
            <w:vAlign w:val="bottom"/>
            <w:hideMark/>
          </w:tcPr>
          <w:p w14:paraId="41EA776F" w14:textId="0B5F523C" w:rsidR="004D28DD" w:rsidRPr="00221F0A" w:rsidDel="004E77FC" w:rsidRDefault="004D28DD" w:rsidP="004D28DD">
            <w:pPr>
              <w:spacing w:after="120" w:line="360" w:lineRule="auto"/>
              <w:contextualSpacing/>
              <w:rPr>
                <w:ins w:id="9279" w:author="Microsoft Word" w:date="2025-08-11T16:30:00Z" w16du:dateUtc="2025-08-11T21:30:00Z"/>
                <w:del w:id="9280" w:author="Jujia Li" w:date="2025-08-25T17:41:00Z" w16du:dateUtc="2025-08-25T22:41:00Z"/>
                <w:rFonts w:ascii="Times New Roman" w:eastAsia="Times New Roman" w:hAnsi="Times New Roman" w:cs="Times New Roman"/>
                <w:color w:val="000000"/>
                <w:kern w:val="0"/>
                <w:sz w:val="18"/>
                <w:szCs w:val="18"/>
                <w14:ligatures w14:val="none"/>
              </w:rPr>
            </w:pPr>
            <w:ins w:id="9281" w:author="Microsoft Word" w:date="2025-08-11T16:30:00Z" w16du:dateUtc="2025-08-11T21:30:00Z">
              <w:del w:id="9282" w:author="Jujia Li" w:date="2025-08-25T17:41:00Z" w16du:dateUtc="2025-08-25T22:41:00Z">
                <w:r w:rsidRPr="005E344C" w:rsidDel="004E77FC">
                  <w:rPr>
                    <w:rFonts w:ascii="Times New Roman" w:hAnsi="Times New Roman" w:cs="Times New Roman"/>
                    <w:color w:val="000000"/>
                    <w:sz w:val="18"/>
                    <w:szCs w:val="18"/>
                  </w:rPr>
                  <w:delText>SHELBY</w:delText>
                </w:r>
              </w:del>
            </w:ins>
          </w:p>
        </w:tc>
        <w:tc>
          <w:tcPr>
            <w:tcW w:w="566" w:type="pct"/>
            <w:vAlign w:val="bottom"/>
          </w:tcPr>
          <w:p w14:paraId="5AF4B5F7" w14:textId="27468B18" w:rsidR="004D28DD" w:rsidRPr="004D28DD" w:rsidDel="004E77FC" w:rsidRDefault="004D28DD" w:rsidP="004D28DD">
            <w:pPr>
              <w:spacing w:after="120" w:line="360" w:lineRule="auto"/>
              <w:contextualSpacing/>
              <w:jc w:val="right"/>
              <w:rPr>
                <w:ins w:id="9283" w:author="Microsoft Word" w:date="2025-08-11T16:30:00Z" w16du:dateUtc="2025-08-11T21:30:00Z"/>
                <w:del w:id="9284" w:author="Jujia Li" w:date="2025-08-25T17:41:00Z" w16du:dateUtc="2025-08-25T22:41:00Z"/>
                <w:rFonts w:ascii="Times New Roman" w:hAnsi="Times New Roman" w:cs="Times New Roman"/>
                <w:sz w:val="18"/>
                <w:szCs w:val="18"/>
              </w:rPr>
            </w:pPr>
            <w:ins w:id="9285" w:author="Microsoft Word" w:date="2025-08-11T16:30:00Z" w16du:dateUtc="2025-08-11T21:30:00Z">
              <w:del w:id="9286" w:author="Jujia Li" w:date="2025-08-25T17:41:00Z" w16du:dateUtc="2025-08-25T22:41:00Z">
                <w:r w:rsidRPr="004D28DD" w:rsidDel="004E77FC">
                  <w:rPr>
                    <w:rFonts w:ascii="Times New Roman" w:hAnsi="Times New Roman" w:cs="Times New Roman"/>
                    <w:color w:val="000000"/>
                    <w:sz w:val="18"/>
                    <w:szCs w:val="18"/>
                    <w:rPrChange w:id="9287" w:author="Jujia Li" w:date="2025-08-10T15:16:00Z" w16du:dateUtc="2025-08-10T20:16:00Z">
                      <w:rPr>
                        <w:rFonts w:ascii="Aptos Narrow" w:hAnsi="Aptos Narrow"/>
                        <w:color w:val="000000"/>
                        <w:sz w:val="22"/>
                        <w:szCs w:val="22"/>
                      </w:rPr>
                    </w:rPrChange>
                  </w:rPr>
                  <w:delText>214547.76</w:delText>
                </w:r>
              </w:del>
            </w:ins>
          </w:p>
        </w:tc>
        <w:tc>
          <w:tcPr>
            <w:tcW w:w="454" w:type="pct"/>
            <w:noWrap/>
            <w:vAlign w:val="bottom"/>
            <w:hideMark/>
          </w:tcPr>
          <w:p w14:paraId="78F599FF" w14:textId="7C6C61C5" w:rsidR="004D28DD" w:rsidRPr="004D28DD" w:rsidDel="004E77FC" w:rsidRDefault="004D28DD" w:rsidP="004D28DD">
            <w:pPr>
              <w:spacing w:after="120" w:line="360" w:lineRule="auto"/>
              <w:contextualSpacing/>
              <w:jc w:val="right"/>
              <w:rPr>
                <w:ins w:id="9288" w:author="Microsoft Word" w:date="2025-08-11T16:30:00Z" w16du:dateUtc="2025-08-11T21:30:00Z"/>
                <w:del w:id="9289" w:author="Jujia Li" w:date="2025-08-25T17:41:00Z" w16du:dateUtc="2025-08-25T22:41:00Z"/>
                <w:rFonts w:ascii="Times New Roman" w:eastAsia="Times New Roman" w:hAnsi="Times New Roman" w:cs="Times New Roman"/>
                <w:color w:val="000000"/>
                <w:kern w:val="0"/>
                <w:sz w:val="18"/>
                <w:szCs w:val="18"/>
                <w14:ligatures w14:val="none"/>
              </w:rPr>
            </w:pPr>
            <w:ins w:id="9290" w:author="Microsoft Word" w:date="2025-08-11T16:30:00Z" w16du:dateUtc="2025-08-11T21:30:00Z">
              <w:del w:id="9291" w:author="Jujia Li" w:date="2025-08-25T17:41:00Z" w16du:dateUtc="2025-08-25T22:41:00Z">
                <w:r w:rsidRPr="004D28DD" w:rsidDel="004E77FC">
                  <w:rPr>
                    <w:rFonts w:ascii="Times New Roman" w:hAnsi="Times New Roman" w:cs="Times New Roman"/>
                    <w:color w:val="000000"/>
                    <w:sz w:val="18"/>
                    <w:szCs w:val="18"/>
                    <w:rPrChange w:id="9292" w:author="Jujia Li" w:date="2025-08-10T15:16:00Z" w16du:dateUtc="2025-08-10T20:16:00Z">
                      <w:rPr>
                        <w:rFonts w:ascii="Aptos Narrow" w:hAnsi="Aptos Narrow"/>
                        <w:color w:val="000000"/>
                        <w:sz w:val="22"/>
                        <w:szCs w:val="22"/>
                      </w:rPr>
                    </w:rPrChange>
                  </w:rPr>
                  <w:delText>66.69</w:delText>
                </w:r>
              </w:del>
            </w:ins>
          </w:p>
        </w:tc>
        <w:tc>
          <w:tcPr>
            <w:tcW w:w="308" w:type="pct"/>
            <w:gridSpan w:val="2"/>
            <w:noWrap/>
            <w:vAlign w:val="bottom"/>
            <w:hideMark/>
          </w:tcPr>
          <w:p w14:paraId="0121C09B" w14:textId="5DDBE834" w:rsidR="004D28DD" w:rsidRPr="004D28DD" w:rsidDel="004E77FC" w:rsidRDefault="004D28DD" w:rsidP="004D28DD">
            <w:pPr>
              <w:spacing w:after="120" w:line="360" w:lineRule="auto"/>
              <w:contextualSpacing/>
              <w:jc w:val="right"/>
              <w:rPr>
                <w:ins w:id="9293" w:author="Microsoft Word" w:date="2025-08-11T16:30:00Z" w16du:dateUtc="2025-08-11T21:30:00Z"/>
                <w:del w:id="9294" w:author="Jujia Li" w:date="2025-08-25T17:41:00Z" w16du:dateUtc="2025-08-25T22:41:00Z"/>
                <w:rFonts w:ascii="Times New Roman" w:eastAsia="Times New Roman" w:hAnsi="Times New Roman" w:cs="Times New Roman"/>
                <w:color w:val="000000"/>
                <w:kern w:val="0"/>
                <w:sz w:val="18"/>
                <w:szCs w:val="18"/>
                <w14:ligatures w14:val="none"/>
              </w:rPr>
            </w:pPr>
            <w:ins w:id="9295" w:author="Microsoft Word" w:date="2025-08-11T16:30:00Z" w16du:dateUtc="2025-08-11T21:30:00Z">
              <w:del w:id="9296" w:author="Jujia Li" w:date="2025-08-25T17:41:00Z" w16du:dateUtc="2025-08-25T22:41:00Z">
                <w:r w:rsidRPr="004D28DD" w:rsidDel="004E77FC">
                  <w:rPr>
                    <w:rFonts w:ascii="Times New Roman" w:hAnsi="Times New Roman" w:cs="Times New Roman"/>
                    <w:color w:val="000000"/>
                    <w:sz w:val="18"/>
                    <w:szCs w:val="18"/>
                    <w:rPrChange w:id="9297" w:author="Jujia Li" w:date="2025-08-10T15:16:00Z" w16du:dateUtc="2025-08-10T20:16:00Z">
                      <w:rPr>
                        <w:rFonts w:ascii="Aptos Narrow" w:hAnsi="Aptos Narrow"/>
                        <w:color w:val="000000"/>
                        <w:sz w:val="22"/>
                        <w:szCs w:val="22"/>
                      </w:rPr>
                    </w:rPrChange>
                  </w:rPr>
                  <w:delText>0.86</w:delText>
                </w:r>
              </w:del>
            </w:ins>
          </w:p>
        </w:tc>
        <w:tc>
          <w:tcPr>
            <w:tcW w:w="380" w:type="pct"/>
            <w:noWrap/>
            <w:vAlign w:val="bottom"/>
            <w:hideMark/>
          </w:tcPr>
          <w:p w14:paraId="06E69C41" w14:textId="2A1C03A1" w:rsidR="004D28DD" w:rsidRPr="004D28DD" w:rsidDel="004E77FC" w:rsidRDefault="004D28DD" w:rsidP="004D28DD">
            <w:pPr>
              <w:spacing w:after="120" w:line="360" w:lineRule="auto"/>
              <w:contextualSpacing/>
              <w:jc w:val="right"/>
              <w:rPr>
                <w:ins w:id="9298" w:author="Microsoft Word" w:date="2025-08-11T16:30:00Z" w16du:dateUtc="2025-08-11T21:30:00Z"/>
                <w:del w:id="9299" w:author="Jujia Li" w:date="2025-08-25T17:41:00Z" w16du:dateUtc="2025-08-25T22:41:00Z"/>
                <w:rFonts w:ascii="Times New Roman" w:eastAsia="Times New Roman" w:hAnsi="Times New Roman" w:cs="Times New Roman"/>
                <w:color w:val="000000"/>
                <w:kern w:val="0"/>
                <w:sz w:val="18"/>
                <w:szCs w:val="18"/>
                <w14:ligatures w14:val="none"/>
              </w:rPr>
            </w:pPr>
            <w:ins w:id="9300" w:author="Microsoft Word" w:date="2025-08-11T16:30:00Z" w16du:dateUtc="2025-08-11T21:30:00Z">
              <w:del w:id="9301" w:author="Jujia Li" w:date="2025-08-25T17:41:00Z" w16du:dateUtc="2025-08-25T22:41:00Z">
                <w:r w:rsidRPr="004D28DD" w:rsidDel="004E77FC">
                  <w:rPr>
                    <w:rFonts w:ascii="Times New Roman" w:hAnsi="Times New Roman" w:cs="Times New Roman"/>
                    <w:color w:val="000000"/>
                    <w:sz w:val="18"/>
                    <w:szCs w:val="18"/>
                    <w:rPrChange w:id="9302" w:author="Jujia Li" w:date="2025-08-10T15:16:00Z" w16du:dateUtc="2025-08-10T20:16:00Z">
                      <w:rPr>
                        <w:rFonts w:ascii="Aptos Narrow" w:hAnsi="Aptos Narrow"/>
                        <w:color w:val="000000"/>
                        <w:sz w:val="22"/>
                        <w:szCs w:val="22"/>
                      </w:rPr>
                    </w:rPrChange>
                  </w:rPr>
                  <w:delText>59.90</w:delText>
                </w:r>
              </w:del>
            </w:ins>
          </w:p>
        </w:tc>
        <w:tc>
          <w:tcPr>
            <w:tcW w:w="315" w:type="pct"/>
            <w:gridSpan w:val="2"/>
            <w:noWrap/>
            <w:vAlign w:val="bottom"/>
            <w:hideMark/>
          </w:tcPr>
          <w:p w14:paraId="580527F4" w14:textId="6AE02E7A" w:rsidR="004D28DD" w:rsidRPr="004D28DD" w:rsidDel="004E77FC" w:rsidRDefault="004D28DD" w:rsidP="004D28DD">
            <w:pPr>
              <w:spacing w:after="120" w:line="360" w:lineRule="auto"/>
              <w:contextualSpacing/>
              <w:jc w:val="right"/>
              <w:rPr>
                <w:ins w:id="9303" w:author="Microsoft Word" w:date="2025-08-11T16:30:00Z" w16du:dateUtc="2025-08-11T21:30:00Z"/>
                <w:del w:id="9304" w:author="Jujia Li" w:date="2025-08-25T17:41:00Z" w16du:dateUtc="2025-08-25T22:41:00Z"/>
                <w:rFonts w:ascii="Times New Roman" w:eastAsia="Times New Roman" w:hAnsi="Times New Roman" w:cs="Times New Roman"/>
                <w:color w:val="000000"/>
                <w:kern w:val="0"/>
                <w:sz w:val="18"/>
                <w:szCs w:val="18"/>
                <w14:ligatures w14:val="none"/>
              </w:rPr>
            </w:pPr>
            <w:ins w:id="9305" w:author="Microsoft Word" w:date="2025-08-11T16:30:00Z" w16du:dateUtc="2025-08-11T21:30:00Z">
              <w:del w:id="9306" w:author="Jujia Li" w:date="2025-08-25T17:41:00Z" w16du:dateUtc="2025-08-25T22:41:00Z">
                <w:r w:rsidRPr="004D28DD" w:rsidDel="004E77FC">
                  <w:rPr>
                    <w:rFonts w:ascii="Times New Roman" w:hAnsi="Times New Roman" w:cs="Times New Roman"/>
                    <w:color w:val="000000"/>
                    <w:sz w:val="18"/>
                    <w:szCs w:val="18"/>
                    <w:rPrChange w:id="9307" w:author="Jujia Li" w:date="2025-08-10T15:16:00Z" w16du:dateUtc="2025-08-10T20:16:00Z">
                      <w:rPr>
                        <w:rFonts w:ascii="Aptos Narrow" w:hAnsi="Aptos Narrow"/>
                        <w:color w:val="000000"/>
                        <w:sz w:val="22"/>
                        <w:szCs w:val="22"/>
                      </w:rPr>
                    </w:rPrChange>
                  </w:rPr>
                  <w:delText>0.77</w:delText>
                </w:r>
              </w:del>
            </w:ins>
          </w:p>
        </w:tc>
        <w:tc>
          <w:tcPr>
            <w:tcW w:w="380" w:type="pct"/>
            <w:noWrap/>
            <w:vAlign w:val="bottom"/>
            <w:hideMark/>
          </w:tcPr>
          <w:p w14:paraId="58DAA5C6" w14:textId="55B86890" w:rsidR="004D28DD" w:rsidRPr="004D28DD" w:rsidDel="004E77FC" w:rsidRDefault="004D28DD" w:rsidP="004D28DD">
            <w:pPr>
              <w:spacing w:after="120" w:line="360" w:lineRule="auto"/>
              <w:contextualSpacing/>
              <w:jc w:val="right"/>
              <w:rPr>
                <w:ins w:id="9308" w:author="Microsoft Word" w:date="2025-08-11T16:30:00Z" w16du:dateUtc="2025-08-11T21:30:00Z"/>
                <w:del w:id="9309" w:author="Jujia Li" w:date="2025-08-25T17:41:00Z" w16du:dateUtc="2025-08-25T22:41:00Z"/>
                <w:rFonts w:ascii="Times New Roman" w:eastAsia="Times New Roman" w:hAnsi="Times New Roman" w:cs="Times New Roman"/>
                <w:color w:val="000000"/>
                <w:kern w:val="0"/>
                <w:sz w:val="18"/>
                <w:szCs w:val="18"/>
                <w14:ligatures w14:val="none"/>
              </w:rPr>
            </w:pPr>
            <w:ins w:id="9310" w:author="Microsoft Word" w:date="2025-08-11T16:30:00Z" w16du:dateUtc="2025-08-11T21:30:00Z">
              <w:del w:id="9311" w:author="Jujia Li" w:date="2025-08-25T17:41:00Z" w16du:dateUtc="2025-08-25T22:41:00Z">
                <w:r w:rsidRPr="004D28DD" w:rsidDel="004E77FC">
                  <w:rPr>
                    <w:rFonts w:ascii="Times New Roman" w:hAnsi="Times New Roman" w:cs="Times New Roman"/>
                    <w:color w:val="000000"/>
                    <w:sz w:val="18"/>
                    <w:szCs w:val="18"/>
                    <w:rPrChange w:id="9312" w:author="Jujia Li" w:date="2025-08-10T15:16:00Z" w16du:dateUtc="2025-08-10T20:16:00Z">
                      <w:rPr>
                        <w:rFonts w:ascii="Aptos Narrow" w:hAnsi="Aptos Narrow"/>
                        <w:color w:val="000000"/>
                        <w:sz w:val="22"/>
                        <w:szCs w:val="22"/>
                      </w:rPr>
                    </w:rPrChange>
                  </w:rPr>
                  <w:delText>49.19</w:delText>
                </w:r>
              </w:del>
            </w:ins>
          </w:p>
        </w:tc>
        <w:tc>
          <w:tcPr>
            <w:tcW w:w="316" w:type="pct"/>
            <w:gridSpan w:val="2"/>
            <w:noWrap/>
            <w:vAlign w:val="bottom"/>
            <w:hideMark/>
          </w:tcPr>
          <w:p w14:paraId="57169543" w14:textId="2148BC00" w:rsidR="004D28DD" w:rsidRPr="004D28DD" w:rsidDel="004E77FC" w:rsidRDefault="004D28DD" w:rsidP="004D28DD">
            <w:pPr>
              <w:spacing w:after="120" w:line="360" w:lineRule="auto"/>
              <w:contextualSpacing/>
              <w:jc w:val="right"/>
              <w:rPr>
                <w:ins w:id="9313" w:author="Microsoft Word" w:date="2025-08-11T16:30:00Z" w16du:dateUtc="2025-08-11T21:30:00Z"/>
                <w:del w:id="9314" w:author="Jujia Li" w:date="2025-08-25T17:41:00Z" w16du:dateUtc="2025-08-25T22:41:00Z"/>
                <w:rFonts w:ascii="Times New Roman" w:eastAsia="Times New Roman" w:hAnsi="Times New Roman" w:cs="Times New Roman"/>
                <w:color w:val="000000"/>
                <w:kern w:val="0"/>
                <w:sz w:val="18"/>
                <w:szCs w:val="18"/>
                <w14:ligatures w14:val="none"/>
              </w:rPr>
            </w:pPr>
            <w:ins w:id="9315" w:author="Microsoft Word" w:date="2025-08-11T16:30:00Z" w16du:dateUtc="2025-08-11T21:30:00Z">
              <w:del w:id="9316" w:author="Jujia Li" w:date="2025-08-25T17:41:00Z" w16du:dateUtc="2025-08-25T22:41:00Z">
                <w:r w:rsidRPr="004D28DD" w:rsidDel="004E77FC">
                  <w:rPr>
                    <w:rFonts w:ascii="Times New Roman" w:hAnsi="Times New Roman" w:cs="Times New Roman"/>
                    <w:color w:val="000000"/>
                    <w:sz w:val="18"/>
                    <w:szCs w:val="18"/>
                    <w:rPrChange w:id="9317" w:author="Jujia Li" w:date="2025-08-10T15:16:00Z" w16du:dateUtc="2025-08-10T20:16:00Z">
                      <w:rPr>
                        <w:rFonts w:ascii="Aptos Narrow" w:hAnsi="Aptos Narrow"/>
                        <w:color w:val="000000"/>
                        <w:sz w:val="22"/>
                        <w:szCs w:val="22"/>
                      </w:rPr>
                    </w:rPrChange>
                  </w:rPr>
                  <w:delText>0.63</w:delText>
                </w:r>
              </w:del>
            </w:ins>
          </w:p>
        </w:tc>
        <w:tc>
          <w:tcPr>
            <w:tcW w:w="380" w:type="pct"/>
            <w:noWrap/>
            <w:vAlign w:val="bottom"/>
            <w:hideMark/>
          </w:tcPr>
          <w:p w14:paraId="1869209B" w14:textId="6D7FF719" w:rsidR="004D28DD" w:rsidRPr="004D28DD" w:rsidDel="004E77FC" w:rsidRDefault="004D28DD" w:rsidP="004D28DD">
            <w:pPr>
              <w:spacing w:after="120" w:line="360" w:lineRule="auto"/>
              <w:contextualSpacing/>
              <w:jc w:val="right"/>
              <w:rPr>
                <w:ins w:id="9318" w:author="Microsoft Word" w:date="2025-08-11T16:30:00Z" w16du:dateUtc="2025-08-11T21:30:00Z"/>
                <w:del w:id="9319" w:author="Jujia Li" w:date="2025-08-25T17:41:00Z" w16du:dateUtc="2025-08-25T22:41:00Z"/>
                <w:rFonts w:ascii="Times New Roman" w:eastAsia="Times New Roman" w:hAnsi="Times New Roman" w:cs="Times New Roman"/>
                <w:color w:val="000000"/>
                <w:kern w:val="0"/>
                <w:sz w:val="18"/>
                <w:szCs w:val="18"/>
                <w14:ligatures w14:val="none"/>
              </w:rPr>
            </w:pPr>
            <w:ins w:id="9320" w:author="Microsoft Word" w:date="2025-08-11T16:30:00Z" w16du:dateUtc="2025-08-11T21:30:00Z">
              <w:del w:id="9321" w:author="Jujia Li" w:date="2025-08-25T17:41:00Z" w16du:dateUtc="2025-08-25T22:41:00Z">
                <w:r w:rsidRPr="004D28DD" w:rsidDel="004E77FC">
                  <w:rPr>
                    <w:rFonts w:ascii="Times New Roman" w:hAnsi="Times New Roman" w:cs="Times New Roman"/>
                    <w:color w:val="000000"/>
                    <w:sz w:val="18"/>
                    <w:szCs w:val="18"/>
                    <w:rPrChange w:id="9322" w:author="Jujia Li" w:date="2025-08-10T15:16:00Z" w16du:dateUtc="2025-08-10T20:16:00Z">
                      <w:rPr>
                        <w:rFonts w:ascii="Aptos Narrow" w:hAnsi="Aptos Narrow"/>
                        <w:color w:val="000000"/>
                        <w:sz w:val="22"/>
                        <w:szCs w:val="22"/>
                      </w:rPr>
                    </w:rPrChange>
                  </w:rPr>
                  <w:delText>42.11</w:delText>
                </w:r>
              </w:del>
            </w:ins>
          </w:p>
        </w:tc>
        <w:tc>
          <w:tcPr>
            <w:tcW w:w="321" w:type="pct"/>
            <w:noWrap/>
            <w:vAlign w:val="bottom"/>
            <w:hideMark/>
          </w:tcPr>
          <w:p w14:paraId="1414980D" w14:textId="25923457" w:rsidR="004D28DD" w:rsidRPr="004D28DD" w:rsidDel="004E77FC" w:rsidRDefault="004D28DD" w:rsidP="004D28DD">
            <w:pPr>
              <w:spacing w:after="120" w:line="360" w:lineRule="auto"/>
              <w:contextualSpacing/>
              <w:jc w:val="right"/>
              <w:rPr>
                <w:ins w:id="9323" w:author="Microsoft Word" w:date="2025-08-11T16:30:00Z" w16du:dateUtc="2025-08-11T21:30:00Z"/>
                <w:del w:id="9324" w:author="Jujia Li" w:date="2025-08-25T17:41:00Z" w16du:dateUtc="2025-08-25T22:41:00Z"/>
                <w:rFonts w:ascii="Times New Roman" w:eastAsia="Times New Roman" w:hAnsi="Times New Roman" w:cs="Times New Roman"/>
                <w:color w:val="000000"/>
                <w:kern w:val="0"/>
                <w:sz w:val="18"/>
                <w:szCs w:val="18"/>
                <w14:ligatures w14:val="none"/>
              </w:rPr>
            </w:pPr>
            <w:ins w:id="9325" w:author="Microsoft Word" w:date="2025-08-11T16:30:00Z" w16du:dateUtc="2025-08-11T21:30:00Z">
              <w:del w:id="9326" w:author="Jujia Li" w:date="2025-08-25T17:41:00Z" w16du:dateUtc="2025-08-25T22:41:00Z">
                <w:r w:rsidRPr="004D28DD" w:rsidDel="004E77FC">
                  <w:rPr>
                    <w:rFonts w:ascii="Times New Roman" w:hAnsi="Times New Roman" w:cs="Times New Roman"/>
                    <w:color w:val="000000"/>
                    <w:sz w:val="18"/>
                    <w:szCs w:val="18"/>
                    <w:rPrChange w:id="9327" w:author="Jujia Li" w:date="2025-08-10T15:16:00Z" w16du:dateUtc="2025-08-10T20:16:00Z">
                      <w:rPr>
                        <w:rFonts w:ascii="Aptos Narrow" w:hAnsi="Aptos Narrow"/>
                        <w:color w:val="000000"/>
                        <w:sz w:val="22"/>
                        <w:szCs w:val="22"/>
                      </w:rPr>
                    </w:rPrChange>
                  </w:rPr>
                  <w:delText>0.53</w:delText>
                </w:r>
              </w:del>
            </w:ins>
          </w:p>
        </w:tc>
        <w:tc>
          <w:tcPr>
            <w:tcW w:w="428" w:type="pct"/>
            <w:noWrap/>
            <w:vAlign w:val="bottom"/>
            <w:hideMark/>
          </w:tcPr>
          <w:p w14:paraId="7519F7F9" w14:textId="064F5EA2" w:rsidR="004D28DD" w:rsidRPr="004D28DD" w:rsidDel="004E77FC" w:rsidRDefault="004D28DD" w:rsidP="004D28DD">
            <w:pPr>
              <w:spacing w:after="120" w:line="360" w:lineRule="auto"/>
              <w:contextualSpacing/>
              <w:jc w:val="right"/>
              <w:rPr>
                <w:ins w:id="9328" w:author="Microsoft Word" w:date="2025-08-11T16:30:00Z" w16du:dateUtc="2025-08-11T21:30:00Z"/>
                <w:del w:id="9329" w:author="Jujia Li" w:date="2025-08-25T17:41:00Z" w16du:dateUtc="2025-08-25T22:41:00Z"/>
                <w:rFonts w:ascii="Times New Roman" w:eastAsia="Times New Roman" w:hAnsi="Times New Roman" w:cs="Times New Roman"/>
                <w:color w:val="000000"/>
                <w:kern w:val="0"/>
                <w:sz w:val="18"/>
                <w:szCs w:val="18"/>
                <w14:ligatures w14:val="none"/>
              </w:rPr>
            </w:pPr>
            <w:ins w:id="9330" w:author="Microsoft Word" w:date="2025-08-11T16:30:00Z" w16du:dateUtc="2025-08-11T21:30:00Z">
              <w:del w:id="9331" w:author="Jujia Li" w:date="2025-08-25T17:41:00Z" w16du:dateUtc="2025-08-25T22:41:00Z">
                <w:r w:rsidRPr="004D28DD" w:rsidDel="004E77FC">
                  <w:rPr>
                    <w:rFonts w:ascii="Times New Roman" w:hAnsi="Times New Roman" w:cs="Times New Roman"/>
                    <w:color w:val="000000"/>
                    <w:sz w:val="18"/>
                    <w:szCs w:val="18"/>
                    <w:rPrChange w:id="9332" w:author="Jujia Li" w:date="2025-08-10T15:16:00Z" w16du:dateUtc="2025-08-10T20:16:00Z">
                      <w:rPr>
                        <w:rFonts w:ascii="Aptos Narrow" w:hAnsi="Aptos Narrow"/>
                        <w:color w:val="000000"/>
                        <w:sz w:val="22"/>
                        <w:szCs w:val="22"/>
                      </w:rPr>
                    </w:rPrChange>
                  </w:rPr>
                  <w:delText>217.89</w:delText>
                </w:r>
              </w:del>
            </w:ins>
          </w:p>
        </w:tc>
        <w:tc>
          <w:tcPr>
            <w:tcW w:w="344" w:type="pct"/>
            <w:vAlign w:val="bottom"/>
          </w:tcPr>
          <w:p w14:paraId="004AEFB7" w14:textId="25B6AD08" w:rsidR="004D28DD" w:rsidRPr="004D28DD" w:rsidDel="004E77FC" w:rsidRDefault="004D28DD" w:rsidP="004D28DD">
            <w:pPr>
              <w:spacing w:after="120" w:line="360" w:lineRule="auto"/>
              <w:contextualSpacing/>
              <w:jc w:val="right"/>
              <w:rPr>
                <w:ins w:id="9333" w:author="Microsoft Word" w:date="2025-08-11T16:30:00Z" w16du:dateUtc="2025-08-11T21:30:00Z"/>
                <w:del w:id="9334" w:author="Jujia Li" w:date="2025-08-25T17:41:00Z" w16du:dateUtc="2025-08-25T22:41:00Z"/>
                <w:rFonts w:ascii="Times New Roman" w:hAnsi="Times New Roman" w:cs="Times New Roman"/>
                <w:sz w:val="18"/>
                <w:szCs w:val="18"/>
              </w:rPr>
            </w:pPr>
            <w:ins w:id="9335" w:author="Microsoft Word" w:date="2025-08-11T16:30:00Z" w16du:dateUtc="2025-08-11T21:30:00Z">
              <w:del w:id="9336" w:author="Jujia Li" w:date="2025-08-25T17:41:00Z" w16du:dateUtc="2025-08-25T22:41:00Z">
                <w:r w:rsidRPr="004D28DD" w:rsidDel="004E77FC">
                  <w:rPr>
                    <w:rFonts w:ascii="Times New Roman" w:hAnsi="Times New Roman" w:cs="Times New Roman"/>
                    <w:color w:val="000000"/>
                    <w:sz w:val="18"/>
                    <w:szCs w:val="18"/>
                    <w:rPrChange w:id="9337" w:author="Jujia Li" w:date="2025-08-10T15:16:00Z" w16du:dateUtc="2025-08-10T20:16:00Z">
                      <w:rPr>
                        <w:rFonts w:ascii="Aptos Narrow" w:hAnsi="Aptos Narrow"/>
                        <w:color w:val="000000"/>
                        <w:sz w:val="22"/>
                        <w:szCs w:val="22"/>
                      </w:rPr>
                    </w:rPrChange>
                  </w:rPr>
                  <w:delText>0.70</w:delText>
                </w:r>
              </w:del>
            </w:ins>
          </w:p>
        </w:tc>
      </w:tr>
      <w:tr w:rsidR="004D28DD" w:rsidRPr="006A0CE7" w:rsidDel="004E77FC" w14:paraId="5C4DC9E9" w14:textId="7108D6E0" w:rsidTr="005E344C">
        <w:trPr>
          <w:trHeight w:val="290"/>
          <w:ins w:id="9338" w:author="Microsoft Word" w:date="2025-08-11T16:30:00Z"/>
          <w:del w:id="9339" w:author="Jujia Li" w:date="2025-08-25T17:41:00Z"/>
        </w:trPr>
        <w:tc>
          <w:tcPr>
            <w:tcW w:w="808" w:type="pct"/>
            <w:noWrap/>
            <w:vAlign w:val="bottom"/>
            <w:hideMark/>
          </w:tcPr>
          <w:p w14:paraId="4BE0F017" w14:textId="732F2AE9" w:rsidR="004D28DD" w:rsidRPr="00221F0A" w:rsidDel="004E77FC" w:rsidRDefault="004D28DD" w:rsidP="004D28DD">
            <w:pPr>
              <w:spacing w:after="120" w:line="360" w:lineRule="auto"/>
              <w:contextualSpacing/>
              <w:rPr>
                <w:ins w:id="9340" w:author="Microsoft Word" w:date="2025-08-11T16:30:00Z" w16du:dateUtc="2025-08-11T21:30:00Z"/>
                <w:del w:id="9341" w:author="Jujia Li" w:date="2025-08-25T17:41:00Z" w16du:dateUtc="2025-08-25T22:41:00Z"/>
                <w:rFonts w:ascii="Times New Roman" w:eastAsia="Times New Roman" w:hAnsi="Times New Roman" w:cs="Times New Roman"/>
                <w:color w:val="000000"/>
                <w:kern w:val="0"/>
                <w:sz w:val="18"/>
                <w:szCs w:val="18"/>
                <w14:ligatures w14:val="none"/>
              </w:rPr>
            </w:pPr>
            <w:ins w:id="9342" w:author="Microsoft Word" w:date="2025-08-11T16:30:00Z" w16du:dateUtc="2025-08-11T21:30:00Z">
              <w:del w:id="9343" w:author="Jujia Li" w:date="2025-08-25T17:41:00Z" w16du:dateUtc="2025-08-25T22:41:00Z">
                <w:r w:rsidRPr="005E344C" w:rsidDel="004E77FC">
                  <w:rPr>
                    <w:rFonts w:ascii="Times New Roman" w:hAnsi="Times New Roman" w:cs="Times New Roman"/>
                    <w:color w:val="000000"/>
                    <w:sz w:val="18"/>
                    <w:szCs w:val="18"/>
                  </w:rPr>
                  <w:delText>TUSCALOOSA</w:delText>
                </w:r>
              </w:del>
            </w:ins>
          </w:p>
        </w:tc>
        <w:tc>
          <w:tcPr>
            <w:tcW w:w="566" w:type="pct"/>
            <w:vAlign w:val="bottom"/>
          </w:tcPr>
          <w:p w14:paraId="0F678471" w14:textId="318EE4D1" w:rsidR="004D28DD" w:rsidRPr="004D28DD" w:rsidDel="004E77FC" w:rsidRDefault="004D28DD" w:rsidP="004D28DD">
            <w:pPr>
              <w:spacing w:after="120" w:line="360" w:lineRule="auto"/>
              <w:contextualSpacing/>
              <w:jc w:val="right"/>
              <w:rPr>
                <w:ins w:id="9344" w:author="Microsoft Word" w:date="2025-08-11T16:30:00Z" w16du:dateUtc="2025-08-11T21:30:00Z"/>
                <w:del w:id="9345" w:author="Jujia Li" w:date="2025-08-25T17:41:00Z" w16du:dateUtc="2025-08-25T22:41:00Z"/>
                <w:rFonts w:ascii="Times New Roman" w:hAnsi="Times New Roman" w:cs="Times New Roman"/>
                <w:sz w:val="18"/>
                <w:szCs w:val="18"/>
              </w:rPr>
            </w:pPr>
            <w:ins w:id="9346" w:author="Microsoft Word" w:date="2025-08-11T16:30:00Z" w16du:dateUtc="2025-08-11T21:30:00Z">
              <w:del w:id="9347" w:author="Jujia Li" w:date="2025-08-25T17:41:00Z" w16du:dateUtc="2025-08-25T22:41:00Z">
                <w:r w:rsidRPr="004D28DD" w:rsidDel="004E77FC">
                  <w:rPr>
                    <w:rFonts w:ascii="Times New Roman" w:hAnsi="Times New Roman" w:cs="Times New Roman"/>
                    <w:color w:val="000000"/>
                    <w:sz w:val="18"/>
                    <w:szCs w:val="18"/>
                    <w:rPrChange w:id="9348" w:author="Jujia Li" w:date="2025-08-10T15:16:00Z" w16du:dateUtc="2025-08-10T20:16:00Z">
                      <w:rPr>
                        <w:rFonts w:ascii="Aptos Narrow" w:hAnsi="Aptos Narrow"/>
                        <w:color w:val="000000"/>
                        <w:sz w:val="22"/>
                        <w:szCs w:val="22"/>
                      </w:rPr>
                    </w:rPrChange>
                  </w:rPr>
                  <w:delText>207937.99</w:delText>
                </w:r>
              </w:del>
            </w:ins>
          </w:p>
        </w:tc>
        <w:tc>
          <w:tcPr>
            <w:tcW w:w="454" w:type="pct"/>
            <w:noWrap/>
            <w:vAlign w:val="bottom"/>
            <w:hideMark/>
          </w:tcPr>
          <w:p w14:paraId="11508D9D" w14:textId="0B4DDD31" w:rsidR="004D28DD" w:rsidRPr="004D28DD" w:rsidDel="004E77FC" w:rsidRDefault="004D28DD" w:rsidP="004D28DD">
            <w:pPr>
              <w:spacing w:after="120" w:line="360" w:lineRule="auto"/>
              <w:contextualSpacing/>
              <w:jc w:val="right"/>
              <w:rPr>
                <w:ins w:id="9349" w:author="Microsoft Word" w:date="2025-08-11T16:30:00Z" w16du:dateUtc="2025-08-11T21:30:00Z"/>
                <w:del w:id="9350" w:author="Jujia Li" w:date="2025-08-25T17:41:00Z" w16du:dateUtc="2025-08-25T22:41:00Z"/>
                <w:rFonts w:ascii="Times New Roman" w:eastAsia="Times New Roman" w:hAnsi="Times New Roman" w:cs="Times New Roman"/>
                <w:color w:val="000000"/>
                <w:kern w:val="0"/>
                <w:sz w:val="18"/>
                <w:szCs w:val="18"/>
                <w14:ligatures w14:val="none"/>
              </w:rPr>
            </w:pPr>
            <w:ins w:id="9351" w:author="Microsoft Word" w:date="2025-08-11T16:30:00Z" w16du:dateUtc="2025-08-11T21:30:00Z">
              <w:del w:id="9352" w:author="Jujia Li" w:date="2025-08-25T17:41:00Z" w16du:dateUtc="2025-08-25T22:41:00Z">
                <w:r w:rsidRPr="004D28DD" w:rsidDel="004E77FC">
                  <w:rPr>
                    <w:rFonts w:ascii="Times New Roman" w:hAnsi="Times New Roman" w:cs="Times New Roman"/>
                    <w:color w:val="000000"/>
                    <w:sz w:val="18"/>
                    <w:szCs w:val="18"/>
                    <w:rPrChange w:id="9353" w:author="Jujia Li" w:date="2025-08-10T15:16:00Z" w16du:dateUtc="2025-08-10T20:16:00Z">
                      <w:rPr>
                        <w:rFonts w:ascii="Aptos Narrow" w:hAnsi="Aptos Narrow"/>
                        <w:color w:val="000000"/>
                        <w:sz w:val="22"/>
                        <w:szCs w:val="22"/>
                      </w:rPr>
                    </w:rPrChange>
                  </w:rPr>
                  <w:delText>44.20</w:delText>
                </w:r>
              </w:del>
            </w:ins>
          </w:p>
        </w:tc>
        <w:tc>
          <w:tcPr>
            <w:tcW w:w="308" w:type="pct"/>
            <w:gridSpan w:val="2"/>
            <w:noWrap/>
            <w:vAlign w:val="bottom"/>
            <w:hideMark/>
          </w:tcPr>
          <w:p w14:paraId="5A557A1A" w14:textId="28B4CBD5" w:rsidR="004D28DD" w:rsidRPr="004D28DD" w:rsidDel="004E77FC" w:rsidRDefault="004D28DD" w:rsidP="004D28DD">
            <w:pPr>
              <w:spacing w:after="120" w:line="360" w:lineRule="auto"/>
              <w:contextualSpacing/>
              <w:jc w:val="right"/>
              <w:rPr>
                <w:ins w:id="9354" w:author="Microsoft Word" w:date="2025-08-11T16:30:00Z" w16du:dateUtc="2025-08-11T21:30:00Z"/>
                <w:del w:id="9355" w:author="Jujia Li" w:date="2025-08-25T17:41:00Z" w16du:dateUtc="2025-08-25T22:41:00Z"/>
                <w:rFonts w:ascii="Times New Roman" w:eastAsia="Times New Roman" w:hAnsi="Times New Roman" w:cs="Times New Roman"/>
                <w:color w:val="000000"/>
                <w:kern w:val="0"/>
                <w:sz w:val="18"/>
                <w:szCs w:val="18"/>
                <w14:ligatures w14:val="none"/>
              </w:rPr>
            </w:pPr>
            <w:ins w:id="9356" w:author="Microsoft Word" w:date="2025-08-11T16:30:00Z" w16du:dateUtc="2025-08-11T21:30:00Z">
              <w:del w:id="9357" w:author="Jujia Li" w:date="2025-08-25T17:41:00Z" w16du:dateUtc="2025-08-25T22:41:00Z">
                <w:r w:rsidRPr="004D28DD" w:rsidDel="004E77FC">
                  <w:rPr>
                    <w:rFonts w:ascii="Times New Roman" w:hAnsi="Times New Roman" w:cs="Times New Roman"/>
                    <w:color w:val="000000"/>
                    <w:sz w:val="18"/>
                    <w:szCs w:val="18"/>
                    <w:rPrChange w:id="9358" w:author="Jujia Li" w:date="2025-08-10T15:16:00Z" w16du:dateUtc="2025-08-10T20:16:00Z">
                      <w:rPr>
                        <w:rFonts w:ascii="Aptos Narrow" w:hAnsi="Aptos Narrow"/>
                        <w:color w:val="000000"/>
                        <w:sz w:val="22"/>
                        <w:szCs w:val="22"/>
                      </w:rPr>
                    </w:rPrChange>
                  </w:rPr>
                  <w:delText>0.58</w:delText>
                </w:r>
              </w:del>
            </w:ins>
          </w:p>
        </w:tc>
        <w:tc>
          <w:tcPr>
            <w:tcW w:w="380" w:type="pct"/>
            <w:noWrap/>
            <w:vAlign w:val="bottom"/>
            <w:hideMark/>
          </w:tcPr>
          <w:p w14:paraId="1C3A2EE2" w14:textId="000DDC33" w:rsidR="004D28DD" w:rsidRPr="004D28DD" w:rsidDel="004E77FC" w:rsidRDefault="004D28DD" w:rsidP="004D28DD">
            <w:pPr>
              <w:spacing w:after="120" w:line="360" w:lineRule="auto"/>
              <w:contextualSpacing/>
              <w:jc w:val="right"/>
              <w:rPr>
                <w:ins w:id="9359" w:author="Microsoft Word" w:date="2025-08-11T16:30:00Z" w16du:dateUtc="2025-08-11T21:30:00Z"/>
                <w:del w:id="9360" w:author="Jujia Li" w:date="2025-08-25T17:41:00Z" w16du:dateUtc="2025-08-25T22:41:00Z"/>
                <w:rFonts w:ascii="Times New Roman" w:eastAsia="Times New Roman" w:hAnsi="Times New Roman" w:cs="Times New Roman"/>
                <w:color w:val="000000"/>
                <w:kern w:val="0"/>
                <w:sz w:val="18"/>
                <w:szCs w:val="18"/>
                <w14:ligatures w14:val="none"/>
              </w:rPr>
            </w:pPr>
            <w:ins w:id="9361" w:author="Microsoft Word" w:date="2025-08-11T16:30:00Z" w16du:dateUtc="2025-08-11T21:30:00Z">
              <w:del w:id="9362" w:author="Jujia Li" w:date="2025-08-25T17:41:00Z" w16du:dateUtc="2025-08-25T22:41:00Z">
                <w:r w:rsidRPr="004D28DD" w:rsidDel="004E77FC">
                  <w:rPr>
                    <w:rFonts w:ascii="Times New Roman" w:hAnsi="Times New Roman" w:cs="Times New Roman"/>
                    <w:color w:val="000000"/>
                    <w:sz w:val="18"/>
                    <w:szCs w:val="18"/>
                    <w:rPrChange w:id="9363" w:author="Jujia Li" w:date="2025-08-10T15:16:00Z" w16du:dateUtc="2025-08-10T20:16:00Z">
                      <w:rPr>
                        <w:rFonts w:ascii="Aptos Narrow" w:hAnsi="Aptos Narrow"/>
                        <w:color w:val="000000"/>
                        <w:sz w:val="22"/>
                        <w:szCs w:val="22"/>
                      </w:rPr>
                    </w:rPrChange>
                  </w:rPr>
                  <w:delText>40.22</w:delText>
                </w:r>
              </w:del>
            </w:ins>
          </w:p>
        </w:tc>
        <w:tc>
          <w:tcPr>
            <w:tcW w:w="315" w:type="pct"/>
            <w:gridSpan w:val="2"/>
            <w:noWrap/>
            <w:vAlign w:val="bottom"/>
            <w:hideMark/>
          </w:tcPr>
          <w:p w14:paraId="7F255C1B" w14:textId="5EE60205" w:rsidR="004D28DD" w:rsidRPr="004D28DD" w:rsidDel="004E77FC" w:rsidRDefault="004D28DD" w:rsidP="004D28DD">
            <w:pPr>
              <w:spacing w:after="120" w:line="360" w:lineRule="auto"/>
              <w:contextualSpacing/>
              <w:jc w:val="right"/>
              <w:rPr>
                <w:ins w:id="9364" w:author="Microsoft Word" w:date="2025-08-11T16:30:00Z" w16du:dateUtc="2025-08-11T21:30:00Z"/>
                <w:del w:id="9365" w:author="Jujia Li" w:date="2025-08-25T17:41:00Z" w16du:dateUtc="2025-08-25T22:41:00Z"/>
                <w:rFonts w:ascii="Times New Roman" w:eastAsia="Times New Roman" w:hAnsi="Times New Roman" w:cs="Times New Roman"/>
                <w:color w:val="000000"/>
                <w:kern w:val="0"/>
                <w:sz w:val="18"/>
                <w:szCs w:val="18"/>
                <w14:ligatures w14:val="none"/>
              </w:rPr>
            </w:pPr>
            <w:ins w:id="9366" w:author="Microsoft Word" w:date="2025-08-11T16:30:00Z" w16du:dateUtc="2025-08-11T21:30:00Z">
              <w:del w:id="9367" w:author="Jujia Li" w:date="2025-08-25T17:41:00Z" w16du:dateUtc="2025-08-25T22:41:00Z">
                <w:r w:rsidRPr="004D28DD" w:rsidDel="004E77FC">
                  <w:rPr>
                    <w:rFonts w:ascii="Times New Roman" w:hAnsi="Times New Roman" w:cs="Times New Roman"/>
                    <w:color w:val="000000"/>
                    <w:sz w:val="18"/>
                    <w:szCs w:val="18"/>
                    <w:rPrChange w:id="9368" w:author="Jujia Li" w:date="2025-08-10T15:16:00Z" w16du:dateUtc="2025-08-10T20:16:00Z">
                      <w:rPr>
                        <w:rFonts w:ascii="Aptos Narrow" w:hAnsi="Aptos Narrow"/>
                        <w:color w:val="000000"/>
                        <w:sz w:val="22"/>
                        <w:szCs w:val="22"/>
                      </w:rPr>
                    </w:rPrChange>
                  </w:rPr>
                  <w:delText>0.53</w:delText>
                </w:r>
              </w:del>
            </w:ins>
          </w:p>
        </w:tc>
        <w:tc>
          <w:tcPr>
            <w:tcW w:w="380" w:type="pct"/>
            <w:noWrap/>
            <w:vAlign w:val="bottom"/>
            <w:hideMark/>
          </w:tcPr>
          <w:p w14:paraId="574B6700" w14:textId="47593D9D" w:rsidR="004D28DD" w:rsidRPr="004D28DD" w:rsidDel="004E77FC" w:rsidRDefault="004D28DD" w:rsidP="004D28DD">
            <w:pPr>
              <w:spacing w:after="120" w:line="360" w:lineRule="auto"/>
              <w:contextualSpacing/>
              <w:jc w:val="right"/>
              <w:rPr>
                <w:ins w:id="9369" w:author="Microsoft Word" w:date="2025-08-11T16:30:00Z" w16du:dateUtc="2025-08-11T21:30:00Z"/>
                <w:del w:id="9370" w:author="Jujia Li" w:date="2025-08-25T17:41:00Z" w16du:dateUtc="2025-08-25T22:41:00Z"/>
                <w:rFonts w:ascii="Times New Roman" w:eastAsia="Times New Roman" w:hAnsi="Times New Roman" w:cs="Times New Roman"/>
                <w:color w:val="000000"/>
                <w:kern w:val="0"/>
                <w:sz w:val="18"/>
                <w:szCs w:val="18"/>
                <w14:ligatures w14:val="none"/>
              </w:rPr>
            </w:pPr>
            <w:ins w:id="9371" w:author="Microsoft Word" w:date="2025-08-11T16:30:00Z" w16du:dateUtc="2025-08-11T21:30:00Z">
              <w:del w:id="9372" w:author="Jujia Li" w:date="2025-08-25T17:41:00Z" w16du:dateUtc="2025-08-25T22:41:00Z">
                <w:r w:rsidRPr="004D28DD" w:rsidDel="004E77FC">
                  <w:rPr>
                    <w:rFonts w:ascii="Times New Roman" w:hAnsi="Times New Roman" w:cs="Times New Roman"/>
                    <w:color w:val="000000"/>
                    <w:sz w:val="18"/>
                    <w:szCs w:val="18"/>
                    <w:rPrChange w:id="9373" w:author="Jujia Li" w:date="2025-08-10T15:16:00Z" w16du:dateUtc="2025-08-10T20:16:00Z">
                      <w:rPr>
                        <w:rFonts w:ascii="Aptos Narrow" w:hAnsi="Aptos Narrow"/>
                        <w:color w:val="000000"/>
                        <w:sz w:val="22"/>
                        <w:szCs w:val="22"/>
                      </w:rPr>
                    </w:rPrChange>
                  </w:rPr>
                  <w:delText>36.15</w:delText>
                </w:r>
              </w:del>
            </w:ins>
          </w:p>
        </w:tc>
        <w:tc>
          <w:tcPr>
            <w:tcW w:w="316" w:type="pct"/>
            <w:gridSpan w:val="2"/>
            <w:noWrap/>
            <w:vAlign w:val="bottom"/>
            <w:hideMark/>
          </w:tcPr>
          <w:p w14:paraId="02BB5A1F" w14:textId="45F33CBD" w:rsidR="004D28DD" w:rsidRPr="004D28DD" w:rsidDel="004E77FC" w:rsidRDefault="004D28DD" w:rsidP="004D28DD">
            <w:pPr>
              <w:spacing w:after="120" w:line="360" w:lineRule="auto"/>
              <w:contextualSpacing/>
              <w:jc w:val="right"/>
              <w:rPr>
                <w:ins w:id="9374" w:author="Microsoft Word" w:date="2025-08-11T16:30:00Z" w16du:dateUtc="2025-08-11T21:30:00Z"/>
                <w:del w:id="9375" w:author="Jujia Li" w:date="2025-08-25T17:41:00Z" w16du:dateUtc="2025-08-25T22:41:00Z"/>
                <w:rFonts w:ascii="Times New Roman" w:eastAsia="Times New Roman" w:hAnsi="Times New Roman" w:cs="Times New Roman"/>
                <w:color w:val="000000"/>
                <w:kern w:val="0"/>
                <w:sz w:val="18"/>
                <w:szCs w:val="18"/>
                <w14:ligatures w14:val="none"/>
              </w:rPr>
            </w:pPr>
            <w:ins w:id="9376" w:author="Microsoft Word" w:date="2025-08-11T16:30:00Z" w16du:dateUtc="2025-08-11T21:30:00Z">
              <w:del w:id="9377" w:author="Jujia Li" w:date="2025-08-25T17:41:00Z" w16du:dateUtc="2025-08-25T22:41:00Z">
                <w:r w:rsidRPr="004D28DD" w:rsidDel="004E77FC">
                  <w:rPr>
                    <w:rFonts w:ascii="Times New Roman" w:hAnsi="Times New Roman" w:cs="Times New Roman"/>
                    <w:color w:val="000000"/>
                    <w:sz w:val="18"/>
                    <w:szCs w:val="18"/>
                    <w:rPrChange w:id="9378" w:author="Jujia Li" w:date="2025-08-10T15:16:00Z" w16du:dateUtc="2025-08-10T20:16:00Z">
                      <w:rPr>
                        <w:rFonts w:ascii="Aptos Narrow" w:hAnsi="Aptos Narrow"/>
                        <w:color w:val="000000"/>
                        <w:sz w:val="22"/>
                        <w:szCs w:val="22"/>
                      </w:rPr>
                    </w:rPrChange>
                  </w:rPr>
                  <w:delText>0.48</w:delText>
                </w:r>
              </w:del>
            </w:ins>
          </w:p>
        </w:tc>
        <w:tc>
          <w:tcPr>
            <w:tcW w:w="380" w:type="pct"/>
            <w:noWrap/>
            <w:vAlign w:val="bottom"/>
            <w:hideMark/>
          </w:tcPr>
          <w:p w14:paraId="687D190C" w14:textId="59E5CC88" w:rsidR="004D28DD" w:rsidRPr="004D28DD" w:rsidDel="004E77FC" w:rsidRDefault="004D28DD" w:rsidP="004D28DD">
            <w:pPr>
              <w:spacing w:after="120" w:line="360" w:lineRule="auto"/>
              <w:contextualSpacing/>
              <w:jc w:val="right"/>
              <w:rPr>
                <w:ins w:id="9379" w:author="Microsoft Word" w:date="2025-08-11T16:30:00Z" w16du:dateUtc="2025-08-11T21:30:00Z"/>
                <w:del w:id="9380" w:author="Jujia Li" w:date="2025-08-25T17:41:00Z" w16du:dateUtc="2025-08-25T22:41:00Z"/>
                <w:rFonts w:ascii="Times New Roman" w:eastAsia="Times New Roman" w:hAnsi="Times New Roman" w:cs="Times New Roman"/>
                <w:color w:val="000000"/>
                <w:kern w:val="0"/>
                <w:sz w:val="18"/>
                <w:szCs w:val="18"/>
                <w14:ligatures w14:val="none"/>
              </w:rPr>
            </w:pPr>
            <w:ins w:id="9381" w:author="Microsoft Word" w:date="2025-08-11T16:30:00Z" w16du:dateUtc="2025-08-11T21:30:00Z">
              <w:del w:id="9382" w:author="Jujia Li" w:date="2025-08-25T17:41:00Z" w16du:dateUtc="2025-08-25T22:41:00Z">
                <w:r w:rsidRPr="004D28DD" w:rsidDel="004E77FC">
                  <w:rPr>
                    <w:rFonts w:ascii="Times New Roman" w:hAnsi="Times New Roman" w:cs="Times New Roman"/>
                    <w:color w:val="000000"/>
                    <w:sz w:val="18"/>
                    <w:szCs w:val="18"/>
                    <w:rPrChange w:id="9383" w:author="Jujia Li" w:date="2025-08-10T15:16:00Z" w16du:dateUtc="2025-08-10T20:16:00Z">
                      <w:rPr>
                        <w:rFonts w:ascii="Aptos Narrow" w:hAnsi="Aptos Narrow"/>
                        <w:color w:val="000000"/>
                        <w:sz w:val="22"/>
                        <w:szCs w:val="22"/>
                      </w:rPr>
                    </w:rPrChange>
                  </w:rPr>
                  <w:delText>31.06</w:delText>
                </w:r>
              </w:del>
            </w:ins>
          </w:p>
        </w:tc>
        <w:tc>
          <w:tcPr>
            <w:tcW w:w="321" w:type="pct"/>
            <w:noWrap/>
            <w:vAlign w:val="bottom"/>
            <w:hideMark/>
          </w:tcPr>
          <w:p w14:paraId="2236CDA3" w14:textId="57CB4859" w:rsidR="004D28DD" w:rsidRPr="004D28DD" w:rsidDel="004E77FC" w:rsidRDefault="004D28DD" w:rsidP="004D28DD">
            <w:pPr>
              <w:spacing w:after="120" w:line="360" w:lineRule="auto"/>
              <w:contextualSpacing/>
              <w:jc w:val="right"/>
              <w:rPr>
                <w:ins w:id="9384" w:author="Microsoft Word" w:date="2025-08-11T16:30:00Z" w16du:dateUtc="2025-08-11T21:30:00Z"/>
                <w:del w:id="9385" w:author="Jujia Li" w:date="2025-08-25T17:41:00Z" w16du:dateUtc="2025-08-25T22:41:00Z"/>
                <w:rFonts w:ascii="Times New Roman" w:eastAsia="Times New Roman" w:hAnsi="Times New Roman" w:cs="Times New Roman"/>
                <w:color w:val="000000"/>
                <w:kern w:val="0"/>
                <w:sz w:val="18"/>
                <w:szCs w:val="18"/>
                <w14:ligatures w14:val="none"/>
              </w:rPr>
            </w:pPr>
            <w:ins w:id="9386" w:author="Microsoft Word" w:date="2025-08-11T16:30:00Z" w16du:dateUtc="2025-08-11T21:30:00Z">
              <w:del w:id="9387" w:author="Jujia Li" w:date="2025-08-25T17:41:00Z" w16du:dateUtc="2025-08-25T22:41:00Z">
                <w:r w:rsidRPr="004D28DD" w:rsidDel="004E77FC">
                  <w:rPr>
                    <w:rFonts w:ascii="Times New Roman" w:hAnsi="Times New Roman" w:cs="Times New Roman"/>
                    <w:color w:val="000000"/>
                    <w:sz w:val="18"/>
                    <w:szCs w:val="18"/>
                    <w:rPrChange w:id="9388" w:author="Jujia Li" w:date="2025-08-10T15:16:00Z" w16du:dateUtc="2025-08-10T20:16:00Z">
                      <w:rPr>
                        <w:rFonts w:ascii="Aptos Narrow" w:hAnsi="Aptos Narrow"/>
                        <w:color w:val="000000"/>
                        <w:sz w:val="22"/>
                        <w:szCs w:val="22"/>
                      </w:rPr>
                    </w:rPrChange>
                  </w:rPr>
                  <w:delText>0.41</w:delText>
                </w:r>
              </w:del>
            </w:ins>
          </w:p>
        </w:tc>
        <w:tc>
          <w:tcPr>
            <w:tcW w:w="428" w:type="pct"/>
            <w:noWrap/>
            <w:vAlign w:val="bottom"/>
            <w:hideMark/>
          </w:tcPr>
          <w:p w14:paraId="2B7B9C64" w14:textId="139C8916" w:rsidR="004D28DD" w:rsidRPr="004D28DD" w:rsidDel="004E77FC" w:rsidRDefault="004D28DD" w:rsidP="004D28DD">
            <w:pPr>
              <w:spacing w:after="120" w:line="360" w:lineRule="auto"/>
              <w:contextualSpacing/>
              <w:jc w:val="right"/>
              <w:rPr>
                <w:ins w:id="9389" w:author="Microsoft Word" w:date="2025-08-11T16:30:00Z" w16du:dateUtc="2025-08-11T21:30:00Z"/>
                <w:del w:id="9390" w:author="Jujia Li" w:date="2025-08-25T17:41:00Z" w16du:dateUtc="2025-08-25T22:41:00Z"/>
                <w:rFonts w:ascii="Times New Roman" w:eastAsia="Times New Roman" w:hAnsi="Times New Roman" w:cs="Times New Roman"/>
                <w:color w:val="000000"/>
                <w:kern w:val="0"/>
                <w:sz w:val="18"/>
                <w:szCs w:val="18"/>
                <w14:ligatures w14:val="none"/>
              </w:rPr>
            </w:pPr>
            <w:ins w:id="9391" w:author="Microsoft Word" w:date="2025-08-11T16:30:00Z" w16du:dateUtc="2025-08-11T21:30:00Z">
              <w:del w:id="9392" w:author="Jujia Li" w:date="2025-08-25T17:41:00Z" w16du:dateUtc="2025-08-25T22:41:00Z">
                <w:r w:rsidRPr="004D28DD" w:rsidDel="004E77FC">
                  <w:rPr>
                    <w:rFonts w:ascii="Times New Roman" w:hAnsi="Times New Roman" w:cs="Times New Roman"/>
                    <w:color w:val="000000"/>
                    <w:sz w:val="18"/>
                    <w:szCs w:val="18"/>
                    <w:rPrChange w:id="9393" w:author="Jujia Li" w:date="2025-08-10T15:16:00Z" w16du:dateUtc="2025-08-10T20:16:00Z">
                      <w:rPr>
                        <w:rFonts w:ascii="Aptos Narrow" w:hAnsi="Aptos Narrow"/>
                        <w:color w:val="000000"/>
                        <w:sz w:val="22"/>
                        <w:szCs w:val="22"/>
                      </w:rPr>
                    </w:rPrChange>
                  </w:rPr>
                  <w:delText>151.63</w:delText>
                </w:r>
              </w:del>
            </w:ins>
          </w:p>
        </w:tc>
        <w:tc>
          <w:tcPr>
            <w:tcW w:w="344" w:type="pct"/>
            <w:vAlign w:val="bottom"/>
          </w:tcPr>
          <w:p w14:paraId="402B6851" w14:textId="0127DAFD" w:rsidR="004D28DD" w:rsidRPr="004D28DD" w:rsidDel="004E77FC" w:rsidRDefault="004D28DD" w:rsidP="004D28DD">
            <w:pPr>
              <w:spacing w:after="120" w:line="360" w:lineRule="auto"/>
              <w:contextualSpacing/>
              <w:jc w:val="right"/>
              <w:rPr>
                <w:ins w:id="9394" w:author="Microsoft Word" w:date="2025-08-11T16:30:00Z" w16du:dateUtc="2025-08-11T21:30:00Z"/>
                <w:del w:id="9395" w:author="Jujia Li" w:date="2025-08-25T17:41:00Z" w16du:dateUtc="2025-08-25T22:41:00Z"/>
                <w:rFonts w:ascii="Times New Roman" w:hAnsi="Times New Roman" w:cs="Times New Roman"/>
                <w:sz w:val="18"/>
                <w:szCs w:val="18"/>
              </w:rPr>
            </w:pPr>
            <w:ins w:id="9396" w:author="Microsoft Word" w:date="2025-08-11T16:30:00Z" w16du:dateUtc="2025-08-11T21:30:00Z">
              <w:del w:id="9397" w:author="Jujia Li" w:date="2025-08-25T17:41:00Z" w16du:dateUtc="2025-08-25T22:41:00Z">
                <w:r w:rsidRPr="004D28DD" w:rsidDel="004E77FC">
                  <w:rPr>
                    <w:rFonts w:ascii="Times New Roman" w:hAnsi="Times New Roman" w:cs="Times New Roman"/>
                    <w:color w:val="000000"/>
                    <w:sz w:val="18"/>
                    <w:szCs w:val="18"/>
                    <w:rPrChange w:id="9398" w:author="Jujia Li" w:date="2025-08-10T15:16:00Z" w16du:dateUtc="2025-08-10T20:16:00Z">
                      <w:rPr>
                        <w:rFonts w:ascii="Aptos Narrow" w:hAnsi="Aptos Narrow"/>
                        <w:color w:val="000000"/>
                        <w:sz w:val="22"/>
                        <w:szCs w:val="22"/>
                      </w:rPr>
                    </w:rPrChange>
                  </w:rPr>
                  <w:delText>0.50</w:delText>
                </w:r>
              </w:del>
            </w:ins>
          </w:p>
        </w:tc>
      </w:tr>
      <w:tr w:rsidR="004D28DD" w:rsidRPr="006A0CE7" w:rsidDel="004E77FC" w14:paraId="4A5409A4" w14:textId="36A737F4" w:rsidTr="005E344C">
        <w:trPr>
          <w:trHeight w:val="290"/>
          <w:ins w:id="9399" w:author="Microsoft Word" w:date="2025-08-11T16:30:00Z"/>
          <w:del w:id="9400" w:author="Jujia Li" w:date="2025-08-25T17:41:00Z"/>
        </w:trPr>
        <w:tc>
          <w:tcPr>
            <w:tcW w:w="808" w:type="pct"/>
            <w:noWrap/>
            <w:vAlign w:val="bottom"/>
            <w:hideMark/>
          </w:tcPr>
          <w:p w14:paraId="2F47CB5C" w14:textId="5439E135" w:rsidR="004D28DD" w:rsidRPr="00221F0A" w:rsidDel="004E77FC" w:rsidRDefault="004D28DD" w:rsidP="004D28DD">
            <w:pPr>
              <w:spacing w:after="120" w:line="360" w:lineRule="auto"/>
              <w:contextualSpacing/>
              <w:rPr>
                <w:ins w:id="9401" w:author="Microsoft Word" w:date="2025-08-11T16:30:00Z" w16du:dateUtc="2025-08-11T21:30:00Z"/>
                <w:del w:id="9402" w:author="Jujia Li" w:date="2025-08-25T17:41:00Z" w16du:dateUtc="2025-08-25T22:41:00Z"/>
                <w:rFonts w:ascii="Times New Roman" w:eastAsia="Times New Roman" w:hAnsi="Times New Roman" w:cs="Times New Roman"/>
                <w:color w:val="000000"/>
                <w:kern w:val="0"/>
                <w:sz w:val="18"/>
                <w:szCs w:val="18"/>
                <w14:ligatures w14:val="none"/>
              </w:rPr>
            </w:pPr>
            <w:ins w:id="9403" w:author="Microsoft Word" w:date="2025-08-11T16:30:00Z" w16du:dateUtc="2025-08-11T21:30:00Z">
              <w:del w:id="9404" w:author="Jujia Li" w:date="2025-08-25T17:41:00Z" w16du:dateUtc="2025-08-25T22:41:00Z">
                <w:r w:rsidRPr="005E344C" w:rsidDel="004E77FC">
                  <w:rPr>
                    <w:rFonts w:ascii="Times New Roman" w:hAnsi="Times New Roman" w:cs="Times New Roman"/>
                    <w:color w:val="000000"/>
                    <w:sz w:val="18"/>
                    <w:szCs w:val="18"/>
                  </w:rPr>
                  <w:delText>WALKER</w:delText>
                </w:r>
              </w:del>
            </w:ins>
          </w:p>
        </w:tc>
        <w:tc>
          <w:tcPr>
            <w:tcW w:w="566" w:type="pct"/>
            <w:vAlign w:val="bottom"/>
          </w:tcPr>
          <w:p w14:paraId="7051487C" w14:textId="47092774" w:rsidR="004D28DD" w:rsidRPr="004D28DD" w:rsidDel="004E77FC" w:rsidRDefault="004D28DD" w:rsidP="004D28DD">
            <w:pPr>
              <w:spacing w:after="120" w:line="360" w:lineRule="auto"/>
              <w:contextualSpacing/>
              <w:jc w:val="right"/>
              <w:rPr>
                <w:ins w:id="9405" w:author="Microsoft Word" w:date="2025-08-11T16:30:00Z" w16du:dateUtc="2025-08-11T21:30:00Z"/>
                <w:del w:id="9406" w:author="Jujia Li" w:date="2025-08-25T17:41:00Z" w16du:dateUtc="2025-08-25T22:41:00Z"/>
                <w:rFonts w:ascii="Times New Roman" w:hAnsi="Times New Roman" w:cs="Times New Roman"/>
                <w:sz w:val="18"/>
                <w:szCs w:val="18"/>
              </w:rPr>
            </w:pPr>
            <w:ins w:id="9407" w:author="Microsoft Word" w:date="2025-08-11T16:30:00Z" w16du:dateUtc="2025-08-11T21:30:00Z">
              <w:del w:id="9408" w:author="Jujia Li" w:date="2025-08-25T17:41:00Z" w16du:dateUtc="2025-08-25T22:41:00Z">
                <w:r w:rsidRPr="004D28DD" w:rsidDel="004E77FC">
                  <w:rPr>
                    <w:rFonts w:ascii="Times New Roman" w:hAnsi="Times New Roman" w:cs="Times New Roman"/>
                    <w:color w:val="000000"/>
                    <w:sz w:val="18"/>
                    <w:szCs w:val="18"/>
                    <w:rPrChange w:id="9409" w:author="Jujia Li" w:date="2025-08-10T15:16:00Z" w16du:dateUtc="2025-08-10T20:16:00Z">
                      <w:rPr>
                        <w:rFonts w:ascii="Aptos Narrow" w:hAnsi="Aptos Narrow"/>
                        <w:color w:val="000000"/>
                        <w:sz w:val="22"/>
                        <w:szCs w:val="22"/>
                      </w:rPr>
                    </w:rPrChange>
                  </w:rPr>
                  <w:delText>63904.93</w:delText>
                </w:r>
              </w:del>
            </w:ins>
          </w:p>
        </w:tc>
        <w:tc>
          <w:tcPr>
            <w:tcW w:w="454" w:type="pct"/>
            <w:noWrap/>
            <w:vAlign w:val="bottom"/>
            <w:hideMark/>
          </w:tcPr>
          <w:p w14:paraId="7956A27F" w14:textId="14C7A764" w:rsidR="004D28DD" w:rsidRPr="004D28DD" w:rsidDel="004E77FC" w:rsidRDefault="004D28DD" w:rsidP="004D28DD">
            <w:pPr>
              <w:spacing w:after="120" w:line="360" w:lineRule="auto"/>
              <w:contextualSpacing/>
              <w:jc w:val="right"/>
              <w:rPr>
                <w:ins w:id="9410" w:author="Microsoft Word" w:date="2025-08-11T16:30:00Z" w16du:dateUtc="2025-08-11T21:30:00Z"/>
                <w:del w:id="9411" w:author="Jujia Li" w:date="2025-08-25T17:41:00Z" w16du:dateUtc="2025-08-25T22:41:00Z"/>
                <w:rFonts w:ascii="Times New Roman" w:eastAsia="Times New Roman" w:hAnsi="Times New Roman" w:cs="Times New Roman"/>
                <w:color w:val="000000"/>
                <w:kern w:val="0"/>
                <w:sz w:val="18"/>
                <w:szCs w:val="18"/>
                <w14:ligatures w14:val="none"/>
              </w:rPr>
            </w:pPr>
            <w:ins w:id="9412" w:author="Microsoft Word" w:date="2025-08-11T16:30:00Z" w16du:dateUtc="2025-08-11T21:30:00Z">
              <w:del w:id="9413" w:author="Jujia Li" w:date="2025-08-25T17:41:00Z" w16du:dateUtc="2025-08-25T22:41:00Z">
                <w:r w:rsidRPr="004D28DD" w:rsidDel="004E77FC">
                  <w:rPr>
                    <w:rFonts w:ascii="Times New Roman" w:hAnsi="Times New Roman" w:cs="Times New Roman"/>
                    <w:color w:val="000000"/>
                    <w:sz w:val="18"/>
                    <w:szCs w:val="18"/>
                    <w:rPrChange w:id="9414" w:author="Jujia Li" w:date="2025-08-10T15:16:00Z" w16du:dateUtc="2025-08-10T20:16:00Z">
                      <w:rPr>
                        <w:rFonts w:ascii="Aptos Narrow" w:hAnsi="Aptos Narrow"/>
                        <w:color w:val="000000"/>
                        <w:sz w:val="22"/>
                        <w:szCs w:val="22"/>
                      </w:rPr>
                    </w:rPrChange>
                  </w:rPr>
                  <w:delText>52.57</w:delText>
                </w:r>
              </w:del>
            </w:ins>
          </w:p>
        </w:tc>
        <w:tc>
          <w:tcPr>
            <w:tcW w:w="308" w:type="pct"/>
            <w:gridSpan w:val="2"/>
            <w:noWrap/>
            <w:vAlign w:val="bottom"/>
            <w:hideMark/>
          </w:tcPr>
          <w:p w14:paraId="0BA4E03F" w14:textId="61275829" w:rsidR="004D28DD" w:rsidRPr="004D28DD" w:rsidDel="004E77FC" w:rsidRDefault="004D28DD" w:rsidP="004D28DD">
            <w:pPr>
              <w:spacing w:after="120" w:line="360" w:lineRule="auto"/>
              <w:contextualSpacing/>
              <w:jc w:val="right"/>
              <w:rPr>
                <w:ins w:id="9415" w:author="Microsoft Word" w:date="2025-08-11T16:30:00Z" w16du:dateUtc="2025-08-11T21:30:00Z"/>
                <w:del w:id="9416" w:author="Jujia Li" w:date="2025-08-25T17:41:00Z" w16du:dateUtc="2025-08-25T22:41:00Z"/>
                <w:rFonts w:ascii="Times New Roman" w:eastAsia="Times New Roman" w:hAnsi="Times New Roman" w:cs="Times New Roman"/>
                <w:color w:val="000000"/>
                <w:kern w:val="0"/>
                <w:sz w:val="18"/>
                <w:szCs w:val="18"/>
                <w14:ligatures w14:val="none"/>
              </w:rPr>
            </w:pPr>
            <w:ins w:id="9417" w:author="Microsoft Word" w:date="2025-08-11T16:30:00Z" w16du:dateUtc="2025-08-11T21:30:00Z">
              <w:del w:id="9418" w:author="Jujia Li" w:date="2025-08-25T17:41:00Z" w16du:dateUtc="2025-08-25T22:41:00Z">
                <w:r w:rsidRPr="004D28DD" w:rsidDel="004E77FC">
                  <w:rPr>
                    <w:rFonts w:ascii="Times New Roman" w:hAnsi="Times New Roman" w:cs="Times New Roman"/>
                    <w:color w:val="000000"/>
                    <w:sz w:val="18"/>
                    <w:szCs w:val="18"/>
                    <w:rPrChange w:id="9419" w:author="Jujia Li" w:date="2025-08-10T15:16:00Z" w16du:dateUtc="2025-08-10T20:16:00Z">
                      <w:rPr>
                        <w:rFonts w:ascii="Aptos Narrow" w:hAnsi="Aptos Narrow"/>
                        <w:color w:val="000000"/>
                        <w:sz w:val="22"/>
                        <w:szCs w:val="22"/>
                      </w:rPr>
                    </w:rPrChange>
                  </w:rPr>
                  <w:delText>2.23</w:delText>
                </w:r>
              </w:del>
            </w:ins>
          </w:p>
        </w:tc>
        <w:tc>
          <w:tcPr>
            <w:tcW w:w="380" w:type="pct"/>
            <w:noWrap/>
            <w:vAlign w:val="bottom"/>
            <w:hideMark/>
          </w:tcPr>
          <w:p w14:paraId="4F3B78F9" w14:textId="40E401D8" w:rsidR="004D28DD" w:rsidRPr="004D28DD" w:rsidDel="004E77FC" w:rsidRDefault="004D28DD" w:rsidP="004D28DD">
            <w:pPr>
              <w:spacing w:after="120" w:line="360" w:lineRule="auto"/>
              <w:contextualSpacing/>
              <w:jc w:val="right"/>
              <w:rPr>
                <w:ins w:id="9420" w:author="Microsoft Word" w:date="2025-08-11T16:30:00Z" w16du:dateUtc="2025-08-11T21:30:00Z"/>
                <w:del w:id="9421" w:author="Jujia Li" w:date="2025-08-25T17:41:00Z" w16du:dateUtc="2025-08-25T22:41:00Z"/>
                <w:rFonts w:ascii="Times New Roman" w:eastAsia="Times New Roman" w:hAnsi="Times New Roman" w:cs="Times New Roman"/>
                <w:color w:val="000000"/>
                <w:kern w:val="0"/>
                <w:sz w:val="18"/>
                <w:szCs w:val="18"/>
                <w14:ligatures w14:val="none"/>
              </w:rPr>
            </w:pPr>
            <w:ins w:id="9422" w:author="Microsoft Word" w:date="2025-08-11T16:30:00Z" w16du:dateUtc="2025-08-11T21:30:00Z">
              <w:del w:id="9423" w:author="Jujia Li" w:date="2025-08-25T17:41:00Z" w16du:dateUtc="2025-08-25T22:41:00Z">
                <w:r w:rsidRPr="004D28DD" w:rsidDel="004E77FC">
                  <w:rPr>
                    <w:rFonts w:ascii="Times New Roman" w:hAnsi="Times New Roman" w:cs="Times New Roman"/>
                    <w:color w:val="000000"/>
                    <w:sz w:val="18"/>
                    <w:szCs w:val="18"/>
                    <w:rPrChange w:id="9424" w:author="Jujia Li" w:date="2025-08-10T15:16:00Z" w16du:dateUtc="2025-08-10T20:16:00Z">
                      <w:rPr>
                        <w:rFonts w:ascii="Aptos Narrow" w:hAnsi="Aptos Narrow"/>
                        <w:color w:val="000000"/>
                        <w:sz w:val="22"/>
                        <w:szCs w:val="22"/>
                      </w:rPr>
                    </w:rPrChange>
                  </w:rPr>
                  <w:delText>45.26</w:delText>
                </w:r>
              </w:del>
            </w:ins>
          </w:p>
        </w:tc>
        <w:tc>
          <w:tcPr>
            <w:tcW w:w="315" w:type="pct"/>
            <w:gridSpan w:val="2"/>
            <w:noWrap/>
            <w:vAlign w:val="bottom"/>
            <w:hideMark/>
          </w:tcPr>
          <w:p w14:paraId="379CC91E" w14:textId="3941363B" w:rsidR="004D28DD" w:rsidRPr="004D28DD" w:rsidDel="004E77FC" w:rsidRDefault="004D28DD" w:rsidP="004D28DD">
            <w:pPr>
              <w:spacing w:after="120" w:line="360" w:lineRule="auto"/>
              <w:contextualSpacing/>
              <w:jc w:val="right"/>
              <w:rPr>
                <w:ins w:id="9425" w:author="Microsoft Word" w:date="2025-08-11T16:30:00Z" w16du:dateUtc="2025-08-11T21:30:00Z"/>
                <w:del w:id="9426" w:author="Jujia Li" w:date="2025-08-25T17:41:00Z" w16du:dateUtc="2025-08-25T22:41:00Z"/>
                <w:rFonts w:ascii="Times New Roman" w:eastAsia="Times New Roman" w:hAnsi="Times New Roman" w:cs="Times New Roman"/>
                <w:color w:val="000000"/>
                <w:kern w:val="0"/>
                <w:sz w:val="18"/>
                <w:szCs w:val="18"/>
                <w14:ligatures w14:val="none"/>
              </w:rPr>
            </w:pPr>
            <w:ins w:id="9427" w:author="Microsoft Word" w:date="2025-08-11T16:30:00Z" w16du:dateUtc="2025-08-11T21:30:00Z">
              <w:del w:id="9428" w:author="Jujia Li" w:date="2025-08-25T17:41:00Z" w16du:dateUtc="2025-08-25T22:41:00Z">
                <w:r w:rsidRPr="004D28DD" w:rsidDel="004E77FC">
                  <w:rPr>
                    <w:rFonts w:ascii="Times New Roman" w:hAnsi="Times New Roman" w:cs="Times New Roman"/>
                    <w:color w:val="000000"/>
                    <w:sz w:val="18"/>
                    <w:szCs w:val="18"/>
                    <w:rPrChange w:id="9429" w:author="Jujia Li" w:date="2025-08-10T15:16:00Z" w16du:dateUtc="2025-08-10T20:16:00Z">
                      <w:rPr>
                        <w:rFonts w:ascii="Aptos Narrow" w:hAnsi="Aptos Narrow"/>
                        <w:color w:val="000000"/>
                        <w:sz w:val="22"/>
                        <w:szCs w:val="22"/>
                      </w:rPr>
                    </w:rPrChange>
                  </w:rPr>
                  <w:delText>1.94</w:delText>
                </w:r>
              </w:del>
            </w:ins>
          </w:p>
        </w:tc>
        <w:tc>
          <w:tcPr>
            <w:tcW w:w="380" w:type="pct"/>
            <w:noWrap/>
            <w:vAlign w:val="bottom"/>
            <w:hideMark/>
          </w:tcPr>
          <w:p w14:paraId="14DC4384" w14:textId="0DD43C28" w:rsidR="004D28DD" w:rsidRPr="004D28DD" w:rsidDel="004E77FC" w:rsidRDefault="004D28DD" w:rsidP="004D28DD">
            <w:pPr>
              <w:spacing w:after="120" w:line="360" w:lineRule="auto"/>
              <w:contextualSpacing/>
              <w:jc w:val="right"/>
              <w:rPr>
                <w:ins w:id="9430" w:author="Microsoft Word" w:date="2025-08-11T16:30:00Z" w16du:dateUtc="2025-08-11T21:30:00Z"/>
                <w:del w:id="9431" w:author="Jujia Li" w:date="2025-08-25T17:41:00Z" w16du:dateUtc="2025-08-25T22:41:00Z"/>
                <w:rFonts w:ascii="Times New Roman" w:eastAsia="Times New Roman" w:hAnsi="Times New Roman" w:cs="Times New Roman"/>
                <w:color w:val="000000"/>
                <w:kern w:val="0"/>
                <w:sz w:val="18"/>
                <w:szCs w:val="18"/>
                <w14:ligatures w14:val="none"/>
              </w:rPr>
            </w:pPr>
            <w:ins w:id="9432" w:author="Microsoft Word" w:date="2025-08-11T16:30:00Z" w16du:dateUtc="2025-08-11T21:30:00Z">
              <w:del w:id="9433" w:author="Jujia Li" w:date="2025-08-25T17:41:00Z" w16du:dateUtc="2025-08-25T22:41:00Z">
                <w:r w:rsidRPr="004D28DD" w:rsidDel="004E77FC">
                  <w:rPr>
                    <w:rFonts w:ascii="Times New Roman" w:hAnsi="Times New Roman" w:cs="Times New Roman"/>
                    <w:color w:val="000000"/>
                    <w:sz w:val="18"/>
                    <w:szCs w:val="18"/>
                    <w:rPrChange w:id="9434" w:author="Jujia Li" w:date="2025-08-10T15:16:00Z" w16du:dateUtc="2025-08-10T20:16:00Z">
                      <w:rPr>
                        <w:rFonts w:ascii="Aptos Narrow" w:hAnsi="Aptos Narrow"/>
                        <w:color w:val="000000"/>
                        <w:sz w:val="22"/>
                        <w:szCs w:val="22"/>
                      </w:rPr>
                    </w:rPrChange>
                  </w:rPr>
                  <w:delText>41.30</w:delText>
                </w:r>
              </w:del>
            </w:ins>
          </w:p>
        </w:tc>
        <w:tc>
          <w:tcPr>
            <w:tcW w:w="316" w:type="pct"/>
            <w:gridSpan w:val="2"/>
            <w:noWrap/>
            <w:vAlign w:val="bottom"/>
            <w:hideMark/>
          </w:tcPr>
          <w:p w14:paraId="6116DA98" w14:textId="0777E14C" w:rsidR="004D28DD" w:rsidRPr="004D28DD" w:rsidDel="004E77FC" w:rsidRDefault="004D28DD" w:rsidP="004D28DD">
            <w:pPr>
              <w:spacing w:after="120" w:line="360" w:lineRule="auto"/>
              <w:contextualSpacing/>
              <w:jc w:val="right"/>
              <w:rPr>
                <w:ins w:id="9435" w:author="Microsoft Word" w:date="2025-08-11T16:30:00Z" w16du:dateUtc="2025-08-11T21:30:00Z"/>
                <w:del w:id="9436" w:author="Jujia Li" w:date="2025-08-25T17:41:00Z" w16du:dateUtc="2025-08-25T22:41:00Z"/>
                <w:rFonts w:ascii="Times New Roman" w:eastAsia="Times New Roman" w:hAnsi="Times New Roman" w:cs="Times New Roman"/>
                <w:color w:val="000000"/>
                <w:kern w:val="0"/>
                <w:sz w:val="18"/>
                <w:szCs w:val="18"/>
                <w14:ligatures w14:val="none"/>
              </w:rPr>
            </w:pPr>
            <w:ins w:id="9437" w:author="Microsoft Word" w:date="2025-08-11T16:30:00Z" w16du:dateUtc="2025-08-11T21:30:00Z">
              <w:del w:id="9438" w:author="Jujia Li" w:date="2025-08-25T17:41:00Z" w16du:dateUtc="2025-08-25T22:41:00Z">
                <w:r w:rsidRPr="004D28DD" w:rsidDel="004E77FC">
                  <w:rPr>
                    <w:rFonts w:ascii="Times New Roman" w:hAnsi="Times New Roman" w:cs="Times New Roman"/>
                    <w:color w:val="000000"/>
                    <w:sz w:val="18"/>
                    <w:szCs w:val="18"/>
                    <w:rPrChange w:id="9439" w:author="Jujia Li" w:date="2025-08-10T15:16:00Z" w16du:dateUtc="2025-08-10T20:16:00Z">
                      <w:rPr>
                        <w:rFonts w:ascii="Aptos Narrow" w:hAnsi="Aptos Narrow"/>
                        <w:color w:val="000000"/>
                        <w:sz w:val="22"/>
                        <w:szCs w:val="22"/>
                      </w:rPr>
                    </w:rPrChange>
                  </w:rPr>
                  <w:delText>1.78</w:delText>
                </w:r>
              </w:del>
            </w:ins>
          </w:p>
        </w:tc>
        <w:tc>
          <w:tcPr>
            <w:tcW w:w="380" w:type="pct"/>
            <w:noWrap/>
            <w:vAlign w:val="bottom"/>
            <w:hideMark/>
          </w:tcPr>
          <w:p w14:paraId="44CCE989" w14:textId="45D2C681" w:rsidR="004D28DD" w:rsidRPr="004D28DD" w:rsidDel="004E77FC" w:rsidRDefault="004D28DD" w:rsidP="004D28DD">
            <w:pPr>
              <w:spacing w:after="120" w:line="360" w:lineRule="auto"/>
              <w:contextualSpacing/>
              <w:jc w:val="right"/>
              <w:rPr>
                <w:ins w:id="9440" w:author="Microsoft Word" w:date="2025-08-11T16:30:00Z" w16du:dateUtc="2025-08-11T21:30:00Z"/>
                <w:del w:id="9441" w:author="Jujia Li" w:date="2025-08-25T17:41:00Z" w16du:dateUtc="2025-08-25T22:41:00Z"/>
                <w:rFonts w:ascii="Times New Roman" w:eastAsia="Times New Roman" w:hAnsi="Times New Roman" w:cs="Times New Roman"/>
                <w:color w:val="000000"/>
                <w:kern w:val="0"/>
                <w:sz w:val="18"/>
                <w:szCs w:val="18"/>
                <w14:ligatures w14:val="none"/>
              </w:rPr>
            </w:pPr>
            <w:ins w:id="9442" w:author="Microsoft Word" w:date="2025-08-11T16:30:00Z" w16du:dateUtc="2025-08-11T21:30:00Z">
              <w:del w:id="9443" w:author="Jujia Li" w:date="2025-08-25T17:41:00Z" w16du:dateUtc="2025-08-25T22:41:00Z">
                <w:r w:rsidRPr="004D28DD" w:rsidDel="004E77FC">
                  <w:rPr>
                    <w:rFonts w:ascii="Times New Roman" w:hAnsi="Times New Roman" w:cs="Times New Roman"/>
                    <w:color w:val="000000"/>
                    <w:sz w:val="18"/>
                    <w:szCs w:val="18"/>
                    <w:rPrChange w:id="9444" w:author="Jujia Li" w:date="2025-08-10T15:16:00Z" w16du:dateUtc="2025-08-10T20:16:00Z">
                      <w:rPr>
                        <w:rFonts w:ascii="Aptos Narrow" w:hAnsi="Aptos Narrow"/>
                        <w:color w:val="000000"/>
                        <w:sz w:val="22"/>
                        <w:szCs w:val="22"/>
                      </w:rPr>
                    </w:rPrChange>
                  </w:rPr>
                  <w:delText>35.92</w:delText>
                </w:r>
              </w:del>
            </w:ins>
          </w:p>
        </w:tc>
        <w:tc>
          <w:tcPr>
            <w:tcW w:w="321" w:type="pct"/>
            <w:noWrap/>
            <w:vAlign w:val="bottom"/>
            <w:hideMark/>
          </w:tcPr>
          <w:p w14:paraId="04281154" w14:textId="67D05A9C" w:rsidR="004D28DD" w:rsidRPr="004D28DD" w:rsidDel="004E77FC" w:rsidRDefault="004D28DD" w:rsidP="004D28DD">
            <w:pPr>
              <w:spacing w:after="120" w:line="360" w:lineRule="auto"/>
              <w:contextualSpacing/>
              <w:jc w:val="right"/>
              <w:rPr>
                <w:ins w:id="9445" w:author="Microsoft Word" w:date="2025-08-11T16:30:00Z" w16du:dateUtc="2025-08-11T21:30:00Z"/>
                <w:del w:id="9446" w:author="Jujia Li" w:date="2025-08-25T17:41:00Z" w16du:dateUtc="2025-08-25T22:41:00Z"/>
                <w:rFonts w:ascii="Times New Roman" w:eastAsia="Times New Roman" w:hAnsi="Times New Roman" w:cs="Times New Roman"/>
                <w:color w:val="000000"/>
                <w:kern w:val="0"/>
                <w:sz w:val="18"/>
                <w:szCs w:val="18"/>
                <w14:ligatures w14:val="none"/>
              </w:rPr>
            </w:pPr>
            <w:ins w:id="9447" w:author="Microsoft Word" w:date="2025-08-11T16:30:00Z" w16du:dateUtc="2025-08-11T21:30:00Z">
              <w:del w:id="9448" w:author="Jujia Li" w:date="2025-08-25T17:41:00Z" w16du:dateUtc="2025-08-25T22:41:00Z">
                <w:r w:rsidRPr="004D28DD" w:rsidDel="004E77FC">
                  <w:rPr>
                    <w:rFonts w:ascii="Times New Roman" w:hAnsi="Times New Roman" w:cs="Times New Roman"/>
                    <w:color w:val="000000"/>
                    <w:sz w:val="18"/>
                    <w:szCs w:val="18"/>
                    <w:rPrChange w:id="9449" w:author="Jujia Li" w:date="2025-08-10T15:16:00Z" w16du:dateUtc="2025-08-10T20:16:00Z">
                      <w:rPr>
                        <w:rFonts w:ascii="Aptos Narrow" w:hAnsi="Aptos Narrow"/>
                        <w:color w:val="000000"/>
                        <w:sz w:val="22"/>
                        <w:szCs w:val="22"/>
                      </w:rPr>
                    </w:rPrChange>
                  </w:rPr>
                  <w:delText>1.55</w:delText>
                </w:r>
              </w:del>
            </w:ins>
          </w:p>
        </w:tc>
        <w:tc>
          <w:tcPr>
            <w:tcW w:w="428" w:type="pct"/>
            <w:noWrap/>
            <w:vAlign w:val="bottom"/>
            <w:hideMark/>
          </w:tcPr>
          <w:p w14:paraId="102D6DDA" w14:textId="54F957B9" w:rsidR="004D28DD" w:rsidRPr="004D28DD" w:rsidDel="004E77FC" w:rsidRDefault="004D28DD" w:rsidP="004D28DD">
            <w:pPr>
              <w:spacing w:after="120" w:line="360" w:lineRule="auto"/>
              <w:contextualSpacing/>
              <w:jc w:val="right"/>
              <w:rPr>
                <w:ins w:id="9450" w:author="Microsoft Word" w:date="2025-08-11T16:30:00Z" w16du:dateUtc="2025-08-11T21:30:00Z"/>
                <w:del w:id="9451" w:author="Jujia Li" w:date="2025-08-25T17:41:00Z" w16du:dateUtc="2025-08-25T22:41:00Z"/>
                <w:rFonts w:ascii="Times New Roman" w:eastAsia="Times New Roman" w:hAnsi="Times New Roman" w:cs="Times New Roman"/>
                <w:color w:val="000000"/>
                <w:kern w:val="0"/>
                <w:sz w:val="18"/>
                <w:szCs w:val="18"/>
                <w14:ligatures w14:val="none"/>
              </w:rPr>
            </w:pPr>
            <w:ins w:id="9452" w:author="Microsoft Word" w:date="2025-08-11T16:30:00Z" w16du:dateUtc="2025-08-11T21:30:00Z">
              <w:del w:id="9453" w:author="Jujia Li" w:date="2025-08-25T17:41:00Z" w16du:dateUtc="2025-08-25T22:41:00Z">
                <w:r w:rsidRPr="004D28DD" w:rsidDel="004E77FC">
                  <w:rPr>
                    <w:rFonts w:ascii="Times New Roman" w:hAnsi="Times New Roman" w:cs="Times New Roman"/>
                    <w:color w:val="000000"/>
                    <w:sz w:val="18"/>
                    <w:szCs w:val="18"/>
                    <w:rPrChange w:id="9454" w:author="Jujia Li" w:date="2025-08-10T15:16:00Z" w16du:dateUtc="2025-08-10T20:16:00Z">
                      <w:rPr>
                        <w:rFonts w:ascii="Aptos Narrow" w:hAnsi="Aptos Narrow"/>
                        <w:color w:val="000000"/>
                        <w:sz w:val="22"/>
                        <w:szCs w:val="22"/>
                      </w:rPr>
                    </w:rPrChange>
                  </w:rPr>
                  <w:delText>175.05</w:delText>
                </w:r>
              </w:del>
            </w:ins>
          </w:p>
        </w:tc>
        <w:tc>
          <w:tcPr>
            <w:tcW w:w="344" w:type="pct"/>
            <w:vAlign w:val="bottom"/>
          </w:tcPr>
          <w:p w14:paraId="39DC0FB9" w14:textId="37223710" w:rsidR="004D28DD" w:rsidRPr="004D28DD" w:rsidDel="004E77FC" w:rsidRDefault="004D28DD" w:rsidP="004D28DD">
            <w:pPr>
              <w:spacing w:after="120" w:line="360" w:lineRule="auto"/>
              <w:contextualSpacing/>
              <w:jc w:val="right"/>
              <w:rPr>
                <w:ins w:id="9455" w:author="Microsoft Word" w:date="2025-08-11T16:30:00Z" w16du:dateUtc="2025-08-11T21:30:00Z"/>
                <w:del w:id="9456" w:author="Jujia Li" w:date="2025-08-25T17:41:00Z" w16du:dateUtc="2025-08-25T22:41:00Z"/>
                <w:rFonts w:ascii="Times New Roman" w:hAnsi="Times New Roman" w:cs="Times New Roman"/>
                <w:sz w:val="18"/>
                <w:szCs w:val="18"/>
              </w:rPr>
            </w:pPr>
            <w:ins w:id="9457" w:author="Microsoft Word" w:date="2025-08-11T16:30:00Z" w16du:dateUtc="2025-08-11T21:30:00Z">
              <w:del w:id="9458" w:author="Jujia Li" w:date="2025-08-25T17:41:00Z" w16du:dateUtc="2025-08-25T22:41:00Z">
                <w:r w:rsidRPr="004D28DD" w:rsidDel="004E77FC">
                  <w:rPr>
                    <w:rFonts w:ascii="Times New Roman" w:hAnsi="Times New Roman" w:cs="Times New Roman"/>
                    <w:color w:val="000000"/>
                    <w:sz w:val="18"/>
                    <w:szCs w:val="18"/>
                    <w:rPrChange w:id="9459" w:author="Jujia Li" w:date="2025-08-10T15:16:00Z" w16du:dateUtc="2025-08-10T20:16:00Z">
                      <w:rPr>
                        <w:rFonts w:ascii="Aptos Narrow" w:hAnsi="Aptos Narrow"/>
                        <w:color w:val="000000"/>
                        <w:sz w:val="22"/>
                        <w:szCs w:val="22"/>
                      </w:rPr>
                    </w:rPrChange>
                  </w:rPr>
                  <w:delText>1.88</w:delText>
                </w:r>
              </w:del>
            </w:ins>
          </w:p>
        </w:tc>
      </w:tr>
      <w:tr w:rsidR="004D28DD" w:rsidRPr="006A0CE7" w:rsidDel="004E77FC" w14:paraId="6C61DB46" w14:textId="32E97EEB" w:rsidTr="005E344C">
        <w:trPr>
          <w:trHeight w:val="290"/>
          <w:ins w:id="9460" w:author="Microsoft Word" w:date="2025-08-11T16:30:00Z"/>
          <w:del w:id="9461" w:author="Jujia Li" w:date="2025-08-25T17:41:00Z"/>
        </w:trPr>
        <w:tc>
          <w:tcPr>
            <w:tcW w:w="808" w:type="pct"/>
            <w:noWrap/>
            <w:vAlign w:val="bottom"/>
            <w:hideMark/>
          </w:tcPr>
          <w:p w14:paraId="1502C5D4" w14:textId="392100EF" w:rsidR="004D28DD" w:rsidRPr="00221F0A" w:rsidDel="004E77FC" w:rsidRDefault="004D28DD" w:rsidP="004D28DD">
            <w:pPr>
              <w:spacing w:after="120" w:line="360" w:lineRule="auto"/>
              <w:contextualSpacing/>
              <w:rPr>
                <w:ins w:id="9462" w:author="Microsoft Word" w:date="2025-08-11T16:30:00Z" w16du:dateUtc="2025-08-11T21:30:00Z"/>
                <w:del w:id="9463" w:author="Jujia Li" w:date="2025-08-25T17:41:00Z" w16du:dateUtc="2025-08-25T22:41:00Z"/>
                <w:rFonts w:ascii="Times New Roman" w:eastAsia="Times New Roman" w:hAnsi="Times New Roman" w:cs="Times New Roman"/>
                <w:color w:val="000000"/>
                <w:kern w:val="0"/>
                <w:sz w:val="18"/>
                <w:szCs w:val="18"/>
                <w14:ligatures w14:val="none"/>
              </w:rPr>
            </w:pPr>
            <w:ins w:id="9464" w:author="Microsoft Word" w:date="2025-08-11T16:30:00Z" w16du:dateUtc="2025-08-11T21:30:00Z">
              <w:del w:id="9465" w:author="Jujia Li" w:date="2025-08-25T17:41:00Z" w16du:dateUtc="2025-08-25T22:41:00Z">
                <w:r w:rsidRPr="005E344C" w:rsidDel="004E77FC">
                  <w:rPr>
                    <w:rFonts w:ascii="Times New Roman" w:hAnsi="Times New Roman" w:cs="Times New Roman"/>
                    <w:color w:val="000000"/>
                    <w:sz w:val="18"/>
                    <w:szCs w:val="18"/>
                  </w:rPr>
                  <w:delText>WINSTON</w:delText>
                </w:r>
              </w:del>
            </w:ins>
          </w:p>
        </w:tc>
        <w:tc>
          <w:tcPr>
            <w:tcW w:w="566" w:type="pct"/>
            <w:vAlign w:val="bottom"/>
          </w:tcPr>
          <w:p w14:paraId="266C030D" w14:textId="693618C0" w:rsidR="004D28DD" w:rsidRPr="004D28DD" w:rsidDel="004E77FC" w:rsidRDefault="004D28DD" w:rsidP="004D28DD">
            <w:pPr>
              <w:spacing w:after="120" w:line="360" w:lineRule="auto"/>
              <w:contextualSpacing/>
              <w:jc w:val="right"/>
              <w:rPr>
                <w:ins w:id="9466" w:author="Microsoft Word" w:date="2025-08-11T16:30:00Z" w16du:dateUtc="2025-08-11T21:30:00Z"/>
                <w:del w:id="9467" w:author="Jujia Li" w:date="2025-08-25T17:41:00Z" w16du:dateUtc="2025-08-25T22:41:00Z"/>
                <w:rFonts w:ascii="Times New Roman" w:hAnsi="Times New Roman" w:cs="Times New Roman"/>
                <w:sz w:val="18"/>
                <w:szCs w:val="18"/>
              </w:rPr>
            </w:pPr>
            <w:ins w:id="9468" w:author="Microsoft Word" w:date="2025-08-11T16:30:00Z" w16du:dateUtc="2025-08-11T21:30:00Z">
              <w:del w:id="9469" w:author="Jujia Li" w:date="2025-08-25T17:41:00Z" w16du:dateUtc="2025-08-25T22:41:00Z">
                <w:r w:rsidRPr="004D28DD" w:rsidDel="004E77FC">
                  <w:rPr>
                    <w:rFonts w:ascii="Times New Roman" w:hAnsi="Times New Roman" w:cs="Times New Roman"/>
                    <w:color w:val="000000"/>
                    <w:sz w:val="18"/>
                    <w:szCs w:val="18"/>
                    <w:rPrChange w:id="9470" w:author="Jujia Li" w:date="2025-08-10T15:16:00Z" w16du:dateUtc="2025-08-10T20:16:00Z">
                      <w:rPr>
                        <w:rFonts w:ascii="Aptos Narrow" w:hAnsi="Aptos Narrow"/>
                        <w:color w:val="000000"/>
                        <w:sz w:val="22"/>
                        <w:szCs w:val="22"/>
                      </w:rPr>
                    </w:rPrChange>
                  </w:rPr>
                  <w:delText>23747.36</w:delText>
                </w:r>
              </w:del>
            </w:ins>
          </w:p>
        </w:tc>
        <w:tc>
          <w:tcPr>
            <w:tcW w:w="454" w:type="pct"/>
            <w:noWrap/>
            <w:vAlign w:val="bottom"/>
            <w:hideMark/>
          </w:tcPr>
          <w:p w14:paraId="18BDC392" w14:textId="1FA76CFF" w:rsidR="004D28DD" w:rsidRPr="004D28DD" w:rsidDel="004E77FC" w:rsidRDefault="004D28DD" w:rsidP="004D28DD">
            <w:pPr>
              <w:spacing w:after="120" w:line="360" w:lineRule="auto"/>
              <w:contextualSpacing/>
              <w:jc w:val="right"/>
              <w:rPr>
                <w:ins w:id="9471" w:author="Microsoft Word" w:date="2025-08-11T16:30:00Z" w16du:dateUtc="2025-08-11T21:30:00Z"/>
                <w:del w:id="9472" w:author="Jujia Li" w:date="2025-08-25T17:41:00Z" w16du:dateUtc="2025-08-25T22:41:00Z"/>
                <w:rFonts w:ascii="Times New Roman" w:eastAsia="Times New Roman" w:hAnsi="Times New Roman" w:cs="Times New Roman"/>
                <w:color w:val="000000"/>
                <w:kern w:val="0"/>
                <w:sz w:val="18"/>
                <w:szCs w:val="18"/>
                <w14:ligatures w14:val="none"/>
              </w:rPr>
            </w:pPr>
            <w:ins w:id="9473" w:author="Microsoft Word" w:date="2025-08-11T16:30:00Z" w16du:dateUtc="2025-08-11T21:30:00Z">
              <w:del w:id="9474" w:author="Jujia Li" w:date="2025-08-25T17:41:00Z" w16du:dateUtc="2025-08-25T22:41:00Z">
                <w:r w:rsidRPr="004D28DD" w:rsidDel="004E77FC">
                  <w:rPr>
                    <w:rFonts w:ascii="Times New Roman" w:hAnsi="Times New Roman" w:cs="Times New Roman"/>
                    <w:color w:val="000000"/>
                    <w:sz w:val="18"/>
                    <w:szCs w:val="18"/>
                    <w:rPrChange w:id="9475" w:author="Jujia Li" w:date="2025-08-10T15:16:00Z" w16du:dateUtc="2025-08-10T20:16:00Z">
                      <w:rPr>
                        <w:rFonts w:ascii="Aptos Narrow" w:hAnsi="Aptos Narrow"/>
                        <w:color w:val="000000"/>
                        <w:sz w:val="22"/>
                        <w:szCs w:val="22"/>
                      </w:rPr>
                    </w:rPrChange>
                  </w:rPr>
                  <w:delText>8.00</w:delText>
                </w:r>
              </w:del>
            </w:ins>
          </w:p>
        </w:tc>
        <w:tc>
          <w:tcPr>
            <w:tcW w:w="308" w:type="pct"/>
            <w:gridSpan w:val="2"/>
            <w:noWrap/>
            <w:vAlign w:val="bottom"/>
            <w:hideMark/>
          </w:tcPr>
          <w:p w14:paraId="43047435" w14:textId="16B23EBC" w:rsidR="004D28DD" w:rsidRPr="004D28DD" w:rsidDel="004E77FC" w:rsidRDefault="004D28DD" w:rsidP="004D28DD">
            <w:pPr>
              <w:spacing w:after="120" w:line="360" w:lineRule="auto"/>
              <w:contextualSpacing/>
              <w:jc w:val="right"/>
              <w:rPr>
                <w:ins w:id="9476" w:author="Microsoft Word" w:date="2025-08-11T16:30:00Z" w16du:dateUtc="2025-08-11T21:30:00Z"/>
                <w:del w:id="9477" w:author="Jujia Li" w:date="2025-08-25T17:41:00Z" w16du:dateUtc="2025-08-25T22:41:00Z"/>
                <w:rFonts w:ascii="Times New Roman" w:eastAsia="Times New Roman" w:hAnsi="Times New Roman" w:cs="Times New Roman"/>
                <w:color w:val="000000"/>
                <w:kern w:val="0"/>
                <w:sz w:val="18"/>
                <w:szCs w:val="18"/>
                <w14:ligatures w14:val="none"/>
              </w:rPr>
            </w:pPr>
            <w:ins w:id="9478" w:author="Microsoft Word" w:date="2025-08-11T16:30:00Z" w16du:dateUtc="2025-08-11T21:30:00Z">
              <w:del w:id="9479" w:author="Jujia Li" w:date="2025-08-25T17:41:00Z" w16du:dateUtc="2025-08-25T22:41:00Z">
                <w:r w:rsidRPr="004D28DD" w:rsidDel="004E77FC">
                  <w:rPr>
                    <w:rFonts w:ascii="Times New Roman" w:hAnsi="Times New Roman" w:cs="Times New Roman"/>
                    <w:color w:val="000000"/>
                    <w:sz w:val="18"/>
                    <w:szCs w:val="18"/>
                    <w:rPrChange w:id="9480" w:author="Jujia Li" w:date="2025-08-10T15:16:00Z" w16du:dateUtc="2025-08-10T20:16:00Z">
                      <w:rPr>
                        <w:rFonts w:ascii="Aptos Narrow" w:hAnsi="Aptos Narrow"/>
                        <w:color w:val="000000"/>
                        <w:sz w:val="22"/>
                        <w:szCs w:val="22"/>
                      </w:rPr>
                    </w:rPrChange>
                  </w:rPr>
                  <w:delText>0.91</w:delText>
                </w:r>
              </w:del>
            </w:ins>
          </w:p>
        </w:tc>
        <w:tc>
          <w:tcPr>
            <w:tcW w:w="380" w:type="pct"/>
            <w:noWrap/>
            <w:vAlign w:val="bottom"/>
            <w:hideMark/>
          </w:tcPr>
          <w:p w14:paraId="1CEAE9A0" w14:textId="34D939FC" w:rsidR="004D28DD" w:rsidRPr="004D28DD" w:rsidDel="004E77FC" w:rsidRDefault="004D28DD" w:rsidP="004D28DD">
            <w:pPr>
              <w:spacing w:after="120" w:line="360" w:lineRule="auto"/>
              <w:contextualSpacing/>
              <w:jc w:val="right"/>
              <w:rPr>
                <w:ins w:id="9481" w:author="Microsoft Word" w:date="2025-08-11T16:30:00Z" w16du:dateUtc="2025-08-11T21:30:00Z"/>
                <w:del w:id="9482" w:author="Jujia Li" w:date="2025-08-25T17:41:00Z" w16du:dateUtc="2025-08-25T22:41:00Z"/>
                <w:rFonts w:ascii="Times New Roman" w:eastAsia="Times New Roman" w:hAnsi="Times New Roman" w:cs="Times New Roman"/>
                <w:color w:val="000000"/>
                <w:kern w:val="0"/>
                <w:sz w:val="18"/>
                <w:szCs w:val="18"/>
                <w14:ligatures w14:val="none"/>
              </w:rPr>
            </w:pPr>
            <w:ins w:id="9483" w:author="Microsoft Word" w:date="2025-08-11T16:30:00Z" w16du:dateUtc="2025-08-11T21:30:00Z">
              <w:del w:id="9484" w:author="Jujia Li" w:date="2025-08-25T17:41:00Z" w16du:dateUtc="2025-08-25T22:41:00Z">
                <w:r w:rsidRPr="004D28DD" w:rsidDel="004E77FC">
                  <w:rPr>
                    <w:rFonts w:ascii="Times New Roman" w:hAnsi="Times New Roman" w:cs="Times New Roman"/>
                    <w:color w:val="000000"/>
                    <w:sz w:val="18"/>
                    <w:szCs w:val="18"/>
                    <w:rPrChange w:id="9485" w:author="Jujia Li" w:date="2025-08-10T15:16:00Z" w16du:dateUtc="2025-08-10T20:16:00Z">
                      <w:rPr>
                        <w:rFonts w:ascii="Aptos Narrow" w:hAnsi="Aptos Narrow"/>
                        <w:color w:val="000000"/>
                        <w:sz w:val="22"/>
                        <w:szCs w:val="22"/>
                      </w:rPr>
                    </w:rPrChange>
                  </w:rPr>
                  <w:delText>7.59</w:delText>
                </w:r>
              </w:del>
            </w:ins>
          </w:p>
        </w:tc>
        <w:tc>
          <w:tcPr>
            <w:tcW w:w="315" w:type="pct"/>
            <w:gridSpan w:val="2"/>
            <w:noWrap/>
            <w:vAlign w:val="bottom"/>
            <w:hideMark/>
          </w:tcPr>
          <w:p w14:paraId="7B1166D4" w14:textId="6139569F" w:rsidR="004D28DD" w:rsidRPr="004D28DD" w:rsidDel="004E77FC" w:rsidRDefault="004D28DD" w:rsidP="004D28DD">
            <w:pPr>
              <w:spacing w:after="120" w:line="360" w:lineRule="auto"/>
              <w:contextualSpacing/>
              <w:jc w:val="right"/>
              <w:rPr>
                <w:ins w:id="9486" w:author="Microsoft Word" w:date="2025-08-11T16:30:00Z" w16du:dateUtc="2025-08-11T21:30:00Z"/>
                <w:del w:id="9487" w:author="Jujia Li" w:date="2025-08-25T17:41:00Z" w16du:dateUtc="2025-08-25T22:41:00Z"/>
                <w:rFonts w:ascii="Times New Roman" w:eastAsia="Times New Roman" w:hAnsi="Times New Roman" w:cs="Times New Roman"/>
                <w:color w:val="000000"/>
                <w:kern w:val="0"/>
                <w:sz w:val="18"/>
                <w:szCs w:val="18"/>
                <w14:ligatures w14:val="none"/>
              </w:rPr>
            </w:pPr>
            <w:ins w:id="9488" w:author="Microsoft Word" w:date="2025-08-11T16:30:00Z" w16du:dateUtc="2025-08-11T21:30:00Z">
              <w:del w:id="9489" w:author="Jujia Li" w:date="2025-08-25T17:41:00Z" w16du:dateUtc="2025-08-25T22:41:00Z">
                <w:r w:rsidRPr="004D28DD" w:rsidDel="004E77FC">
                  <w:rPr>
                    <w:rFonts w:ascii="Times New Roman" w:hAnsi="Times New Roman" w:cs="Times New Roman"/>
                    <w:color w:val="000000"/>
                    <w:sz w:val="18"/>
                    <w:szCs w:val="18"/>
                    <w:rPrChange w:id="9490" w:author="Jujia Li" w:date="2025-08-10T15:16:00Z" w16du:dateUtc="2025-08-10T20:16:00Z">
                      <w:rPr>
                        <w:rFonts w:ascii="Aptos Narrow" w:hAnsi="Aptos Narrow"/>
                        <w:color w:val="000000"/>
                        <w:sz w:val="22"/>
                        <w:szCs w:val="22"/>
                      </w:rPr>
                    </w:rPrChange>
                  </w:rPr>
                  <w:delText>0.88</w:delText>
                </w:r>
              </w:del>
            </w:ins>
          </w:p>
        </w:tc>
        <w:tc>
          <w:tcPr>
            <w:tcW w:w="380" w:type="pct"/>
            <w:noWrap/>
            <w:vAlign w:val="bottom"/>
            <w:hideMark/>
          </w:tcPr>
          <w:p w14:paraId="65A2CCB2" w14:textId="41BD958B" w:rsidR="004D28DD" w:rsidRPr="004D28DD" w:rsidDel="004E77FC" w:rsidRDefault="004D28DD" w:rsidP="004D28DD">
            <w:pPr>
              <w:spacing w:after="120" w:line="360" w:lineRule="auto"/>
              <w:contextualSpacing/>
              <w:jc w:val="right"/>
              <w:rPr>
                <w:ins w:id="9491" w:author="Microsoft Word" w:date="2025-08-11T16:30:00Z" w16du:dateUtc="2025-08-11T21:30:00Z"/>
                <w:del w:id="9492" w:author="Jujia Li" w:date="2025-08-25T17:41:00Z" w16du:dateUtc="2025-08-25T22:41:00Z"/>
                <w:rFonts w:ascii="Times New Roman" w:eastAsia="Times New Roman" w:hAnsi="Times New Roman" w:cs="Times New Roman"/>
                <w:color w:val="000000"/>
                <w:kern w:val="0"/>
                <w:sz w:val="18"/>
                <w:szCs w:val="18"/>
                <w14:ligatures w14:val="none"/>
              </w:rPr>
            </w:pPr>
            <w:ins w:id="9493" w:author="Microsoft Word" w:date="2025-08-11T16:30:00Z" w16du:dateUtc="2025-08-11T21:30:00Z">
              <w:del w:id="9494" w:author="Jujia Li" w:date="2025-08-25T17:41:00Z" w16du:dateUtc="2025-08-25T22:41:00Z">
                <w:r w:rsidRPr="004D28DD" w:rsidDel="004E77FC">
                  <w:rPr>
                    <w:rFonts w:ascii="Times New Roman" w:hAnsi="Times New Roman" w:cs="Times New Roman"/>
                    <w:color w:val="000000"/>
                    <w:sz w:val="18"/>
                    <w:szCs w:val="18"/>
                    <w:rPrChange w:id="9495" w:author="Jujia Li" w:date="2025-08-10T15:16:00Z" w16du:dateUtc="2025-08-10T20:16:00Z">
                      <w:rPr>
                        <w:rFonts w:ascii="Aptos Narrow" w:hAnsi="Aptos Narrow"/>
                        <w:color w:val="000000"/>
                        <w:sz w:val="22"/>
                        <w:szCs w:val="22"/>
                      </w:rPr>
                    </w:rPrChange>
                  </w:rPr>
                  <w:delText>7.40</w:delText>
                </w:r>
              </w:del>
            </w:ins>
          </w:p>
        </w:tc>
        <w:tc>
          <w:tcPr>
            <w:tcW w:w="316" w:type="pct"/>
            <w:gridSpan w:val="2"/>
            <w:noWrap/>
            <w:vAlign w:val="bottom"/>
            <w:hideMark/>
          </w:tcPr>
          <w:p w14:paraId="3193C845" w14:textId="3563EF28" w:rsidR="004D28DD" w:rsidRPr="004D28DD" w:rsidDel="004E77FC" w:rsidRDefault="004D28DD" w:rsidP="004D28DD">
            <w:pPr>
              <w:spacing w:after="120" w:line="360" w:lineRule="auto"/>
              <w:contextualSpacing/>
              <w:jc w:val="right"/>
              <w:rPr>
                <w:ins w:id="9496" w:author="Microsoft Word" w:date="2025-08-11T16:30:00Z" w16du:dateUtc="2025-08-11T21:30:00Z"/>
                <w:del w:id="9497" w:author="Jujia Li" w:date="2025-08-25T17:41:00Z" w16du:dateUtc="2025-08-25T22:41:00Z"/>
                <w:rFonts w:ascii="Times New Roman" w:eastAsia="Times New Roman" w:hAnsi="Times New Roman" w:cs="Times New Roman"/>
                <w:color w:val="000000"/>
                <w:kern w:val="0"/>
                <w:sz w:val="18"/>
                <w:szCs w:val="18"/>
                <w14:ligatures w14:val="none"/>
              </w:rPr>
            </w:pPr>
            <w:ins w:id="9498" w:author="Microsoft Word" w:date="2025-08-11T16:30:00Z" w16du:dateUtc="2025-08-11T21:30:00Z">
              <w:del w:id="9499" w:author="Jujia Li" w:date="2025-08-25T17:41:00Z" w16du:dateUtc="2025-08-25T22:41:00Z">
                <w:r w:rsidRPr="004D28DD" w:rsidDel="004E77FC">
                  <w:rPr>
                    <w:rFonts w:ascii="Times New Roman" w:hAnsi="Times New Roman" w:cs="Times New Roman"/>
                    <w:color w:val="000000"/>
                    <w:sz w:val="18"/>
                    <w:szCs w:val="18"/>
                    <w:rPrChange w:id="9500" w:author="Jujia Li" w:date="2025-08-10T15:16:00Z" w16du:dateUtc="2025-08-10T20:16:00Z">
                      <w:rPr>
                        <w:rFonts w:ascii="Aptos Narrow" w:hAnsi="Aptos Narrow"/>
                        <w:color w:val="000000"/>
                        <w:sz w:val="22"/>
                        <w:szCs w:val="22"/>
                      </w:rPr>
                    </w:rPrChange>
                  </w:rPr>
                  <w:delText>0.86</w:delText>
                </w:r>
              </w:del>
            </w:ins>
          </w:p>
        </w:tc>
        <w:tc>
          <w:tcPr>
            <w:tcW w:w="380" w:type="pct"/>
            <w:noWrap/>
            <w:vAlign w:val="bottom"/>
            <w:hideMark/>
          </w:tcPr>
          <w:p w14:paraId="0D76BF5C" w14:textId="40F2ECED" w:rsidR="004D28DD" w:rsidRPr="004D28DD" w:rsidDel="004E77FC" w:rsidRDefault="004D28DD" w:rsidP="004D28DD">
            <w:pPr>
              <w:spacing w:after="120" w:line="360" w:lineRule="auto"/>
              <w:contextualSpacing/>
              <w:jc w:val="right"/>
              <w:rPr>
                <w:ins w:id="9501" w:author="Microsoft Word" w:date="2025-08-11T16:30:00Z" w16du:dateUtc="2025-08-11T21:30:00Z"/>
                <w:del w:id="9502" w:author="Jujia Li" w:date="2025-08-25T17:41:00Z" w16du:dateUtc="2025-08-25T22:41:00Z"/>
                <w:rFonts w:ascii="Times New Roman" w:eastAsia="Times New Roman" w:hAnsi="Times New Roman" w:cs="Times New Roman"/>
                <w:color w:val="000000"/>
                <w:kern w:val="0"/>
                <w:sz w:val="18"/>
                <w:szCs w:val="18"/>
                <w14:ligatures w14:val="none"/>
              </w:rPr>
            </w:pPr>
            <w:ins w:id="9503" w:author="Microsoft Word" w:date="2025-08-11T16:30:00Z" w16du:dateUtc="2025-08-11T21:30:00Z">
              <w:del w:id="9504" w:author="Jujia Li" w:date="2025-08-25T17:41:00Z" w16du:dateUtc="2025-08-25T22:41:00Z">
                <w:r w:rsidRPr="004D28DD" w:rsidDel="004E77FC">
                  <w:rPr>
                    <w:rFonts w:ascii="Times New Roman" w:hAnsi="Times New Roman" w:cs="Times New Roman"/>
                    <w:color w:val="000000"/>
                    <w:sz w:val="18"/>
                    <w:szCs w:val="18"/>
                    <w:rPrChange w:id="9505" w:author="Jujia Li" w:date="2025-08-10T15:16:00Z" w16du:dateUtc="2025-08-10T20:16:00Z">
                      <w:rPr>
                        <w:rFonts w:ascii="Aptos Narrow" w:hAnsi="Aptos Narrow"/>
                        <w:color w:val="000000"/>
                        <w:sz w:val="22"/>
                        <w:szCs w:val="22"/>
                      </w:rPr>
                    </w:rPrChange>
                  </w:rPr>
                  <w:delText>6.72</w:delText>
                </w:r>
              </w:del>
            </w:ins>
          </w:p>
        </w:tc>
        <w:tc>
          <w:tcPr>
            <w:tcW w:w="321" w:type="pct"/>
            <w:noWrap/>
            <w:vAlign w:val="bottom"/>
            <w:hideMark/>
          </w:tcPr>
          <w:p w14:paraId="1F97DA0E" w14:textId="133A6CDD" w:rsidR="004D28DD" w:rsidRPr="004D28DD" w:rsidDel="004E77FC" w:rsidRDefault="004D28DD" w:rsidP="004D28DD">
            <w:pPr>
              <w:spacing w:after="120" w:line="360" w:lineRule="auto"/>
              <w:contextualSpacing/>
              <w:jc w:val="right"/>
              <w:rPr>
                <w:ins w:id="9506" w:author="Microsoft Word" w:date="2025-08-11T16:30:00Z" w16du:dateUtc="2025-08-11T21:30:00Z"/>
                <w:del w:id="9507" w:author="Jujia Li" w:date="2025-08-25T17:41:00Z" w16du:dateUtc="2025-08-25T22:41:00Z"/>
                <w:rFonts w:ascii="Times New Roman" w:eastAsia="Times New Roman" w:hAnsi="Times New Roman" w:cs="Times New Roman"/>
                <w:color w:val="000000"/>
                <w:kern w:val="0"/>
                <w:sz w:val="18"/>
                <w:szCs w:val="18"/>
                <w14:ligatures w14:val="none"/>
              </w:rPr>
            </w:pPr>
            <w:ins w:id="9508" w:author="Microsoft Word" w:date="2025-08-11T16:30:00Z" w16du:dateUtc="2025-08-11T21:30:00Z">
              <w:del w:id="9509" w:author="Jujia Li" w:date="2025-08-25T17:41:00Z" w16du:dateUtc="2025-08-25T22:41:00Z">
                <w:r w:rsidRPr="004D28DD" w:rsidDel="004E77FC">
                  <w:rPr>
                    <w:rFonts w:ascii="Times New Roman" w:hAnsi="Times New Roman" w:cs="Times New Roman"/>
                    <w:color w:val="000000"/>
                    <w:sz w:val="18"/>
                    <w:szCs w:val="18"/>
                    <w:rPrChange w:id="9510" w:author="Jujia Li" w:date="2025-08-10T15:16:00Z" w16du:dateUtc="2025-08-10T20:16:00Z">
                      <w:rPr>
                        <w:rFonts w:ascii="Aptos Narrow" w:hAnsi="Aptos Narrow"/>
                        <w:color w:val="000000"/>
                        <w:sz w:val="22"/>
                        <w:szCs w:val="22"/>
                      </w:rPr>
                    </w:rPrChange>
                  </w:rPr>
                  <w:delText>0.78</w:delText>
                </w:r>
              </w:del>
            </w:ins>
          </w:p>
        </w:tc>
        <w:tc>
          <w:tcPr>
            <w:tcW w:w="428" w:type="pct"/>
            <w:noWrap/>
            <w:vAlign w:val="bottom"/>
            <w:hideMark/>
          </w:tcPr>
          <w:p w14:paraId="1F951651" w14:textId="1904E5C5" w:rsidR="004D28DD" w:rsidRPr="004D28DD" w:rsidDel="004E77FC" w:rsidRDefault="004D28DD" w:rsidP="004D28DD">
            <w:pPr>
              <w:spacing w:after="120" w:line="360" w:lineRule="auto"/>
              <w:contextualSpacing/>
              <w:jc w:val="right"/>
              <w:rPr>
                <w:ins w:id="9511" w:author="Microsoft Word" w:date="2025-08-11T16:30:00Z" w16du:dateUtc="2025-08-11T21:30:00Z"/>
                <w:del w:id="9512" w:author="Jujia Li" w:date="2025-08-25T17:41:00Z" w16du:dateUtc="2025-08-25T22:41:00Z"/>
                <w:rFonts w:ascii="Times New Roman" w:eastAsia="Times New Roman" w:hAnsi="Times New Roman" w:cs="Times New Roman"/>
                <w:color w:val="000000"/>
                <w:kern w:val="0"/>
                <w:sz w:val="18"/>
                <w:szCs w:val="18"/>
                <w14:ligatures w14:val="none"/>
              </w:rPr>
            </w:pPr>
            <w:ins w:id="9513" w:author="Microsoft Word" w:date="2025-08-11T16:30:00Z" w16du:dateUtc="2025-08-11T21:30:00Z">
              <w:del w:id="9514" w:author="Jujia Li" w:date="2025-08-25T17:41:00Z" w16du:dateUtc="2025-08-25T22:41:00Z">
                <w:r w:rsidRPr="004D28DD" w:rsidDel="004E77FC">
                  <w:rPr>
                    <w:rFonts w:ascii="Times New Roman" w:hAnsi="Times New Roman" w:cs="Times New Roman"/>
                    <w:color w:val="000000"/>
                    <w:sz w:val="18"/>
                    <w:szCs w:val="18"/>
                    <w:rPrChange w:id="9515" w:author="Jujia Li" w:date="2025-08-10T15:16:00Z" w16du:dateUtc="2025-08-10T20:16:00Z">
                      <w:rPr>
                        <w:rFonts w:ascii="Aptos Narrow" w:hAnsi="Aptos Narrow"/>
                        <w:color w:val="000000"/>
                        <w:sz w:val="22"/>
                        <w:szCs w:val="22"/>
                      </w:rPr>
                    </w:rPrChange>
                  </w:rPr>
                  <w:delText>29.71</w:delText>
                </w:r>
              </w:del>
            </w:ins>
          </w:p>
        </w:tc>
        <w:tc>
          <w:tcPr>
            <w:tcW w:w="344" w:type="pct"/>
            <w:vAlign w:val="bottom"/>
          </w:tcPr>
          <w:p w14:paraId="3585E2FD" w14:textId="5C61E70B" w:rsidR="004D28DD" w:rsidRPr="004D28DD" w:rsidDel="004E77FC" w:rsidRDefault="004D28DD" w:rsidP="004D28DD">
            <w:pPr>
              <w:spacing w:after="120" w:line="360" w:lineRule="auto"/>
              <w:contextualSpacing/>
              <w:jc w:val="right"/>
              <w:rPr>
                <w:ins w:id="9516" w:author="Microsoft Word" w:date="2025-08-11T16:30:00Z" w16du:dateUtc="2025-08-11T21:30:00Z"/>
                <w:del w:id="9517" w:author="Jujia Li" w:date="2025-08-25T17:41:00Z" w16du:dateUtc="2025-08-25T22:41:00Z"/>
                <w:rFonts w:ascii="Times New Roman" w:hAnsi="Times New Roman" w:cs="Times New Roman"/>
                <w:sz w:val="18"/>
                <w:szCs w:val="18"/>
              </w:rPr>
            </w:pPr>
            <w:ins w:id="9518" w:author="Microsoft Word" w:date="2025-08-11T16:30:00Z" w16du:dateUtc="2025-08-11T21:30:00Z">
              <w:del w:id="9519" w:author="Jujia Li" w:date="2025-08-25T17:41:00Z" w16du:dateUtc="2025-08-25T22:41:00Z">
                <w:r w:rsidRPr="004D28DD" w:rsidDel="004E77FC">
                  <w:rPr>
                    <w:rFonts w:ascii="Times New Roman" w:hAnsi="Times New Roman" w:cs="Times New Roman"/>
                    <w:color w:val="000000"/>
                    <w:sz w:val="18"/>
                    <w:szCs w:val="18"/>
                    <w:rPrChange w:id="9520" w:author="Jujia Li" w:date="2025-08-10T15:16:00Z" w16du:dateUtc="2025-08-10T20:16:00Z">
                      <w:rPr>
                        <w:rFonts w:ascii="Aptos Narrow" w:hAnsi="Aptos Narrow"/>
                        <w:color w:val="000000"/>
                        <w:sz w:val="22"/>
                        <w:szCs w:val="22"/>
                      </w:rPr>
                    </w:rPrChange>
                  </w:rPr>
                  <w:delText>0.86</w:delText>
                </w:r>
              </w:del>
            </w:ins>
          </w:p>
        </w:tc>
      </w:tr>
    </w:tbl>
    <w:p w14:paraId="012604B2" w14:textId="5477025A" w:rsidR="004D28DD" w:rsidDel="004E77FC" w:rsidRDefault="004D28DD" w:rsidP="004D28DD">
      <w:pPr>
        <w:spacing w:after="120" w:line="360" w:lineRule="auto"/>
        <w:contextualSpacing/>
        <w:rPr>
          <w:ins w:id="9521" w:author="Microsoft Word" w:date="2025-08-11T16:30:00Z" w16du:dateUtc="2025-08-11T21:30:00Z"/>
          <w:del w:id="9522" w:author="Jujia Li" w:date="2025-08-25T17:41:00Z" w16du:dateUtc="2025-08-25T22:41:00Z"/>
          <w:rFonts w:ascii="Times New Roman" w:hAnsi="Times New Roman" w:cs="Times New Roman"/>
        </w:rPr>
      </w:pPr>
      <w:ins w:id="9523" w:author="Microsoft Word" w:date="2025-08-11T16:30:00Z" w16du:dateUtc="2025-08-11T21:30:00Z">
        <w:del w:id="9524" w:author="Jujia Li" w:date="2025-08-25T17:41:00Z" w16du:dateUtc="2025-08-25T22:41:00Z">
          <w:r w:rsidRPr="005E344C" w:rsidDel="004E77FC">
            <w:rPr>
              <w:rFonts w:ascii="Times New Roman" w:hAnsi="Times New Roman" w:cs="Times New Roman"/>
              <w:i/>
              <w:iCs/>
            </w:rPr>
            <w:delText>Note.</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MME = morphine milligram equivalents; values are standardized to a population of 1,000,000 to facilitate comparison across counties</w:delText>
          </w:r>
          <w:r w:rsidDel="004E77FC">
            <w:rPr>
              <w:rFonts w:ascii="Times New Roman" w:hAnsi="Times New Roman" w:cs="Times New Roman"/>
            </w:rPr>
            <w:delText>;</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PC = per capita (MME per person); “Total MME” is the sum over the study period, and “Avg PC” is the average per capita MME across years.</w:delText>
          </w:r>
        </w:del>
      </w:ins>
    </w:p>
    <w:p w14:paraId="22DFB41D" w14:textId="5C2AA3B4" w:rsidR="000D6B44" w:rsidDel="004E77FC" w:rsidRDefault="000D6B44">
      <w:pPr>
        <w:spacing w:after="120" w:line="360" w:lineRule="auto"/>
        <w:contextualSpacing/>
        <w:rPr>
          <w:ins w:id="9525" w:author="Microsoft Word" w:date="2025-08-11T16:30:00Z" w16du:dateUtc="2025-08-11T21:30:00Z"/>
          <w:del w:id="9526" w:author="Jujia Li" w:date="2025-08-25T17:41:00Z" w16du:dateUtc="2025-08-25T22:41:00Z"/>
          <w:rFonts w:ascii="Times New Roman" w:hAnsi="Times New Roman" w:cs="Times New Roman"/>
        </w:rPr>
        <w:pPrChange w:id="9527" w:author="Jujia Li" w:date="2025-07-21T17:51:00Z" w16du:dateUtc="2025-07-21T22:51:00Z">
          <w:pPr/>
        </w:pPrChange>
      </w:pPr>
    </w:p>
    <w:p w14:paraId="36F24F27" w14:textId="6AAD9B3B" w:rsidR="000D6B44" w:rsidRDefault="00987AA9">
      <w:pPr>
        <w:spacing w:after="120" w:line="360" w:lineRule="auto"/>
        <w:contextualSpacing/>
        <w:rPr>
          <w:ins w:id="9528" w:author="Jujia Li" w:date="2025-08-25T16:31:00Z" w16du:dateUtc="2025-08-25T21:31:00Z"/>
          <w:rFonts w:ascii="Times New Roman" w:hAnsi="Times New Roman" w:cs="Times New Roman"/>
        </w:rPr>
        <w:sectPr w:rsidR="000D6B44" w:rsidSect="00663AE5">
          <w:pgSz w:w="15840" w:h="12240" w:orient="landscape"/>
          <w:pgMar w:top="1440" w:right="1440" w:bottom="173" w:left="1440" w:header="720" w:footer="720" w:gutter="0"/>
          <w:cols w:space="720"/>
          <w:docGrid w:linePitch="360"/>
        </w:sectPr>
      </w:pPr>
      <w:ins w:id="9529" w:author="Microsoft Word" w:date="2025-08-11T16:30:00Z" w16du:dateUtc="2025-08-11T21:30:00Z">
        <w:del w:id="9530" w:author="Jujia Li" w:date="2025-08-25T16:31:00Z" w16du:dateUtc="2025-08-25T21:31:00Z">
          <w:r w:rsidRPr="004157A8" w:rsidDel="000D6B44">
            <w:rPr>
              <w:rFonts w:ascii="Times New Roman" w:hAnsi="Times New Roman" w:cs="Times New Roman"/>
            </w:rPr>
            <w:delText xml:space="preserve">Figure </w:delText>
          </w:r>
          <w:r w:rsidDel="000D6B44">
            <w:rPr>
              <w:rFonts w:ascii="Times New Roman" w:hAnsi="Times New Roman" w:cs="Times New Roman"/>
            </w:rPr>
            <w:delText>1</w:delText>
          </w:r>
          <w:r w:rsidRPr="004157A8" w:rsidDel="000D6B44">
            <w:rPr>
              <w:rFonts w:ascii="Times New Roman" w:hAnsi="Times New Roman" w:cs="Times New Roman"/>
            </w:rPr>
            <w:delText xml:space="preserve">. </w:delText>
          </w:r>
        </w:del>
      </w:ins>
      <w:del w:id="9531" w:author="Jujia Li" w:date="2025-07-01T18:06:00Z" w16du:dateUtc="2025-07-01T23:06:00Z">
        <w:r w:rsidR="00E33763" w:rsidRPr="004157A8" w:rsidDel="000675C3">
          <w:rPr>
            <w:rFonts w:ascii="Times New Roman" w:hAnsi="Times New Roman" w:cs="Times New Roman"/>
          </w:rPr>
          <w:delText xml:space="preserve">Annual ER Opioid </w:delText>
        </w:r>
        <w:r w:rsidR="004157A8" w:rsidRPr="004157A8" w:rsidDel="000675C3">
          <w:rPr>
            <w:rFonts w:ascii="Times New Roman" w:hAnsi="Times New Roman" w:cs="Times New Roman"/>
          </w:rPr>
          <w:delText>Visit</w:delText>
        </w:r>
        <w:r w:rsidR="00E33763" w:rsidRPr="004157A8" w:rsidDel="000675C3">
          <w:rPr>
            <w:rFonts w:ascii="Times New Roman" w:hAnsi="Times New Roman" w:cs="Times New Roman"/>
          </w:rPr>
          <w:delText>s by County</w:delText>
        </w:r>
      </w:del>
    </w:p>
    <w:p w14:paraId="019F405E" w14:textId="77777777" w:rsidR="000D6B44" w:rsidRDefault="000D6B44" w:rsidP="000D6B44">
      <w:pPr>
        <w:spacing w:after="120" w:line="360" w:lineRule="auto"/>
        <w:contextualSpacing/>
        <w:rPr>
          <w:ins w:id="9532" w:author="Jujia Li" w:date="2025-08-25T16:31:00Z" w16du:dateUtc="2025-08-25T21:31:00Z"/>
          <w:rFonts w:ascii="Times New Roman" w:hAnsi="Times New Roman" w:cs="Times New Roman"/>
        </w:rPr>
      </w:pPr>
      <w:ins w:id="9533" w:author="Jujia Li" w:date="2025-08-25T16:31:00Z" w16du:dateUtc="2025-08-25T21:31:00Z">
        <w:r w:rsidRPr="004157A8">
          <w:rPr>
            <w:rFonts w:ascii="Times New Roman" w:hAnsi="Times New Roman" w:cs="Times New Roman"/>
          </w:rPr>
          <w:lastRenderedPageBreak/>
          <w:t xml:space="preserve">Figure </w:t>
        </w:r>
        <w:r>
          <w:rPr>
            <w:rFonts w:ascii="Times New Roman" w:hAnsi="Times New Roman" w:cs="Times New Roman"/>
          </w:rPr>
          <w:t>1</w:t>
        </w:r>
        <w:r w:rsidRPr="004157A8">
          <w:rPr>
            <w:rFonts w:ascii="Times New Roman" w:hAnsi="Times New Roman" w:cs="Times New Roman"/>
          </w:rPr>
          <w:t xml:space="preserve">. </w:t>
        </w:r>
        <w:r w:rsidRPr="00FA36DE">
          <w:rPr>
            <w:rFonts w:ascii="Times New Roman" w:hAnsi="Times New Roman" w:cs="Times New Roman"/>
          </w:rPr>
          <w:t xml:space="preserve"> </w:t>
        </w:r>
      </w:ins>
    </w:p>
    <w:p w14:paraId="557500A2" w14:textId="77777777" w:rsidR="000D6B44" w:rsidRDefault="000D6B44" w:rsidP="000D6B44">
      <w:pPr>
        <w:spacing w:after="120" w:line="360" w:lineRule="auto"/>
        <w:contextualSpacing/>
        <w:rPr>
          <w:ins w:id="9534" w:author="Jujia Li" w:date="2025-08-25T16:31:00Z" w16du:dateUtc="2025-08-25T21:31:00Z"/>
          <w:rFonts w:ascii="Times New Roman" w:hAnsi="Times New Roman" w:cs="Times New Roman"/>
        </w:rPr>
      </w:pPr>
      <w:ins w:id="9535" w:author="Jujia Li" w:date="2025-08-25T16:31:00Z" w16du:dateUtc="2025-08-25T21:31:00Z">
        <w:r>
          <w:rPr>
            <w:rFonts w:ascii="Times New Roman" w:hAnsi="Times New Roman" w:cs="Times New Roman"/>
          </w:rPr>
          <w:t>Annually ER Opioid Visits by County</w:t>
        </w:r>
      </w:ins>
    </w:p>
    <w:p w14:paraId="0CA347C6" w14:textId="04A62052" w:rsidR="00534683" w:rsidDel="00FA36DE" w:rsidRDefault="000D6B44" w:rsidP="000D6B44">
      <w:pPr>
        <w:spacing w:after="120" w:line="360" w:lineRule="auto"/>
        <w:contextualSpacing/>
        <w:rPr>
          <w:del w:id="9536" w:author="Jujia Li" w:date="2025-07-01T19:15:00Z" w16du:dateUtc="2025-07-02T00:15:00Z"/>
          <w:rFonts w:ascii="Times New Roman" w:hAnsi="Times New Roman" w:cs="Times New Roman"/>
        </w:rPr>
      </w:pPr>
      <w:ins w:id="9537" w:author="Jujia Li" w:date="2025-08-25T16:31:00Z" w16du:dateUtc="2025-08-25T21:31:00Z">
        <w:r>
          <w:rPr>
            <w:rFonts w:ascii="Times New Roman" w:hAnsi="Times New Roman" w:cs="Times New Roman"/>
            <w:noProof/>
          </w:rPr>
          <w:drawing>
            <wp:inline distT="0" distB="0" distL="0" distR="0" wp14:anchorId="7432A415" wp14:editId="6A01694F">
              <wp:extent cx="5028770" cy="2952970"/>
              <wp:effectExtent l="0" t="0" r="635" b="0"/>
              <wp:docPr id="851353945"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53945" name="Picture 1" descr="A graph of a number of people&#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t="6054"/>
                      <a:stretch>
                        <a:fillRect/>
                      </a:stretch>
                    </pic:blipFill>
                    <pic:spPr bwMode="auto">
                      <a:xfrm>
                        <a:off x="0" y="0"/>
                        <a:ext cx="5029200" cy="2953223"/>
                      </a:xfrm>
                      <a:prstGeom prst="rect">
                        <a:avLst/>
                      </a:prstGeom>
                      <a:noFill/>
                      <a:ln>
                        <a:noFill/>
                      </a:ln>
                      <a:extLst>
                        <a:ext uri="{53640926-AAD7-44D8-BBD7-CCE9431645EC}">
                          <a14:shadowObscured xmlns:a14="http://schemas.microsoft.com/office/drawing/2010/main"/>
                        </a:ext>
                      </a:extLst>
                    </pic:spPr>
                  </pic:pic>
                </a:graphicData>
              </a:graphic>
            </wp:inline>
          </w:drawing>
        </w:r>
      </w:ins>
    </w:p>
    <w:p w14:paraId="45905EA1" w14:textId="77777777" w:rsidR="00FA36DE" w:rsidRDefault="00FA36DE">
      <w:pPr>
        <w:spacing w:after="120" w:line="360" w:lineRule="auto"/>
        <w:contextualSpacing/>
        <w:rPr>
          <w:ins w:id="9538" w:author="Jujia Li" w:date="2025-07-21T11:49:00Z" w16du:dateUtc="2025-07-21T16:49:00Z"/>
          <w:rFonts w:ascii="Times New Roman" w:hAnsi="Times New Roman" w:cs="Times New Roman"/>
        </w:rPr>
        <w:pPrChange w:id="9539" w:author="Jujia Li" w:date="2025-07-21T17:51:00Z" w16du:dateUtc="2025-07-21T22:51:00Z">
          <w:pPr/>
        </w:pPrChange>
      </w:pPr>
    </w:p>
    <w:p w14:paraId="5343A17B" w14:textId="77777777" w:rsidR="000D6B44" w:rsidRDefault="00FA36DE">
      <w:pPr>
        <w:spacing w:after="120" w:line="360" w:lineRule="auto"/>
        <w:contextualSpacing/>
        <w:rPr>
          <w:ins w:id="9540" w:author="Jujia Li" w:date="2025-08-25T16:30:00Z" w16du:dateUtc="2025-08-25T21:30:00Z"/>
          <w:rFonts w:ascii="Times New Roman" w:hAnsi="Times New Roman" w:cs="Times New Roman"/>
        </w:rPr>
      </w:pPr>
      <w:ins w:id="9541" w:author="Jujia Li" w:date="2025-07-21T11:49:00Z" w16du:dateUtc="2025-07-21T16:49:00Z">
        <w:r w:rsidRPr="004157A8">
          <w:rPr>
            <w:rFonts w:ascii="Times New Roman" w:hAnsi="Times New Roman" w:cs="Times New Roman"/>
          </w:rPr>
          <w:t xml:space="preserve">Figure </w:t>
        </w:r>
      </w:ins>
      <w:ins w:id="9542" w:author="Jujia Li" w:date="2025-07-21T11:57:00Z" w16du:dateUtc="2025-07-21T16:57:00Z">
        <w:r w:rsidR="00611AC0">
          <w:rPr>
            <w:rFonts w:ascii="Times New Roman" w:hAnsi="Times New Roman" w:cs="Times New Roman"/>
          </w:rPr>
          <w:t xml:space="preserve">1(B). </w:t>
        </w:r>
      </w:ins>
    </w:p>
    <w:p w14:paraId="570FFDD9" w14:textId="4081EBE6" w:rsidR="00FA36DE" w:rsidRDefault="00FA36DE">
      <w:pPr>
        <w:spacing w:after="120" w:line="360" w:lineRule="auto"/>
        <w:contextualSpacing/>
        <w:rPr>
          <w:ins w:id="9543" w:author="Jujia Li" w:date="2025-07-21T11:49:00Z" w16du:dateUtc="2025-07-21T16:49:00Z"/>
          <w:rFonts w:ascii="Times New Roman" w:hAnsi="Times New Roman" w:cs="Times New Roman"/>
        </w:rPr>
        <w:pPrChange w:id="9544" w:author="Jujia Li" w:date="2025-07-21T17:51:00Z" w16du:dateUtc="2025-07-21T22:51:00Z">
          <w:pPr/>
        </w:pPrChange>
      </w:pPr>
      <w:ins w:id="9545" w:author="Jujia Li" w:date="2025-07-21T11:50:00Z" w16du:dateUtc="2025-07-21T16:50:00Z">
        <w:r>
          <w:rPr>
            <w:rFonts w:ascii="Times New Roman" w:hAnsi="Times New Roman" w:cs="Times New Roman"/>
          </w:rPr>
          <w:t>Quarterly ER Opioid Visits by County</w:t>
        </w:r>
      </w:ins>
    </w:p>
    <w:p w14:paraId="04814D15" w14:textId="210C9D70" w:rsidR="00FA36DE" w:rsidRPr="004157A8" w:rsidRDefault="00FA36DE">
      <w:pPr>
        <w:spacing w:after="120" w:line="360" w:lineRule="auto"/>
        <w:contextualSpacing/>
        <w:rPr>
          <w:ins w:id="9546" w:author="Jujia Li" w:date="2025-07-21T11:49:00Z" w16du:dateUtc="2025-07-21T16:49:00Z"/>
          <w:rFonts w:ascii="Times New Roman" w:hAnsi="Times New Roman" w:cs="Times New Roman"/>
        </w:rPr>
        <w:pPrChange w:id="9547" w:author="Jujia Li" w:date="2025-07-21T17:51:00Z" w16du:dateUtc="2025-07-21T22:51:00Z">
          <w:pPr/>
        </w:pPrChange>
      </w:pPr>
      <w:ins w:id="9548" w:author="Jujia Li" w:date="2025-07-21T11:49:00Z" w16du:dateUtc="2025-07-21T16:49:00Z">
        <w:r w:rsidRPr="003A4292">
          <w:rPr>
            <w:noProof/>
          </w:rPr>
          <w:drawing>
            <wp:inline distT="0" distB="0" distL="0" distR="0" wp14:anchorId="7C0097F8" wp14:editId="28A2F796">
              <wp:extent cx="5943600" cy="3876675"/>
              <wp:effectExtent l="0" t="0" r="0" b="0"/>
              <wp:docPr id="2818795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9592" name="Picture 1" descr="A screenshot of a graph&#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128"/>
                      <a:stretch>
                        <a:fillRect/>
                      </a:stretch>
                    </pic:blipFill>
                    <pic:spPr bwMode="auto">
                      <a:xfrm>
                        <a:off x="0" y="0"/>
                        <a:ext cx="5943600" cy="3876675"/>
                      </a:xfrm>
                      <a:prstGeom prst="rect">
                        <a:avLst/>
                      </a:prstGeom>
                      <a:noFill/>
                      <a:ln>
                        <a:noFill/>
                      </a:ln>
                      <a:extLst>
                        <a:ext uri="{53640926-AAD7-44D8-BBD7-CCE9431645EC}">
                          <a14:shadowObscured xmlns:a14="http://schemas.microsoft.com/office/drawing/2010/main"/>
                        </a:ext>
                      </a:extLst>
                    </pic:spPr>
                  </pic:pic>
                </a:graphicData>
              </a:graphic>
            </wp:inline>
          </w:drawing>
        </w:r>
      </w:ins>
      <w:commentRangeStart w:id="9549"/>
      <w:commentRangeEnd w:id="9549"/>
      <w:ins w:id="9550" w:author="Jujia Li" w:date="2025-07-21T12:01:00Z" w16du:dateUtc="2025-07-21T17:01:00Z">
        <w:r w:rsidR="009462B8">
          <w:rPr>
            <w:rStyle w:val="CommentReference"/>
          </w:rPr>
          <w:commentReference w:id="9549"/>
        </w:r>
      </w:ins>
    </w:p>
    <w:p w14:paraId="504EF411" w14:textId="5E1E4DEA" w:rsidR="001D34E7" w:rsidRDefault="001D34E7">
      <w:pPr>
        <w:spacing w:after="120" w:line="360" w:lineRule="auto"/>
        <w:contextualSpacing/>
        <w:rPr>
          <w:ins w:id="9551" w:author="Jujia Li" w:date="2025-07-01T14:50:00Z" w16du:dateUtc="2025-07-01T19:50:00Z"/>
          <w:rFonts w:ascii="Times New Roman" w:hAnsi="Times New Roman" w:cs="Times New Roman"/>
        </w:rPr>
        <w:pPrChange w:id="9552" w:author="Jujia Li" w:date="2025-07-21T17:51:00Z" w16du:dateUtc="2025-07-21T22:51:00Z">
          <w:pPr/>
        </w:pPrChange>
      </w:pPr>
      <w:del w:id="9553" w:author="Jujia Li" w:date="2025-07-01T12:54:00Z" w16du:dateUtc="2025-07-01T17:54:00Z">
        <w:r w:rsidDel="00534683">
          <w:rPr>
            <w:rFonts w:ascii="Times New Roman" w:hAnsi="Times New Roman" w:cs="Times New Roman"/>
            <w:noProof/>
          </w:rPr>
          <w:lastRenderedPageBreak/>
          <w:drawing>
            <wp:inline distT="0" distB="0" distL="0" distR="0" wp14:anchorId="6508367A" wp14:editId="4B9FF0E2">
              <wp:extent cx="5029200" cy="2933700"/>
              <wp:effectExtent l="0" t="0" r="0" b="0"/>
              <wp:docPr id="1701200162" name="Picture 10" descr="A graph of different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00162" name="Picture 10" descr="A graph of different states&#10;&#10;AI-generated content may be incorrect."/>
                      <pic:cNvPicPr/>
                    </pic:nvPicPr>
                    <pic:blipFill rotWithShape="1">
                      <a:blip r:embed="rId16">
                        <a:extLst>
                          <a:ext uri="{28A0092B-C50C-407E-A947-70E740481C1C}">
                            <a14:useLocalDpi xmlns:a14="http://schemas.microsoft.com/office/drawing/2010/main" val="0"/>
                          </a:ext>
                        </a:extLst>
                      </a:blip>
                      <a:srcRect t="6666"/>
                      <a:stretch>
                        <a:fillRect/>
                      </a:stretch>
                    </pic:blipFill>
                    <pic:spPr bwMode="auto">
                      <a:xfrm>
                        <a:off x="0" y="0"/>
                        <a:ext cx="5029200" cy="2933700"/>
                      </a:xfrm>
                      <a:prstGeom prst="rect">
                        <a:avLst/>
                      </a:prstGeom>
                      <a:ln>
                        <a:noFill/>
                      </a:ln>
                      <a:extLst>
                        <a:ext uri="{53640926-AAD7-44D8-BBD7-CCE9431645EC}">
                          <a14:shadowObscured xmlns:a14="http://schemas.microsoft.com/office/drawing/2010/main"/>
                        </a:ext>
                      </a:extLst>
                    </pic:spPr>
                  </pic:pic>
                </a:graphicData>
              </a:graphic>
            </wp:inline>
          </w:drawing>
        </w:r>
      </w:del>
    </w:p>
    <w:p w14:paraId="757B73E3" w14:textId="74BD64A6" w:rsidR="005B3B32" w:rsidRDefault="003A3120">
      <w:pPr>
        <w:spacing w:after="120" w:line="360" w:lineRule="auto"/>
        <w:contextualSpacing/>
        <w:rPr>
          <w:ins w:id="9554" w:author="Jujia Li" w:date="2025-07-21T11:57:00Z" w16du:dateUtc="2025-07-21T16:57:00Z"/>
          <w:rFonts w:ascii="Times New Roman" w:hAnsi="Times New Roman" w:cs="Times New Roman"/>
        </w:rPr>
        <w:pPrChange w:id="9555" w:author="Jujia Li" w:date="2025-07-21T17:51:00Z" w16du:dateUtc="2025-07-21T22:51:00Z">
          <w:pPr/>
        </w:pPrChange>
      </w:pPr>
      <w:ins w:id="9556" w:author="Jujia Li" w:date="2025-07-01T14:50:00Z" w16du:dateUtc="2025-07-01T19:50:00Z">
        <w:r w:rsidRPr="004157A8">
          <w:rPr>
            <w:rFonts w:ascii="Times New Roman" w:hAnsi="Times New Roman" w:cs="Times New Roman"/>
          </w:rPr>
          <w:t xml:space="preserve">Figure </w:t>
        </w:r>
      </w:ins>
      <w:ins w:id="9557" w:author="Jujia Li" w:date="2025-07-01T18:05:00Z" w16du:dateUtc="2025-07-01T23:05:00Z">
        <w:r w:rsidR="00602704">
          <w:rPr>
            <w:rFonts w:ascii="Times New Roman" w:hAnsi="Times New Roman" w:cs="Times New Roman"/>
          </w:rPr>
          <w:t xml:space="preserve">2. </w:t>
        </w:r>
      </w:ins>
      <w:ins w:id="9558" w:author="Jujia Li" w:date="2025-07-01T14:50:00Z" w16du:dateUtc="2025-07-01T19:50:00Z">
        <w:r w:rsidRPr="004157A8">
          <w:rPr>
            <w:rFonts w:ascii="Times New Roman" w:hAnsi="Times New Roman" w:cs="Times New Roman"/>
          </w:rPr>
          <w:t>C</w:t>
        </w:r>
      </w:ins>
      <w:ins w:id="9559" w:author="Jujia Li" w:date="2025-07-01T18:05:00Z" w16du:dateUtc="2025-07-01T23:05:00Z">
        <w:r w:rsidR="00CD6C36" w:rsidRPr="00CD6C36">
          <w:rPr>
            <w:rFonts w:ascii="Times New Roman" w:hAnsi="Times New Roman" w:cs="Times New Roman"/>
          </w:rPr>
          <w:t>ounty-Level Trends in ER Opioid Visit Rates (per 100,000 Residents)</w:t>
        </w:r>
      </w:ins>
      <w:ins w:id="9560" w:author="Jujia Li" w:date="2025-07-01T18:03:00Z" w16du:dateUtc="2025-07-01T23:03:00Z">
        <w:r w:rsidR="003E6383">
          <w:rPr>
            <w:rFonts w:ascii="Times New Roman" w:hAnsi="Times New Roman" w:cs="Times New Roman"/>
            <w:noProof/>
          </w:rPr>
          <w:drawing>
            <wp:inline distT="0" distB="0" distL="0" distR="0" wp14:anchorId="1643A912" wp14:editId="5943A4B2">
              <wp:extent cx="5029200" cy="2937525"/>
              <wp:effectExtent l="0" t="0" r="0" b="0"/>
              <wp:docPr id="1103318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6553"/>
                      <a:stretch>
                        <a:fillRect/>
                      </a:stretch>
                    </pic:blipFill>
                    <pic:spPr bwMode="auto">
                      <a:xfrm>
                        <a:off x="0" y="0"/>
                        <a:ext cx="5029200" cy="29375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6C0DFD30" w14:textId="1CE24592" w:rsidR="00611AC0" w:rsidRDefault="00611AC0">
      <w:pPr>
        <w:spacing w:after="120" w:line="360" w:lineRule="auto"/>
        <w:contextualSpacing/>
        <w:rPr>
          <w:ins w:id="9561" w:author="Jujia Li" w:date="2025-07-21T11:57:00Z" w16du:dateUtc="2025-07-21T16:57:00Z"/>
          <w:rFonts w:ascii="Times New Roman" w:hAnsi="Times New Roman" w:cs="Times New Roman"/>
        </w:rPr>
        <w:pPrChange w:id="9562" w:author="Jujia Li" w:date="2025-07-21T17:51:00Z" w16du:dateUtc="2025-07-21T22:51:00Z">
          <w:pPr/>
        </w:pPrChange>
      </w:pPr>
      <w:commentRangeStart w:id="9563"/>
      <w:ins w:id="9564" w:author="Jujia Li" w:date="2025-07-21T11:57:00Z" w16du:dateUtc="2025-07-21T16:57:00Z">
        <w:r w:rsidRPr="004157A8">
          <w:rPr>
            <w:rFonts w:ascii="Times New Roman" w:hAnsi="Times New Roman" w:cs="Times New Roman"/>
          </w:rPr>
          <w:t xml:space="preserve">Figure </w:t>
        </w:r>
        <w:r>
          <w:rPr>
            <w:rFonts w:ascii="Times New Roman" w:hAnsi="Times New Roman" w:cs="Times New Roman"/>
          </w:rPr>
          <w:t xml:space="preserve">2 (B). </w:t>
        </w:r>
      </w:ins>
      <w:ins w:id="9565" w:author="Jujia Li" w:date="2025-07-21T11:57:00Z">
        <w:r w:rsidRPr="00611AC0">
          <w:rPr>
            <w:rFonts w:ascii="Times New Roman" w:hAnsi="Times New Roman" w:cs="Times New Roman"/>
          </w:rPr>
          <w:t>Quarterly ER Opioid Visits Per Capita by County</w:t>
        </w:r>
      </w:ins>
    </w:p>
    <w:p w14:paraId="25A78CCF" w14:textId="70638A51" w:rsidR="0016248D" w:rsidRDefault="00AD0EAF">
      <w:pPr>
        <w:spacing w:after="120" w:line="360" w:lineRule="auto"/>
        <w:contextualSpacing/>
        <w:rPr>
          <w:ins w:id="9566" w:author="Jujia Li" w:date="2025-07-01T14:50:00Z" w16du:dateUtc="2025-07-01T19:50:00Z"/>
          <w:rFonts w:ascii="Times New Roman" w:hAnsi="Times New Roman" w:cs="Times New Roman"/>
        </w:rPr>
        <w:pPrChange w:id="9567" w:author="Jujia Li" w:date="2025-07-21T17:51:00Z" w16du:dateUtc="2025-07-21T22:51:00Z">
          <w:pPr/>
        </w:pPrChange>
      </w:pPr>
      <w:ins w:id="9568" w:author="Jujia Li" w:date="2025-07-21T11:58:00Z" w16du:dateUtc="2025-07-21T16:58:00Z">
        <w:r>
          <w:rPr>
            <w:rFonts w:ascii="Times New Roman" w:hAnsi="Times New Roman" w:cs="Times New Roman"/>
            <w:noProof/>
          </w:rPr>
          <w:drawing>
            <wp:inline distT="0" distB="0" distL="0" distR="0" wp14:anchorId="6FF3DD55" wp14:editId="46578D33">
              <wp:extent cx="5943600" cy="3867150"/>
              <wp:effectExtent l="0" t="0" r="0" b="0"/>
              <wp:docPr id="15791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362"/>
                      <a:stretch>
                        <a:fillRect/>
                      </a:stretch>
                    </pic:blipFill>
                    <pic:spPr bwMode="auto">
                      <a:xfrm>
                        <a:off x="0" y="0"/>
                        <a:ext cx="5943600" cy="3867150"/>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9563"/>
      <w:ins w:id="9569" w:author="Jujia Li" w:date="2025-07-21T12:02:00Z" w16du:dateUtc="2025-07-21T17:02:00Z">
        <w:r w:rsidR="009462B8">
          <w:rPr>
            <w:rStyle w:val="CommentReference"/>
          </w:rPr>
          <w:commentReference w:id="9563"/>
        </w:r>
      </w:ins>
    </w:p>
    <w:p w14:paraId="6512DBDA" w14:textId="262BDEBC" w:rsidR="003A3120" w:rsidRPr="004157A8" w:rsidDel="003A3120" w:rsidRDefault="003A3120">
      <w:pPr>
        <w:spacing w:after="120" w:line="360" w:lineRule="auto"/>
        <w:contextualSpacing/>
        <w:rPr>
          <w:del w:id="9570" w:author="Jujia Li" w:date="2025-07-01T14:50:00Z" w16du:dateUtc="2025-07-01T19:50:00Z"/>
          <w:rFonts w:ascii="Times New Roman" w:hAnsi="Times New Roman" w:cs="Times New Roman"/>
        </w:rPr>
        <w:pPrChange w:id="9571" w:author="Jujia Li" w:date="2025-07-21T17:51:00Z" w16du:dateUtc="2025-07-21T22:51:00Z">
          <w:pPr/>
        </w:pPrChange>
      </w:pPr>
    </w:p>
    <w:p w14:paraId="0D38188A" w14:textId="76C2A193" w:rsidR="00BE4F23" w:rsidRDefault="000B0BD0">
      <w:pPr>
        <w:spacing w:after="120" w:line="360" w:lineRule="auto"/>
        <w:ind w:firstLine="720"/>
        <w:contextualSpacing/>
        <w:rPr>
          <w:ins w:id="9572" w:author="Jujia Li" w:date="2025-07-01T12:55:00Z" w16du:dateUtc="2025-07-01T17:55:00Z"/>
          <w:rFonts w:ascii="Times New Roman" w:hAnsi="Times New Roman" w:cs="Times New Roman"/>
        </w:rPr>
        <w:pPrChange w:id="9573" w:author="Jujia Li" w:date="2025-07-21T17:51:00Z" w16du:dateUtc="2025-07-21T22:51:00Z">
          <w:pPr>
            <w:ind w:firstLine="720"/>
          </w:pPr>
        </w:pPrChange>
      </w:pPr>
      <w:r w:rsidRPr="00682A28">
        <w:rPr>
          <w:rFonts w:ascii="Times New Roman" w:hAnsi="Times New Roman" w:cs="Times New Roman"/>
        </w:rPr>
        <w:t xml:space="preserve">In Figure </w:t>
      </w:r>
      <w:r w:rsidR="00503425">
        <w:rPr>
          <w:rFonts w:ascii="Times New Roman" w:hAnsi="Times New Roman" w:cs="Times New Roman"/>
        </w:rPr>
        <w:t>1 and 2</w:t>
      </w:r>
      <w:r w:rsidRPr="00682A28">
        <w:rPr>
          <w:rFonts w:ascii="Times New Roman" w:hAnsi="Times New Roman" w:cs="Times New Roman"/>
        </w:rPr>
        <w:t xml:space="preserve">, </w:t>
      </w:r>
      <w:r w:rsidR="00682A28" w:rsidRPr="004157A8">
        <w:rPr>
          <w:rFonts w:ascii="Times New Roman" w:hAnsi="Times New Roman" w:cs="Times New Roman"/>
        </w:rPr>
        <w:t xml:space="preserve">Jefferson has consistently highest counts across all four years (about 500–600/year). Madison is second highest ER opioid count with a peak in 2017, followed by a </w:t>
      </w:r>
      <w:r w:rsidR="00682A28" w:rsidRPr="004157A8">
        <w:rPr>
          <w:rFonts w:ascii="Times New Roman" w:hAnsi="Times New Roman" w:cs="Times New Roman"/>
        </w:rPr>
        <w:lastRenderedPageBreak/>
        <w:t>sharp drop in 2019.</w:t>
      </w:r>
      <w:r w:rsidR="00682A28">
        <w:rPr>
          <w:rFonts w:ascii="Times New Roman" w:hAnsi="Times New Roman" w:cs="Times New Roman"/>
        </w:rPr>
        <w:t xml:space="preserve"> </w:t>
      </w:r>
      <w:r w:rsidR="00682A28" w:rsidRPr="004157A8">
        <w:rPr>
          <w:rFonts w:ascii="Times New Roman" w:hAnsi="Times New Roman" w:cs="Times New Roman"/>
        </w:rPr>
        <w:t>Blount, Tuscaloosa, Limestone, and Marshall decrease ER opioid counts from 2016 to 2019</w:t>
      </w:r>
      <w:r w:rsidR="00682A28">
        <w:rPr>
          <w:rFonts w:ascii="Times New Roman" w:hAnsi="Times New Roman" w:cs="Times New Roman"/>
        </w:rPr>
        <w:t xml:space="preserve">, while </w:t>
      </w:r>
      <w:r w:rsidR="00682A28" w:rsidRPr="00682A28">
        <w:rPr>
          <w:rFonts w:ascii="Times New Roman" w:hAnsi="Times New Roman" w:cs="Times New Roman"/>
        </w:rPr>
        <w:t>Cherokee, Etowah</w:t>
      </w:r>
      <w:r w:rsidR="00682A28">
        <w:rPr>
          <w:rFonts w:ascii="Times New Roman" w:hAnsi="Times New Roman" w:cs="Times New Roman"/>
        </w:rPr>
        <w:t xml:space="preserve">, Lauderdale, and Marion show consistently increasing trends, requiring a future exploration on monthly scale. </w:t>
      </w:r>
      <w:r w:rsidR="00CC6ACC">
        <w:rPr>
          <w:rFonts w:ascii="Times New Roman" w:hAnsi="Times New Roman" w:cs="Times New Roman"/>
        </w:rPr>
        <w:t>(Not report value less than 10, just not show, and keep reporting)</w:t>
      </w:r>
    </w:p>
    <w:p w14:paraId="6AE7FEA8" w14:textId="68603717" w:rsidR="00F14100" w:rsidDel="003A3120" w:rsidRDefault="00F14100">
      <w:pPr>
        <w:spacing w:after="120" w:line="360" w:lineRule="auto"/>
        <w:contextualSpacing/>
        <w:rPr>
          <w:del w:id="9574" w:author="Jujia Li" w:date="2025-07-01T14:50:00Z" w16du:dateUtc="2025-07-01T19:50:00Z"/>
          <w:rFonts w:ascii="Times New Roman" w:hAnsi="Times New Roman" w:cs="Times New Roman"/>
        </w:rPr>
        <w:pPrChange w:id="9575" w:author="Jujia Li" w:date="2025-07-21T17:51:00Z" w16du:dateUtc="2025-07-21T22:51:00Z">
          <w:pPr>
            <w:ind w:firstLine="720"/>
          </w:pPr>
        </w:pPrChange>
      </w:pPr>
    </w:p>
    <w:p w14:paraId="70416765" w14:textId="4DDF01E8" w:rsidR="00F044A6" w:rsidRPr="004157A8" w:rsidDel="00FD651E" w:rsidRDefault="00F044A6">
      <w:pPr>
        <w:spacing w:after="120" w:line="360" w:lineRule="auto"/>
        <w:contextualSpacing/>
        <w:rPr>
          <w:del w:id="9576" w:author="Jujia Li" w:date="2025-07-21T09:42:00Z" w16du:dateUtc="2025-07-21T14:42:00Z"/>
          <w:rFonts w:ascii="Times New Roman" w:hAnsi="Times New Roman" w:cs="Times New Roman"/>
        </w:rPr>
        <w:pPrChange w:id="9577" w:author="Jujia Li" w:date="2025-07-21T17:51:00Z" w16du:dateUtc="2025-07-21T22:51:00Z">
          <w:pPr/>
        </w:pPrChange>
      </w:pPr>
      <w:del w:id="9578" w:author="Jujia Li" w:date="2025-07-21T09:42:00Z" w16du:dateUtc="2025-07-21T14:42:00Z">
        <w:r w:rsidRPr="004157A8" w:rsidDel="00FD651E">
          <w:rPr>
            <w:rFonts w:ascii="Times New Roman" w:hAnsi="Times New Roman" w:cs="Times New Roman"/>
          </w:rPr>
          <w:delText xml:space="preserve">Figure </w:delText>
        </w:r>
        <w:r w:rsidR="00503425" w:rsidDel="00FD651E">
          <w:rPr>
            <w:rFonts w:ascii="Times New Roman" w:hAnsi="Times New Roman" w:cs="Times New Roman"/>
          </w:rPr>
          <w:delText>3</w:delText>
        </w:r>
        <w:r w:rsidRPr="004157A8" w:rsidDel="00FD651E">
          <w:rPr>
            <w:rFonts w:ascii="Times New Roman" w:hAnsi="Times New Roman" w:cs="Times New Roman"/>
          </w:rPr>
          <w:delText xml:space="preserve">. </w:delText>
        </w:r>
        <w:r w:rsidDel="00FD651E">
          <w:rPr>
            <w:rFonts w:ascii="Times New Roman" w:hAnsi="Times New Roman" w:cs="Times New Roman"/>
          </w:rPr>
          <w:delText>Monthly</w:delText>
        </w:r>
        <w:r w:rsidRPr="004157A8" w:rsidDel="00FD651E">
          <w:rPr>
            <w:rFonts w:ascii="Times New Roman" w:hAnsi="Times New Roman" w:cs="Times New Roman"/>
          </w:rPr>
          <w:delText xml:space="preserve"> ER Opioid Visits </w:delText>
        </w:r>
        <w:r w:rsidDel="00FD651E">
          <w:rPr>
            <w:rFonts w:ascii="Times New Roman" w:hAnsi="Times New Roman" w:cs="Times New Roman"/>
          </w:rPr>
          <w:delText>in Cherokee, Etowah, Lauderdale, and Marion</w:delText>
        </w:r>
      </w:del>
    </w:p>
    <w:p w14:paraId="14B38E52" w14:textId="65FFC206" w:rsidR="007D3DC3" w:rsidDel="00FD651E" w:rsidRDefault="007D3DC3">
      <w:pPr>
        <w:spacing w:after="120" w:line="360" w:lineRule="auto"/>
        <w:contextualSpacing/>
        <w:rPr>
          <w:del w:id="9579" w:author="Jujia Li" w:date="2025-07-21T09:42:00Z" w16du:dateUtc="2025-07-21T14:42:00Z"/>
          <w:rFonts w:ascii="Times New Roman" w:hAnsi="Times New Roman" w:cs="Times New Roman"/>
        </w:rPr>
        <w:pPrChange w:id="9580" w:author="Jujia Li" w:date="2025-07-21T17:51:00Z" w16du:dateUtc="2025-07-21T22:51:00Z">
          <w:pPr/>
        </w:pPrChange>
      </w:pPr>
      <w:commentRangeStart w:id="9581"/>
      <w:del w:id="9582" w:author="Jujia Li" w:date="2025-07-21T09:42:00Z" w16du:dateUtc="2025-07-21T14:42:00Z">
        <w:r w:rsidDel="00FD651E">
          <w:rPr>
            <w:rFonts w:ascii="Times New Roman" w:hAnsi="Times New Roman" w:cs="Times New Roman"/>
            <w:noProof/>
          </w:rPr>
          <w:drawing>
            <wp:inline distT="0" distB="0" distL="0" distR="0" wp14:anchorId="4AD525EF" wp14:editId="7F0280BB">
              <wp:extent cx="5029200" cy="2941760"/>
              <wp:effectExtent l="0" t="0" r="0" b="0"/>
              <wp:docPr id="507215225" name="Picture 1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15225" name="Picture 11" descr="A graph of different colored lines&#10;&#10;AI-generated content may be incorrect."/>
                      <pic:cNvPicPr/>
                    </pic:nvPicPr>
                    <pic:blipFill rotWithShape="1">
                      <a:blip r:embed="rId20">
                        <a:extLst>
                          <a:ext uri="{28A0092B-C50C-407E-A947-70E740481C1C}">
                            <a14:useLocalDpi xmlns:a14="http://schemas.microsoft.com/office/drawing/2010/main" val="0"/>
                          </a:ext>
                        </a:extLst>
                      </a:blip>
                      <a:srcRect t="6410"/>
                      <a:stretch>
                        <a:fillRect/>
                      </a:stretch>
                    </pic:blipFill>
                    <pic:spPr bwMode="auto">
                      <a:xfrm>
                        <a:off x="0" y="0"/>
                        <a:ext cx="5029200" cy="2941760"/>
                      </a:xfrm>
                      <a:prstGeom prst="rect">
                        <a:avLst/>
                      </a:prstGeom>
                      <a:ln>
                        <a:noFill/>
                      </a:ln>
                      <a:extLst>
                        <a:ext uri="{53640926-AAD7-44D8-BBD7-CCE9431645EC}">
                          <a14:shadowObscured xmlns:a14="http://schemas.microsoft.com/office/drawing/2010/main"/>
                        </a:ext>
                      </a:extLst>
                    </pic:spPr>
                  </pic:pic>
                </a:graphicData>
              </a:graphic>
            </wp:inline>
          </w:drawing>
        </w:r>
      </w:del>
      <w:commentRangeEnd w:id="9581"/>
      <w:r w:rsidR="009019E8">
        <w:rPr>
          <w:rStyle w:val="CommentReference"/>
        </w:rPr>
        <w:commentReference w:id="9581"/>
      </w:r>
    </w:p>
    <w:p w14:paraId="1689A538" w14:textId="4F424404" w:rsidR="00682A28" w:rsidRDefault="00682A28">
      <w:pPr>
        <w:spacing w:after="120" w:line="360" w:lineRule="auto"/>
        <w:contextualSpacing/>
        <w:rPr>
          <w:ins w:id="9583" w:author="Jujia Li" w:date="2025-07-21T12:16:00Z" w16du:dateUtc="2025-07-21T17:16:00Z"/>
          <w:rFonts w:ascii="Times New Roman" w:hAnsi="Times New Roman" w:cs="Times New Roman"/>
        </w:rPr>
        <w:pPrChange w:id="9584" w:author="Jujia Li" w:date="2025-07-21T17:51:00Z" w16du:dateUtc="2025-07-21T22:51:00Z">
          <w:pPr/>
        </w:pPrChange>
      </w:pPr>
      <w:r>
        <w:rPr>
          <w:rFonts w:ascii="Times New Roman" w:hAnsi="Times New Roman" w:cs="Times New Roman"/>
        </w:rPr>
        <w:tab/>
        <w:t xml:space="preserve">According to Figure </w:t>
      </w:r>
      <w:r w:rsidR="00503425">
        <w:rPr>
          <w:rFonts w:ascii="Times New Roman" w:hAnsi="Times New Roman" w:cs="Times New Roman"/>
        </w:rPr>
        <w:t>3</w:t>
      </w:r>
      <w:r>
        <w:rPr>
          <w:rFonts w:ascii="Times New Roman" w:hAnsi="Times New Roman" w:cs="Times New Roman"/>
        </w:rPr>
        <w:t xml:space="preserve">, Cherokee exhibits a dramatical increase </w:t>
      </w:r>
      <w:r w:rsidR="00634DC7">
        <w:rPr>
          <w:rFonts w:ascii="Times New Roman" w:hAnsi="Times New Roman" w:cs="Times New Roman"/>
        </w:rPr>
        <w:t>in</w:t>
      </w:r>
      <w:r>
        <w:rPr>
          <w:rFonts w:ascii="Times New Roman" w:hAnsi="Times New Roman" w:cs="Times New Roman"/>
        </w:rPr>
        <w:t xml:space="preserve"> ER opioid </w:t>
      </w:r>
      <w:r w:rsidR="00634DC7">
        <w:rPr>
          <w:rFonts w:ascii="Times New Roman" w:hAnsi="Times New Roman" w:cs="Times New Roman"/>
        </w:rPr>
        <w:t>visits</w:t>
      </w:r>
      <w:r>
        <w:rPr>
          <w:rFonts w:ascii="Times New Roman" w:hAnsi="Times New Roman" w:cs="Times New Roman"/>
        </w:rPr>
        <w:t xml:space="preserve"> </w:t>
      </w:r>
      <w:r w:rsidR="00634DC7">
        <w:rPr>
          <w:rFonts w:ascii="Times New Roman" w:hAnsi="Times New Roman" w:cs="Times New Roman"/>
        </w:rPr>
        <w:t>in</w:t>
      </w:r>
      <w:r>
        <w:rPr>
          <w:rFonts w:ascii="Times New Roman" w:hAnsi="Times New Roman" w:cs="Times New Roman"/>
        </w:rPr>
        <w:t xml:space="preserve"> </w:t>
      </w:r>
      <w:r w:rsidR="00634DC7">
        <w:rPr>
          <w:rFonts w:ascii="Times New Roman" w:hAnsi="Times New Roman" w:cs="Times New Roman"/>
        </w:rPr>
        <w:t>September 2016 and</w:t>
      </w:r>
      <w:r>
        <w:rPr>
          <w:rFonts w:ascii="Times New Roman" w:hAnsi="Times New Roman" w:cs="Times New Roman"/>
        </w:rPr>
        <w:t xml:space="preserve"> keep</w:t>
      </w:r>
      <w:r w:rsidR="00634DC7">
        <w:rPr>
          <w:rFonts w:ascii="Times New Roman" w:hAnsi="Times New Roman" w:cs="Times New Roman"/>
        </w:rPr>
        <w:t>s</w:t>
      </w:r>
      <w:r>
        <w:rPr>
          <w:rFonts w:ascii="Times New Roman" w:hAnsi="Times New Roman" w:cs="Times New Roman"/>
        </w:rPr>
        <w:t xml:space="preserve"> a high value (around 5 visits) </w:t>
      </w:r>
      <w:del w:id="9585" w:author="Jujia Li" w:date="2025-07-21T11:42:00Z" w16du:dateUtc="2025-07-21T16:42:00Z">
        <w:r w:rsidDel="00FA36DE">
          <w:rPr>
            <w:rFonts w:ascii="Times New Roman" w:hAnsi="Times New Roman" w:cs="Times New Roman"/>
          </w:rPr>
          <w:delText xml:space="preserve">until </w:delText>
        </w:r>
        <w:r w:rsidR="00634DC7" w:rsidDel="00FA36DE">
          <w:rPr>
            <w:rFonts w:ascii="Times New Roman" w:hAnsi="Times New Roman" w:cs="Times New Roman"/>
          </w:rPr>
          <w:delText>a decrease in</w:delText>
        </w:r>
      </w:del>
      <w:ins w:id="9586" w:author="Jujia Li" w:date="2025-07-21T11:42:00Z" w16du:dateUtc="2025-07-21T16:42:00Z">
        <w:r w:rsidR="00FA36DE">
          <w:rPr>
            <w:rFonts w:ascii="Times New Roman" w:hAnsi="Times New Roman" w:cs="Times New Roman"/>
          </w:rPr>
          <w:t>until</w:t>
        </w:r>
      </w:ins>
      <w:r w:rsidR="00634DC7">
        <w:rPr>
          <w:rFonts w:ascii="Times New Roman" w:hAnsi="Times New Roman" w:cs="Times New Roman"/>
        </w:rPr>
        <w:t xml:space="preserve"> November 2017. Etowah demonstrates a similar pattern to Cherokee, with two peaks (around 20 visits) in October 2016 and April 2017, as well as a drop in November 2017. In contrast, although Lauderdale has increasing pattern in later 2016 and the whole of 2017, it has continued growth in November 2017. We will discuss the potential reason by collecting information and news at that time point.</w:t>
      </w:r>
      <w:r w:rsidR="00CC6ACC">
        <w:rPr>
          <w:rFonts w:ascii="Times New Roman" w:hAnsi="Times New Roman" w:cs="Times New Roman"/>
        </w:rPr>
        <w:t xml:space="preserve"> </w:t>
      </w:r>
      <w:del w:id="9587" w:author="Jujia Li" w:date="2025-07-21T12:03:00Z" w16du:dateUtc="2025-07-21T17:03:00Z">
        <w:r w:rsidR="00CC6ACC" w:rsidDel="009462B8">
          <w:rPr>
            <w:rFonts w:ascii="Times New Roman" w:hAnsi="Times New Roman" w:cs="Times New Roman"/>
          </w:rPr>
          <w:delText>Try quartly.</w:delText>
        </w:r>
      </w:del>
    </w:p>
    <w:p w14:paraId="455BC2AD" w14:textId="4371790A" w:rsidR="009D23F3" w:rsidRPr="009B24CE" w:rsidRDefault="009D23F3">
      <w:pPr>
        <w:spacing w:after="120" w:line="360" w:lineRule="auto"/>
        <w:contextualSpacing/>
        <w:rPr>
          <w:ins w:id="9588" w:author="Jujia Li" w:date="2025-07-21T12:18:00Z" w16du:dateUtc="2025-07-21T17:18:00Z"/>
          <w:rFonts w:ascii="Times New Roman" w:hAnsi="Times New Roman" w:cs="Times New Roman"/>
          <w:b/>
          <w:bCs/>
          <w:i/>
          <w:iCs/>
        </w:rPr>
        <w:pPrChange w:id="9589" w:author="Jujia Li" w:date="2025-07-21T17:51:00Z" w16du:dateUtc="2025-07-21T22:51:00Z">
          <w:pPr/>
        </w:pPrChange>
      </w:pPr>
      <w:ins w:id="9590" w:author="Jujia Li" w:date="2025-07-21T12:18:00Z" w16du:dateUtc="2025-07-21T17:18:00Z">
        <w:r w:rsidRPr="009B24CE">
          <w:rPr>
            <w:rFonts w:ascii="Times New Roman" w:hAnsi="Times New Roman" w:cs="Times New Roman"/>
            <w:b/>
            <w:bCs/>
            <w:i/>
            <w:iCs/>
          </w:rPr>
          <w:t>1.</w:t>
        </w:r>
        <w:r>
          <w:rPr>
            <w:rFonts w:ascii="Times New Roman" w:hAnsi="Times New Roman" w:cs="Times New Roman"/>
            <w:b/>
            <w:bCs/>
            <w:i/>
            <w:iCs/>
          </w:rPr>
          <w:t>2</w:t>
        </w:r>
        <w:r w:rsidRPr="009B24CE">
          <w:rPr>
            <w:rFonts w:ascii="Times New Roman" w:hAnsi="Times New Roman" w:cs="Times New Roman"/>
            <w:b/>
            <w:bCs/>
            <w:i/>
            <w:iCs/>
          </w:rPr>
          <w:t xml:space="preserve"> </w:t>
        </w:r>
      </w:ins>
      <w:ins w:id="9591" w:author="Jujia Li" w:date="2025-07-21T15:32:00Z" w16du:dateUtc="2025-07-21T20:32:00Z">
        <w:r w:rsidR="00832509">
          <w:rPr>
            <w:rFonts w:ascii="Times New Roman" w:hAnsi="Times New Roman" w:cs="Times New Roman"/>
            <w:b/>
            <w:bCs/>
            <w:i/>
            <w:iCs/>
          </w:rPr>
          <w:t>Medication</w:t>
        </w:r>
      </w:ins>
      <w:ins w:id="9592" w:author="Jujia Li" w:date="2025-07-21T12:18:00Z" w16du:dateUtc="2025-07-21T17:18:00Z">
        <w:r>
          <w:rPr>
            <w:rFonts w:ascii="Times New Roman" w:hAnsi="Times New Roman" w:cs="Times New Roman"/>
            <w:b/>
            <w:bCs/>
            <w:i/>
            <w:iCs/>
          </w:rPr>
          <w:t>s Consumption</w:t>
        </w:r>
        <w:r w:rsidRPr="009B24CE">
          <w:rPr>
            <w:rFonts w:ascii="Times New Roman" w:hAnsi="Times New Roman" w:cs="Times New Roman"/>
            <w:b/>
            <w:bCs/>
            <w:i/>
            <w:iCs/>
          </w:rPr>
          <w:t xml:space="preserve"> </w:t>
        </w:r>
      </w:ins>
      <w:ins w:id="9593" w:author="Jujia Li" w:date="2025-07-21T17:42:00Z" w16du:dateUtc="2025-07-21T22:42:00Z">
        <w:r w:rsidR="00687D1B">
          <w:rPr>
            <w:rFonts w:ascii="Times New Roman" w:hAnsi="Times New Roman" w:cs="Times New Roman"/>
            <w:b/>
            <w:bCs/>
            <w:i/>
            <w:iCs/>
          </w:rPr>
          <w:t>Analysis</w:t>
        </w:r>
      </w:ins>
    </w:p>
    <w:p w14:paraId="087BB4E5" w14:textId="48372CD3" w:rsidR="009D23F3" w:rsidDel="009D23F3" w:rsidRDefault="009D23F3">
      <w:pPr>
        <w:spacing w:after="120" w:line="360" w:lineRule="auto"/>
        <w:contextualSpacing/>
        <w:rPr>
          <w:del w:id="9594" w:author="Jujia Li" w:date="2025-07-21T12:18:00Z" w16du:dateUtc="2025-07-21T17:18:00Z"/>
          <w:rFonts w:ascii="Times New Roman" w:hAnsi="Times New Roman" w:cs="Times New Roman"/>
        </w:rPr>
        <w:pPrChange w:id="9595" w:author="Jujia Li" w:date="2025-07-21T17:51:00Z" w16du:dateUtc="2025-07-21T22:51:00Z">
          <w:pPr/>
        </w:pPrChange>
      </w:pPr>
    </w:p>
    <w:p w14:paraId="670C07B1" w14:textId="222B9CA4" w:rsidR="002C728D" w:rsidRPr="004157A8" w:rsidDel="0051177D" w:rsidRDefault="002C728D">
      <w:pPr>
        <w:spacing w:after="120" w:line="360" w:lineRule="auto"/>
        <w:contextualSpacing/>
        <w:rPr>
          <w:del w:id="9596" w:author="Jujia Li" w:date="2025-08-26T16:12:00Z" w16du:dateUtc="2025-08-26T21:12:00Z"/>
          <w:rFonts w:ascii="Times New Roman" w:hAnsi="Times New Roman" w:cs="Times New Roman"/>
        </w:rPr>
        <w:pPrChange w:id="9597" w:author="Jujia Li" w:date="2025-07-21T17:51:00Z" w16du:dateUtc="2025-07-21T22:51:00Z">
          <w:pPr/>
        </w:pPrChange>
      </w:pPr>
      <w:del w:id="9598" w:author="Jujia Li" w:date="2025-08-26T16:12:00Z" w16du:dateUtc="2025-08-26T21:12:00Z">
        <w:r w:rsidRPr="004157A8" w:rsidDel="0051177D">
          <w:rPr>
            <w:rFonts w:ascii="Times New Roman" w:hAnsi="Times New Roman" w:cs="Times New Roman"/>
          </w:rPr>
          <w:delText xml:space="preserve">Figure </w:delText>
        </w:r>
      </w:del>
      <w:del w:id="9599" w:author="Jujia Li" w:date="2025-07-01T18:08:00Z" w16du:dateUtc="2025-07-01T23:08:00Z">
        <w:r w:rsidRPr="004157A8" w:rsidDel="00712367">
          <w:rPr>
            <w:rFonts w:ascii="Times New Roman" w:hAnsi="Times New Roman" w:cs="Times New Roman"/>
          </w:rPr>
          <w:delText>x</w:delText>
        </w:r>
      </w:del>
      <w:del w:id="9600" w:author="Jujia Li" w:date="2025-08-26T16:12:00Z" w16du:dateUtc="2025-08-26T21:12:00Z">
        <w:r w:rsidRPr="004157A8" w:rsidDel="0051177D">
          <w:rPr>
            <w:rFonts w:ascii="Times New Roman" w:hAnsi="Times New Roman" w:cs="Times New Roman"/>
          </w:rPr>
          <w:delText xml:space="preserve">. Annual </w:delText>
        </w:r>
        <w:r w:rsidDel="0051177D">
          <w:rPr>
            <w:rFonts w:ascii="Times New Roman" w:hAnsi="Times New Roman" w:cs="Times New Roman"/>
          </w:rPr>
          <w:delText>Buprenorphine</w:delText>
        </w:r>
        <w:r w:rsidRPr="004157A8" w:rsidDel="0051177D">
          <w:rPr>
            <w:rFonts w:ascii="Times New Roman" w:hAnsi="Times New Roman" w:cs="Times New Roman"/>
          </w:rPr>
          <w:delText xml:space="preserve"> </w:delText>
        </w:r>
      </w:del>
      <w:del w:id="9601" w:author="Jujia Li" w:date="2025-07-01T18:45:00Z" w16du:dateUtc="2025-07-01T23:45:00Z">
        <w:r w:rsidRPr="004157A8" w:rsidDel="000873C9">
          <w:rPr>
            <w:rFonts w:ascii="Times New Roman" w:hAnsi="Times New Roman" w:cs="Times New Roman"/>
          </w:rPr>
          <w:delText xml:space="preserve">Consumption </w:delText>
        </w:r>
      </w:del>
      <w:del w:id="9602" w:author="Jujia Li" w:date="2025-08-26T16:12:00Z" w16du:dateUtc="2025-08-26T21:12:00Z">
        <w:r w:rsidRPr="004157A8" w:rsidDel="0051177D">
          <w:rPr>
            <w:rFonts w:ascii="Times New Roman" w:hAnsi="Times New Roman" w:cs="Times New Roman"/>
          </w:rPr>
          <w:delText>by County</w:delText>
        </w:r>
      </w:del>
    </w:p>
    <w:p w14:paraId="2E1B7440" w14:textId="07CAAAF2" w:rsidR="000873C9" w:rsidDel="0051177D" w:rsidRDefault="006D6F51" w:rsidP="0051177D">
      <w:pPr>
        <w:spacing w:after="120" w:line="360" w:lineRule="auto"/>
        <w:contextualSpacing/>
        <w:rPr>
          <w:del w:id="9603" w:author="Jujia Li" w:date="2025-08-26T16:12:00Z" w16du:dateUtc="2025-08-26T21:12:00Z"/>
          <w:rFonts w:ascii="Times New Roman" w:hAnsi="Times New Roman" w:cs="Times New Roman"/>
        </w:rPr>
        <w:pPrChange w:id="9604" w:author="Jujia Li" w:date="2025-08-26T16:12:00Z" w16du:dateUtc="2025-08-26T21:12:00Z">
          <w:pPr/>
        </w:pPrChange>
      </w:pPr>
      <w:del w:id="9605" w:author="Jujia Li" w:date="2025-07-01T18:44:00Z" w16du:dateUtc="2025-07-01T23:44:00Z">
        <w:r w:rsidDel="000873C9">
          <w:rPr>
            <w:rFonts w:ascii="Times New Roman" w:hAnsi="Times New Roman" w:cs="Times New Roman"/>
            <w:noProof/>
          </w:rPr>
          <w:drawing>
            <wp:inline distT="0" distB="0" distL="0" distR="0" wp14:anchorId="483FB3B2" wp14:editId="5D1A7387">
              <wp:extent cx="5029200" cy="2964354"/>
              <wp:effectExtent l="0" t="0" r="0" b="7620"/>
              <wp:docPr id="877104888" name="Picture 1" descr="A graph of different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4888" name="Picture 1" descr="A graph of different numbers&#10;&#10;AI-generated content may be incorrect."/>
                      <pic:cNvPicPr/>
                    </pic:nvPicPr>
                    <pic:blipFill rotWithShape="1">
                      <a:blip r:embed="rId21">
                        <a:extLst>
                          <a:ext uri="{28A0092B-C50C-407E-A947-70E740481C1C}">
                            <a14:useLocalDpi xmlns:a14="http://schemas.microsoft.com/office/drawing/2010/main" val="0"/>
                          </a:ext>
                        </a:extLst>
                      </a:blip>
                      <a:srcRect t="5691"/>
                      <a:stretch>
                        <a:fillRect/>
                      </a:stretch>
                    </pic:blipFill>
                    <pic:spPr bwMode="auto">
                      <a:xfrm>
                        <a:off x="0" y="0"/>
                        <a:ext cx="5029200" cy="2964354"/>
                      </a:xfrm>
                      <a:prstGeom prst="rect">
                        <a:avLst/>
                      </a:prstGeom>
                      <a:ln>
                        <a:noFill/>
                      </a:ln>
                      <a:extLst>
                        <a:ext uri="{53640926-AAD7-44D8-BBD7-CCE9431645EC}">
                          <a14:shadowObscured xmlns:a14="http://schemas.microsoft.com/office/drawing/2010/main"/>
                        </a:ext>
                      </a:extLst>
                    </pic:spPr>
                  </pic:pic>
                </a:graphicData>
              </a:graphic>
            </wp:inline>
          </w:drawing>
        </w:r>
      </w:del>
      <w:commentRangeStart w:id="9606"/>
      <w:commentRangeEnd w:id="9606"/>
      <w:r w:rsidR="009019E8">
        <w:rPr>
          <w:rStyle w:val="CommentReference"/>
        </w:rPr>
        <w:commentReference w:id="9606"/>
      </w:r>
    </w:p>
    <w:p w14:paraId="7D4C57CA" w14:textId="396246CE" w:rsidR="00E10C2D" w:rsidDel="0051177D" w:rsidRDefault="00EB1E92" w:rsidP="0051177D">
      <w:pPr>
        <w:spacing w:after="120" w:line="360" w:lineRule="auto"/>
        <w:contextualSpacing/>
        <w:rPr>
          <w:del w:id="9607" w:author="Jujia Li" w:date="2025-08-26T16:12:00Z" w16du:dateUtc="2025-08-26T21:12:00Z"/>
          <w:rFonts w:ascii="Times New Roman" w:hAnsi="Times New Roman" w:cs="Times New Roman"/>
        </w:rPr>
        <w:pPrChange w:id="9608" w:author="Jujia Li" w:date="2025-08-26T16:12:00Z" w16du:dateUtc="2025-08-26T21:12:00Z">
          <w:pPr/>
        </w:pPrChange>
      </w:pPr>
      <w:del w:id="9609" w:author="Jujia Li" w:date="2025-08-26T16:12:00Z" w16du:dateUtc="2025-08-26T21:12:00Z">
        <w:r w:rsidDel="0051177D">
          <w:rPr>
            <w:rFonts w:ascii="Times New Roman" w:hAnsi="Times New Roman" w:cs="Times New Roman"/>
          </w:rPr>
          <w:tab/>
        </w:r>
        <w:r w:rsidR="0050444E" w:rsidRPr="0050444E" w:rsidDel="0051177D">
          <w:rPr>
            <w:rFonts w:ascii="Times New Roman" w:hAnsi="Times New Roman" w:cs="Times New Roman"/>
          </w:rPr>
          <w:delText xml:space="preserve">According to Figure </w:delText>
        </w:r>
      </w:del>
      <w:del w:id="9610" w:author="Jujia Li" w:date="2025-07-01T18:09:00Z" w16du:dateUtc="2025-07-01T23:09:00Z">
        <w:r w:rsidR="0050444E" w:rsidDel="00712367">
          <w:rPr>
            <w:rFonts w:ascii="Times New Roman" w:hAnsi="Times New Roman" w:cs="Times New Roman"/>
          </w:rPr>
          <w:delText>x</w:delText>
        </w:r>
      </w:del>
      <w:del w:id="9611" w:author="Jujia Li" w:date="2025-08-26T16:12:00Z" w16du:dateUtc="2025-08-26T21:12:00Z">
        <w:r w:rsidR="0050444E" w:rsidRPr="0050444E" w:rsidDel="0051177D">
          <w:rPr>
            <w:rFonts w:ascii="Times New Roman" w:hAnsi="Times New Roman" w:cs="Times New Roman"/>
          </w:rPr>
          <w:delText>, most counties exhibit a consistent increase in buprenorphine consumption over time, except Morgan and Pickens. These two counties display a distinct dip in 2017, forming a sharp trough in their otherwise upward trends.</w:delText>
        </w:r>
      </w:del>
    </w:p>
    <w:p w14:paraId="5FF0B099" w14:textId="260B5642" w:rsidR="002C728D" w:rsidDel="00251CB8" w:rsidRDefault="002C728D" w:rsidP="0051177D">
      <w:pPr>
        <w:spacing w:after="120" w:line="360" w:lineRule="auto"/>
        <w:contextualSpacing/>
        <w:rPr>
          <w:del w:id="9612" w:author="Jujia Li" w:date="2025-07-01T19:16:00Z" w16du:dateUtc="2025-07-02T00:16:00Z"/>
          <w:rFonts w:ascii="Times New Roman" w:hAnsi="Times New Roman" w:cs="Times New Roman"/>
        </w:rPr>
        <w:pPrChange w:id="9613" w:author="Jujia Li" w:date="2025-08-26T16:12:00Z" w16du:dateUtc="2025-08-26T21:12:00Z">
          <w:pPr/>
        </w:pPrChange>
      </w:pPr>
      <w:del w:id="9614" w:author="Jujia Li" w:date="2025-08-26T16:12:00Z" w16du:dateUtc="2025-08-26T21:12:00Z">
        <w:r w:rsidRPr="004157A8" w:rsidDel="0051177D">
          <w:rPr>
            <w:rFonts w:ascii="Times New Roman" w:hAnsi="Times New Roman" w:cs="Times New Roman"/>
          </w:rPr>
          <w:delText xml:space="preserve">Figure </w:delText>
        </w:r>
      </w:del>
      <w:del w:id="9615" w:author="Jujia Li" w:date="2025-07-01T18:09:00Z" w16du:dateUtc="2025-07-01T23:09:00Z">
        <w:r w:rsidRPr="004157A8" w:rsidDel="00712367">
          <w:rPr>
            <w:rFonts w:ascii="Times New Roman" w:hAnsi="Times New Roman" w:cs="Times New Roman"/>
          </w:rPr>
          <w:delText>x</w:delText>
        </w:r>
      </w:del>
      <w:del w:id="9616" w:author="Jujia Li" w:date="2025-08-26T16:12:00Z" w16du:dateUtc="2025-08-26T21:12:00Z">
        <w:r w:rsidRPr="004157A8" w:rsidDel="0051177D">
          <w:rPr>
            <w:rFonts w:ascii="Times New Roman" w:hAnsi="Times New Roman" w:cs="Times New Roman"/>
          </w:rPr>
          <w:delText xml:space="preserve">. Annual </w:delText>
        </w:r>
        <w:r w:rsidDel="0051177D">
          <w:rPr>
            <w:rFonts w:ascii="Times New Roman" w:hAnsi="Times New Roman" w:cs="Times New Roman"/>
          </w:rPr>
          <w:delText>Hydrocodone</w:delText>
        </w:r>
        <w:r w:rsidRPr="004157A8" w:rsidDel="0051177D">
          <w:rPr>
            <w:rFonts w:ascii="Times New Roman" w:hAnsi="Times New Roman" w:cs="Times New Roman"/>
          </w:rPr>
          <w:delText xml:space="preserve"> </w:delText>
        </w:r>
      </w:del>
      <w:del w:id="9617" w:author="Jujia Li" w:date="2025-07-01T18:45:00Z" w16du:dateUtc="2025-07-01T23:45:00Z">
        <w:r w:rsidRPr="004157A8" w:rsidDel="000873C9">
          <w:rPr>
            <w:rFonts w:ascii="Times New Roman" w:hAnsi="Times New Roman" w:cs="Times New Roman"/>
          </w:rPr>
          <w:delText>Consumption</w:delText>
        </w:r>
      </w:del>
      <w:del w:id="9618" w:author="Jujia Li" w:date="2025-08-26T16:12:00Z" w16du:dateUtc="2025-08-26T21:12:00Z">
        <w:r w:rsidRPr="004157A8" w:rsidDel="0051177D">
          <w:rPr>
            <w:rFonts w:ascii="Times New Roman" w:hAnsi="Times New Roman" w:cs="Times New Roman"/>
          </w:rPr>
          <w:delText xml:space="preserve"> by County</w:delText>
        </w:r>
      </w:del>
    </w:p>
    <w:p w14:paraId="4AE9EA7D" w14:textId="3937BA3B" w:rsidR="00162808" w:rsidDel="0051177D" w:rsidRDefault="006D6F51" w:rsidP="0051177D">
      <w:pPr>
        <w:spacing w:after="120" w:line="360" w:lineRule="auto"/>
        <w:contextualSpacing/>
        <w:rPr>
          <w:del w:id="9619" w:author="Jujia Li" w:date="2025-08-26T16:12:00Z" w16du:dateUtc="2025-08-26T21:12:00Z"/>
          <w:rFonts w:ascii="Times New Roman" w:hAnsi="Times New Roman" w:cs="Times New Roman"/>
        </w:rPr>
        <w:pPrChange w:id="9620" w:author="Jujia Li" w:date="2025-08-26T16:12:00Z" w16du:dateUtc="2025-08-26T21:12:00Z">
          <w:pPr/>
        </w:pPrChange>
      </w:pPr>
      <w:del w:id="9621" w:author="Jujia Li" w:date="2025-07-01T18:46:00Z" w16du:dateUtc="2025-07-01T23:46:00Z">
        <w:r w:rsidDel="00162808">
          <w:rPr>
            <w:rFonts w:ascii="Times New Roman" w:hAnsi="Times New Roman" w:cs="Times New Roman"/>
            <w:noProof/>
          </w:rPr>
          <w:drawing>
            <wp:inline distT="0" distB="0" distL="0" distR="0" wp14:anchorId="716AC208" wp14:editId="6EA894C0">
              <wp:extent cx="5029200" cy="2973299"/>
              <wp:effectExtent l="0" t="0" r="0" b="0"/>
              <wp:docPr id="464770844" name="Picture 2"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70844" name="Picture 2" descr="A graph of a number of people&#10;&#10;AI-generated content may be incorrect."/>
                      <pic:cNvPicPr/>
                    </pic:nvPicPr>
                    <pic:blipFill rotWithShape="1">
                      <a:blip r:embed="rId22">
                        <a:extLst>
                          <a:ext uri="{28A0092B-C50C-407E-A947-70E740481C1C}">
                            <a14:useLocalDpi xmlns:a14="http://schemas.microsoft.com/office/drawing/2010/main" val="0"/>
                          </a:ext>
                        </a:extLst>
                      </a:blip>
                      <a:srcRect t="5407"/>
                      <a:stretch>
                        <a:fillRect/>
                      </a:stretch>
                    </pic:blipFill>
                    <pic:spPr bwMode="auto">
                      <a:xfrm>
                        <a:off x="0" y="0"/>
                        <a:ext cx="5029200" cy="2973299"/>
                      </a:xfrm>
                      <a:prstGeom prst="rect">
                        <a:avLst/>
                      </a:prstGeom>
                      <a:ln>
                        <a:noFill/>
                      </a:ln>
                      <a:extLst>
                        <a:ext uri="{53640926-AAD7-44D8-BBD7-CCE9431645EC}">
                          <a14:shadowObscured xmlns:a14="http://schemas.microsoft.com/office/drawing/2010/main"/>
                        </a:ext>
                      </a:extLst>
                    </pic:spPr>
                  </pic:pic>
                </a:graphicData>
              </a:graphic>
            </wp:inline>
          </w:drawing>
        </w:r>
      </w:del>
      <w:commentRangeStart w:id="9622"/>
      <w:commentRangeEnd w:id="9622"/>
      <w:del w:id="9623" w:author="Jujia Li" w:date="2025-08-26T16:12:00Z" w16du:dateUtc="2025-08-26T21:12:00Z">
        <w:r w:rsidR="009019E8" w:rsidDel="0051177D">
          <w:rPr>
            <w:rStyle w:val="CommentReference"/>
          </w:rPr>
          <w:commentReference w:id="9622"/>
        </w:r>
      </w:del>
    </w:p>
    <w:p w14:paraId="1EB07F8E" w14:textId="0FF57A17" w:rsidR="0050444E" w:rsidDel="0051177D" w:rsidRDefault="0050444E" w:rsidP="0051177D">
      <w:pPr>
        <w:spacing w:after="120" w:line="360" w:lineRule="auto"/>
        <w:contextualSpacing/>
        <w:rPr>
          <w:del w:id="9624" w:author="Jujia Li" w:date="2025-08-26T16:12:00Z" w16du:dateUtc="2025-08-26T21:12:00Z"/>
          <w:rFonts w:ascii="Times New Roman" w:hAnsi="Times New Roman" w:cs="Times New Roman"/>
        </w:rPr>
        <w:pPrChange w:id="9625" w:author="Jujia Li" w:date="2025-08-26T16:12:00Z" w16du:dateUtc="2025-08-26T21:12:00Z">
          <w:pPr>
            <w:ind w:firstLine="720"/>
          </w:pPr>
        </w:pPrChange>
      </w:pPr>
      <w:del w:id="9626" w:author="Jujia Li" w:date="2025-08-26T16:12:00Z" w16du:dateUtc="2025-08-26T21:12:00Z">
        <w:r w:rsidRPr="0050444E" w:rsidDel="0051177D">
          <w:rPr>
            <w:rFonts w:ascii="Times New Roman" w:hAnsi="Times New Roman" w:cs="Times New Roman"/>
          </w:rPr>
          <w:delText xml:space="preserve">In contrast to the increasing trend in buprenorphine consumption, hydrocodone use </w:delText>
        </w:r>
        <w:r w:rsidDel="0051177D">
          <w:rPr>
            <w:rFonts w:ascii="Times New Roman" w:hAnsi="Times New Roman" w:cs="Times New Roman"/>
          </w:rPr>
          <w:delText>demonstrate</w:delText>
        </w:r>
        <w:r w:rsidRPr="0050444E" w:rsidDel="0051177D">
          <w:rPr>
            <w:rFonts w:ascii="Times New Roman" w:hAnsi="Times New Roman" w:cs="Times New Roman"/>
          </w:rPr>
          <w:delText>s a consistent decline from 2016 to 2019 across all counties.</w:delText>
        </w:r>
      </w:del>
    </w:p>
    <w:p w14:paraId="7C9A46E8" w14:textId="61599893" w:rsidR="00EC0045" w:rsidDel="00251CB8" w:rsidRDefault="00EC0045" w:rsidP="0051177D">
      <w:pPr>
        <w:spacing w:after="120" w:line="360" w:lineRule="auto"/>
        <w:contextualSpacing/>
        <w:rPr>
          <w:del w:id="9627" w:author="Jujia Li" w:date="2025-07-01T19:16:00Z" w16du:dateUtc="2025-07-02T00:16:00Z"/>
          <w:rFonts w:ascii="Times New Roman" w:hAnsi="Times New Roman" w:cs="Times New Roman"/>
        </w:rPr>
        <w:pPrChange w:id="9628" w:author="Jujia Li" w:date="2025-08-26T16:12:00Z" w16du:dateUtc="2025-08-26T21:12:00Z">
          <w:pPr/>
        </w:pPrChange>
      </w:pPr>
      <w:del w:id="9629" w:author="Jujia Li" w:date="2025-08-26T16:12:00Z" w16du:dateUtc="2025-08-26T21:12:00Z">
        <w:r w:rsidRPr="004157A8" w:rsidDel="0051177D">
          <w:rPr>
            <w:rFonts w:ascii="Times New Roman" w:hAnsi="Times New Roman" w:cs="Times New Roman"/>
          </w:rPr>
          <w:delText xml:space="preserve">Figure </w:delText>
        </w:r>
      </w:del>
      <w:del w:id="9630" w:author="Jujia Li" w:date="2025-07-01T18:09:00Z" w16du:dateUtc="2025-07-01T23:09:00Z">
        <w:r w:rsidR="00503425" w:rsidDel="00712367">
          <w:rPr>
            <w:rFonts w:ascii="Times New Roman" w:hAnsi="Times New Roman" w:cs="Times New Roman"/>
          </w:rPr>
          <w:delText>4</w:delText>
        </w:r>
      </w:del>
      <w:del w:id="9631" w:author="Jujia Li" w:date="2025-08-26T16:12:00Z" w16du:dateUtc="2025-08-26T21:12:00Z">
        <w:r w:rsidRPr="004157A8" w:rsidDel="0051177D">
          <w:rPr>
            <w:rFonts w:ascii="Times New Roman" w:hAnsi="Times New Roman" w:cs="Times New Roman"/>
          </w:rPr>
          <w:delText xml:space="preserve">. Annual </w:delText>
        </w:r>
        <w:r w:rsidDel="0051177D">
          <w:rPr>
            <w:rFonts w:ascii="Times New Roman" w:hAnsi="Times New Roman" w:cs="Times New Roman"/>
          </w:rPr>
          <w:delText>Methadone</w:delText>
        </w:r>
        <w:r w:rsidRPr="004157A8" w:rsidDel="0051177D">
          <w:rPr>
            <w:rFonts w:ascii="Times New Roman" w:hAnsi="Times New Roman" w:cs="Times New Roman"/>
          </w:rPr>
          <w:delText xml:space="preserve"> </w:delText>
        </w:r>
      </w:del>
      <w:del w:id="9632" w:author="Jujia Li" w:date="2025-07-01T18:45:00Z" w16du:dateUtc="2025-07-01T23:45:00Z">
        <w:r w:rsidRPr="004157A8" w:rsidDel="000873C9">
          <w:rPr>
            <w:rFonts w:ascii="Times New Roman" w:hAnsi="Times New Roman" w:cs="Times New Roman"/>
          </w:rPr>
          <w:delText>Consumption</w:delText>
        </w:r>
      </w:del>
      <w:del w:id="9633" w:author="Jujia Li" w:date="2025-08-26T16:12:00Z" w16du:dateUtc="2025-08-26T21:12:00Z">
        <w:r w:rsidRPr="004157A8" w:rsidDel="0051177D">
          <w:rPr>
            <w:rFonts w:ascii="Times New Roman" w:hAnsi="Times New Roman" w:cs="Times New Roman"/>
          </w:rPr>
          <w:delText xml:space="preserve"> by County</w:delText>
        </w:r>
      </w:del>
    </w:p>
    <w:p w14:paraId="4E5403AD" w14:textId="5F57096A" w:rsidR="00162808" w:rsidDel="0051177D" w:rsidRDefault="006D6F51" w:rsidP="0051177D">
      <w:pPr>
        <w:spacing w:after="120" w:line="360" w:lineRule="auto"/>
        <w:contextualSpacing/>
        <w:rPr>
          <w:del w:id="9634" w:author="Jujia Li" w:date="2025-08-26T16:12:00Z" w16du:dateUtc="2025-08-26T21:12:00Z"/>
          <w:rFonts w:ascii="Times New Roman" w:hAnsi="Times New Roman" w:cs="Times New Roman"/>
        </w:rPr>
        <w:pPrChange w:id="9635" w:author="Jujia Li" w:date="2025-08-26T16:12:00Z" w16du:dateUtc="2025-08-26T21:12:00Z">
          <w:pPr/>
        </w:pPrChange>
      </w:pPr>
      <w:del w:id="9636" w:author="Jujia Li" w:date="2025-07-01T18:47:00Z" w16du:dateUtc="2025-07-01T23:47:00Z">
        <w:r w:rsidDel="00162808">
          <w:rPr>
            <w:rFonts w:ascii="Times New Roman" w:hAnsi="Times New Roman" w:cs="Times New Roman"/>
            <w:noProof/>
          </w:rPr>
          <w:drawing>
            <wp:inline distT="0" distB="0" distL="0" distR="0" wp14:anchorId="57198E32" wp14:editId="7A8B32A6">
              <wp:extent cx="5029200" cy="2964354"/>
              <wp:effectExtent l="0" t="0" r="0" b="7620"/>
              <wp:docPr id="779496127" name="Picture 3" descr="A graph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6127" name="Picture 3" descr="A graph of different types of numbers&#10;&#10;AI-generated content may be incorrect."/>
                      <pic:cNvPicPr/>
                    </pic:nvPicPr>
                    <pic:blipFill rotWithShape="1">
                      <a:blip r:embed="rId23">
                        <a:extLst>
                          <a:ext uri="{28A0092B-C50C-407E-A947-70E740481C1C}">
                            <a14:useLocalDpi xmlns:a14="http://schemas.microsoft.com/office/drawing/2010/main" val="0"/>
                          </a:ext>
                        </a:extLst>
                      </a:blip>
                      <a:srcRect t="5691"/>
                      <a:stretch>
                        <a:fillRect/>
                      </a:stretch>
                    </pic:blipFill>
                    <pic:spPr bwMode="auto">
                      <a:xfrm>
                        <a:off x="0" y="0"/>
                        <a:ext cx="5029200" cy="2964354"/>
                      </a:xfrm>
                      <a:prstGeom prst="rect">
                        <a:avLst/>
                      </a:prstGeom>
                      <a:ln>
                        <a:noFill/>
                      </a:ln>
                      <a:extLst>
                        <a:ext uri="{53640926-AAD7-44D8-BBD7-CCE9431645EC}">
                          <a14:shadowObscured xmlns:a14="http://schemas.microsoft.com/office/drawing/2010/main"/>
                        </a:ext>
                      </a:extLst>
                    </pic:spPr>
                  </pic:pic>
                </a:graphicData>
              </a:graphic>
            </wp:inline>
          </w:drawing>
        </w:r>
      </w:del>
      <w:commentRangeStart w:id="9637"/>
      <w:commentRangeEnd w:id="9637"/>
      <w:del w:id="9638" w:author="Jujia Li" w:date="2025-08-26T16:12:00Z" w16du:dateUtc="2025-08-26T21:12:00Z">
        <w:r w:rsidR="009019E8" w:rsidDel="0051177D">
          <w:rPr>
            <w:rStyle w:val="CommentReference"/>
          </w:rPr>
          <w:commentReference w:id="9637"/>
        </w:r>
      </w:del>
    </w:p>
    <w:p w14:paraId="2774AD7D" w14:textId="6F06AFAF" w:rsidR="00EA54CC" w:rsidDel="0051177D" w:rsidRDefault="00EB1E92" w:rsidP="0051177D">
      <w:pPr>
        <w:spacing w:after="120" w:line="360" w:lineRule="auto"/>
        <w:contextualSpacing/>
        <w:rPr>
          <w:del w:id="9639" w:author="Jujia Li" w:date="2025-08-26T16:12:00Z" w16du:dateUtc="2025-08-26T21:12:00Z"/>
          <w:rFonts w:ascii="Times New Roman" w:hAnsi="Times New Roman" w:cs="Times New Roman"/>
        </w:rPr>
        <w:pPrChange w:id="9640" w:author="Jujia Li" w:date="2025-08-26T16:12:00Z" w16du:dateUtc="2025-08-26T21:12:00Z">
          <w:pPr/>
        </w:pPrChange>
      </w:pPr>
      <w:del w:id="9641" w:author="Jujia Li" w:date="2025-08-26T16:12:00Z" w16du:dateUtc="2025-08-26T21:12:00Z">
        <w:r w:rsidDel="0051177D">
          <w:rPr>
            <w:rFonts w:ascii="Times New Roman" w:hAnsi="Times New Roman" w:cs="Times New Roman"/>
          </w:rPr>
          <w:tab/>
        </w:r>
        <w:r w:rsidR="00EA54CC" w:rsidRPr="00EA54CC" w:rsidDel="0051177D">
          <w:rPr>
            <w:rFonts w:ascii="Times New Roman" w:hAnsi="Times New Roman" w:cs="Times New Roman"/>
          </w:rPr>
          <w:delText>Similar to the trend observed for hydrocodone, methadone consumption also declined from 2016 to 2019 across most counties. However, Blount, Cherokee, Lamar, Limestone, and Pickens showed relatively stable patterns between 2017 and 2019, with only minor fluctuations</w:delText>
        </w:r>
        <w:r w:rsidR="00503425" w:rsidDel="0051177D">
          <w:rPr>
            <w:rFonts w:ascii="Times New Roman" w:hAnsi="Times New Roman" w:cs="Times New Roman"/>
          </w:rPr>
          <w:delText xml:space="preserve"> (Figure </w:delText>
        </w:r>
      </w:del>
      <w:del w:id="9642" w:author="Jujia Li" w:date="2025-07-01T18:09:00Z" w16du:dateUtc="2025-07-01T23:09:00Z">
        <w:r w:rsidR="00503425" w:rsidDel="00712367">
          <w:rPr>
            <w:rFonts w:ascii="Times New Roman" w:hAnsi="Times New Roman" w:cs="Times New Roman"/>
          </w:rPr>
          <w:delText>4</w:delText>
        </w:r>
      </w:del>
      <w:del w:id="9643" w:author="Jujia Li" w:date="2025-08-26T16:12:00Z" w16du:dateUtc="2025-08-26T21:12:00Z">
        <w:r w:rsidR="00503425" w:rsidDel="0051177D">
          <w:rPr>
            <w:rFonts w:ascii="Times New Roman" w:hAnsi="Times New Roman" w:cs="Times New Roman"/>
          </w:rPr>
          <w:delText>)</w:delText>
        </w:r>
        <w:r w:rsidR="00EA54CC" w:rsidRPr="00EA54CC" w:rsidDel="0051177D">
          <w:rPr>
            <w:rFonts w:ascii="Times New Roman" w:hAnsi="Times New Roman" w:cs="Times New Roman"/>
          </w:rPr>
          <w:delText>.</w:delText>
        </w:r>
      </w:del>
    </w:p>
    <w:p w14:paraId="081582D4" w14:textId="4CE568E7" w:rsidR="00EC0045" w:rsidDel="00251CB8" w:rsidRDefault="00EC0045" w:rsidP="0051177D">
      <w:pPr>
        <w:spacing w:after="120" w:line="360" w:lineRule="auto"/>
        <w:contextualSpacing/>
        <w:rPr>
          <w:del w:id="9644" w:author="Jujia Li" w:date="2025-07-01T19:16:00Z" w16du:dateUtc="2025-07-02T00:16:00Z"/>
          <w:rFonts w:ascii="Times New Roman" w:hAnsi="Times New Roman" w:cs="Times New Roman"/>
        </w:rPr>
        <w:pPrChange w:id="9645" w:author="Jujia Li" w:date="2025-08-26T16:12:00Z" w16du:dateUtc="2025-08-26T21:12:00Z">
          <w:pPr/>
        </w:pPrChange>
      </w:pPr>
      <w:del w:id="9646" w:author="Jujia Li" w:date="2025-08-26T16:12:00Z" w16du:dateUtc="2025-08-26T21:12:00Z">
        <w:r w:rsidRPr="004157A8" w:rsidDel="0051177D">
          <w:rPr>
            <w:rFonts w:ascii="Times New Roman" w:hAnsi="Times New Roman" w:cs="Times New Roman"/>
          </w:rPr>
          <w:delText xml:space="preserve">Figure </w:delText>
        </w:r>
      </w:del>
      <w:del w:id="9647" w:author="Jujia Li" w:date="2025-07-01T18:09:00Z" w16du:dateUtc="2025-07-01T23:09:00Z">
        <w:r w:rsidR="00503425" w:rsidDel="00712367">
          <w:rPr>
            <w:rFonts w:ascii="Times New Roman" w:hAnsi="Times New Roman" w:cs="Times New Roman"/>
          </w:rPr>
          <w:delText>5</w:delText>
        </w:r>
      </w:del>
      <w:del w:id="9648" w:author="Jujia Li" w:date="2025-08-26T16:12:00Z" w16du:dateUtc="2025-08-26T21:12:00Z">
        <w:r w:rsidRPr="004157A8" w:rsidDel="0051177D">
          <w:rPr>
            <w:rFonts w:ascii="Times New Roman" w:hAnsi="Times New Roman" w:cs="Times New Roman"/>
          </w:rPr>
          <w:delText xml:space="preserve">. Annual </w:delText>
        </w:r>
        <w:r w:rsidDel="0051177D">
          <w:rPr>
            <w:rFonts w:ascii="Times New Roman" w:hAnsi="Times New Roman" w:cs="Times New Roman"/>
          </w:rPr>
          <w:delText>Oxycodone</w:delText>
        </w:r>
        <w:r w:rsidRPr="004157A8" w:rsidDel="0051177D">
          <w:rPr>
            <w:rFonts w:ascii="Times New Roman" w:hAnsi="Times New Roman" w:cs="Times New Roman"/>
          </w:rPr>
          <w:delText xml:space="preserve"> </w:delText>
        </w:r>
      </w:del>
      <w:del w:id="9649" w:author="Jujia Li" w:date="2025-07-01T18:45:00Z" w16du:dateUtc="2025-07-01T23:45:00Z">
        <w:r w:rsidRPr="004157A8" w:rsidDel="000873C9">
          <w:rPr>
            <w:rFonts w:ascii="Times New Roman" w:hAnsi="Times New Roman" w:cs="Times New Roman"/>
          </w:rPr>
          <w:delText>Consumption</w:delText>
        </w:r>
      </w:del>
      <w:del w:id="9650" w:author="Jujia Li" w:date="2025-08-26T16:12:00Z" w16du:dateUtc="2025-08-26T21:12:00Z">
        <w:r w:rsidRPr="004157A8" w:rsidDel="0051177D">
          <w:rPr>
            <w:rFonts w:ascii="Times New Roman" w:hAnsi="Times New Roman" w:cs="Times New Roman"/>
          </w:rPr>
          <w:delText xml:space="preserve"> by County</w:delText>
        </w:r>
      </w:del>
    </w:p>
    <w:p w14:paraId="7A36B58F" w14:textId="1C9C7F3C" w:rsidR="00162808" w:rsidDel="0051177D" w:rsidRDefault="006D6F51" w:rsidP="0051177D">
      <w:pPr>
        <w:spacing w:after="120" w:line="360" w:lineRule="auto"/>
        <w:contextualSpacing/>
        <w:rPr>
          <w:del w:id="9651" w:author="Jujia Li" w:date="2025-08-26T16:12:00Z" w16du:dateUtc="2025-08-26T21:12:00Z"/>
          <w:rFonts w:ascii="Times New Roman" w:hAnsi="Times New Roman" w:cs="Times New Roman"/>
        </w:rPr>
        <w:pPrChange w:id="9652" w:author="Jujia Li" w:date="2025-08-26T16:12:00Z" w16du:dateUtc="2025-08-26T21:12:00Z">
          <w:pPr/>
        </w:pPrChange>
      </w:pPr>
      <w:del w:id="9653" w:author="Jujia Li" w:date="2025-07-01T18:47:00Z" w16du:dateUtc="2025-07-01T23:47:00Z">
        <w:r w:rsidDel="00162808">
          <w:rPr>
            <w:rFonts w:ascii="Times New Roman" w:hAnsi="Times New Roman" w:cs="Times New Roman"/>
            <w:noProof/>
          </w:rPr>
          <w:drawing>
            <wp:inline distT="0" distB="0" distL="0" distR="0" wp14:anchorId="60B9F8CD" wp14:editId="129471D8">
              <wp:extent cx="5029200" cy="2955410"/>
              <wp:effectExtent l="0" t="0" r="0" b="0"/>
              <wp:docPr id="301105738" name="Picture 4"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5738" name="Picture 4" descr="A graph of a number of people&#10;&#10;AI-generated content may be incorrect."/>
                      <pic:cNvPicPr/>
                    </pic:nvPicPr>
                    <pic:blipFill rotWithShape="1">
                      <a:blip r:embed="rId24">
                        <a:extLst>
                          <a:ext uri="{28A0092B-C50C-407E-A947-70E740481C1C}">
                            <a14:useLocalDpi xmlns:a14="http://schemas.microsoft.com/office/drawing/2010/main" val="0"/>
                          </a:ext>
                        </a:extLst>
                      </a:blip>
                      <a:srcRect t="5976"/>
                      <a:stretch>
                        <a:fillRect/>
                      </a:stretch>
                    </pic:blipFill>
                    <pic:spPr bwMode="auto">
                      <a:xfrm>
                        <a:off x="0" y="0"/>
                        <a:ext cx="5029200" cy="2955410"/>
                      </a:xfrm>
                      <a:prstGeom prst="rect">
                        <a:avLst/>
                      </a:prstGeom>
                      <a:ln>
                        <a:noFill/>
                      </a:ln>
                      <a:extLst>
                        <a:ext uri="{53640926-AAD7-44D8-BBD7-CCE9431645EC}">
                          <a14:shadowObscured xmlns:a14="http://schemas.microsoft.com/office/drawing/2010/main"/>
                        </a:ext>
                      </a:extLst>
                    </pic:spPr>
                  </pic:pic>
                </a:graphicData>
              </a:graphic>
            </wp:inline>
          </w:drawing>
        </w:r>
      </w:del>
      <w:commentRangeStart w:id="9654"/>
      <w:commentRangeStart w:id="9655"/>
      <w:commentRangeEnd w:id="9655"/>
      <w:del w:id="9656" w:author="Jujia Li" w:date="2025-08-26T16:12:00Z" w16du:dateUtc="2025-08-26T21:12:00Z">
        <w:r w:rsidR="009019E8" w:rsidDel="0051177D">
          <w:rPr>
            <w:rStyle w:val="CommentReference"/>
          </w:rPr>
          <w:commentReference w:id="9655"/>
        </w:r>
        <w:commentRangeEnd w:id="9654"/>
        <w:r w:rsidR="00F02071" w:rsidDel="0051177D">
          <w:rPr>
            <w:rStyle w:val="CommentReference"/>
          </w:rPr>
          <w:commentReference w:id="9654"/>
        </w:r>
      </w:del>
    </w:p>
    <w:p w14:paraId="4068ACAA" w14:textId="4479820E" w:rsidR="0051177D" w:rsidRPr="0051177D" w:rsidRDefault="00C3571A">
      <w:pPr>
        <w:spacing w:after="120" w:line="360" w:lineRule="auto"/>
        <w:contextualSpacing/>
        <w:rPr>
          <w:ins w:id="9657" w:author="Jujia Li" w:date="2025-08-26T16:12:00Z" w16du:dateUtc="2025-08-26T21:12:00Z"/>
          <w:rFonts w:ascii="Times New Roman" w:hAnsi="Times New Roman" w:cs="Times New Roman"/>
          <w:b/>
          <w:bCs/>
          <w:rPrChange w:id="9658" w:author="Jujia Li" w:date="2025-08-26T16:12:00Z" w16du:dateUtc="2025-08-26T21:12:00Z">
            <w:rPr>
              <w:ins w:id="9659" w:author="Jujia Li" w:date="2025-08-26T16:12:00Z" w16du:dateUtc="2025-08-26T21:12:00Z"/>
              <w:rFonts w:ascii="Times New Roman" w:hAnsi="Times New Roman" w:cs="Times New Roman"/>
            </w:rPr>
          </w:rPrChange>
        </w:rPr>
      </w:pPr>
      <w:del w:id="9660" w:author="Jujia Li" w:date="2025-08-26T16:12:00Z" w16du:dateUtc="2025-08-26T21:12:00Z">
        <w:r w:rsidRPr="00C3571A" w:rsidDel="0051177D">
          <w:rPr>
            <w:rFonts w:ascii="Times New Roman" w:hAnsi="Times New Roman" w:cs="Times New Roman"/>
          </w:rPr>
          <w:delText xml:space="preserve">Figure </w:delText>
        </w:r>
      </w:del>
      <w:del w:id="9661" w:author="Jujia Li" w:date="2025-07-01T18:10:00Z" w16du:dateUtc="2025-07-01T23:10:00Z">
        <w:r w:rsidR="00503425" w:rsidDel="00712367">
          <w:rPr>
            <w:rFonts w:ascii="Times New Roman" w:hAnsi="Times New Roman" w:cs="Times New Roman"/>
          </w:rPr>
          <w:delText>5</w:delText>
        </w:r>
        <w:r w:rsidRPr="00C3571A" w:rsidDel="00712367">
          <w:rPr>
            <w:rFonts w:ascii="Times New Roman" w:hAnsi="Times New Roman" w:cs="Times New Roman"/>
          </w:rPr>
          <w:delText xml:space="preserve"> </w:delText>
        </w:r>
      </w:del>
      <w:del w:id="9662" w:author="Jujia Li" w:date="2025-08-26T16:12:00Z" w16du:dateUtc="2025-08-26T21:12:00Z">
        <w:r w:rsidRPr="00C3571A" w:rsidDel="0051177D">
          <w:rPr>
            <w:rFonts w:ascii="Times New Roman" w:hAnsi="Times New Roman" w:cs="Times New Roman"/>
          </w:rPr>
          <w:delText>shows that all counties exhibited consistently decreasing trends in oxycodone consumption, except Lamar County, which reached its peak in 2017. In summary, buprenorphine is the only opioid medication that demonstrated a sustained increase in consumption from 2016 to 2019 across most counties in northwest Alabama.</w:delText>
        </w:r>
      </w:del>
      <w:ins w:id="9663" w:author="Jujia Li" w:date="2025-07-21T14:45:00Z" w16du:dateUtc="2025-07-21T19:45:00Z">
        <w:r w:rsidR="00333A1B" w:rsidRPr="0051177D">
          <w:rPr>
            <w:rFonts w:ascii="Times New Roman" w:hAnsi="Times New Roman" w:cs="Times New Roman"/>
            <w:b/>
            <w:bCs/>
            <w:rPrChange w:id="9664" w:author="Jujia Li" w:date="2025-08-26T16:12:00Z" w16du:dateUtc="2025-08-26T21:12:00Z">
              <w:rPr>
                <w:rFonts w:ascii="Times New Roman" w:hAnsi="Times New Roman" w:cs="Times New Roman"/>
              </w:rPr>
            </w:rPrChange>
          </w:rPr>
          <w:t>Figure 4</w:t>
        </w:r>
      </w:ins>
      <w:ins w:id="9665" w:author="Jujia Li" w:date="2025-08-26T16:12:00Z" w16du:dateUtc="2025-08-26T21:12:00Z">
        <w:r w:rsidR="0051177D" w:rsidRPr="0051177D">
          <w:rPr>
            <w:rFonts w:ascii="Times New Roman" w:hAnsi="Times New Roman" w:cs="Times New Roman"/>
            <w:b/>
            <w:bCs/>
            <w:rPrChange w:id="9666" w:author="Jujia Li" w:date="2025-08-26T16:12:00Z" w16du:dateUtc="2025-08-26T21:12:00Z">
              <w:rPr>
                <w:rFonts w:ascii="Times New Roman" w:hAnsi="Times New Roman" w:cs="Times New Roman"/>
              </w:rPr>
            </w:rPrChange>
          </w:rPr>
          <w:t>.</w:t>
        </w:r>
      </w:ins>
    </w:p>
    <w:p w14:paraId="21D3E6DE" w14:textId="2828CDB7" w:rsidR="009327EF" w:rsidDel="00333A1B" w:rsidRDefault="00333A1B">
      <w:pPr>
        <w:spacing w:after="120" w:line="360" w:lineRule="auto"/>
        <w:contextualSpacing/>
        <w:rPr>
          <w:del w:id="9667" w:author="Jujia Li" w:date="2025-07-21T14:47:00Z" w16du:dateUtc="2025-07-21T19:47:00Z"/>
          <w:rFonts w:ascii="Times New Roman" w:hAnsi="Times New Roman" w:cs="Times New Roman"/>
        </w:rPr>
        <w:pPrChange w:id="9668" w:author="Jujia Li" w:date="2025-07-21T17:51:00Z" w16du:dateUtc="2025-07-21T22:51:00Z">
          <w:pPr>
            <w:ind w:firstLine="720"/>
          </w:pPr>
        </w:pPrChange>
      </w:pPr>
      <w:ins w:id="9669" w:author="Jujia Li" w:date="2025-07-21T14:45:00Z" w16du:dateUtc="2025-07-21T19:45:00Z">
        <w:r w:rsidRPr="004157A8">
          <w:rPr>
            <w:rFonts w:ascii="Times New Roman" w:hAnsi="Times New Roman" w:cs="Times New Roman"/>
          </w:rPr>
          <w:t xml:space="preserve">Annual </w:t>
        </w:r>
      </w:ins>
      <w:ins w:id="9670" w:author="Jujia Li" w:date="2025-07-21T15:32:00Z" w16du:dateUtc="2025-07-21T20:32:00Z">
        <w:r w:rsidR="00832509">
          <w:rPr>
            <w:rFonts w:ascii="Times New Roman" w:hAnsi="Times New Roman" w:cs="Times New Roman"/>
          </w:rPr>
          <w:t>Medication</w:t>
        </w:r>
      </w:ins>
      <w:ins w:id="9671" w:author="Jujia Li" w:date="2025-07-21T14:45:00Z" w16du:dateUtc="2025-07-21T19:45:00Z">
        <w:r>
          <w:rPr>
            <w:rFonts w:ascii="Times New Roman" w:hAnsi="Times New Roman" w:cs="Times New Roman"/>
          </w:rPr>
          <w:t xml:space="preserve"> Consumption</w:t>
        </w:r>
        <w:r w:rsidRPr="004157A8">
          <w:rPr>
            <w:rFonts w:ascii="Times New Roman" w:hAnsi="Times New Roman" w:cs="Times New Roman"/>
          </w:rPr>
          <w:t xml:space="preserve"> by County</w:t>
        </w:r>
        <w:r>
          <w:rPr>
            <w:rFonts w:ascii="Times New Roman" w:hAnsi="Times New Roman" w:cs="Times New Roman"/>
          </w:rPr>
          <w:t xml:space="preserve"> in MME</w:t>
        </w:r>
      </w:ins>
    </w:p>
    <w:p w14:paraId="126BDD18" w14:textId="1CA824E9" w:rsidR="00FC45F0" w:rsidRDefault="009327EF">
      <w:pPr>
        <w:spacing w:after="120" w:line="360" w:lineRule="auto"/>
        <w:contextualSpacing/>
        <w:rPr>
          <w:ins w:id="9672" w:author="Jujia Li" w:date="2025-08-26T16:12:00Z" w16du:dateUtc="2025-08-26T21:12:00Z"/>
          <w:rFonts w:ascii="Times New Roman" w:hAnsi="Times New Roman" w:cs="Times New Roman"/>
          <w:b/>
          <w:bCs/>
        </w:rPr>
      </w:pPr>
      <w:ins w:id="9673" w:author="Jujia Li" w:date="2025-07-21T14:39:00Z" w16du:dateUtc="2025-07-21T19:39:00Z">
        <w:r>
          <w:rPr>
            <w:noProof/>
          </w:rPr>
          <w:drawing>
            <wp:inline distT="0" distB="0" distL="0" distR="0" wp14:anchorId="4D11227F" wp14:editId="232A4B99">
              <wp:extent cx="5943600" cy="4229100"/>
              <wp:effectExtent l="0" t="0" r="0" b="0"/>
              <wp:docPr id="237238773" name="Picture 2" descr="A grid of bars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8773" name="Picture 2" descr="A grid of bars with blue and white line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128"/>
                      <a:stretch>
                        <a:fillRect/>
                      </a:stretch>
                    </pic:blipFill>
                    <pic:spPr bwMode="auto">
                      <a:xfrm>
                        <a:off x="0" y="0"/>
                        <a:ext cx="5943600" cy="42291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7190FE13" w14:textId="77777777" w:rsidR="0051177D" w:rsidRDefault="0051177D" w:rsidP="0051177D">
      <w:pPr>
        <w:spacing w:after="120" w:line="360" w:lineRule="auto"/>
        <w:contextualSpacing/>
        <w:rPr>
          <w:ins w:id="9674" w:author="Jujia Li" w:date="2025-08-26T16:12:00Z" w16du:dateUtc="2025-08-26T21:12:00Z"/>
          <w:rFonts w:ascii="Times New Roman" w:hAnsi="Times New Roman" w:cs="Times New Roman"/>
        </w:rPr>
      </w:pPr>
    </w:p>
    <w:p w14:paraId="19D1A66A" w14:textId="77777777" w:rsidR="0051177D" w:rsidRDefault="0051177D" w:rsidP="0051177D">
      <w:pPr>
        <w:spacing w:after="120" w:line="360" w:lineRule="auto"/>
        <w:contextualSpacing/>
        <w:rPr>
          <w:ins w:id="9675" w:author="Jujia Li" w:date="2025-08-26T16:13:00Z" w16du:dateUtc="2025-08-26T21:13:00Z"/>
          <w:rFonts w:ascii="Times New Roman" w:hAnsi="Times New Roman" w:cs="Times New Roman"/>
        </w:rPr>
      </w:pPr>
      <w:ins w:id="9676" w:author="Jujia Li" w:date="2025-08-26T16:12:00Z" w16du:dateUtc="2025-08-26T21:12:00Z">
        <w:r>
          <w:rPr>
            <w:rFonts w:ascii="Times New Roman" w:hAnsi="Times New Roman" w:cs="Times New Roman"/>
          </w:rPr>
          <w:lastRenderedPageBreak/>
          <w:tab/>
        </w:r>
        <w:r w:rsidRPr="0050444E">
          <w:rPr>
            <w:rFonts w:ascii="Times New Roman" w:hAnsi="Times New Roman" w:cs="Times New Roman"/>
          </w:rPr>
          <w:t xml:space="preserve">According to Figure </w:t>
        </w:r>
        <w:r>
          <w:rPr>
            <w:rFonts w:ascii="Times New Roman" w:hAnsi="Times New Roman" w:cs="Times New Roman"/>
          </w:rPr>
          <w:t>4</w:t>
        </w:r>
        <w:r w:rsidRPr="0050444E">
          <w:rPr>
            <w:rFonts w:ascii="Times New Roman" w:hAnsi="Times New Roman" w:cs="Times New Roman"/>
          </w:rPr>
          <w:t>, most counties exhibit a consistent increase in buprenorphine consumption over time, except Morgan and Pickens. These two counties display a distinct dip in 2017, forming a sharp trough in their otherwise upward trends.</w:t>
        </w:r>
      </w:ins>
      <w:ins w:id="9677" w:author="Jujia Li" w:date="2025-08-26T16:13:00Z" w16du:dateUtc="2025-08-26T21:13:00Z">
        <w:r>
          <w:rPr>
            <w:rFonts w:ascii="Times New Roman" w:hAnsi="Times New Roman" w:cs="Times New Roman"/>
          </w:rPr>
          <w:t xml:space="preserve"> </w:t>
        </w:r>
      </w:ins>
    </w:p>
    <w:p w14:paraId="2C183E9D" w14:textId="249A504B" w:rsidR="0051177D" w:rsidRDefault="0051177D" w:rsidP="00D33414">
      <w:pPr>
        <w:spacing w:after="120" w:line="360" w:lineRule="auto"/>
        <w:ind w:firstLine="720"/>
        <w:contextualSpacing/>
        <w:rPr>
          <w:ins w:id="9678" w:author="Jujia Li" w:date="2025-08-26T16:12:00Z" w16du:dateUtc="2025-08-26T21:12:00Z"/>
          <w:rFonts w:ascii="Times New Roman" w:hAnsi="Times New Roman" w:cs="Times New Roman"/>
        </w:rPr>
      </w:pPr>
      <w:ins w:id="9679" w:author="Jujia Li" w:date="2025-08-26T16:12:00Z" w16du:dateUtc="2025-08-26T21:12:00Z">
        <w:r w:rsidRPr="0050444E">
          <w:rPr>
            <w:rFonts w:ascii="Times New Roman" w:hAnsi="Times New Roman" w:cs="Times New Roman"/>
          </w:rPr>
          <w:t>In contrast to the increasing trend in buprenorphine consumption, hydrocodone</w:t>
        </w:r>
      </w:ins>
      <w:ins w:id="9680" w:author="Jujia Li" w:date="2025-08-26T16:15:00Z" w16du:dateUtc="2025-08-26T21:15:00Z">
        <w:r w:rsidR="00D33414">
          <w:rPr>
            <w:rFonts w:ascii="Times New Roman" w:hAnsi="Times New Roman" w:cs="Times New Roman"/>
          </w:rPr>
          <w:t>, methadone, and oxycodone</w:t>
        </w:r>
      </w:ins>
      <w:ins w:id="9681" w:author="Jujia Li" w:date="2025-08-26T16:12:00Z" w16du:dateUtc="2025-08-26T21:12:00Z">
        <w:r w:rsidRPr="0050444E">
          <w:rPr>
            <w:rFonts w:ascii="Times New Roman" w:hAnsi="Times New Roman" w:cs="Times New Roman"/>
          </w:rPr>
          <w:t xml:space="preserve"> use </w:t>
        </w:r>
        <w:r>
          <w:rPr>
            <w:rFonts w:ascii="Times New Roman" w:hAnsi="Times New Roman" w:cs="Times New Roman"/>
          </w:rPr>
          <w:t>demonstrate</w:t>
        </w:r>
        <w:r w:rsidRPr="0050444E">
          <w:rPr>
            <w:rFonts w:ascii="Times New Roman" w:hAnsi="Times New Roman" w:cs="Times New Roman"/>
          </w:rPr>
          <w:t>s a consistent decline from 2016 to 2019 across all counties</w:t>
        </w:r>
      </w:ins>
      <w:ins w:id="9682" w:author="Jujia Li" w:date="2025-08-26T16:13:00Z" w16du:dateUtc="2025-08-26T21:13:00Z">
        <w:r>
          <w:rPr>
            <w:rFonts w:ascii="Times New Roman" w:hAnsi="Times New Roman" w:cs="Times New Roman"/>
          </w:rPr>
          <w:t>.</w:t>
        </w:r>
      </w:ins>
      <w:commentRangeStart w:id="9683"/>
      <w:commentRangeEnd w:id="9683"/>
      <w:ins w:id="9684" w:author="Jujia Li" w:date="2025-08-26T16:12:00Z" w16du:dateUtc="2025-08-26T21:12:00Z">
        <w:r>
          <w:rPr>
            <w:rStyle w:val="CommentReference"/>
          </w:rPr>
          <w:commentReference w:id="9683"/>
        </w:r>
      </w:ins>
    </w:p>
    <w:p w14:paraId="014D3550" w14:textId="77777777" w:rsidR="0051177D" w:rsidRDefault="0051177D">
      <w:pPr>
        <w:spacing w:after="120" w:line="360" w:lineRule="auto"/>
        <w:contextualSpacing/>
        <w:rPr>
          <w:ins w:id="9685" w:author="Jujia Li" w:date="2025-07-21T14:48:00Z" w16du:dateUtc="2025-07-21T19:48:00Z"/>
          <w:rFonts w:ascii="Times New Roman" w:hAnsi="Times New Roman" w:cs="Times New Roman"/>
          <w:b/>
          <w:bCs/>
        </w:rPr>
        <w:pPrChange w:id="9686" w:author="Jujia Li" w:date="2025-07-21T17:51:00Z" w16du:dateUtc="2025-07-21T22:51:00Z">
          <w:pPr/>
        </w:pPrChange>
      </w:pPr>
    </w:p>
    <w:p w14:paraId="29F1CD67" w14:textId="26B2F9BC" w:rsidR="00BD318A" w:rsidRDefault="00333A1B">
      <w:pPr>
        <w:spacing w:after="120" w:line="360" w:lineRule="auto"/>
        <w:contextualSpacing/>
        <w:rPr>
          <w:ins w:id="9687" w:author="Jujia Li" w:date="2025-07-21T16:47:00Z" w16du:dateUtc="2025-07-21T21:47:00Z"/>
          <w:rFonts w:ascii="Times New Roman" w:hAnsi="Times New Roman" w:cs="Times New Roman"/>
          <w:b/>
          <w:bCs/>
        </w:rPr>
        <w:pPrChange w:id="9688" w:author="Jujia Li" w:date="2025-07-21T17:51:00Z" w16du:dateUtc="2025-07-21T22:51:00Z">
          <w:pPr/>
        </w:pPrChange>
      </w:pPr>
      <w:commentRangeStart w:id="9689"/>
      <w:ins w:id="9690" w:author="Jujia Li" w:date="2025-07-21T14:48:00Z" w16du:dateUtc="2025-07-21T19:48:00Z">
        <w:r>
          <w:rPr>
            <w:rFonts w:ascii="Times New Roman" w:hAnsi="Times New Roman" w:cs="Times New Roman"/>
          </w:rPr>
          <w:t xml:space="preserve">Figure 4 – 7 (B). </w:t>
        </w:r>
        <w:r w:rsidRPr="004157A8">
          <w:rPr>
            <w:rFonts w:ascii="Times New Roman" w:hAnsi="Times New Roman" w:cs="Times New Roman"/>
          </w:rPr>
          <w:t xml:space="preserve">Annual </w:t>
        </w:r>
      </w:ins>
      <w:ins w:id="9691" w:author="Jujia Li" w:date="2025-07-21T15:32:00Z" w16du:dateUtc="2025-07-21T20:32:00Z">
        <w:r w:rsidR="00832509">
          <w:rPr>
            <w:rFonts w:ascii="Times New Roman" w:hAnsi="Times New Roman" w:cs="Times New Roman"/>
          </w:rPr>
          <w:t>Medication</w:t>
        </w:r>
      </w:ins>
      <w:ins w:id="9692" w:author="Jujia Li" w:date="2025-07-21T14:48:00Z" w16du:dateUtc="2025-07-21T19:48:00Z">
        <w:r>
          <w:rPr>
            <w:rFonts w:ascii="Times New Roman" w:hAnsi="Times New Roman" w:cs="Times New Roman"/>
          </w:rPr>
          <w:t xml:space="preserve"> Consumption</w:t>
        </w:r>
      </w:ins>
      <w:ins w:id="9693" w:author="Jujia Li" w:date="2025-07-21T16:48:00Z" w16du:dateUtc="2025-07-21T21:48:00Z">
        <w:r w:rsidR="00BD318A">
          <w:rPr>
            <w:rFonts w:ascii="Times New Roman" w:hAnsi="Times New Roman" w:cs="Times New Roman"/>
          </w:rPr>
          <w:t xml:space="preserve"> Rate</w:t>
        </w:r>
      </w:ins>
      <w:ins w:id="9694" w:author="Jujia Li" w:date="2025-07-21T14:48:00Z" w16du:dateUtc="2025-07-21T19:48:00Z">
        <w:r w:rsidRPr="004157A8">
          <w:rPr>
            <w:rFonts w:ascii="Times New Roman" w:hAnsi="Times New Roman" w:cs="Times New Roman"/>
          </w:rPr>
          <w:t xml:space="preserve"> by County</w:t>
        </w:r>
        <w:r>
          <w:rPr>
            <w:rFonts w:ascii="Times New Roman" w:hAnsi="Times New Roman" w:cs="Times New Roman"/>
          </w:rPr>
          <w:t xml:space="preserve"> in MME</w:t>
        </w:r>
      </w:ins>
      <w:ins w:id="9695" w:author="Jujia Li" w:date="2025-07-21T17:21:00Z" w16du:dateUtc="2025-07-21T22:21:00Z">
        <w:r w:rsidR="00F02071">
          <w:rPr>
            <w:rFonts w:ascii="Times New Roman" w:hAnsi="Times New Roman" w:cs="Times New Roman"/>
            <w:b/>
            <w:bCs/>
            <w:noProof/>
          </w:rPr>
          <w:drawing>
            <wp:inline distT="0" distB="0" distL="0" distR="0" wp14:anchorId="75B6FB07" wp14:editId="17548D12">
              <wp:extent cx="5943600" cy="4257675"/>
              <wp:effectExtent l="0" t="0" r="0" b="0"/>
              <wp:docPr id="1306314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487"/>
                      <a:stretch>
                        <a:fillRect/>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9689"/>
      <w:ins w:id="9696" w:author="Jujia Li" w:date="2025-07-21T17:29:00Z" w16du:dateUtc="2025-07-21T22:29:00Z">
        <w:r w:rsidR="00F02071">
          <w:rPr>
            <w:rStyle w:val="CommentReference"/>
          </w:rPr>
          <w:commentReference w:id="9689"/>
        </w:r>
      </w:ins>
    </w:p>
    <w:p w14:paraId="436678E7" w14:textId="77777777" w:rsidR="009327EF" w:rsidRDefault="009327EF">
      <w:pPr>
        <w:spacing w:after="120" w:line="360" w:lineRule="auto"/>
        <w:contextualSpacing/>
        <w:rPr>
          <w:rFonts w:ascii="Times New Roman" w:hAnsi="Times New Roman" w:cs="Times New Roman"/>
          <w:b/>
          <w:bCs/>
        </w:rPr>
        <w:pPrChange w:id="9697" w:author="Jujia Li" w:date="2025-07-21T17:51:00Z" w16du:dateUtc="2025-07-21T22:51:00Z">
          <w:pPr/>
        </w:pPrChange>
      </w:pPr>
    </w:p>
    <w:p w14:paraId="56B7159F" w14:textId="64B17052" w:rsidR="00FC45F0" w:rsidRPr="00FC45F0" w:rsidDel="00F21ED6" w:rsidRDefault="00763F35">
      <w:pPr>
        <w:spacing w:after="120" w:line="360" w:lineRule="auto"/>
        <w:contextualSpacing/>
        <w:rPr>
          <w:del w:id="9698" w:author="Jujia Li" w:date="2025-07-21T17:38:00Z" w16du:dateUtc="2025-07-21T22:38:00Z"/>
          <w:rFonts w:ascii="Times New Roman" w:hAnsi="Times New Roman" w:cs="Times New Roman"/>
          <w:b/>
          <w:bCs/>
        </w:rPr>
        <w:pPrChange w:id="9699" w:author="Jujia Li" w:date="2025-07-21T17:51:00Z" w16du:dateUtc="2025-07-21T22:51:00Z">
          <w:pPr/>
        </w:pPrChange>
      </w:pPr>
      <w:del w:id="9700" w:author="Jujia Li" w:date="2025-07-21T17:38:00Z" w16du:dateUtc="2025-07-21T22:38:00Z">
        <w:r w:rsidDel="00F21ED6">
          <w:rPr>
            <w:rFonts w:ascii="Times New Roman" w:hAnsi="Times New Roman" w:cs="Times New Roman"/>
            <w:b/>
            <w:bCs/>
          </w:rPr>
          <w:delText>Moran’s I and Hot Spot Analysis</w:delText>
        </w:r>
      </w:del>
    </w:p>
    <w:p w14:paraId="0A6069C5" w14:textId="08B9A6EF" w:rsidR="001F1539" w:rsidRPr="00DE3ECF" w:rsidDel="00F96139" w:rsidRDefault="001F1539">
      <w:pPr>
        <w:spacing w:after="120" w:line="360" w:lineRule="auto"/>
        <w:contextualSpacing/>
        <w:rPr>
          <w:del w:id="9701" w:author="Jujia Li" w:date="2025-07-01T18:15:00Z" w16du:dateUtc="2025-07-01T23:15:00Z"/>
          <w:rFonts w:ascii="Times New Roman" w:hAnsi="Times New Roman" w:cs="Times New Roman"/>
        </w:rPr>
        <w:pPrChange w:id="9702" w:author="Jujia Li" w:date="2025-07-21T17:51:00Z" w16du:dateUtc="2025-07-21T22:51:00Z">
          <w:pPr/>
        </w:pPrChange>
      </w:pPr>
      <w:del w:id="9703" w:author="Jujia Li" w:date="2025-07-01T18:15:00Z" w16du:dateUtc="2025-07-01T23:15:00Z">
        <w:r w:rsidRPr="00DE3ECF" w:rsidDel="00F96139">
          <w:rPr>
            <w:rFonts w:ascii="Times New Roman" w:hAnsi="Times New Roman" w:cs="Times New Roman"/>
          </w:rPr>
          <w:delText xml:space="preserve">Table </w:delText>
        </w:r>
        <w:r w:rsidR="00503425" w:rsidDel="00F96139">
          <w:rPr>
            <w:rFonts w:ascii="Times New Roman" w:hAnsi="Times New Roman" w:cs="Times New Roman"/>
          </w:rPr>
          <w:delText>1</w:delText>
        </w:r>
        <w:r w:rsidRPr="00DE3ECF" w:rsidDel="00F96139">
          <w:rPr>
            <w:rFonts w:ascii="Times New Roman" w:hAnsi="Times New Roman" w:cs="Times New Roman"/>
          </w:rPr>
          <w:delText xml:space="preserve">. Global </w:delText>
        </w:r>
        <w:r w:rsidR="009B2633" w:rsidRPr="00DE3ECF" w:rsidDel="00F96139">
          <w:rPr>
            <w:rFonts w:ascii="Times New Roman" w:hAnsi="Times New Roman" w:cs="Times New Roman"/>
          </w:rPr>
          <w:delText>Moran’s</w:delText>
        </w:r>
        <w:r w:rsidRPr="00DE3ECF" w:rsidDel="00F96139">
          <w:rPr>
            <w:rFonts w:ascii="Times New Roman" w:hAnsi="Times New Roman" w:cs="Times New Roman"/>
          </w:rPr>
          <w:delText xml:space="preserve"> </w:delText>
        </w:r>
        <w:r w:rsidR="008B3FE2" w:rsidDel="00F96139">
          <w:rPr>
            <w:rFonts w:ascii="Times New Roman" w:hAnsi="Times New Roman" w:cs="Times New Roman"/>
          </w:rPr>
          <w:delText>I</w:delText>
        </w:r>
        <w:r w:rsidDel="00F96139">
          <w:rPr>
            <w:rFonts w:ascii="Times New Roman" w:hAnsi="Times New Roman" w:cs="Times New Roman"/>
          </w:rPr>
          <w:delText xml:space="preserve"> of ER Visits </w:delText>
        </w:r>
        <w:r w:rsidR="008B3FE2" w:rsidDel="00F96139">
          <w:rPr>
            <w:rFonts w:ascii="Times New Roman" w:hAnsi="Times New Roman" w:cs="Times New Roman"/>
          </w:rPr>
          <w:delText>(Total and Per Capita)</w:delText>
        </w:r>
      </w:del>
    </w:p>
    <w:tbl>
      <w:tblPr>
        <w:tblW w:w="0" w:type="auto"/>
        <w:tblBorders>
          <w:top w:val="single" w:sz="4" w:space="0" w:color="auto"/>
          <w:bottom w:val="single" w:sz="4" w:space="0" w:color="auto"/>
          <w:insideH w:val="single" w:sz="6" w:space="0" w:color="C6C6C6"/>
          <w:insideV w:val="single" w:sz="6" w:space="0" w:color="C6C6C6"/>
        </w:tblBorders>
        <w:shd w:val="clear" w:color="auto" w:fill="FFFFFF"/>
        <w:tblCellMar>
          <w:left w:w="0" w:type="dxa"/>
          <w:right w:w="0" w:type="dxa"/>
        </w:tblCellMar>
        <w:tblLook w:val="04A0" w:firstRow="1" w:lastRow="0" w:firstColumn="1" w:lastColumn="0" w:noHBand="0" w:noVBand="1"/>
      </w:tblPr>
      <w:tblGrid>
        <w:gridCol w:w="1650"/>
        <w:gridCol w:w="960"/>
        <w:gridCol w:w="1710"/>
      </w:tblGrid>
      <w:tr w:rsidR="00417426" w:rsidRPr="004157A8" w:rsidDel="00F96139" w14:paraId="14EE17C0" w14:textId="1D99D6B1" w:rsidTr="00B77D2F">
        <w:trPr>
          <w:trHeight w:val="20"/>
          <w:del w:id="9704" w:author="Jujia Li" w:date="2025-07-01T18:15:00Z"/>
        </w:trPr>
        <w:tc>
          <w:tcPr>
            <w:tcW w:w="0" w:type="auto"/>
            <w:tcMar>
              <w:top w:w="75" w:type="dxa"/>
              <w:left w:w="75" w:type="dxa"/>
              <w:bottom w:w="75" w:type="dxa"/>
              <w:right w:w="75" w:type="dxa"/>
            </w:tcMar>
            <w:vAlign w:val="center"/>
          </w:tcPr>
          <w:p w14:paraId="19041E62" w14:textId="5545D871" w:rsidR="00417426" w:rsidRPr="00417426" w:rsidDel="00F96139" w:rsidRDefault="00417426">
            <w:pPr>
              <w:spacing w:after="120" w:line="360" w:lineRule="auto"/>
              <w:contextualSpacing/>
              <w:jc w:val="center"/>
              <w:rPr>
                <w:del w:id="9705" w:author="Jujia Li" w:date="2025-07-01T18:15:00Z" w16du:dateUtc="2025-07-01T23:15:00Z"/>
                <w:rFonts w:ascii="Times New Roman" w:hAnsi="Times New Roman" w:cs="Times New Roman"/>
              </w:rPr>
              <w:pPrChange w:id="9706" w:author="Jujia Li" w:date="2025-07-21T17:51:00Z" w16du:dateUtc="2025-07-21T22:51:00Z">
                <w:pPr>
                  <w:spacing w:after="0" w:line="240" w:lineRule="auto"/>
                  <w:jc w:val="center"/>
                </w:pPr>
              </w:pPrChange>
            </w:pPr>
          </w:p>
        </w:tc>
        <w:tc>
          <w:tcPr>
            <w:tcW w:w="960" w:type="dxa"/>
            <w:tcMar>
              <w:top w:w="75" w:type="dxa"/>
              <w:left w:w="75" w:type="dxa"/>
              <w:bottom w:w="75" w:type="dxa"/>
              <w:right w:w="75" w:type="dxa"/>
            </w:tcMar>
            <w:vAlign w:val="center"/>
          </w:tcPr>
          <w:p w14:paraId="4E0E4807" w14:textId="738D5B09" w:rsidR="00417426" w:rsidRPr="00417426" w:rsidDel="00F96139" w:rsidRDefault="00417426">
            <w:pPr>
              <w:spacing w:after="120" w:line="360" w:lineRule="auto"/>
              <w:contextualSpacing/>
              <w:jc w:val="center"/>
              <w:rPr>
                <w:del w:id="9707" w:author="Jujia Li" w:date="2025-07-01T18:15:00Z" w16du:dateUtc="2025-07-01T23:15:00Z"/>
                <w:rFonts w:ascii="Times New Roman" w:hAnsi="Times New Roman" w:cs="Times New Roman"/>
              </w:rPr>
              <w:pPrChange w:id="9708" w:author="Jujia Li" w:date="2025-07-21T17:51:00Z" w16du:dateUtc="2025-07-21T22:51:00Z">
                <w:pPr>
                  <w:spacing w:after="0" w:line="240" w:lineRule="auto"/>
                  <w:jc w:val="center"/>
                </w:pPr>
              </w:pPrChange>
            </w:pPr>
            <w:del w:id="9709" w:author="Jujia Li" w:date="2025-07-01T16:14:00Z" w16du:dateUtc="2025-07-01T21:14:00Z">
              <w:r w:rsidRPr="00417426" w:rsidDel="009E14EC">
                <w:rPr>
                  <w:rFonts w:ascii="Times New Roman" w:hAnsi="Times New Roman" w:cs="Times New Roman"/>
                </w:rPr>
                <w:delText>Total</w:delText>
              </w:r>
            </w:del>
          </w:p>
        </w:tc>
        <w:tc>
          <w:tcPr>
            <w:tcW w:w="1710" w:type="dxa"/>
            <w:vAlign w:val="center"/>
          </w:tcPr>
          <w:p w14:paraId="12F7E8FE" w14:textId="0CBF2FCF" w:rsidR="00417426" w:rsidRPr="00417426" w:rsidDel="00F96139" w:rsidRDefault="00417426">
            <w:pPr>
              <w:spacing w:after="120" w:line="360" w:lineRule="auto"/>
              <w:contextualSpacing/>
              <w:jc w:val="center"/>
              <w:rPr>
                <w:del w:id="9710" w:author="Jujia Li" w:date="2025-07-01T18:15:00Z" w16du:dateUtc="2025-07-01T23:15:00Z"/>
                <w:rFonts w:ascii="Times New Roman" w:hAnsi="Times New Roman" w:cs="Times New Roman"/>
              </w:rPr>
              <w:pPrChange w:id="9711" w:author="Jujia Li" w:date="2025-07-21T17:51:00Z" w16du:dateUtc="2025-07-21T22:51:00Z">
                <w:pPr>
                  <w:spacing w:after="0" w:line="240" w:lineRule="auto"/>
                  <w:jc w:val="center"/>
                </w:pPr>
              </w:pPrChange>
            </w:pPr>
            <w:del w:id="9712" w:author="Jujia Li" w:date="2025-07-01T18:15:00Z" w16du:dateUtc="2025-07-01T23:15:00Z">
              <w:r w:rsidRPr="00417426" w:rsidDel="00F96139">
                <w:rPr>
                  <w:rFonts w:ascii="Times New Roman" w:hAnsi="Times New Roman" w:cs="Times New Roman"/>
                </w:rPr>
                <w:delText>Per Capita</w:delText>
              </w:r>
            </w:del>
          </w:p>
        </w:tc>
      </w:tr>
      <w:tr w:rsidR="00417426" w:rsidRPr="004157A8" w:rsidDel="00F96139" w14:paraId="40AE9135" w14:textId="5F2592A9" w:rsidTr="00B77D2F">
        <w:trPr>
          <w:trHeight w:val="20"/>
          <w:del w:id="9713" w:author="Jujia Li" w:date="2025-07-01T18:15:00Z"/>
        </w:trPr>
        <w:tc>
          <w:tcPr>
            <w:tcW w:w="0" w:type="auto"/>
            <w:tcMar>
              <w:top w:w="75" w:type="dxa"/>
              <w:left w:w="75" w:type="dxa"/>
              <w:bottom w:w="75" w:type="dxa"/>
              <w:right w:w="75" w:type="dxa"/>
            </w:tcMar>
            <w:vAlign w:val="center"/>
          </w:tcPr>
          <w:p w14:paraId="294318E2" w14:textId="4875FEA2" w:rsidR="00417426" w:rsidRPr="00417426" w:rsidDel="00F96139" w:rsidRDefault="00417426">
            <w:pPr>
              <w:spacing w:after="120" w:line="360" w:lineRule="auto"/>
              <w:contextualSpacing/>
              <w:jc w:val="center"/>
              <w:rPr>
                <w:del w:id="9714" w:author="Jujia Li" w:date="2025-07-01T18:15:00Z" w16du:dateUtc="2025-07-01T23:15:00Z"/>
                <w:rFonts w:ascii="Times New Roman" w:hAnsi="Times New Roman" w:cs="Times New Roman"/>
              </w:rPr>
              <w:pPrChange w:id="9715" w:author="Jujia Li" w:date="2025-07-21T17:51:00Z" w16du:dateUtc="2025-07-21T22:51:00Z">
                <w:pPr>
                  <w:spacing w:after="0" w:line="240" w:lineRule="auto"/>
                  <w:jc w:val="center"/>
                </w:pPr>
              </w:pPrChange>
            </w:pPr>
            <w:del w:id="9716" w:author="Jujia Li" w:date="2025-07-01T18:15:00Z" w16du:dateUtc="2025-07-01T23:15:00Z">
              <w:r w:rsidRPr="00417426" w:rsidDel="00F96139">
                <w:rPr>
                  <w:rFonts w:ascii="Times New Roman" w:hAnsi="Times New Roman" w:cs="Times New Roman"/>
                </w:rPr>
                <w:delText>Moran's Index</w:delText>
              </w:r>
            </w:del>
          </w:p>
        </w:tc>
        <w:tc>
          <w:tcPr>
            <w:tcW w:w="960" w:type="dxa"/>
            <w:tcMar>
              <w:top w:w="75" w:type="dxa"/>
              <w:left w:w="75" w:type="dxa"/>
              <w:bottom w:w="75" w:type="dxa"/>
              <w:right w:w="75" w:type="dxa"/>
            </w:tcMar>
            <w:vAlign w:val="center"/>
          </w:tcPr>
          <w:p w14:paraId="0E1E5784" w14:textId="71B66BC8" w:rsidR="00417426" w:rsidRPr="00417426" w:rsidDel="00F96139" w:rsidRDefault="00417426">
            <w:pPr>
              <w:spacing w:after="120" w:line="360" w:lineRule="auto"/>
              <w:contextualSpacing/>
              <w:jc w:val="center"/>
              <w:rPr>
                <w:del w:id="9717" w:author="Jujia Li" w:date="2025-07-01T18:15:00Z" w16du:dateUtc="2025-07-01T23:15:00Z"/>
                <w:rFonts w:ascii="Times New Roman" w:hAnsi="Times New Roman" w:cs="Times New Roman"/>
              </w:rPr>
              <w:pPrChange w:id="9718" w:author="Jujia Li" w:date="2025-07-21T17:51:00Z" w16du:dateUtc="2025-07-21T22:51:00Z">
                <w:pPr>
                  <w:spacing w:after="0" w:line="240" w:lineRule="auto"/>
                  <w:jc w:val="center"/>
                </w:pPr>
              </w:pPrChange>
            </w:pPr>
            <w:del w:id="9719" w:author="Jujia Li" w:date="2025-07-01T16:14:00Z" w16du:dateUtc="2025-07-01T21:14:00Z">
              <w:r w:rsidRPr="00417426" w:rsidDel="009E14EC">
                <w:rPr>
                  <w:rFonts w:ascii="Times New Roman" w:hAnsi="Times New Roman" w:cs="Times New Roman"/>
                </w:rPr>
                <w:delText>0.089</w:delText>
              </w:r>
            </w:del>
          </w:p>
        </w:tc>
        <w:tc>
          <w:tcPr>
            <w:tcW w:w="1710" w:type="dxa"/>
            <w:vAlign w:val="center"/>
          </w:tcPr>
          <w:p w14:paraId="308385BE" w14:textId="259EFB90" w:rsidR="00417426" w:rsidRPr="00417426" w:rsidDel="00F96139" w:rsidRDefault="00417426">
            <w:pPr>
              <w:spacing w:after="120" w:line="360" w:lineRule="auto"/>
              <w:contextualSpacing/>
              <w:jc w:val="center"/>
              <w:rPr>
                <w:del w:id="9720" w:author="Jujia Li" w:date="2025-07-01T18:15:00Z" w16du:dateUtc="2025-07-01T23:15:00Z"/>
                <w:rFonts w:ascii="Times New Roman" w:hAnsi="Times New Roman" w:cs="Times New Roman"/>
              </w:rPr>
              <w:pPrChange w:id="9721" w:author="Jujia Li" w:date="2025-07-21T17:51:00Z" w16du:dateUtc="2025-07-21T22:51:00Z">
                <w:pPr>
                  <w:spacing w:after="0" w:line="240" w:lineRule="auto"/>
                  <w:jc w:val="center"/>
                </w:pPr>
              </w:pPrChange>
            </w:pPr>
            <w:del w:id="9722" w:author="Jujia Li" w:date="2025-07-01T18:15:00Z" w16du:dateUtc="2025-07-01T23:15:00Z">
              <w:r w:rsidRPr="00417426" w:rsidDel="00F96139">
                <w:rPr>
                  <w:rFonts w:ascii="Times New Roman" w:hAnsi="Times New Roman" w:cs="Times New Roman"/>
                </w:rPr>
                <w:delText>0.206</w:delText>
              </w:r>
            </w:del>
          </w:p>
        </w:tc>
      </w:tr>
      <w:tr w:rsidR="00417426" w:rsidRPr="004157A8" w:rsidDel="00F96139" w14:paraId="49193CDC" w14:textId="7018FB6D" w:rsidTr="00B77D2F">
        <w:trPr>
          <w:trHeight w:val="20"/>
          <w:del w:id="9723" w:author="Jujia Li" w:date="2025-07-01T18:15:00Z"/>
        </w:trPr>
        <w:tc>
          <w:tcPr>
            <w:tcW w:w="0" w:type="auto"/>
            <w:tcMar>
              <w:top w:w="75" w:type="dxa"/>
              <w:left w:w="75" w:type="dxa"/>
              <w:bottom w:w="75" w:type="dxa"/>
              <w:right w:w="75" w:type="dxa"/>
            </w:tcMar>
            <w:vAlign w:val="center"/>
            <w:hideMark/>
          </w:tcPr>
          <w:p w14:paraId="0D11E71C" w14:textId="03F9D2CE" w:rsidR="00417426" w:rsidRPr="00417426" w:rsidDel="00F96139" w:rsidRDefault="00417426">
            <w:pPr>
              <w:spacing w:after="120" w:line="360" w:lineRule="auto"/>
              <w:contextualSpacing/>
              <w:jc w:val="center"/>
              <w:rPr>
                <w:del w:id="9724" w:author="Jujia Li" w:date="2025-07-01T18:15:00Z" w16du:dateUtc="2025-07-01T23:15:00Z"/>
                <w:rFonts w:ascii="Times New Roman" w:hAnsi="Times New Roman" w:cs="Times New Roman"/>
              </w:rPr>
              <w:pPrChange w:id="9725" w:author="Jujia Li" w:date="2025-07-21T17:51:00Z" w16du:dateUtc="2025-07-21T22:51:00Z">
                <w:pPr>
                  <w:spacing w:after="0" w:line="240" w:lineRule="auto"/>
                  <w:jc w:val="center"/>
                </w:pPr>
              </w:pPrChange>
            </w:pPr>
            <w:del w:id="9726" w:author="Jujia Li" w:date="2025-07-01T18:15:00Z" w16du:dateUtc="2025-07-01T23:15:00Z">
              <w:r w:rsidRPr="00417426" w:rsidDel="00F96139">
                <w:rPr>
                  <w:rFonts w:ascii="Times New Roman" w:hAnsi="Times New Roman" w:cs="Times New Roman"/>
                </w:rPr>
                <w:delText>Expected Index</w:delText>
              </w:r>
            </w:del>
          </w:p>
        </w:tc>
        <w:tc>
          <w:tcPr>
            <w:tcW w:w="960" w:type="dxa"/>
            <w:tcMar>
              <w:top w:w="75" w:type="dxa"/>
              <w:left w:w="75" w:type="dxa"/>
              <w:bottom w:w="75" w:type="dxa"/>
              <w:right w:w="75" w:type="dxa"/>
            </w:tcMar>
            <w:vAlign w:val="center"/>
            <w:hideMark/>
          </w:tcPr>
          <w:p w14:paraId="02DBE628" w14:textId="2218E8FA" w:rsidR="00417426" w:rsidRPr="00417426" w:rsidDel="00F96139" w:rsidRDefault="00417426">
            <w:pPr>
              <w:spacing w:after="120" w:line="360" w:lineRule="auto"/>
              <w:contextualSpacing/>
              <w:jc w:val="center"/>
              <w:rPr>
                <w:del w:id="9727" w:author="Jujia Li" w:date="2025-07-01T18:15:00Z" w16du:dateUtc="2025-07-01T23:15:00Z"/>
                <w:rFonts w:ascii="Times New Roman" w:hAnsi="Times New Roman" w:cs="Times New Roman"/>
              </w:rPr>
              <w:pPrChange w:id="9728" w:author="Jujia Li" w:date="2025-07-21T17:51:00Z" w16du:dateUtc="2025-07-21T22:51:00Z">
                <w:pPr>
                  <w:spacing w:after="0" w:line="240" w:lineRule="auto"/>
                  <w:jc w:val="center"/>
                </w:pPr>
              </w:pPrChange>
            </w:pPr>
            <w:del w:id="9729" w:author="Jujia Li" w:date="2025-07-01T16:14:00Z" w16du:dateUtc="2025-07-01T21:14:00Z">
              <w:r w:rsidRPr="00417426" w:rsidDel="009E14EC">
                <w:rPr>
                  <w:rFonts w:ascii="Times New Roman" w:hAnsi="Times New Roman" w:cs="Times New Roman"/>
                </w:rPr>
                <w:delText>-0.047</w:delText>
              </w:r>
            </w:del>
          </w:p>
        </w:tc>
        <w:tc>
          <w:tcPr>
            <w:tcW w:w="1710" w:type="dxa"/>
            <w:vAlign w:val="center"/>
          </w:tcPr>
          <w:p w14:paraId="3B851242" w14:textId="322C7F36" w:rsidR="00417426" w:rsidRPr="00417426" w:rsidDel="00F96139" w:rsidRDefault="00417426">
            <w:pPr>
              <w:spacing w:after="120" w:line="360" w:lineRule="auto"/>
              <w:contextualSpacing/>
              <w:jc w:val="center"/>
              <w:rPr>
                <w:del w:id="9730" w:author="Jujia Li" w:date="2025-07-01T18:15:00Z" w16du:dateUtc="2025-07-01T23:15:00Z"/>
                <w:rFonts w:ascii="Times New Roman" w:hAnsi="Times New Roman" w:cs="Times New Roman"/>
              </w:rPr>
              <w:pPrChange w:id="9731" w:author="Jujia Li" w:date="2025-07-21T17:51:00Z" w16du:dateUtc="2025-07-21T22:51:00Z">
                <w:pPr>
                  <w:spacing w:after="0" w:line="240" w:lineRule="auto"/>
                  <w:jc w:val="center"/>
                </w:pPr>
              </w:pPrChange>
            </w:pPr>
            <w:del w:id="9732" w:author="Jujia Li" w:date="2025-07-01T18:15:00Z" w16du:dateUtc="2025-07-01T23:15:00Z">
              <w:r w:rsidRPr="00417426" w:rsidDel="00F96139">
                <w:rPr>
                  <w:rFonts w:ascii="Times New Roman" w:hAnsi="Times New Roman" w:cs="Times New Roman"/>
                </w:rPr>
                <w:delText>-0.048</w:delText>
              </w:r>
            </w:del>
          </w:p>
        </w:tc>
      </w:tr>
      <w:tr w:rsidR="00417426" w:rsidRPr="004157A8" w:rsidDel="00F96139" w14:paraId="50405B6B" w14:textId="469B6415" w:rsidTr="00B77D2F">
        <w:trPr>
          <w:trHeight w:val="20"/>
          <w:del w:id="9733" w:author="Jujia Li" w:date="2025-07-01T18:15:00Z"/>
        </w:trPr>
        <w:tc>
          <w:tcPr>
            <w:tcW w:w="0" w:type="auto"/>
            <w:tcMar>
              <w:top w:w="75" w:type="dxa"/>
              <w:left w:w="75" w:type="dxa"/>
              <w:bottom w:w="75" w:type="dxa"/>
              <w:right w:w="75" w:type="dxa"/>
            </w:tcMar>
            <w:vAlign w:val="center"/>
            <w:hideMark/>
          </w:tcPr>
          <w:p w14:paraId="6840A3D5" w14:textId="0A0CD642" w:rsidR="00417426" w:rsidRPr="00417426" w:rsidDel="00F96139" w:rsidRDefault="00417426">
            <w:pPr>
              <w:spacing w:after="120" w:line="360" w:lineRule="auto"/>
              <w:contextualSpacing/>
              <w:jc w:val="center"/>
              <w:rPr>
                <w:del w:id="9734" w:author="Jujia Li" w:date="2025-07-01T18:15:00Z" w16du:dateUtc="2025-07-01T23:15:00Z"/>
                <w:rFonts w:ascii="Times New Roman" w:hAnsi="Times New Roman" w:cs="Times New Roman"/>
              </w:rPr>
              <w:pPrChange w:id="9735" w:author="Jujia Li" w:date="2025-07-21T17:51:00Z" w16du:dateUtc="2025-07-21T22:51:00Z">
                <w:pPr>
                  <w:spacing w:after="0" w:line="240" w:lineRule="auto"/>
                  <w:jc w:val="center"/>
                </w:pPr>
              </w:pPrChange>
            </w:pPr>
            <w:del w:id="9736" w:author="Jujia Li" w:date="2025-07-01T18:15:00Z" w16du:dateUtc="2025-07-01T23:15:00Z">
              <w:r w:rsidRPr="00417426" w:rsidDel="00F96139">
                <w:rPr>
                  <w:rFonts w:ascii="Times New Roman" w:hAnsi="Times New Roman" w:cs="Times New Roman"/>
                </w:rPr>
                <w:delText>Variance</w:delText>
              </w:r>
            </w:del>
          </w:p>
        </w:tc>
        <w:tc>
          <w:tcPr>
            <w:tcW w:w="960" w:type="dxa"/>
            <w:tcMar>
              <w:top w:w="75" w:type="dxa"/>
              <w:left w:w="75" w:type="dxa"/>
              <w:bottom w:w="75" w:type="dxa"/>
              <w:right w:w="75" w:type="dxa"/>
            </w:tcMar>
            <w:vAlign w:val="center"/>
            <w:hideMark/>
          </w:tcPr>
          <w:p w14:paraId="12DA000B" w14:textId="2984662A" w:rsidR="00417426" w:rsidRPr="00417426" w:rsidDel="00F96139" w:rsidRDefault="00417426">
            <w:pPr>
              <w:spacing w:after="120" w:line="360" w:lineRule="auto"/>
              <w:contextualSpacing/>
              <w:jc w:val="center"/>
              <w:rPr>
                <w:del w:id="9737" w:author="Jujia Li" w:date="2025-07-01T18:15:00Z" w16du:dateUtc="2025-07-01T23:15:00Z"/>
                <w:rFonts w:ascii="Times New Roman" w:hAnsi="Times New Roman" w:cs="Times New Roman"/>
              </w:rPr>
              <w:pPrChange w:id="9738" w:author="Jujia Li" w:date="2025-07-21T17:51:00Z" w16du:dateUtc="2025-07-21T22:51:00Z">
                <w:pPr>
                  <w:spacing w:after="0" w:line="240" w:lineRule="auto"/>
                  <w:jc w:val="center"/>
                </w:pPr>
              </w:pPrChange>
            </w:pPr>
            <w:del w:id="9739" w:author="Jujia Li" w:date="2025-07-01T16:14:00Z" w16du:dateUtc="2025-07-01T21:14:00Z">
              <w:r w:rsidRPr="00417426" w:rsidDel="009E14EC">
                <w:rPr>
                  <w:rFonts w:ascii="Times New Roman" w:hAnsi="Times New Roman" w:cs="Times New Roman"/>
                </w:rPr>
                <w:delText>0.016</w:delText>
              </w:r>
            </w:del>
          </w:p>
        </w:tc>
        <w:tc>
          <w:tcPr>
            <w:tcW w:w="1710" w:type="dxa"/>
            <w:vAlign w:val="center"/>
          </w:tcPr>
          <w:p w14:paraId="5C45CEE3" w14:textId="36B48692" w:rsidR="00417426" w:rsidRPr="00417426" w:rsidDel="00F96139" w:rsidRDefault="00417426">
            <w:pPr>
              <w:spacing w:after="120" w:line="360" w:lineRule="auto"/>
              <w:contextualSpacing/>
              <w:jc w:val="center"/>
              <w:rPr>
                <w:del w:id="9740" w:author="Jujia Li" w:date="2025-07-01T18:15:00Z" w16du:dateUtc="2025-07-01T23:15:00Z"/>
                <w:rFonts w:ascii="Times New Roman" w:hAnsi="Times New Roman" w:cs="Times New Roman"/>
              </w:rPr>
              <w:pPrChange w:id="9741" w:author="Jujia Li" w:date="2025-07-21T17:51:00Z" w16du:dateUtc="2025-07-21T22:51:00Z">
                <w:pPr>
                  <w:spacing w:after="0" w:line="240" w:lineRule="auto"/>
                  <w:jc w:val="center"/>
                </w:pPr>
              </w:pPrChange>
            </w:pPr>
            <w:del w:id="9742" w:author="Jujia Li" w:date="2025-07-01T18:15:00Z" w16du:dateUtc="2025-07-01T23:15:00Z">
              <w:r w:rsidRPr="00417426" w:rsidDel="00F96139">
                <w:rPr>
                  <w:rFonts w:ascii="Times New Roman" w:hAnsi="Times New Roman" w:cs="Times New Roman"/>
                </w:rPr>
                <w:delText>0.035</w:delText>
              </w:r>
            </w:del>
          </w:p>
        </w:tc>
      </w:tr>
      <w:tr w:rsidR="00417426" w:rsidRPr="004157A8" w:rsidDel="00F96139" w14:paraId="6DD0A83C" w14:textId="59EC0C55" w:rsidTr="00B77D2F">
        <w:trPr>
          <w:trHeight w:val="20"/>
          <w:del w:id="9743" w:author="Jujia Li" w:date="2025-07-01T18:15:00Z"/>
        </w:trPr>
        <w:tc>
          <w:tcPr>
            <w:tcW w:w="0" w:type="auto"/>
            <w:tcMar>
              <w:top w:w="75" w:type="dxa"/>
              <w:left w:w="75" w:type="dxa"/>
              <w:bottom w:w="75" w:type="dxa"/>
              <w:right w:w="75" w:type="dxa"/>
            </w:tcMar>
            <w:vAlign w:val="center"/>
            <w:hideMark/>
          </w:tcPr>
          <w:p w14:paraId="50000544" w14:textId="158C8989" w:rsidR="00417426" w:rsidRPr="004157A8" w:rsidDel="00F96139" w:rsidRDefault="00417426">
            <w:pPr>
              <w:spacing w:after="120" w:line="360" w:lineRule="auto"/>
              <w:contextualSpacing/>
              <w:jc w:val="center"/>
              <w:rPr>
                <w:del w:id="9744" w:author="Jujia Li" w:date="2025-07-01T18:15:00Z" w16du:dateUtc="2025-07-01T23:15:00Z"/>
                <w:rFonts w:ascii="Times New Roman" w:hAnsi="Times New Roman" w:cs="Times New Roman"/>
              </w:rPr>
              <w:pPrChange w:id="9745" w:author="Jujia Li" w:date="2025-07-21T17:51:00Z" w16du:dateUtc="2025-07-21T22:51:00Z">
                <w:pPr>
                  <w:spacing w:after="0" w:line="240" w:lineRule="auto"/>
                  <w:jc w:val="center"/>
                </w:pPr>
              </w:pPrChange>
            </w:pPr>
            <w:del w:id="9746" w:author="Jujia Li" w:date="2025-07-01T18:15:00Z" w16du:dateUtc="2025-07-01T23:15:00Z">
              <w:r w:rsidRPr="004157A8" w:rsidDel="00F96139">
                <w:rPr>
                  <w:rFonts w:ascii="Times New Roman" w:hAnsi="Times New Roman" w:cs="Times New Roman"/>
                </w:rPr>
                <w:delText>z-score</w:delText>
              </w:r>
            </w:del>
          </w:p>
        </w:tc>
        <w:tc>
          <w:tcPr>
            <w:tcW w:w="960" w:type="dxa"/>
            <w:tcMar>
              <w:top w:w="75" w:type="dxa"/>
              <w:left w:w="75" w:type="dxa"/>
              <w:bottom w:w="75" w:type="dxa"/>
              <w:right w:w="75" w:type="dxa"/>
            </w:tcMar>
            <w:vAlign w:val="center"/>
            <w:hideMark/>
          </w:tcPr>
          <w:p w14:paraId="2BD6E309" w14:textId="4B850304" w:rsidR="00417426" w:rsidRPr="004157A8" w:rsidDel="00F96139" w:rsidRDefault="00417426">
            <w:pPr>
              <w:spacing w:after="120" w:line="360" w:lineRule="auto"/>
              <w:contextualSpacing/>
              <w:jc w:val="center"/>
              <w:rPr>
                <w:del w:id="9747" w:author="Jujia Li" w:date="2025-07-01T18:15:00Z" w16du:dateUtc="2025-07-01T23:15:00Z"/>
                <w:rFonts w:ascii="Times New Roman" w:hAnsi="Times New Roman" w:cs="Times New Roman"/>
              </w:rPr>
              <w:pPrChange w:id="9748" w:author="Jujia Li" w:date="2025-07-21T17:51:00Z" w16du:dateUtc="2025-07-21T22:51:00Z">
                <w:pPr>
                  <w:spacing w:after="0" w:line="240" w:lineRule="auto"/>
                  <w:jc w:val="center"/>
                </w:pPr>
              </w:pPrChange>
            </w:pPr>
            <w:del w:id="9749" w:author="Jujia Li" w:date="2025-07-01T16:14:00Z" w16du:dateUtc="2025-07-01T21:14:00Z">
              <w:r w:rsidRPr="004157A8" w:rsidDel="009E14EC">
                <w:rPr>
                  <w:rFonts w:ascii="Times New Roman" w:hAnsi="Times New Roman" w:cs="Times New Roman"/>
                </w:rPr>
                <w:delText>1.082</w:delText>
              </w:r>
            </w:del>
          </w:p>
        </w:tc>
        <w:tc>
          <w:tcPr>
            <w:tcW w:w="1710" w:type="dxa"/>
            <w:vAlign w:val="center"/>
          </w:tcPr>
          <w:p w14:paraId="29BD09F6" w14:textId="2C9E8F4B" w:rsidR="00417426" w:rsidRPr="004157A8" w:rsidDel="00F96139" w:rsidRDefault="00417426">
            <w:pPr>
              <w:spacing w:after="120" w:line="360" w:lineRule="auto"/>
              <w:contextualSpacing/>
              <w:jc w:val="center"/>
              <w:rPr>
                <w:del w:id="9750" w:author="Jujia Li" w:date="2025-07-01T18:15:00Z" w16du:dateUtc="2025-07-01T23:15:00Z"/>
              </w:rPr>
              <w:pPrChange w:id="9751" w:author="Jujia Li" w:date="2025-07-21T17:51:00Z" w16du:dateUtc="2025-07-21T22:51:00Z">
                <w:pPr>
                  <w:spacing w:after="0" w:line="240" w:lineRule="auto"/>
                  <w:jc w:val="center"/>
                </w:pPr>
              </w:pPrChange>
            </w:pPr>
            <w:del w:id="9752" w:author="Jujia Li" w:date="2025-07-01T18:15:00Z" w16du:dateUtc="2025-07-01T23:15:00Z">
              <w:r w:rsidRPr="004157A8" w:rsidDel="00F96139">
                <w:rPr>
                  <w:rFonts w:ascii="Times New Roman" w:hAnsi="Times New Roman" w:cs="Times New Roman"/>
                </w:rPr>
                <w:delText>1.355</w:delText>
              </w:r>
            </w:del>
          </w:p>
        </w:tc>
      </w:tr>
      <w:tr w:rsidR="00417426" w:rsidRPr="004157A8" w:rsidDel="00F96139" w14:paraId="32C97906" w14:textId="6DEE6906" w:rsidTr="00B77D2F">
        <w:trPr>
          <w:trHeight w:val="20"/>
          <w:del w:id="9753" w:author="Jujia Li" w:date="2025-07-01T18:15:00Z"/>
        </w:trPr>
        <w:tc>
          <w:tcPr>
            <w:tcW w:w="0" w:type="auto"/>
            <w:tcMar>
              <w:top w:w="75" w:type="dxa"/>
              <w:left w:w="75" w:type="dxa"/>
              <w:bottom w:w="75" w:type="dxa"/>
              <w:right w:w="75" w:type="dxa"/>
            </w:tcMar>
            <w:vAlign w:val="center"/>
            <w:hideMark/>
          </w:tcPr>
          <w:p w14:paraId="78D2E913" w14:textId="14451EDF" w:rsidR="00417426" w:rsidRPr="004157A8" w:rsidDel="00F96139" w:rsidRDefault="00417426">
            <w:pPr>
              <w:spacing w:after="120" w:line="360" w:lineRule="auto"/>
              <w:contextualSpacing/>
              <w:jc w:val="center"/>
              <w:rPr>
                <w:del w:id="9754" w:author="Jujia Li" w:date="2025-07-01T18:15:00Z" w16du:dateUtc="2025-07-01T23:15:00Z"/>
                <w:rFonts w:ascii="Times New Roman" w:hAnsi="Times New Roman" w:cs="Times New Roman"/>
              </w:rPr>
              <w:pPrChange w:id="9755" w:author="Jujia Li" w:date="2025-07-21T17:51:00Z" w16du:dateUtc="2025-07-21T22:51:00Z">
                <w:pPr>
                  <w:spacing w:after="0" w:line="240" w:lineRule="auto"/>
                  <w:jc w:val="center"/>
                </w:pPr>
              </w:pPrChange>
            </w:pPr>
            <w:del w:id="9756" w:author="Jujia Li" w:date="2025-07-01T18:15:00Z" w16du:dateUtc="2025-07-01T23:15:00Z">
              <w:r w:rsidRPr="004157A8" w:rsidDel="00F96139">
                <w:rPr>
                  <w:rFonts w:ascii="Times New Roman" w:hAnsi="Times New Roman" w:cs="Times New Roman"/>
                </w:rPr>
                <w:delText>p-value</w:delText>
              </w:r>
            </w:del>
          </w:p>
        </w:tc>
        <w:tc>
          <w:tcPr>
            <w:tcW w:w="960" w:type="dxa"/>
            <w:tcMar>
              <w:top w:w="75" w:type="dxa"/>
              <w:left w:w="75" w:type="dxa"/>
              <w:bottom w:w="75" w:type="dxa"/>
              <w:right w:w="75" w:type="dxa"/>
            </w:tcMar>
            <w:vAlign w:val="center"/>
            <w:hideMark/>
          </w:tcPr>
          <w:p w14:paraId="4E4471AA" w14:textId="3ABE041D" w:rsidR="00417426" w:rsidRPr="004157A8" w:rsidDel="00F96139" w:rsidRDefault="00417426">
            <w:pPr>
              <w:spacing w:after="120" w:line="360" w:lineRule="auto"/>
              <w:contextualSpacing/>
              <w:jc w:val="center"/>
              <w:rPr>
                <w:del w:id="9757" w:author="Jujia Li" w:date="2025-07-01T18:15:00Z" w16du:dateUtc="2025-07-01T23:15:00Z"/>
                <w:rFonts w:ascii="Times New Roman" w:hAnsi="Times New Roman" w:cs="Times New Roman"/>
              </w:rPr>
              <w:pPrChange w:id="9758" w:author="Jujia Li" w:date="2025-07-21T17:51:00Z" w16du:dateUtc="2025-07-21T22:51:00Z">
                <w:pPr>
                  <w:spacing w:after="0" w:line="240" w:lineRule="auto"/>
                  <w:jc w:val="center"/>
                </w:pPr>
              </w:pPrChange>
            </w:pPr>
            <w:del w:id="9759" w:author="Jujia Li" w:date="2025-07-01T16:14:00Z" w16du:dateUtc="2025-07-01T21:14:00Z">
              <w:r w:rsidRPr="004157A8" w:rsidDel="009E14EC">
                <w:rPr>
                  <w:rFonts w:ascii="Times New Roman" w:hAnsi="Times New Roman" w:cs="Times New Roman"/>
                </w:rPr>
                <w:delText>0.279</w:delText>
              </w:r>
            </w:del>
          </w:p>
        </w:tc>
        <w:tc>
          <w:tcPr>
            <w:tcW w:w="1710" w:type="dxa"/>
            <w:vAlign w:val="center"/>
          </w:tcPr>
          <w:p w14:paraId="3C38B557" w14:textId="61394A90" w:rsidR="00417426" w:rsidRPr="004157A8" w:rsidDel="00F96139" w:rsidRDefault="00417426">
            <w:pPr>
              <w:spacing w:after="120" w:line="360" w:lineRule="auto"/>
              <w:contextualSpacing/>
              <w:jc w:val="center"/>
              <w:rPr>
                <w:del w:id="9760" w:author="Jujia Li" w:date="2025-07-01T18:15:00Z" w16du:dateUtc="2025-07-01T23:15:00Z"/>
              </w:rPr>
              <w:pPrChange w:id="9761" w:author="Jujia Li" w:date="2025-07-21T17:51:00Z" w16du:dateUtc="2025-07-21T22:51:00Z">
                <w:pPr>
                  <w:spacing w:after="0" w:line="240" w:lineRule="auto"/>
                  <w:jc w:val="center"/>
                </w:pPr>
              </w:pPrChange>
            </w:pPr>
            <w:del w:id="9762" w:author="Jujia Li" w:date="2025-07-01T18:15:00Z" w16du:dateUtc="2025-07-01T23:15:00Z">
              <w:r w:rsidRPr="004157A8" w:rsidDel="00F96139">
                <w:rPr>
                  <w:rFonts w:ascii="Times New Roman" w:hAnsi="Times New Roman" w:cs="Times New Roman"/>
                </w:rPr>
                <w:delText>0.175</w:delText>
              </w:r>
            </w:del>
          </w:p>
        </w:tc>
      </w:tr>
    </w:tbl>
    <w:p w14:paraId="5BF2F715" w14:textId="007F35E3" w:rsidR="004746B6" w:rsidRPr="004746B6" w:rsidRDefault="004746B6">
      <w:pPr>
        <w:spacing w:after="120" w:line="360" w:lineRule="auto"/>
        <w:contextualSpacing/>
        <w:rPr>
          <w:ins w:id="9763" w:author="Jujia Li" w:date="2025-07-21T17:42:00Z" w16du:dateUtc="2025-07-21T22:42:00Z"/>
          <w:rFonts w:ascii="Times New Roman" w:hAnsi="Times New Roman" w:cs="Times New Roman"/>
          <w:b/>
          <w:bCs/>
          <w:rPrChange w:id="9764" w:author="Jujia Li" w:date="2025-07-21T17:42:00Z" w16du:dateUtc="2025-07-21T22:42:00Z">
            <w:rPr>
              <w:ins w:id="9765" w:author="Jujia Li" w:date="2025-07-21T17:42:00Z" w16du:dateUtc="2025-07-21T22:42:00Z"/>
              <w:rFonts w:ascii="Times New Roman" w:hAnsi="Times New Roman" w:cs="Times New Roman"/>
              <w:b/>
              <w:bCs/>
              <w:i/>
              <w:iCs/>
            </w:rPr>
          </w:rPrChange>
        </w:rPr>
        <w:pPrChange w:id="9766" w:author="Jujia Li" w:date="2025-07-21T17:51:00Z" w16du:dateUtc="2025-07-21T22:51:00Z">
          <w:pPr/>
        </w:pPrChange>
      </w:pPr>
      <w:ins w:id="9767" w:author="Jujia Li" w:date="2025-07-21T17:42:00Z" w16du:dateUtc="2025-07-21T22:42:00Z">
        <w:r w:rsidRPr="004746B6">
          <w:rPr>
            <w:rFonts w:ascii="Times New Roman" w:hAnsi="Times New Roman" w:cs="Times New Roman"/>
            <w:b/>
            <w:bCs/>
            <w:rPrChange w:id="9768" w:author="Jujia Li" w:date="2025-07-21T17:42:00Z" w16du:dateUtc="2025-07-21T22:42:00Z">
              <w:rPr>
                <w:rFonts w:ascii="Times New Roman" w:hAnsi="Times New Roman" w:cs="Times New Roman"/>
                <w:b/>
                <w:bCs/>
                <w:i/>
                <w:iCs/>
              </w:rPr>
            </w:rPrChange>
          </w:rPr>
          <w:t>2. Moran’s I and Hot Spot Analysis</w:t>
        </w:r>
      </w:ins>
    </w:p>
    <w:p w14:paraId="7C44DB77" w14:textId="644BB854" w:rsidR="00522F02" w:rsidRPr="00522F02" w:rsidRDefault="00522F02">
      <w:pPr>
        <w:spacing w:after="120" w:line="360" w:lineRule="auto"/>
        <w:contextualSpacing/>
        <w:rPr>
          <w:ins w:id="9769" w:author="Jujia Li" w:date="2025-07-21T17:42:00Z" w16du:dateUtc="2025-07-21T22:42:00Z"/>
          <w:rFonts w:ascii="Times New Roman" w:hAnsi="Times New Roman" w:cs="Times New Roman"/>
          <w:b/>
          <w:bCs/>
          <w:i/>
          <w:iCs/>
          <w:rPrChange w:id="9770" w:author="Jujia Li" w:date="2025-07-21T17:43:00Z" w16du:dateUtc="2025-07-21T22:43:00Z">
            <w:rPr>
              <w:ins w:id="9771" w:author="Jujia Li" w:date="2025-07-21T17:42:00Z" w16du:dateUtc="2025-07-21T22:42:00Z"/>
              <w:rFonts w:ascii="Times New Roman" w:hAnsi="Times New Roman" w:cs="Times New Roman"/>
            </w:rPr>
          </w:rPrChange>
        </w:rPr>
        <w:pPrChange w:id="9772" w:author="Jujia Li" w:date="2025-07-21T17:51:00Z" w16du:dateUtc="2025-07-21T22:51:00Z">
          <w:pPr/>
        </w:pPrChange>
      </w:pPr>
      <w:ins w:id="9773" w:author="Jujia Li" w:date="2025-07-21T17:42:00Z" w16du:dateUtc="2025-07-21T22:42:00Z">
        <w:r w:rsidRPr="00522F02">
          <w:rPr>
            <w:rFonts w:ascii="Times New Roman" w:hAnsi="Times New Roman" w:cs="Times New Roman"/>
            <w:b/>
            <w:bCs/>
            <w:i/>
            <w:iCs/>
            <w:rPrChange w:id="9774" w:author="Jujia Li" w:date="2025-07-21T17:43:00Z" w16du:dateUtc="2025-07-21T22:43:00Z">
              <w:rPr>
                <w:rFonts w:ascii="Times New Roman" w:hAnsi="Times New Roman" w:cs="Times New Roman"/>
              </w:rPr>
            </w:rPrChange>
          </w:rPr>
          <w:t xml:space="preserve">2.1. </w:t>
        </w:r>
      </w:ins>
      <w:ins w:id="9775" w:author="Jujia Li" w:date="2025-07-21T17:43:00Z" w16du:dateUtc="2025-07-21T22:43:00Z">
        <w:r w:rsidRPr="00522F02">
          <w:rPr>
            <w:rFonts w:ascii="Times New Roman" w:hAnsi="Times New Roman" w:cs="Times New Roman"/>
            <w:b/>
            <w:bCs/>
            <w:i/>
            <w:iCs/>
            <w:rPrChange w:id="9776" w:author="Jujia Li" w:date="2025-07-21T17:43:00Z" w16du:dateUtc="2025-07-21T22:43:00Z">
              <w:rPr>
                <w:rFonts w:ascii="Times New Roman" w:hAnsi="Times New Roman" w:cs="Times New Roman"/>
              </w:rPr>
            </w:rPrChange>
          </w:rPr>
          <w:t>Moran’s I and Hot Spot</w:t>
        </w:r>
      </w:ins>
      <w:ins w:id="9777" w:author="Jujia Li" w:date="2025-07-21T17:44:00Z" w16du:dateUtc="2025-07-21T22:44:00Z">
        <w:r>
          <w:rPr>
            <w:rFonts w:ascii="Times New Roman" w:hAnsi="Times New Roman" w:cs="Times New Roman"/>
            <w:b/>
            <w:bCs/>
            <w:i/>
            <w:iCs/>
          </w:rPr>
          <w:t xml:space="preserve"> of ER Visits</w:t>
        </w:r>
      </w:ins>
      <w:ins w:id="9778" w:author="Jujia Li" w:date="2025-07-21T17:42:00Z" w16du:dateUtc="2025-07-21T22:42:00Z">
        <w:r w:rsidR="004746B6" w:rsidRPr="00522F02">
          <w:rPr>
            <w:rFonts w:ascii="Times New Roman" w:hAnsi="Times New Roman" w:cs="Times New Roman"/>
            <w:b/>
            <w:bCs/>
            <w:i/>
            <w:iCs/>
            <w:rPrChange w:id="9779" w:author="Jujia Li" w:date="2025-07-21T17:43:00Z" w16du:dateUtc="2025-07-21T22:43:00Z">
              <w:rPr>
                <w:rFonts w:ascii="Times New Roman" w:hAnsi="Times New Roman" w:cs="Times New Roman"/>
              </w:rPr>
            </w:rPrChange>
          </w:rPr>
          <w:tab/>
        </w:r>
      </w:ins>
    </w:p>
    <w:p w14:paraId="12FDB800" w14:textId="7BD6D8B7" w:rsidR="004746B6" w:rsidRDefault="004746B6">
      <w:pPr>
        <w:spacing w:after="120" w:line="360" w:lineRule="auto"/>
        <w:ind w:firstLine="720"/>
        <w:contextualSpacing/>
        <w:rPr>
          <w:ins w:id="9780" w:author="Jujia Li" w:date="2025-07-21T17:42:00Z" w16du:dateUtc="2025-07-21T22:42:00Z"/>
          <w:rFonts w:ascii="Times New Roman" w:hAnsi="Times New Roman" w:cs="Times New Roman"/>
        </w:rPr>
        <w:pPrChange w:id="9781" w:author="Jujia Li" w:date="2025-07-21T17:51:00Z" w16du:dateUtc="2025-07-21T22:51:00Z">
          <w:pPr/>
        </w:pPrChange>
      </w:pPr>
      <w:ins w:id="9782" w:author="Jujia Li" w:date="2025-07-21T17:42:00Z" w16du:dateUtc="2025-07-21T22:42:00Z">
        <w:r w:rsidRPr="00A23AE0">
          <w:rPr>
            <w:rFonts w:ascii="Times New Roman" w:hAnsi="Times New Roman" w:cs="Times New Roman"/>
          </w:rPr>
          <w:t xml:space="preserve">In this study, Moran’s I was calculated to </w:t>
        </w:r>
        <w:r>
          <w:rPr>
            <w:rFonts w:ascii="Times New Roman" w:hAnsi="Times New Roman" w:cs="Times New Roman"/>
          </w:rPr>
          <w:t>measure</w:t>
        </w:r>
        <w:r w:rsidRPr="00A23AE0">
          <w:rPr>
            <w:rFonts w:ascii="Times New Roman" w:hAnsi="Times New Roman" w:cs="Times New Roman"/>
          </w:rPr>
          <w:t xml:space="preserve"> the overall spatial clustering of ER visit counts and the consumption of four major opioid medications. </w:t>
        </w:r>
        <w:r>
          <w:rPr>
            <w:rFonts w:ascii="Times New Roman" w:hAnsi="Times New Roman" w:cs="Times New Roman"/>
          </w:rPr>
          <w:t>The</w:t>
        </w:r>
        <w:r w:rsidRPr="00A23AE0">
          <w:rPr>
            <w:rFonts w:ascii="Times New Roman" w:hAnsi="Times New Roman" w:cs="Times New Roman"/>
          </w:rPr>
          <w:t xml:space="preserve"> Moran’s I values for both total ER visits (0.089, </w:t>
        </w:r>
        <w:r w:rsidRPr="00A23AE0">
          <w:rPr>
            <w:rFonts w:ascii="Times New Roman" w:hAnsi="Times New Roman" w:cs="Times New Roman"/>
            <w:i/>
            <w:iCs/>
          </w:rPr>
          <w:t>p</w:t>
        </w:r>
        <w:r w:rsidRPr="00A23AE0">
          <w:rPr>
            <w:rFonts w:ascii="Times New Roman" w:hAnsi="Times New Roman" w:cs="Times New Roman"/>
          </w:rPr>
          <w:t xml:space="preserve"> = 0.279) and per capita ER visits (0.206, </w:t>
        </w:r>
        <w:r w:rsidRPr="00A23AE0">
          <w:rPr>
            <w:rFonts w:ascii="Times New Roman" w:hAnsi="Times New Roman" w:cs="Times New Roman"/>
            <w:i/>
            <w:iCs/>
          </w:rPr>
          <w:t>p</w:t>
        </w:r>
        <w:r w:rsidRPr="00A23AE0">
          <w:rPr>
            <w:rFonts w:ascii="Times New Roman" w:hAnsi="Times New Roman" w:cs="Times New Roman"/>
          </w:rPr>
          <w:t xml:space="preserve"> = 0.175) were not </w:t>
        </w:r>
        <w:r w:rsidRPr="00A23AE0">
          <w:rPr>
            <w:rFonts w:ascii="Times New Roman" w:hAnsi="Times New Roman" w:cs="Times New Roman"/>
          </w:rPr>
          <w:lastRenderedPageBreak/>
          <w:t>statistically significant. These results indicate an absence of strong spatial clustering patterns in ER opioid-related visits across the northwest Alabama region.</w:t>
        </w:r>
      </w:ins>
    </w:p>
    <w:p w14:paraId="2A888F00" w14:textId="77777777" w:rsidR="004746B6" w:rsidRPr="00DE3ECF" w:rsidRDefault="004746B6">
      <w:pPr>
        <w:spacing w:after="120" w:line="360" w:lineRule="auto"/>
        <w:contextualSpacing/>
        <w:rPr>
          <w:ins w:id="9783" w:author="Jujia Li" w:date="2025-07-21T17:42:00Z" w16du:dateUtc="2025-07-21T22:42:00Z"/>
          <w:rFonts w:ascii="Times New Roman" w:hAnsi="Times New Roman" w:cs="Times New Roman"/>
        </w:rPr>
        <w:pPrChange w:id="9784" w:author="Jujia Li" w:date="2025-07-21T17:51:00Z" w16du:dateUtc="2025-07-21T22:51:00Z">
          <w:pPr/>
        </w:pPrChange>
      </w:pPr>
      <w:ins w:id="9785" w:author="Jujia Li" w:date="2025-07-21T17:42:00Z" w16du:dateUtc="2025-07-21T22:42:00Z">
        <w:r>
          <w:rPr>
            <w:rFonts w:ascii="Times New Roman" w:hAnsi="Times New Roman" w:cs="Times New Roman"/>
          </w:rPr>
          <w:t xml:space="preserve">Figure 8. </w:t>
        </w:r>
        <w:r w:rsidRPr="00DE3ECF">
          <w:rPr>
            <w:rFonts w:ascii="Times New Roman" w:hAnsi="Times New Roman" w:cs="Times New Roman"/>
          </w:rPr>
          <w:t>Hot Spot Analysis (Geti-Ord Gi*)</w:t>
        </w:r>
        <w:r>
          <w:rPr>
            <w:rFonts w:ascii="Times New Roman" w:hAnsi="Times New Roman" w:cs="Times New Roman"/>
          </w:rPr>
          <w:t xml:space="preserve"> of ER Visits (Per Capita)</w:t>
        </w:r>
      </w:ins>
    </w:p>
    <w:p w14:paraId="53E2B2EA" w14:textId="77777777" w:rsidR="004746B6" w:rsidRDefault="004746B6">
      <w:pPr>
        <w:spacing w:after="120" w:line="360" w:lineRule="auto"/>
        <w:contextualSpacing/>
        <w:jc w:val="center"/>
        <w:rPr>
          <w:ins w:id="9786" w:author="Jujia Li" w:date="2025-07-21T17:42:00Z" w16du:dateUtc="2025-07-21T22:42:00Z"/>
          <w:rFonts w:ascii="Times New Roman" w:hAnsi="Times New Roman" w:cs="Times New Roman"/>
          <w:b/>
          <w:bCs/>
        </w:rPr>
        <w:pPrChange w:id="9787" w:author="Jujia Li" w:date="2025-07-21T17:51:00Z" w16du:dateUtc="2025-07-21T22:51:00Z">
          <w:pPr>
            <w:jc w:val="center"/>
          </w:pPr>
        </w:pPrChange>
      </w:pPr>
      <w:ins w:id="9788" w:author="Jujia Li" w:date="2025-07-21T17:42:00Z" w16du:dateUtc="2025-07-21T22:42:00Z">
        <w:r>
          <w:rPr>
            <w:rFonts w:ascii="Times New Roman" w:hAnsi="Times New Roman" w:cs="Times New Roman"/>
            <w:b/>
            <w:bCs/>
            <w:i/>
            <w:iCs/>
            <w:noProof/>
          </w:rPr>
          <w:drawing>
            <wp:inline distT="0" distB="0" distL="0" distR="0" wp14:anchorId="1DB3CDA5" wp14:editId="15E4F58E">
              <wp:extent cx="2839115" cy="1828800"/>
              <wp:effectExtent l="0" t="0" r="0" b="0"/>
              <wp:docPr id="319365731"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27">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ins>
    </w:p>
    <w:p w14:paraId="3AF69286" w14:textId="77777777" w:rsidR="004746B6" w:rsidRPr="00F2636B" w:rsidRDefault="004746B6">
      <w:pPr>
        <w:spacing w:after="120" w:line="360" w:lineRule="auto"/>
        <w:ind w:left="720" w:firstLine="720"/>
        <w:contextualSpacing/>
        <w:rPr>
          <w:ins w:id="9789" w:author="Jujia Li" w:date="2025-07-21T17:42:00Z" w16du:dateUtc="2025-07-21T22:42:00Z"/>
          <w:rFonts w:ascii="Times New Roman" w:hAnsi="Times New Roman" w:cs="Times New Roman"/>
        </w:rPr>
        <w:pPrChange w:id="9790" w:author="Jujia Li" w:date="2025-07-21T17:51:00Z" w16du:dateUtc="2025-07-21T22:51:00Z">
          <w:pPr>
            <w:ind w:left="720" w:firstLine="720"/>
          </w:pPr>
        </w:pPrChange>
      </w:pPr>
    </w:p>
    <w:p w14:paraId="205FFE84" w14:textId="77777777" w:rsidR="004746B6" w:rsidRDefault="004746B6">
      <w:pPr>
        <w:spacing w:after="120" w:line="360" w:lineRule="auto"/>
        <w:contextualSpacing/>
        <w:rPr>
          <w:ins w:id="9791" w:author="Jujia Li" w:date="2025-07-21T17:42:00Z" w16du:dateUtc="2025-07-21T22:42:00Z"/>
          <w:rFonts w:ascii="Times New Roman" w:hAnsi="Times New Roman" w:cs="Times New Roman"/>
        </w:rPr>
        <w:pPrChange w:id="9792" w:author="Jujia Li" w:date="2025-07-21T17:51:00Z" w16du:dateUtc="2025-07-21T22:51:00Z">
          <w:pPr/>
        </w:pPrChange>
      </w:pPr>
      <w:ins w:id="9793" w:author="Jujia Li" w:date="2025-07-21T17:42:00Z" w16du:dateUtc="2025-07-21T22:42:00Z">
        <w:r>
          <w:rPr>
            <w:rFonts w:ascii="Times New Roman" w:hAnsi="Times New Roman" w:cs="Times New Roman"/>
            <w:b/>
            <w:bCs/>
          </w:rPr>
          <w:tab/>
        </w:r>
        <w:r w:rsidRPr="00A23AE0">
          <w:rPr>
            <w:rFonts w:ascii="Times New Roman" w:hAnsi="Times New Roman" w:cs="Times New Roman"/>
          </w:rPr>
          <w:t xml:space="preserve">In Figure </w:t>
        </w:r>
        <w:r>
          <w:rPr>
            <w:rFonts w:ascii="Times New Roman" w:hAnsi="Times New Roman" w:cs="Times New Roman"/>
          </w:rPr>
          <w:t>8</w:t>
        </w:r>
        <w:r w:rsidRPr="00A23AE0">
          <w:rPr>
            <w:rFonts w:ascii="Times New Roman" w:hAnsi="Times New Roman" w:cs="Times New Roman"/>
          </w:rPr>
          <w:t xml:space="preserve"> shows that Colbert, Franklin, and Lawrence counties exhibited increasing trends in ER visits, while Pickens and Madison counties demonstrated a decreasing pattern. Despite these localized variations, Moran’s I was not statistically significant for either total or per capita ER visits, indicating no strong spatial autocorrelation overall.</w:t>
        </w:r>
      </w:ins>
    </w:p>
    <w:p w14:paraId="6C6EFA53" w14:textId="2CAF20C1" w:rsidR="00A23AE0" w:rsidDel="004746B6" w:rsidRDefault="00925B11">
      <w:pPr>
        <w:spacing w:after="120" w:line="360" w:lineRule="auto"/>
        <w:contextualSpacing/>
        <w:rPr>
          <w:del w:id="9794" w:author="Jujia Li" w:date="2025-07-21T17:38:00Z" w16du:dateUtc="2025-07-21T22:38:00Z"/>
          <w:rFonts w:ascii="Times New Roman" w:hAnsi="Times New Roman" w:cs="Times New Roman"/>
        </w:rPr>
        <w:pPrChange w:id="9795" w:author="Jujia Li" w:date="2025-07-21T17:51:00Z" w16du:dateUtc="2025-07-21T22:51:00Z">
          <w:pPr/>
        </w:pPrChange>
      </w:pPr>
      <w:del w:id="9796" w:author="Jujia Li" w:date="2025-07-21T17:38:00Z" w16du:dateUtc="2025-07-21T22:38:00Z">
        <w:r w:rsidDel="00F21ED6">
          <w:rPr>
            <w:rFonts w:ascii="Times New Roman" w:hAnsi="Times New Roman" w:cs="Times New Roman"/>
          </w:rPr>
          <w:tab/>
        </w:r>
        <w:r w:rsidR="00A23AE0" w:rsidRPr="00A23AE0" w:rsidDel="00F21ED6">
          <w:rPr>
            <w:rFonts w:ascii="Times New Roman" w:hAnsi="Times New Roman" w:cs="Times New Roman"/>
          </w:rPr>
          <w:delText xml:space="preserve">In this study, Moran’s I was calculated to </w:delText>
        </w:r>
        <w:r w:rsidR="00A23AE0" w:rsidDel="00F21ED6">
          <w:rPr>
            <w:rFonts w:ascii="Times New Roman" w:hAnsi="Times New Roman" w:cs="Times New Roman"/>
          </w:rPr>
          <w:delText>measure</w:delText>
        </w:r>
        <w:r w:rsidR="00A23AE0" w:rsidRPr="00A23AE0" w:rsidDel="00F21ED6">
          <w:rPr>
            <w:rFonts w:ascii="Times New Roman" w:hAnsi="Times New Roman" w:cs="Times New Roman"/>
          </w:rPr>
          <w:delText xml:space="preserve"> the overall spatial clustering of ER visit counts and the consumption of four major opioid medications. </w:delText>
        </w:r>
      </w:del>
      <w:del w:id="9797" w:author="Jujia Li" w:date="2025-07-01T18:10:00Z" w16du:dateUtc="2025-07-01T23:10:00Z">
        <w:r w:rsidR="00A23AE0" w:rsidRPr="00A23AE0" w:rsidDel="00712367">
          <w:rPr>
            <w:rFonts w:ascii="Times New Roman" w:hAnsi="Times New Roman" w:cs="Times New Roman"/>
          </w:rPr>
          <w:delText xml:space="preserve">As shown in Table </w:delText>
        </w:r>
        <w:r w:rsidR="00503425" w:rsidDel="00712367">
          <w:rPr>
            <w:rFonts w:ascii="Times New Roman" w:hAnsi="Times New Roman" w:cs="Times New Roman"/>
          </w:rPr>
          <w:delText>1</w:delText>
        </w:r>
        <w:r w:rsidR="00A23AE0" w:rsidRPr="00A23AE0" w:rsidDel="00712367">
          <w:rPr>
            <w:rFonts w:ascii="Times New Roman" w:hAnsi="Times New Roman" w:cs="Times New Roman"/>
          </w:rPr>
          <w:delText>, the</w:delText>
        </w:r>
      </w:del>
      <w:del w:id="9798" w:author="Jujia Li" w:date="2025-07-21T17:38:00Z" w16du:dateUtc="2025-07-21T22:38:00Z">
        <w:r w:rsidR="00A23AE0" w:rsidRPr="00A23AE0" w:rsidDel="00F21ED6">
          <w:rPr>
            <w:rFonts w:ascii="Times New Roman" w:hAnsi="Times New Roman" w:cs="Times New Roman"/>
          </w:rPr>
          <w:delText xml:space="preserve"> Moran’s I values for both total ER visits (0.089, </w:delText>
        </w:r>
        <w:r w:rsidR="00A23AE0" w:rsidRPr="00A23AE0" w:rsidDel="00F21ED6">
          <w:rPr>
            <w:rFonts w:ascii="Times New Roman" w:hAnsi="Times New Roman" w:cs="Times New Roman"/>
            <w:i/>
            <w:iCs/>
          </w:rPr>
          <w:delText>p</w:delText>
        </w:r>
        <w:r w:rsidR="00A23AE0" w:rsidRPr="00A23AE0" w:rsidDel="00F21ED6">
          <w:rPr>
            <w:rFonts w:ascii="Times New Roman" w:hAnsi="Times New Roman" w:cs="Times New Roman"/>
          </w:rPr>
          <w:delText xml:space="preserve"> = 0.279) and per capita ER visits (0.206, </w:delText>
        </w:r>
        <w:r w:rsidR="00A23AE0" w:rsidRPr="00A23AE0" w:rsidDel="00F21ED6">
          <w:rPr>
            <w:rFonts w:ascii="Times New Roman" w:hAnsi="Times New Roman" w:cs="Times New Roman"/>
            <w:i/>
            <w:iCs/>
          </w:rPr>
          <w:delText>p</w:delText>
        </w:r>
        <w:r w:rsidR="00A23AE0" w:rsidRPr="00A23AE0" w:rsidDel="00F21ED6">
          <w:rPr>
            <w:rFonts w:ascii="Times New Roman" w:hAnsi="Times New Roman" w:cs="Times New Roman"/>
          </w:rPr>
          <w:delText xml:space="preserve"> = 0.175) were not statistically significant. These results indicate an absence of strong spatial clustering patterns in ER opioid-related visits across the northwest Alabama region.</w:delText>
        </w:r>
      </w:del>
    </w:p>
    <w:p w14:paraId="7833DE35" w14:textId="77777777" w:rsidR="004746B6" w:rsidRDefault="004746B6">
      <w:pPr>
        <w:spacing w:after="120" w:line="360" w:lineRule="auto"/>
        <w:contextualSpacing/>
        <w:rPr>
          <w:ins w:id="9799" w:author="Jujia Li" w:date="2025-07-21T17:42:00Z" w16du:dateUtc="2025-07-21T22:42:00Z"/>
          <w:rFonts w:ascii="Times New Roman" w:hAnsi="Times New Roman" w:cs="Times New Roman"/>
        </w:rPr>
        <w:pPrChange w:id="9800" w:author="Jujia Li" w:date="2025-07-21T17:51:00Z" w16du:dateUtc="2025-07-21T22:51:00Z">
          <w:pPr/>
        </w:pPrChange>
      </w:pPr>
    </w:p>
    <w:p w14:paraId="3226ADA5" w14:textId="2469DC39" w:rsidR="004157A8" w:rsidRPr="00522F02" w:rsidDel="00F21ED6" w:rsidRDefault="00522F02">
      <w:pPr>
        <w:spacing w:after="120" w:line="360" w:lineRule="auto"/>
        <w:contextualSpacing/>
        <w:rPr>
          <w:del w:id="9801" w:author="Jujia Li" w:date="2025-07-21T17:38:00Z" w16du:dateUtc="2025-07-21T22:38:00Z"/>
          <w:rFonts w:ascii="Times New Roman" w:hAnsi="Times New Roman" w:cs="Times New Roman"/>
          <w:b/>
          <w:bCs/>
          <w:i/>
          <w:iCs/>
          <w:rPrChange w:id="9802" w:author="Jujia Li" w:date="2025-07-21T17:43:00Z" w16du:dateUtc="2025-07-21T22:43:00Z">
            <w:rPr>
              <w:del w:id="9803" w:author="Jujia Li" w:date="2025-07-21T17:38:00Z" w16du:dateUtc="2025-07-21T22:38:00Z"/>
              <w:rFonts w:ascii="Times New Roman" w:hAnsi="Times New Roman" w:cs="Times New Roman"/>
            </w:rPr>
          </w:rPrChange>
        </w:rPr>
        <w:pPrChange w:id="9804" w:author="Jujia Li" w:date="2025-07-21T17:51:00Z" w16du:dateUtc="2025-07-21T22:51:00Z">
          <w:pPr/>
        </w:pPrChange>
      </w:pPr>
      <w:ins w:id="9805" w:author="Jujia Li" w:date="2025-07-21T17:43:00Z" w16du:dateUtc="2025-07-21T22:43:00Z">
        <w:r w:rsidRPr="00522F02">
          <w:rPr>
            <w:rFonts w:ascii="Times New Roman" w:hAnsi="Times New Roman" w:cs="Times New Roman"/>
            <w:b/>
            <w:bCs/>
            <w:i/>
            <w:iCs/>
            <w:rPrChange w:id="9806" w:author="Jujia Li" w:date="2025-07-21T17:43:00Z" w16du:dateUtc="2025-07-21T22:43:00Z">
              <w:rPr>
                <w:rFonts w:ascii="Times New Roman" w:hAnsi="Times New Roman" w:cs="Times New Roman"/>
              </w:rPr>
            </w:rPrChange>
          </w:rPr>
          <w:t xml:space="preserve">2.2. </w:t>
        </w:r>
      </w:ins>
      <w:ins w:id="9807" w:author="Jujia Li" w:date="2025-07-21T17:44:00Z" w16du:dateUtc="2025-07-21T22:44:00Z">
        <w:r w:rsidRPr="009B24CE">
          <w:rPr>
            <w:rFonts w:ascii="Times New Roman" w:hAnsi="Times New Roman" w:cs="Times New Roman"/>
            <w:b/>
            <w:bCs/>
            <w:i/>
            <w:iCs/>
          </w:rPr>
          <w:t>Moran’s I and Hot Spot</w:t>
        </w:r>
        <w:r>
          <w:rPr>
            <w:rFonts w:ascii="Times New Roman" w:hAnsi="Times New Roman" w:cs="Times New Roman"/>
            <w:b/>
            <w:bCs/>
            <w:i/>
            <w:iCs/>
          </w:rPr>
          <w:t xml:space="preserve"> of</w:t>
        </w:r>
        <w:r w:rsidRPr="00522F02" w:rsidDel="00F21ED6">
          <w:rPr>
            <w:rFonts w:ascii="Times New Roman" w:hAnsi="Times New Roman" w:cs="Times New Roman"/>
            <w:b/>
            <w:bCs/>
            <w:i/>
            <w:iCs/>
          </w:rPr>
          <w:t xml:space="preserve"> </w:t>
        </w:r>
      </w:ins>
      <w:del w:id="9808" w:author="Jujia Li" w:date="2025-07-21T17:38:00Z" w16du:dateUtc="2025-07-21T22:38:00Z">
        <w:r w:rsidR="00DE3ECF" w:rsidRPr="00522F02" w:rsidDel="00F21ED6">
          <w:rPr>
            <w:rFonts w:ascii="Times New Roman" w:hAnsi="Times New Roman" w:cs="Times New Roman"/>
            <w:b/>
            <w:bCs/>
            <w:i/>
            <w:iCs/>
            <w:rPrChange w:id="9809" w:author="Jujia Li" w:date="2025-07-21T17:43:00Z" w16du:dateUtc="2025-07-21T22:43:00Z">
              <w:rPr>
                <w:rFonts w:ascii="Times New Roman" w:hAnsi="Times New Roman" w:cs="Times New Roman"/>
              </w:rPr>
            </w:rPrChange>
          </w:rPr>
          <w:delText>Figure</w:delText>
        </w:r>
        <w:r w:rsidR="006E2599" w:rsidRPr="00522F02" w:rsidDel="00F21ED6">
          <w:rPr>
            <w:rFonts w:ascii="Times New Roman" w:hAnsi="Times New Roman" w:cs="Times New Roman"/>
            <w:b/>
            <w:bCs/>
            <w:i/>
            <w:iCs/>
            <w:rPrChange w:id="9810" w:author="Jujia Li" w:date="2025-07-21T17:43:00Z" w16du:dateUtc="2025-07-21T22:43:00Z">
              <w:rPr>
                <w:rFonts w:ascii="Times New Roman" w:hAnsi="Times New Roman" w:cs="Times New Roman"/>
              </w:rPr>
            </w:rPrChange>
          </w:rPr>
          <w:delText xml:space="preserve"> </w:delText>
        </w:r>
      </w:del>
      <w:del w:id="9811" w:author="Jujia Li" w:date="2025-07-01T16:03:00Z" w16du:dateUtc="2025-07-01T21:03:00Z">
        <w:r w:rsidR="006E2599" w:rsidRPr="00522F02" w:rsidDel="00503425">
          <w:rPr>
            <w:rFonts w:ascii="Times New Roman" w:hAnsi="Times New Roman" w:cs="Times New Roman"/>
            <w:b/>
            <w:bCs/>
            <w:i/>
            <w:iCs/>
            <w:rPrChange w:id="9812" w:author="Jujia Li" w:date="2025-07-21T17:43:00Z" w16du:dateUtc="2025-07-21T22:43:00Z">
              <w:rPr>
                <w:rFonts w:ascii="Times New Roman" w:hAnsi="Times New Roman" w:cs="Times New Roman"/>
              </w:rPr>
            </w:rPrChange>
          </w:rPr>
          <w:delText>x</w:delText>
        </w:r>
      </w:del>
      <w:del w:id="9813" w:author="Jujia Li" w:date="2025-07-21T17:38:00Z" w16du:dateUtc="2025-07-21T22:38:00Z">
        <w:r w:rsidR="00DE3ECF" w:rsidRPr="00522F02" w:rsidDel="00F21ED6">
          <w:rPr>
            <w:rFonts w:ascii="Times New Roman" w:hAnsi="Times New Roman" w:cs="Times New Roman"/>
            <w:b/>
            <w:bCs/>
            <w:i/>
            <w:iCs/>
            <w:rPrChange w:id="9814" w:author="Jujia Li" w:date="2025-07-21T17:43:00Z" w16du:dateUtc="2025-07-21T22:43:00Z">
              <w:rPr>
                <w:rFonts w:ascii="Times New Roman" w:hAnsi="Times New Roman" w:cs="Times New Roman"/>
              </w:rPr>
            </w:rPrChange>
          </w:rPr>
          <w:delText xml:space="preserve">. </w:delText>
        </w:r>
        <w:r w:rsidR="004157A8" w:rsidRPr="00522F02" w:rsidDel="00F21ED6">
          <w:rPr>
            <w:rFonts w:ascii="Times New Roman" w:hAnsi="Times New Roman" w:cs="Times New Roman"/>
            <w:b/>
            <w:bCs/>
            <w:i/>
            <w:iCs/>
            <w:rPrChange w:id="9815" w:author="Jujia Li" w:date="2025-07-21T17:43:00Z" w16du:dateUtc="2025-07-21T22:43:00Z">
              <w:rPr>
                <w:rFonts w:ascii="Times New Roman" w:hAnsi="Times New Roman" w:cs="Times New Roman"/>
              </w:rPr>
            </w:rPrChange>
          </w:rPr>
          <w:delText>Hot Spot Analysis (Geti-Ord Gi*)</w:delText>
        </w:r>
        <w:r w:rsidR="00DE3ECF" w:rsidRPr="00522F02" w:rsidDel="00F21ED6">
          <w:rPr>
            <w:rFonts w:ascii="Times New Roman" w:hAnsi="Times New Roman" w:cs="Times New Roman"/>
            <w:b/>
            <w:bCs/>
            <w:i/>
            <w:iCs/>
            <w:rPrChange w:id="9816" w:author="Jujia Li" w:date="2025-07-21T17:43:00Z" w16du:dateUtc="2025-07-21T22:43:00Z">
              <w:rPr>
                <w:rFonts w:ascii="Times New Roman" w:hAnsi="Times New Roman" w:cs="Times New Roman"/>
              </w:rPr>
            </w:rPrChange>
          </w:rPr>
          <w:delText xml:space="preserve"> of </w:delText>
        </w:r>
        <w:r w:rsidR="00F2636B" w:rsidRPr="00522F02" w:rsidDel="00F21ED6">
          <w:rPr>
            <w:rFonts w:ascii="Times New Roman" w:hAnsi="Times New Roman" w:cs="Times New Roman"/>
            <w:b/>
            <w:bCs/>
            <w:i/>
            <w:iCs/>
            <w:rPrChange w:id="9817" w:author="Jujia Li" w:date="2025-07-21T17:43:00Z" w16du:dateUtc="2025-07-21T22:43:00Z">
              <w:rPr>
                <w:rFonts w:ascii="Times New Roman" w:hAnsi="Times New Roman" w:cs="Times New Roman"/>
              </w:rPr>
            </w:rPrChange>
          </w:rPr>
          <w:delText>ER Visits (Per Capita)</w:delText>
        </w:r>
      </w:del>
    </w:p>
    <w:p w14:paraId="200A3B3E" w14:textId="683EBAA4" w:rsidR="00BE4F23" w:rsidRPr="00522F02" w:rsidDel="00F21ED6" w:rsidRDefault="004157A8">
      <w:pPr>
        <w:spacing w:after="120" w:line="360" w:lineRule="auto"/>
        <w:contextualSpacing/>
        <w:jc w:val="center"/>
        <w:rPr>
          <w:del w:id="9818" w:author="Jujia Li" w:date="2025-07-21T17:38:00Z" w16du:dateUtc="2025-07-21T22:38:00Z"/>
          <w:rFonts w:ascii="Times New Roman" w:hAnsi="Times New Roman" w:cs="Times New Roman"/>
          <w:b/>
          <w:bCs/>
          <w:i/>
          <w:iCs/>
          <w:rPrChange w:id="9819" w:author="Jujia Li" w:date="2025-07-21T17:43:00Z" w16du:dateUtc="2025-07-21T22:43:00Z">
            <w:rPr>
              <w:del w:id="9820" w:author="Jujia Li" w:date="2025-07-21T17:38:00Z" w16du:dateUtc="2025-07-21T22:38:00Z"/>
              <w:rFonts w:ascii="Times New Roman" w:hAnsi="Times New Roman" w:cs="Times New Roman"/>
              <w:b/>
              <w:bCs/>
            </w:rPr>
          </w:rPrChange>
        </w:rPr>
        <w:pPrChange w:id="9821" w:author="Jujia Li" w:date="2025-07-21T17:51:00Z" w16du:dateUtc="2025-07-21T22:51:00Z">
          <w:pPr/>
        </w:pPrChange>
      </w:pPr>
      <w:del w:id="9822" w:author="Jujia Li" w:date="2025-07-01T18:18:00Z" w16du:dateUtc="2025-07-01T23:18:00Z">
        <w:r w:rsidRPr="00522F02" w:rsidDel="00053FE7">
          <w:rPr>
            <w:rFonts w:ascii="Times New Roman" w:hAnsi="Times New Roman" w:cs="Times New Roman"/>
            <w:b/>
            <w:bCs/>
            <w:i/>
            <w:iCs/>
            <w:noProof/>
            <w:rPrChange w:id="9823" w:author="Jujia Li" w:date="2025-07-21T17:43:00Z" w16du:dateUtc="2025-07-21T22:43:00Z">
              <w:rPr>
                <w:rFonts w:ascii="Times New Roman" w:hAnsi="Times New Roman" w:cs="Times New Roman"/>
                <w:b/>
                <w:bCs/>
                <w:noProof/>
              </w:rPr>
            </w:rPrChange>
          </w:rPr>
          <w:drawing>
            <wp:inline distT="0" distB="0" distL="0" distR="0" wp14:anchorId="565B1E4E" wp14:editId="0E6E13F1">
              <wp:extent cx="2646809" cy="1828800"/>
              <wp:effectExtent l="0" t="0" r="1270" b="0"/>
              <wp:docPr id="1589701308" name="Picture 1"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1308" name="Picture 1" descr="A map of the state of pennsylvania&#10;&#10;AI-generated content may be incorrect."/>
                      <pic:cNvPicPr/>
                    </pic:nvPicPr>
                    <pic:blipFill rotWithShape="1">
                      <a:blip r:embed="rId28">
                        <a:extLst>
                          <a:ext uri="{28A0092B-C50C-407E-A947-70E740481C1C}">
                            <a14:useLocalDpi xmlns:a14="http://schemas.microsoft.com/office/drawing/2010/main" val="0"/>
                          </a:ext>
                        </a:extLst>
                      </a:blip>
                      <a:srcRect l="36877" t="9366" r="28610" b="10464"/>
                      <a:stretch>
                        <a:fillRect/>
                      </a:stretch>
                    </pic:blipFill>
                    <pic:spPr bwMode="auto">
                      <a:xfrm>
                        <a:off x="0" y="0"/>
                        <a:ext cx="2646809" cy="1828800"/>
                      </a:xfrm>
                      <a:prstGeom prst="rect">
                        <a:avLst/>
                      </a:prstGeom>
                      <a:ln>
                        <a:noFill/>
                      </a:ln>
                      <a:extLst>
                        <a:ext uri="{53640926-AAD7-44D8-BBD7-CCE9431645EC}">
                          <a14:shadowObscured xmlns:a14="http://schemas.microsoft.com/office/drawing/2010/main"/>
                        </a:ext>
                      </a:extLst>
                    </pic:spPr>
                  </pic:pic>
                </a:graphicData>
              </a:graphic>
            </wp:inline>
          </w:drawing>
        </w:r>
      </w:del>
      <w:del w:id="9824" w:author="Jujia Li" w:date="2025-07-21T17:38:00Z" w16du:dateUtc="2025-07-21T22:38:00Z">
        <w:r w:rsidR="00F2636B" w:rsidRPr="00522F02" w:rsidDel="00F21ED6">
          <w:rPr>
            <w:rFonts w:ascii="Times New Roman" w:hAnsi="Times New Roman" w:cs="Times New Roman"/>
            <w:b/>
            <w:bCs/>
            <w:i/>
            <w:iCs/>
            <w:noProof/>
          </w:rPr>
          <w:drawing>
            <wp:inline distT="0" distB="0" distL="0" distR="0" wp14:anchorId="2E67561C" wp14:editId="20380F07">
              <wp:extent cx="2839115" cy="1828800"/>
              <wp:effectExtent l="0" t="0" r="0" b="0"/>
              <wp:docPr id="292144104"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27">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del>
    </w:p>
    <w:p w14:paraId="6C0531BE" w14:textId="498B11D9" w:rsidR="00F2636B" w:rsidRPr="00522F02" w:rsidDel="00F21ED6" w:rsidRDefault="00F2636B">
      <w:pPr>
        <w:spacing w:after="120" w:line="360" w:lineRule="auto"/>
        <w:ind w:left="720" w:firstLine="720"/>
        <w:contextualSpacing/>
        <w:rPr>
          <w:del w:id="9825" w:author="Jujia Li" w:date="2025-07-21T17:38:00Z" w16du:dateUtc="2025-07-21T22:38:00Z"/>
          <w:rFonts w:ascii="Times New Roman" w:hAnsi="Times New Roman" w:cs="Times New Roman"/>
          <w:b/>
          <w:bCs/>
          <w:i/>
          <w:iCs/>
          <w:rPrChange w:id="9826" w:author="Jujia Li" w:date="2025-07-21T17:43:00Z" w16du:dateUtc="2025-07-21T22:43:00Z">
            <w:rPr>
              <w:del w:id="9827" w:author="Jujia Li" w:date="2025-07-21T17:38:00Z" w16du:dateUtc="2025-07-21T22:38:00Z"/>
              <w:rFonts w:ascii="Times New Roman" w:hAnsi="Times New Roman" w:cs="Times New Roman"/>
            </w:rPr>
          </w:rPrChange>
        </w:rPr>
        <w:pPrChange w:id="9828" w:author="Jujia Li" w:date="2025-07-21T17:51:00Z" w16du:dateUtc="2025-07-21T22:51:00Z">
          <w:pPr>
            <w:ind w:left="720" w:firstLine="720"/>
          </w:pPr>
        </w:pPrChange>
      </w:pPr>
      <w:del w:id="9829" w:author="Jujia Li" w:date="2025-07-01T18:18:00Z" w16du:dateUtc="2025-07-01T23:18:00Z">
        <w:r w:rsidRPr="00522F02" w:rsidDel="00053FE7">
          <w:rPr>
            <w:rFonts w:ascii="Times New Roman" w:hAnsi="Times New Roman" w:cs="Times New Roman"/>
            <w:b/>
            <w:bCs/>
            <w:i/>
            <w:iCs/>
            <w:rPrChange w:id="9830" w:author="Jujia Li" w:date="2025-07-21T17:43:00Z" w16du:dateUtc="2025-07-21T22:43:00Z">
              <w:rPr>
                <w:rFonts w:ascii="Times New Roman" w:hAnsi="Times New Roman" w:cs="Times New Roman"/>
              </w:rPr>
            </w:rPrChange>
          </w:rPr>
          <w:delText>(</w:delText>
        </w:r>
        <w:r w:rsidR="00421D5C" w:rsidRPr="00522F02" w:rsidDel="00053FE7">
          <w:rPr>
            <w:rFonts w:ascii="Times New Roman" w:hAnsi="Times New Roman" w:cs="Times New Roman"/>
            <w:b/>
            <w:bCs/>
            <w:i/>
            <w:iCs/>
            <w:rPrChange w:id="9831" w:author="Jujia Li" w:date="2025-07-21T17:43:00Z" w16du:dateUtc="2025-07-21T22:43:00Z">
              <w:rPr>
                <w:rFonts w:ascii="Times New Roman" w:hAnsi="Times New Roman" w:cs="Times New Roman"/>
              </w:rPr>
            </w:rPrChange>
          </w:rPr>
          <w:delText>a</w:delText>
        </w:r>
        <w:r w:rsidRPr="00522F02" w:rsidDel="00053FE7">
          <w:rPr>
            <w:rFonts w:ascii="Times New Roman" w:hAnsi="Times New Roman" w:cs="Times New Roman"/>
            <w:b/>
            <w:bCs/>
            <w:i/>
            <w:iCs/>
            <w:rPrChange w:id="9832" w:author="Jujia Li" w:date="2025-07-21T17:43:00Z" w16du:dateUtc="2025-07-21T22:43:00Z">
              <w:rPr>
                <w:rFonts w:ascii="Times New Roman" w:hAnsi="Times New Roman" w:cs="Times New Roman"/>
              </w:rPr>
            </w:rPrChange>
          </w:rPr>
          <w:delText>) Total ER Visits</w:delText>
        </w:r>
      </w:del>
      <w:del w:id="9833" w:author="Jujia Li" w:date="2025-07-01T19:16:00Z" w16du:dateUtc="2025-07-02T00:16:00Z">
        <w:r w:rsidRPr="00522F02" w:rsidDel="00251CB8">
          <w:rPr>
            <w:rFonts w:ascii="Times New Roman" w:hAnsi="Times New Roman" w:cs="Times New Roman"/>
            <w:b/>
            <w:bCs/>
            <w:i/>
            <w:iCs/>
            <w:rPrChange w:id="9834" w:author="Jujia Li" w:date="2025-07-21T17:43:00Z" w16du:dateUtc="2025-07-21T22:43:00Z">
              <w:rPr>
                <w:rFonts w:ascii="Times New Roman" w:hAnsi="Times New Roman" w:cs="Times New Roman"/>
              </w:rPr>
            </w:rPrChange>
          </w:rPr>
          <w:tab/>
        </w:r>
        <w:r w:rsidRPr="00522F02" w:rsidDel="00251CB8">
          <w:rPr>
            <w:rFonts w:ascii="Times New Roman" w:hAnsi="Times New Roman" w:cs="Times New Roman"/>
            <w:b/>
            <w:bCs/>
            <w:i/>
            <w:iCs/>
            <w:rPrChange w:id="9835" w:author="Jujia Li" w:date="2025-07-21T17:43:00Z" w16du:dateUtc="2025-07-21T22:43:00Z">
              <w:rPr>
                <w:rFonts w:ascii="Times New Roman" w:hAnsi="Times New Roman" w:cs="Times New Roman"/>
              </w:rPr>
            </w:rPrChange>
          </w:rPr>
          <w:tab/>
        </w:r>
        <w:r w:rsidRPr="00522F02" w:rsidDel="00251CB8">
          <w:rPr>
            <w:rFonts w:ascii="Times New Roman" w:hAnsi="Times New Roman" w:cs="Times New Roman"/>
            <w:b/>
            <w:bCs/>
            <w:i/>
            <w:iCs/>
            <w:rPrChange w:id="9836" w:author="Jujia Li" w:date="2025-07-21T17:43:00Z" w16du:dateUtc="2025-07-21T22:43:00Z">
              <w:rPr>
                <w:rFonts w:ascii="Times New Roman" w:hAnsi="Times New Roman" w:cs="Times New Roman"/>
              </w:rPr>
            </w:rPrChange>
          </w:rPr>
          <w:tab/>
        </w:r>
      </w:del>
      <w:del w:id="9837" w:author="Jujia Li" w:date="2025-07-01T18:18:00Z" w16du:dateUtc="2025-07-01T23:18:00Z">
        <w:r w:rsidRPr="00522F02" w:rsidDel="00053FE7">
          <w:rPr>
            <w:rFonts w:ascii="Times New Roman" w:hAnsi="Times New Roman" w:cs="Times New Roman"/>
            <w:b/>
            <w:bCs/>
            <w:i/>
            <w:iCs/>
            <w:rPrChange w:id="9838" w:author="Jujia Li" w:date="2025-07-21T17:43:00Z" w16du:dateUtc="2025-07-21T22:43:00Z">
              <w:rPr>
                <w:rFonts w:ascii="Times New Roman" w:hAnsi="Times New Roman" w:cs="Times New Roman"/>
              </w:rPr>
            </w:rPrChange>
          </w:rPr>
          <w:delText xml:space="preserve">   (</w:delText>
        </w:r>
        <w:r w:rsidR="00421D5C" w:rsidRPr="00522F02" w:rsidDel="00053FE7">
          <w:rPr>
            <w:rFonts w:ascii="Times New Roman" w:hAnsi="Times New Roman" w:cs="Times New Roman"/>
            <w:b/>
            <w:bCs/>
            <w:i/>
            <w:iCs/>
            <w:rPrChange w:id="9839" w:author="Jujia Li" w:date="2025-07-21T17:43:00Z" w16du:dateUtc="2025-07-21T22:43:00Z">
              <w:rPr>
                <w:rFonts w:ascii="Times New Roman" w:hAnsi="Times New Roman" w:cs="Times New Roman"/>
              </w:rPr>
            </w:rPrChange>
          </w:rPr>
          <w:delText>b</w:delText>
        </w:r>
        <w:r w:rsidRPr="00522F02" w:rsidDel="00053FE7">
          <w:rPr>
            <w:rFonts w:ascii="Times New Roman" w:hAnsi="Times New Roman" w:cs="Times New Roman"/>
            <w:b/>
            <w:bCs/>
            <w:i/>
            <w:iCs/>
            <w:rPrChange w:id="9840" w:author="Jujia Li" w:date="2025-07-21T17:43:00Z" w16du:dateUtc="2025-07-21T22:43:00Z">
              <w:rPr>
                <w:rFonts w:ascii="Times New Roman" w:hAnsi="Times New Roman" w:cs="Times New Roman"/>
              </w:rPr>
            </w:rPrChange>
          </w:rPr>
          <w:delText xml:space="preserve">) </w:delText>
        </w:r>
      </w:del>
      <w:del w:id="9841" w:author="Jujia Li" w:date="2025-07-01T19:16:00Z" w16du:dateUtc="2025-07-02T00:16:00Z">
        <w:r w:rsidRPr="00522F02" w:rsidDel="00251CB8">
          <w:rPr>
            <w:rFonts w:ascii="Times New Roman" w:hAnsi="Times New Roman" w:cs="Times New Roman"/>
            <w:b/>
            <w:bCs/>
            <w:i/>
            <w:iCs/>
            <w:rPrChange w:id="9842" w:author="Jujia Li" w:date="2025-07-21T17:43:00Z" w16du:dateUtc="2025-07-21T22:43:00Z">
              <w:rPr>
                <w:rFonts w:ascii="Times New Roman" w:hAnsi="Times New Roman" w:cs="Times New Roman"/>
              </w:rPr>
            </w:rPrChange>
          </w:rPr>
          <w:delText>Per Capita ER Visits</w:delText>
        </w:r>
      </w:del>
    </w:p>
    <w:p w14:paraId="78E3A7C7" w14:textId="09C0DFE6" w:rsidR="00864B74" w:rsidRPr="00522F02" w:rsidDel="00F21ED6" w:rsidRDefault="00417426">
      <w:pPr>
        <w:spacing w:after="120" w:line="360" w:lineRule="auto"/>
        <w:contextualSpacing/>
        <w:rPr>
          <w:del w:id="9843" w:author="Jujia Li" w:date="2025-07-21T17:38:00Z" w16du:dateUtc="2025-07-21T22:38:00Z"/>
          <w:rFonts w:ascii="Times New Roman" w:hAnsi="Times New Roman" w:cs="Times New Roman"/>
          <w:b/>
          <w:bCs/>
          <w:i/>
          <w:iCs/>
          <w:rPrChange w:id="9844" w:author="Jujia Li" w:date="2025-07-21T17:43:00Z" w16du:dateUtc="2025-07-21T22:43:00Z">
            <w:rPr>
              <w:del w:id="9845" w:author="Jujia Li" w:date="2025-07-21T17:38:00Z" w16du:dateUtc="2025-07-21T22:38:00Z"/>
              <w:rFonts w:ascii="Times New Roman" w:hAnsi="Times New Roman" w:cs="Times New Roman"/>
            </w:rPr>
          </w:rPrChange>
        </w:rPr>
        <w:pPrChange w:id="9846" w:author="Jujia Li" w:date="2025-07-21T17:51:00Z" w16du:dateUtc="2025-07-21T22:51:00Z">
          <w:pPr/>
        </w:pPrChange>
      </w:pPr>
      <w:del w:id="9847" w:author="Jujia Li" w:date="2025-07-21T17:38:00Z" w16du:dateUtc="2025-07-21T22:38:00Z">
        <w:r w:rsidRPr="00522F02" w:rsidDel="00F21ED6">
          <w:rPr>
            <w:rFonts w:ascii="Times New Roman" w:hAnsi="Times New Roman" w:cs="Times New Roman"/>
            <w:b/>
            <w:bCs/>
            <w:i/>
            <w:iCs/>
            <w:rPrChange w:id="9848" w:author="Jujia Li" w:date="2025-07-21T17:43:00Z" w16du:dateUtc="2025-07-21T22:43:00Z">
              <w:rPr>
                <w:rFonts w:ascii="Times New Roman" w:hAnsi="Times New Roman" w:cs="Times New Roman"/>
                <w:b/>
                <w:bCs/>
              </w:rPr>
            </w:rPrChange>
          </w:rPr>
          <w:tab/>
        </w:r>
      </w:del>
      <w:del w:id="9849" w:author="Jujia Li" w:date="2025-07-01T19:12:00Z" w16du:dateUtc="2025-07-02T00:12:00Z">
        <w:r w:rsidR="00A23AE0" w:rsidRPr="00522F02" w:rsidDel="00D04EC6">
          <w:rPr>
            <w:rFonts w:ascii="Times New Roman" w:hAnsi="Times New Roman" w:cs="Times New Roman"/>
            <w:b/>
            <w:bCs/>
            <w:i/>
            <w:iCs/>
            <w:rPrChange w:id="9850" w:author="Jujia Li" w:date="2025-07-21T17:43:00Z" w16du:dateUtc="2025-07-21T22:43:00Z">
              <w:rPr>
                <w:rFonts w:ascii="Times New Roman" w:hAnsi="Times New Roman" w:cs="Times New Roman"/>
              </w:rPr>
            </w:rPrChange>
          </w:rPr>
          <w:delText xml:space="preserve">A closer examination of total ER visit counts (Figure </w:delText>
        </w:r>
      </w:del>
      <w:del w:id="9851" w:author="Jujia Li" w:date="2025-07-01T16:04:00Z" w16du:dateUtc="2025-07-01T21:04:00Z">
        <w:r w:rsidR="00A23AE0" w:rsidRPr="00522F02" w:rsidDel="00503425">
          <w:rPr>
            <w:rFonts w:ascii="Times New Roman" w:hAnsi="Times New Roman" w:cs="Times New Roman"/>
            <w:b/>
            <w:bCs/>
            <w:i/>
            <w:iCs/>
            <w:rPrChange w:id="9852" w:author="Jujia Li" w:date="2025-07-21T17:43:00Z" w16du:dateUtc="2025-07-21T22:43:00Z">
              <w:rPr>
                <w:rFonts w:ascii="Times New Roman" w:hAnsi="Times New Roman" w:cs="Times New Roman"/>
              </w:rPr>
            </w:rPrChange>
          </w:rPr>
          <w:delText>X</w:delText>
        </w:r>
      </w:del>
      <w:del w:id="9853" w:author="Jujia Li" w:date="2025-07-01T19:12:00Z" w16du:dateUtc="2025-07-02T00:12:00Z">
        <w:r w:rsidR="00A23AE0" w:rsidRPr="00522F02" w:rsidDel="00D04EC6">
          <w:rPr>
            <w:rFonts w:ascii="Times New Roman" w:hAnsi="Times New Roman" w:cs="Times New Roman"/>
            <w:b/>
            <w:bCs/>
            <w:i/>
            <w:iCs/>
            <w:rPrChange w:id="9854" w:author="Jujia Li" w:date="2025-07-21T17:43:00Z" w16du:dateUtc="2025-07-21T22:43:00Z">
              <w:rPr>
                <w:rFonts w:ascii="Times New Roman" w:hAnsi="Times New Roman" w:cs="Times New Roman"/>
              </w:rPr>
            </w:rPrChange>
          </w:rPr>
          <w:delText xml:space="preserve">(a)) reveals a potential hot spot in Jefferson and Shelby counties. However, this clustering is likely influenced by the high population density in these areas. </w:delText>
        </w:r>
      </w:del>
      <w:del w:id="9855" w:author="Jujia Li" w:date="2025-07-21T17:38:00Z" w16du:dateUtc="2025-07-21T22:38:00Z">
        <w:r w:rsidR="00A23AE0" w:rsidRPr="00522F02" w:rsidDel="00F21ED6">
          <w:rPr>
            <w:rFonts w:ascii="Times New Roman" w:hAnsi="Times New Roman" w:cs="Times New Roman"/>
            <w:b/>
            <w:bCs/>
            <w:i/>
            <w:iCs/>
            <w:rPrChange w:id="9856" w:author="Jujia Li" w:date="2025-07-21T17:43:00Z" w16du:dateUtc="2025-07-21T22:43:00Z">
              <w:rPr>
                <w:rFonts w:ascii="Times New Roman" w:hAnsi="Times New Roman" w:cs="Times New Roman"/>
              </w:rPr>
            </w:rPrChange>
          </w:rPr>
          <w:delText xml:space="preserve">In </w:delText>
        </w:r>
      </w:del>
      <w:del w:id="9857" w:author="Jujia Li" w:date="2025-07-01T19:12:00Z" w16du:dateUtc="2025-07-02T00:12:00Z">
        <w:r w:rsidR="00A23AE0" w:rsidRPr="00522F02" w:rsidDel="00D04EC6">
          <w:rPr>
            <w:rFonts w:ascii="Times New Roman" w:hAnsi="Times New Roman" w:cs="Times New Roman"/>
            <w:b/>
            <w:bCs/>
            <w:i/>
            <w:iCs/>
            <w:rPrChange w:id="9858" w:author="Jujia Li" w:date="2025-07-21T17:43:00Z" w16du:dateUtc="2025-07-21T22:43:00Z">
              <w:rPr>
                <w:rFonts w:ascii="Times New Roman" w:hAnsi="Times New Roman" w:cs="Times New Roman"/>
              </w:rPr>
            </w:rPrChange>
          </w:rPr>
          <w:delText xml:space="preserve">contrast, using per capita data, </w:delText>
        </w:r>
      </w:del>
      <w:del w:id="9859" w:author="Jujia Li" w:date="2025-07-21T17:38:00Z" w16du:dateUtc="2025-07-21T22:38:00Z">
        <w:r w:rsidR="00A23AE0" w:rsidRPr="00522F02" w:rsidDel="00F21ED6">
          <w:rPr>
            <w:rFonts w:ascii="Times New Roman" w:hAnsi="Times New Roman" w:cs="Times New Roman"/>
            <w:b/>
            <w:bCs/>
            <w:i/>
            <w:iCs/>
            <w:rPrChange w:id="9860" w:author="Jujia Li" w:date="2025-07-21T17:43:00Z" w16du:dateUtc="2025-07-21T22:43:00Z">
              <w:rPr>
                <w:rFonts w:ascii="Times New Roman" w:hAnsi="Times New Roman" w:cs="Times New Roman"/>
              </w:rPr>
            </w:rPrChange>
          </w:rPr>
          <w:delText xml:space="preserve">Figure </w:delText>
        </w:r>
      </w:del>
      <w:del w:id="9861" w:author="Jujia Li" w:date="2025-07-01T16:04:00Z" w16du:dateUtc="2025-07-01T21:04:00Z">
        <w:r w:rsidR="00A23AE0" w:rsidRPr="00522F02" w:rsidDel="00503425">
          <w:rPr>
            <w:rFonts w:ascii="Times New Roman" w:hAnsi="Times New Roman" w:cs="Times New Roman"/>
            <w:b/>
            <w:bCs/>
            <w:i/>
            <w:iCs/>
            <w:rPrChange w:id="9862" w:author="Jujia Li" w:date="2025-07-21T17:43:00Z" w16du:dateUtc="2025-07-21T22:43:00Z">
              <w:rPr>
                <w:rFonts w:ascii="Times New Roman" w:hAnsi="Times New Roman" w:cs="Times New Roman"/>
              </w:rPr>
            </w:rPrChange>
          </w:rPr>
          <w:delText>X</w:delText>
        </w:r>
      </w:del>
      <w:del w:id="9863" w:author="Jujia Li" w:date="2025-07-01T19:12:00Z" w16du:dateUtc="2025-07-02T00:12:00Z">
        <w:r w:rsidR="00A23AE0" w:rsidRPr="00522F02" w:rsidDel="00D04EC6">
          <w:rPr>
            <w:rFonts w:ascii="Times New Roman" w:hAnsi="Times New Roman" w:cs="Times New Roman"/>
            <w:b/>
            <w:bCs/>
            <w:i/>
            <w:iCs/>
            <w:rPrChange w:id="9864" w:author="Jujia Li" w:date="2025-07-21T17:43:00Z" w16du:dateUtc="2025-07-21T22:43:00Z">
              <w:rPr>
                <w:rFonts w:ascii="Times New Roman" w:hAnsi="Times New Roman" w:cs="Times New Roman"/>
              </w:rPr>
            </w:rPrChange>
          </w:rPr>
          <w:delText>(b)</w:delText>
        </w:r>
      </w:del>
      <w:del w:id="9865" w:author="Jujia Li" w:date="2025-07-21T17:38:00Z" w16du:dateUtc="2025-07-21T22:38:00Z">
        <w:r w:rsidR="00A23AE0" w:rsidRPr="00522F02" w:rsidDel="00F21ED6">
          <w:rPr>
            <w:rFonts w:ascii="Times New Roman" w:hAnsi="Times New Roman" w:cs="Times New Roman"/>
            <w:b/>
            <w:bCs/>
            <w:i/>
            <w:iCs/>
            <w:rPrChange w:id="9866" w:author="Jujia Li" w:date="2025-07-21T17:43:00Z" w16du:dateUtc="2025-07-21T22:43:00Z">
              <w:rPr>
                <w:rFonts w:ascii="Times New Roman" w:hAnsi="Times New Roman" w:cs="Times New Roman"/>
              </w:rPr>
            </w:rPrChange>
          </w:rPr>
          <w:delText xml:space="preserve"> shows that Colbert, Franklin, and Lawrence counties exhibited increasing trends in ER visits, while Pickens and Madison counties demonstrated a decreasing pattern. Despite these localized variations, Moran’s I was not statistically significant for either total or per capita ER visits, indicating no strong spatial autocorrelation overall.</w:delText>
        </w:r>
      </w:del>
    </w:p>
    <w:p w14:paraId="0C72CB09" w14:textId="50B8DAAE" w:rsidR="00864B74" w:rsidRPr="00522F02" w:rsidRDefault="00864B74">
      <w:pPr>
        <w:spacing w:after="120" w:line="360" w:lineRule="auto"/>
        <w:contextualSpacing/>
        <w:rPr>
          <w:rFonts w:ascii="Times New Roman" w:hAnsi="Times New Roman" w:cs="Times New Roman"/>
          <w:b/>
          <w:bCs/>
          <w:i/>
          <w:iCs/>
          <w:rPrChange w:id="9867" w:author="Jujia Li" w:date="2025-07-21T17:43:00Z" w16du:dateUtc="2025-07-21T22:43:00Z">
            <w:rPr>
              <w:rFonts w:ascii="Times New Roman" w:hAnsi="Times New Roman" w:cs="Times New Roman"/>
              <w:b/>
              <w:bCs/>
            </w:rPr>
          </w:rPrChange>
        </w:rPr>
        <w:pPrChange w:id="9868" w:author="Jujia Li" w:date="2025-07-21T17:51:00Z" w16du:dateUtc="2025-07-21T22:51:00Z">
          <w:pPr/>
        </w:pPrChange>
      </w:pPr>
      <w:r w:rsidRPr="00522F02">
        <w:rPr>
          <w:rFonts w:ascii="Times New Roman" w:hAnsi="Times New Roman" w:cs="Times New Roman"/>
          <w:b/>
          <w:bCs/>
          <w:i/>
          <w:iCs/>
          <w:rPrChange w:id="9869" w:author="Jujia Li" w:date="2025-07-21T17:43:00Z" w16du:dateUtc="2025-07-21T22:43:00Z">
            <w:rPr>
              <w:rFonts w:ascii="Times New Roman" w:hAnsi="Times New Roman" w:cs="Times New Roman"/>
              <w:b/>
              <w:bCs/>
            </w:rPr>
          </w:rPrChange>
        </w:rPr>
        <w:t>Opioid Medication Consumption</w:t>
      </w:r>
      <w:del w:id="9870" w:author="Jujia Li" w:date="2025-07-21T17:44:00Z" w16du:dateUtc="2025-07-21T22:44:00Z">
        <w:r w:rsidRPr="00522F02" w:rsidDel="00522F02">
          <w:rPr>
            <w:rFonts w:ascii="Times New Roman" w:hAnsi="Times New Roman" w:cs="Times New Roman"/>
            <w:b/>
            <w:bCs/>
            <w:i/>
            <w:iCs/>
            <w:rPrChange w:id="9871" w:author="Jujia Li" w:date="2025-07-21T17:43:00Z" w16du:dateUtc="2025-07-21T22:43:00Z">
              <w:rPr>
                <w:rFonts w:ascii="Times New Roman" w:hAnsi="Times New Roman" w:cs="Times New Roman"/>
                <w:b/>
                <w:bCs/>
              </w:rPr>
            </w:rPrChange>
          </w:rPr>
          <w:delText xml:space="preserve"> Analysis</w:delText>
        </w:r>
      </w:del>
    </w:p>
    <w:p w14:paraId="6A7DE5EB" w14:textId="324B3FE7" w:rsidR="00F34DC7" w:rsidRPr="004157A8" w:rsidRDefault="00F34DC7">
      <w:pPr>
        <w:spacing w:after="120" w:line="360" w:lineRule="auto"/>
        <w:contextualSpacing/>
        <w:rPr>
          <w:rFonts w:ascii="Times New Roman" w:hAnsi="Times New Roman" w:cs="Times New Roman"/>
        </w:rPr>
        <w:pPrChange w:id="9872" w:author="Jujia Li" w:date="2025-07-21T17:51:00Z" w16du:dateUtc="2025-07-21T22:51:00Z">
          <w:pPr/>
        </w:pPrChange>
      </w:pPr>
      <w:commentRangeStart w:id="9873"/>
      <w:r w:rsidRPr="004157A8">
        <w:rPr>
          <w:rFonts w:ascii="Times New Roman" w:hAnsi="Times New Roman" w:cs="Times New Roman"/>
        </w:rPr>
        <w:t xml:space="preserve">Table </w:t>
      </w:r>
      <w:del w:id="9874" w:author="Jujia Li" w:date="2025-07-21T17:34:00Z" w16du:dateUtc="2025-07-21T22:34:00Z">
        <w:r w:rsidRPr="004157A8" w:rsidDel="00AD2C31">
          <w:rPr>
            <w:rFonts w:ascii="Times New Roman" w:hAnsi="Times New Roman" w:cs="Times New Roman"/>
          </w:rPr>
          <w:delText>x</w:delText>
        </w:r>
      </w:del>
      <w:ins w:id="9875" w:author="Jujia Li" w:date="2025-07-21T17:34:00Z" w16du:dateUtc="2025-07-21T22:34:00Z">
        <w:r w:rsidR="00AD2C31">
          <w:rPr>
            <w:rFonts w:ascii="Times New Roman" w:hAnsi="Times New Roman" w:cs="Times New Roman"/>
          </w:rPr>
          <w:t>2</w:t>
        </w:r>
      </w:ins>
      <w:r w:rsidRPr="004157A8">
        <w:rPr>
          <w:rFonts w:ascii="Times New Roman" w:hAnsi="Times New Roman" w:cs="Times New Roman"/>
        </w:rPr>
        <w:t>. Global Moran's I Summary</w:t>
      </w:r>
      <w:r>
        <w:rPr>
          <w:rFonts w:ascii="Times New Roman" w:hAnsi="Times New Roman" w:cs="Times New Roman"/>
        </w:rPr>
        <w:t xml:space="preserve"> of </w:t>
      </w:r>
      <w:r w:rsidR="00477C16">
        <w:rPr>
          <w:rFonts w:ascii="Times New Roman" w:hAnsi="Times New Roman" w:cs="Times New Roman"/>
        </w:rPr>
        <w:t>Medication</w:t>
      </w:r>
      <w:r>
        <w:rPr>
          <w:rFonts w:ascii="Times New Roman" w:hAnsi="Times New Roman" w:cs="Times New Roman"/>
        </w:rPr>
        <w:t xml:space="preserve"> Consumption (Total)</w:t>
      </w:r>
      <w:r w:rsidRPr="00F34DC7">
        <w:rPr>
          <w:rFonts w:ascii="Times New Roman" w:hAnsi="Times New Roman" w:cs="Times New Roman"/>
        </w:rPr>
        <w:t xml:space="preserve"> </w:t>
      </w:r>
      <w:r>
        <w:rPr>
          <w:rFonts w:ascii="Times New Roman" w:hAnsi="Times New Roman" w:cs="Times New Roman"/>
        </w:rPr>
        <w:t xml:space="preserve">for Counties </w:t>
      </w:r>
      <w:r w:rsidR="0020492A">
        <w:rPr>
          <w:rFonts w:ascii="Times New Roman" w:hAnsi="Times New Roman" w:cs="Times New Roman"/>
        </w:rPr>
        <w:t>in Northwest Alabama</w:t>
      </w:r>
    </w:p>
    <w:tbl>
      <w:tblPr>
        <w:tblStyle w:val="TableGrid"/>
        <w:tblW w:w="86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1786"/>
        <w:gridCol w:w="1708"/>
        <w:gridCol w:w="1674"/>
        <w:gridCol w:w="1673"/>
      </w:tblGrid>
      <w:tr w:rsidR="00F34DC7" w:rsidRPr="008C68DD" w14:paraId="6ADF432E" w14:textId="07595C1B" w:rsidTr="00094FCA">
        <w:trPr>
          <w:trHeight w:val="288"/>
        </w:trPr>
        <w:tc>
          <w:tcPr>
            <w:tcW w:w="1799" w:type="dxa"/>
            <w:tcBorders>
              <w:top w:val="single" w:sz="4" w:space="0" w:color="auto"/>
              <w:bottom w:val="single" w:sz="4" w:space="0" w:color="auto"/>
            </w:tcBorders>
            <w:vAlign w:val="center"/>
          </w:tcPr>
          <w:p w14:paraId="7AEA4D99" w14:textId="761825D0" w:rsidR="00F34DC7" w:rsidRPr="008C68DD" w:rsidRDefault="00F34DC7">
            <w:pPr>
              <w:spacing w:after="120" w:line="360" w:lineRule="auto"/>
              <w:contextualSpacing/>
              <w:jc w:val="center"/>
              <w:rPr>
                <w:rFonts w:ascii="Times New Roman" w:hAnsi="Times New Roman" w:cs="Times New Roman"/>
              </w:rPr>
              <w:pPrChange w:id="9876" w:author="Jujia Li" w:date="2025-07-21T17:51:00Z" w16du:dateUtc="2025-07-21T22:51:00Z">
                <w:pPr>
                  <w:jc w:val="center"/>
                </w:pPr>
              </w:pPrChange>
            </w:pPr>
          </w:p>
        </w:tc>
        <w:tc>
          <w:tcPr>
            <w:tcW w:w="1786" w:type="dxa"/>
            <w:tcBorders>
              <w:top w:val="single" w:sz="4" w:space="0" w:color="auto"/>
              <w:bottom w:val="single" w:sz="4" w:space="0" w:color="auto"/>
            </w:tcBorders>
            <w:vAlign w:val="center"/>
          </w:tcPr>
          <w:p w14:paraId="09AFCFA3" w14:textId="30483817" w:rsidR="00F34DC7" w:rsidRPr="008C68DD" w:rsidRDefault="00F34DC7">
            <w:pPr>
              <w:spacing w:after="120" w:line="360" w:lineRule="auto"/>
              <w:contextualSpacing/>
              <w:jc w:val="center"/>
              <w:rPr>
                <w:rFonts w:ascii="Times New Roman" w:hAnsi="Times New Roman" w:cs="Times New Roman"/>
                <w:b/>
                <w:bCs/>
              </w:rPr>
              <w:pPrChange w:id="9877" w:author="Jujia Li" w:date="2025-07-21T17:51:00Z" w16du:dateUtc="2025-07-21T22:51:00Z">
                <w:pPr>
                  <w:jc w:val="center"/>
                </w:pPr>
              </w:pPrChange>
            </w:pPr>
            <w:r w:rsidRPr="008C68DD">
              <w:rPr>
                <w:rFonts w:ascii="Times New Roman" w:hAnsi="Times New Roman" w:cs="Times New Roman"/>
                <w:b/>
                <w:bCs/>
              </w:rPr>
              <w:t>Buprenorphine</w:t>
            </w:r>
          </w:p>
        </w:tc>
        <w:tc>
          <w:tcPr>
            <w:tcW w:w="1708" w:type="dxa"/>
            <w:tcBorders>
              <w:top w:val="single" w:sz="4" w:space="0" w:color="auto"/>
              <w:bottom w:val="single" w:sz="4" w:space="0" w:color="auto"/>
            </w:tcBorders>
            <w:vAlign w:val="center"/>
          </w:tcPr>
          <w:p w14:paraId="38BD46CE" w14:textId="5D6802EE" w:rsidR="00F34DC7" w:rsidRPr="008C68DD" w:rsidRDefault="00F34DC7">
            <w:pPr>
              <w:spacing w:after="120" w:line="360" w:lineRule="auto"/>
              <w:contextualSpacing/>
              <w:jc w:val="center"/>
              <w:rPr>
                <w:rFonts w:ascii="Times New Roman" w:hAnsi="Times New Roman" w:cs="Times New Roman"/>
                <w:b/>
                <w:bCs/>
              </w:rPr>
              <w:pPrChange w:id="9878" w:author="Jujia Li" w:date="2025-07-21T17:51:00Z" w16du:dateUtc="2025-07-21T22:51:00Z">
                <w:pPr>
                  <w:jc w:val="center"/>
                </w:pPr>
              </w:pPrChange>
            </w:pPr>
            <w:r w:rsidRPr="008C68DD">
              <w:rPr>
                <w:rFonts w:ascii="Times New Roman" w:hAnsi="Times New Roman" w:cs="Times New Roman"/>
                <w:b/>
                <w:bCs/>
              </w:rPr>
              <w:t>Hydrocodone</w:t>
            </w:r>
          </w:p>
        </w:tc>
        <w:tc>
          <w:tcPr>
            <w:tcW w:w="1674" w:type="dxa"/>
            <w:tcBorders>
              <w:top w:val="single" w:sz="4" w:space="0" w:color="auto"/>
              <w:bottom w:val="single" w:sz="4" w:space="0" w:color="auto"/>
            </w:tcBorders>
            <w:vAlign w:val="center"/>
          </w:tcPr>
          <w:p w14:paraId="50521537" w14:textId="4ECFB1FF" w:rsidR="00F34DC7" w:rsidRPr="008C68DD" w:rsidRDefault="00F34DC7">
            <w:pPr>
              <w:spacing w:after="120" w:line="360" w:lineRule="auto"/>
              <w:contextualSpacing/>
              <w:jc w:val="center"/>
              <w:rPr>
                <w:rFonts w:ascii="Times New Roman" w:hAnsi="Times New Roman" w:cs="Times New Roman"/>
                <w:b/>
                <w:bCs/>
              </w:rPr>
              <w:pPrChange w:id="9879" w:author="Jujia Li" w:date="2025-07-21T17:51:00Z" w16du:dateUtc="2025-07-21T22:51:00Z">
                <w:pPr>
                  <w:jc w:val="center"/>
                </w:pPr>
              </w:pPrChange>
            </w:pPr>
            <w:r w:rsidRPr="008C68DD">
              <w:rPr>
                <w:rFonts w:ascii="Times New Roman" w:hAnsi="Times New Roman" w:cs="Times New Roman"/>
                <w:b/>
                <w:bCs/>
              </w:rPr>
              <w:t>Methadone</w:t>
            </w:r>
          </w:p>
        </w:tc>
        <w:tc>
          <w:tcPr>
            <w:tcW w:w="1673" w:type="dxa"/>
            <w:tcBorders>
              <w:top w:val="single" w:sz="4" w:space="0" w:color="auto"/>
              <w:bottom w:val="single" w:sz="4" w:space="0" w:color="auto"/>
            </w:tcBorders>
            <w:vAlign w:val="center"/>
          </w:tcPr>
          <w:p w14:paraId="7804CAA6" w14:textId="56BF6382" w:rsidR="00F34DC7" w:rsidRPr="008C68DD" w:rsidRDefault="00F34DC7">
            <w:pPr>
              <w:spacing w:after="120" w:line="360" w:lineRule="auto"/>
              <w:contextualSpacing/>
              <w:jc w:val="center"/>
              <w:rPr>
                <w:rFonts w:ascii="Times New Roman" w:hAnsi="Times New Roman" w:cs="Times New Roman"/>
                <w:b/>
                <w:bCs/>
              </w:rPr>
              <w:pPrChange w:id="9880" w:author="Jujia Li" w:date="2025-07-21T17:51:00Z" w16du:dateUtc="2025-07-21T22:51:00Z">
                <w:pPr>
                  <w:jc w:val="center"/>
                </w:pPr>
              </w:pPrChange>
            </w:pPr>
            <w:r w:rsidRPr="008C68DD">
              <w:rPr>
                <w:rFonts w:ascii="Times New Roman" w:hAnsi="Times New Roman" w:cs="Times New Roman"/>
                <w:b/>
                <w:bCs/>
              </w:rPr>
              <w:t>Oxycodone</w:t>
            </w:r>
          </w:p>
        </w:tc>
      </w:tr>
      <w:tr w:rsidR="00262AFE" w:rsidRPr="008C68DD" w14:paraId="018FBFB4" w14:textId="4BBCA963" w:rsidTr="00094FCA">
        <w:trPr>
          <w:trHeight w:val="288"/>
        </w:trPr>
        <w:tc>
          <w:tcPr>
            <w:tcW w:w="1799" w:type="dxa"/>
            <w:tcBorders>
              <w:top w:val="single" w:sz="4" w:space="0" w:color="auto"/>
            </w:tcBorders>
            <w:vAlign w:val="center"/>
          </w:tcPr>
          <w:p w14:paraId="122125BD" w14:textId="4CA557D3" w:rsidR="00262AFE" w:rsidRPr="008C68DD" w:rsidRDefault="00262AFE">
            <w:pPr>
              <w:spacing w:after="120" w:line="360" w:lineRule="auto"/>
              <w:contextualSpacing/>
              <w:jc w:val="right"/>
              <w:rPr>
                <w:rFonts w:ascii="Times New Roman" w:hAnsi="Times New Roman" w:cs="Times New Roman"/>
              </w:rPr>
              <w:pPrChange w:id="9881" w:author="Jujia Li" w:date="2025-07-21T17:51:00Z" w16du:dateUtc="2025-07-21T22:51:00Z">
                <w:pPr>
                  <w:jc w:val="right"/>
                </w:pPr>
              </w:pPrChange>
            </w:pPr>
            <w:r w:rsidRPr="008C68DD">
              <w:rPr>
                <w:rFonts w:ascii="Times New Roman" w:hAnsi="Times New Roman" w:cs="Times New Roman"/>
              </w:rPr>
              <w:t>Moran's Index</w:t>
            </w:r>
          </w:p>
        </w:tc>
        <w:tc>
          <w:tcPr>
            <w:tcW w:w="1786" w:type="dxa"/>
            <w:tcBorders>
              <w:top w:val="single" w:sz="4" w:space="0" w:color="auto"/>
            </w:tcBorders>
          </w:tcPr>
          <w:p w14:paraId="1CB1780A" w14:textId="3AEA488B" w:rsidR="00262AFE" w:rsidRPr="008C68DD" w:rsidRDefault="00262AFE">
            <w:pPr>
              <w:spacing w:after="120" w:line="360" w:lineRule="auto"/>
              <w:contextualSpacing/>
              <w:jc w:val="right"/>
              <w:rPr>
                <w:rFonts w:ascii="Times New Roman" w:hAnsi="Times New Roman" w:cs="Times New Roman"/>
              </w:rPr>
              <w:pPrChange w:id="9882" w:author="Jujia Li" w:date="2025-07-21T17:51:00Z" w16du:dateUtc="2025-07-21T22:51:00Z">
                <w:pPr>
                  <w:jc w:val="right"/>
                </w:pPr>
              </w:pPrChange>
            </w:pPr>
            <w:r w:rsidRPr="008C68DD">
              <w:rPr>
                <w:rFonts w:ascii="Times New Roman" w:hAnsi="Times New Roman" w:cs="Times New Roman"/>
              </w:rPr>
              <w:t>0.188</w:t>
            </w:r>
          </w:p>
        </w:tc>
        <w:tc>
          <w:tcPr>
            <w:tcW w:w="1708" w:type="dxa"/>
            <w:tcBorders>
              <w:top w:val="single" w:sz="4" w:space="0" w:color="auto"/>
            </w:tcBorders>
            <w:vAlign w:val="bottom"/>
          </w:tcPr>
          <w:p w14:paraId="5F56C9D5" w14:textId="719DA13C" w:rsidR="00262AFE" w:rsidRPr="008C68DD" w:rsidRDefault="00262AFE">
            <w:pPr>
              <w:spacing w:after="120" w:line="360" w:lineRule="auto"/>
              <w:contextualSpacing/>
              <w:jc w:val="right"/>
              <w:rPr>
                <w:rFonts w:ascii="Times New Roman" w:hAnsi="Times New Roman" w:cs="Times New Roman"/>
              </w:rPr>
              <w:pPrChange w:id="9883" w:author="Jujia Li" w:date="2025-07-21T17:51:00Z" w16du:dateUtc="2025-07-21T22:51:00Z">
                <w:pPr>
                  <w:jc w:val="right"/>
                </w:pPr>
              </w:pPrChange>
            </w:pPr>
            <w:r w:rsidRPr="008C68DD">
              <w:rPr>
                <w:rFonts w:ascii="Times New Roman" w:hAnsi="Times New Roman" w:cs="Times New Roman"/>
              </w:rPr>
              <w:t>0.0</w:t>
            </w:r>
            <w:r w:rsidR="00B77D2F">
              <w:rPr>
                <w:rFonts w:ascii="Times New Roman" w:hAnsi="Times New Roman" w:cs="Times New Roman"/>
              </w:rPr>
              <w:t>70</w:t>
            </w:r>
          </w:p>
        </w:tc>
        <w:tc>
          <w:tcPr>
            <w:tcW w:w="1674" w:type="dxa"/>
            <w:tcBorders>
              <w:top w:val="single" w:sz="4" w:space="0" w:color="auto"/>
            </w:tcBorders>
            <w:vAlign w:val="bottom"/>
          </w:tcPr>
          <w:p w14:paraId="1F89E50B" w14:textId="01E80AC7" w:rsidR="00262AFE" w:rsidRPr="008C68DD" w:rsidRDefault="00262AFE">
            <w:pPr>
              <w:spacing w:after="120" w:line="360" w:lineRule="auto"/>
              <w:contextualSpacing/>
              <w:jc w:val="right"/>
              <w:rPr>
                <w:rFonts w:ascii="Times New Roman" w:hAnsi="Times New Roman" w:cs="Times New Roman"/>
              </w:rPr>
              <w:pPrChange w:id="9884"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3" w:type="dxa"/>
            <w:tcBorders>
              <w:top w:val="single" w:sz="4" w:space="0" w:color="auto"/>
            </w:tcBorders>
            <w:vAlign w:val="bottom"/>
          </w:tcPr>
          <w:p w14:paraId="0824A9B8" w14:textId="0AC1E6B7" w:rsidR="00262AFE" w:rsidRPr="008C68DD" w:rsidRDefault="00262AFE">
            <w:pPr>
              <w:spacing w:after="120" w:line="360" w:lineRule="auto"/>
              <w:contextualSpacing/>
              <w:jc w:val="right"/>
              <w:rPr>
                <w:rFonts w:ascii="Times New Roman" w:hAnsi="Times New Roman" w:cs="Times New Roman"/>
              </w:rPr>
              <w:pPrChange w:id="9885" w:author="Jujia Li" w:date="2025-07-21T17:51:00Z" w16du:dateUtc="2025-07-21T22:51:00Z">
                <w:pPr>
                  <w:jc w:val="right"/>
                </w:pPr>
              </w:pPrChange>
            </w:pPr>
            <w:r w:rsidRPr="008C68DD">
              <w:rPr>
                <w:rFonts w:ascii="Times New Roman" w:hAnsi="Times New Roman" w:cs="Times New Roman"/>
              </w:rPr>
              <w:t>0.192</w:t>
            </w:r>
          </w:p>
        </w:tc>
      </w:tr>
      <w:tr w:rsidR="00262AFE" w:rsidRPr="008C68DD" w14:paraId="60A7DCE7" w14:textId="27FC546C" w:rsidTr="00094FCA">
        <w:trPr>
          <w:trHeight w:val="288"/>
        </w:trPr>
        <w:tc>
          <w:tcPr>
            <w:tcW w:w="1799" w:type="dxa"/>
            <w:vAlign w:val="center"/>
          </w:tcPr>
          <w:p w14:paraId="02BA174A" w14:textId="656AC7E8" w:rsidR="00262AFE" w:rsidRPr="008C68DD" w:rsidRDefault="00262AFE">
            <w:pPr>
              <w:spacing w:after="120" w:line="360" w:lineRule="auto"/>
              <w:contextualSpacing/>
              <w:jc w:val="right"/>
              <w:rPr>
                <w:rFonts w:ascii="Times New Roman" w:hAnsi="Times New Roman" w:cs="Times New Roman"/>
              </w:rPr>
              <w:pPrChange w:id="9886" w:author="Jujia Li" w:date="2025-07-21T17:51:00Z" w16du:dateUtc="2025-07-21T22:51:00Z">
                <w:pPr>
                  <w:jc w:val="right"/>
                </w:pPr>
              </w:pPrChange>
            </w:pPr>
            <w:r w:rsidRPr="008C68DD">
              <w:rPr>
                <w:rFonts w:ascii="Times New Roman" w:hAnsi="Times New Roman" w:cs="Times New Roman"/>
              </w:rPr>
              <w:t>Expected Index</w:t>
            </w:r>
          </w:p>
        </w:tc>
        <w:tc>
          <w:tcPr>
            <w:tcW w:w="1786" w:type="dxa"/>
          </w:tcPr>
          <w:p w14:paraId="381C1C85" w14:textId="3BF0FB87" w:rsidR="00262AFE" w:rsidRPr="008C68DD" w:rsidRDefault="00262AFE">
            <w:pPr>
              <w:spacing w:after="120" w:line="360" w:lineRule="auto"/>
              <w:contextualSpacing/>
              <w:jc w:val="right"/>
              <w:rPr>
                <w:rFonts w:ascii="Times New Roman" w:hAnsi="Times New Roman" w:cs="Times New Roman"/>
              </w:rPr>
              <w:pPrChange w:id="9887"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708" w:type="dxa"/>
            <w:vAlign w:val="bottom"/>
          </w:tcPr>
          <w:p w14:paraId="297EE6DB" w14:textId="07CB8BBC" w:rsidR="00262AFE" w:rsidRPr="008C68DD" w:rsidRDefault="00262AFE">
            <w:pPr>
              <w:spacing w:after="120" w:line="360" w:lineRule="auto"/>
              <w:contextualSpacing/>
              <w:jc w:val="right"/>
              <w:rPr>
                <w:rFonts w:ascii="Times New Roman" w:hAnsi="Times New Roman" w:cs="Times New Roman"/>
              </w:rPr>
              <w:pPrChange w:id="9888"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4" w:type="dxa"/>
            <w:vAlign w:val="bottom"/>
          </w:tcPr>
          <w:p w14:paraId="046B2432" w14:textId="61BE7950" w:rsidR="00262AFE" w:rsidRPr="008C68DD" w:rsidRDefault="00262AFE">
            <w:pPr>
              <w:spacing w:after="120" w:line="360" w:lineRule="auto"/>
              <w:contextualSpacing/>
              <w:jc w:val="right"/>
              <w:rPr>
                <w:rFonts w:ascii="Times New Roman" w:hAnsi="Times New Roman" w:cs="Times New Roman"/>
              </w:rPr>
              <w:pPrChange w:id="9889"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3" w:type="dxa"/>
            <w:vAlign w:val="bottom"/>
          </w:tcPr>
          <w:p w14:paraId="1D585454" w14:textId="01334C22" w:rsidR="00262AFE" w:rsidRPr="008C68DD" w:rsidRDefault="00262AFE">
            <w:pPr>
              <w:spacing w:after="120" w:line="360" w:lineRule="auto"/>
              <w:contextualSpacing/>
              <w:jc w:val="right"/>
              <w:rPr>
                <w:rFonts w:ascii="Times New Roman" w:hAnsi="Times New Roman" w:cs="Times New Roman"/>
              </w:rPr>
              <w:pPrChange w:id="9890"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r>
      <w:tr w:rsidR="00262AFE" w:rsidRPr="008C68DD" w14:paraId="7BF24EAD" w14:textId="59A3EEEA" w:rsidTr="00094FCA">
        <w:trPr>
          <w:trHeight w:val="288"/>
        </w:trPr>
        <w:tc>
          <w:tcPr>
            <w:tcW w:w="1799" w:type="dxa"/>
            <w:vAlign w:val="center"/>
          </w:tcPr>
          <w:p w14:paraId="22D26136" w14:textId="1D988026" w:rsidR="00262AFE" w:rsidRPr="008C68DD" w:rsidRDefault="00262AFE">
            <w:pPr>
              <w:spacing w:after="120" w:line="360" w:lineRule="auto"/>
              <w:contextualSpacing/>
              <w:jc w:val="right"/>
              <w:rPr>
                <w:rFonts w:ascii="Times New Roman" w:hAnsi="Times New Roman" w:cs="Times New Roman"/>
              </w:rPr>
              <w:pPrChange w:id="9891" w:author="Jujia Li" w:date="2025-07-21T17:51:00Z" w16du:dateUtc="2025-07-21T22:51:00Z">
                <w:pPr>
                  <w:jc w:val="right"/>
                </w:pPr>
              </w:pPrChange>
            </w:pPr>
            <w:r w:rsidRPr="008C68DD">
              <w:rPr>
                <w:rFonts w:ascii="Times New Roman" w:hAnsi="Times New Roman" w:cs="Times New Roman"/>
              </w:rPr>
              <w:t>Variance</w:t>
            </w:r>
          </w:p>
        </w:tc>
        <w:tc>
          <w:tcPr>
            <w:tcW w:w="1786" w:type="dxa"/>
          </w:tcPr>
          <w:p w14:paraId="7BE81F8B" w14:textId="0229F86D" w:rsidR="00262AFE" w:rsidRPr="008C68DD" w:rsidRDefault="00262AFE">
            <w:pPr>
              <w:spacing w:after="120" w:line="360" w:lineRule="auto"/>
              <w:contextualSpacing/>
              <w:jc w:val="right"/>
              <w:rPr>
                <w:rFonts w:ascii="Times New Roman" w:hAnsi="Times New Roman" w:cs="Times New Roman"/>
              </w:rPr>
              <w:pPrChange w:id="9892" w:author="Jujia Li" w:date="2025-07-21T17:51:00Z" w16du:dateUtc="2025-07-21T22:51:00Z">
                <w:pPr>
                  <w:jc w:val="right"/>
                </w:pPr>
              </w:pPrChange>
            </w:pPr>
            <w:r w:rsidRPr="008C68DD">
              <w:rPr>
                <w:rFonts w:ascii="Times New Roman" w:hAnsi="Times New Roman" w:cs="Times New Roman"/>
              </w:rPr>
              <w:t>0.013</w:t>
            </w:r>
          </w:p>
        </w:tc>
        <w:tc>
          <w:tcPr>
            <w:tcW w:w="1708" w:type="dxa"/>
            <w:vAlign w:val="bottom"/>
          </w:tcPr>
          <w:p w14:paraId="130F09EA" w14:textId="7C6D9705" w:rsidR="00262AFE" w:rsidRPr="008C68DD" w:rsidRDefault="00262AFE">
            <w:pPr>
              <w:spacing w:after="120" w:line="360" w:lineRule="auto"/>
              <w:contextualSpacing/>
              <w:jc w:val="right"/>
              <w:rPr>
                <w:rFonts w:ascii="Times New Roman" w:hAnsi="Times New Roman" w:cs="Times New Roman"/>
              </w:rPr>
              <w:pPrChange w:id="9893" w:author="Jujia Li" w:date="2025-07-21T17:51:00Z" w16du:dateUtc="2025-07-21T22:51:00Z">
                <w:pPr>
                  <w:jc w:val="right"/>
                </w:pPr>
              </w:pPrChange>
            </w:pPr>
            <w:r w:rsidRPr="008C68DD">
              <w:rPr>
                <w:rFonts w:ascii="Times New Roman" w:hAnsi="Times New Roman" w:cs="Times New Roman"/>
              </w:rPr>
              <w:t>0.017</w:t>
            </w:r>
          </w:p>
        </w:tc>
        <w:tc>
          <w:tcPr>
            <w:tcW w:w="1674" w:type="dxa"/>
            <w:vAlign w:val="bottom"/>
          </w:tcPr>
          <w:p w14:paraId="42FC1792" w14:textId="57669FE0" w:rsidR="00262AFE" w:rsidRPr="008C68DD" w:rsidRDefault="00262AFE">
            <w:pPr>
              <w:spacing w:after="120" w:line="360" w:lineRule="auto"/>
              <w:contextualSpacing/>
              <w:jc w:val="right"/>
              <w:rPr>
                <w:rFonts w:ascii="Times New Roman" w:hAnsi="Times New Roman" w:cs="Times New Roman"/>
              </w:rPr>
              <w:pPrChange w:id="9894" w:author="Jujia Li" w:date="2025-07-21T17:51:00Z" w16du:dateUtc="2025-07-21T22:51:00Z">
                <w:pPr>
                  <w:jc w:val="right"/>
                </w:pPr>
              </w:pPrChange>
            </w:pPr>
            <w:r w:rsidRPr="008C68DD">
              <w:rPr>
                <w:rFonts w:ascii="Times New Roman" w:hAnsi="Times New Roman" w:cs="Times New Roman"/>
              </w:rPr>
              <w:t>0.02</w:t>
            </w:r>
            <w:r w:rsidR="00B77D2F">
              <w:rPr>
                <w:rFonts w:ascii="Times New Roman" w:hAnsi="Times New Roman" w:cs="Times New Roman"/>
              </w:rPr>
              <w:t>6</w:t>
            </w:r>
          </w:p>
        </w:tc>
        <w:tc>
          <w:tcPr>
            <w:tcW w:w="1673" w:type="dxa"/>
            <w:vAlign w:val="bottom"/>
          </w:tcPr>
          <w:p w14:paraId="5C211367" w14:textId="75BC7365" w:rsidR="00262AFE" w:rsidRPr="008C68DD" w:rsidRDefault="00262AFE">
            <w:pPr>
              <w:spacing w:after="120" w:line="360" w:lineRule="auto"/>
              <w:contextualSpacing/>
              <w:jc w:val="right"/>
              <w:rPr>
                <w:rFonts w:ascii="Times New Roman" w:hAnsi="Times New Roman" w:cs="Times New Roman"/>
              </w:rPr>
              <w:pPrChange w:id="9895" w:author="Jujia Li" w:date="2025-07-21T17:51:00Z" w16du:dateUtc="2025-07-21T22:51:00Z">
                <w:pPr>
                  <w:jc w:val="right"/>
                </w:pPr>
              </w:pPrChange>
            </w:pPr>
            <w:r w:rsidRPr="008C68DD">
              <w:rPr>
                <w:rFonts w:ascii="Times New Roman" w:hAnsi="Times New Roman" w:cs="Times New Roman"/>
              </w:rPr>
              <w:t>0.02</w:t>
            </w:r>
            <w:r w:rsidR="00B77D2F">
              <w:rPr>
                <w:rFonts w:ascii="Times New Roman" w:hAnsi="Times New Roman" w:cs="Times New Roman"/>
              </w:rPr>
              <w:t>3</w:t>
            </w:r>
          </w:p>
        </w:tc>
      </w:tr>
      <w:tr w:rsidR="00262AFE" w:rsidRPr="008C68DD" w14:paraId="6AE21D66" w14:textId="687F97D5" w:rsidTr="00094FCA">
        <w:trPr>
          <w:trHeight w:val="288"/>
        </w:trPr>
        <w:tc>
          <w:tcPr>
            <w:tcW w:w="1799" w:type="dxa"/>
            <w:vAlign w:val="center"/>
          </w:tcPr>
          <w:p w14:paraId="19C13125" w14:textId="1283B918" w:rsidR="00262AFE" w:rsidRPr="008C68DD" w:rsidRDefault="00262AFE">
            <w:pPr>
              <w:spacing w:after="120" w:line="360" w:lineRule="auto"/>
              <w:contextualSpacing/>
              <w:jc w:val="right"/>
              <w:rPr>
                <w:rFonts w:ascii="Times New Roman" w:hAnsi="Times New Roman" w:cs="Times New Roman"/>
              </w:rPr>
              <w:pPrChange w:id="9896" w:author="Jujia Li" w:date="2025-07-21T17:51:00Z" w16du:dateUtc="2025-07-21T22:51:00Z">
                <w:pPr>
                  <w:jc w:val="right"/>
                </w:pPr>
              </w:pPrChange>
            </w:pPr>
            <w:r w:rsidRPr="008C68DD">
              <w:rPr>
                <w:rFonts w:ascii="Times New Roman" w:hAnsi="Times New Roman" w:cs="Times New Roman"/>
              </w:rPr>
              <w:t>z-score</w:t>
            </w:r>
          </w:p>
        </w:tc>
        <w:tc>
          <w:tcPr>
            <w:tcW w:w="1786" w:type="dxa"/>
          </w:tcPr>
          <w:p w14:paraId="23871A4E" w14:textId="5A441796" w:rsidR="00262AFE" w:rsidRPr="008C68DD" w:rsidRDefault="00262AFE">
            <w:pPr>
              <w:spacing w:after="120" w:line="360" w:lineRule="auto"/>
              <w:contextualSpacing/>
              <w:jc w:val="right"/>
              <w:rPr>
                <w:rFonts w:ascii="Times New Roman" w:hAnsi="Times New Roman" w:cs="Times New Roman"/>
              </w:rPr>
              <w:pPrChange w:id="9897" w:author="Jujia Li" w:date="2025-07-21T17:51:00Z" w16du:dateUtc="2025-07-21T22:51:00Z">
                <w:pPr>
                  <w:jc w:val="right"/>
                </w:pPr>
              </w:pPrChange>
            </w:pPr>
            <w:r w:rsidRPr="008C68DD">
              <w:rPr>
                <w:rFonts w:ascii="Times New Roman" w:hAnsi="Times New Roman" w:cs="Times New Roman"/>
              </w:rPr>
              <w:t>2.03</w:t>
            </w:r>
            <w:r w:rsidR="00B77D2F">
              <w:rPr>
                <w:rFonts w:ascii="Times New Roman" w:hAnsi="Times New Roman" w:cs="Times New Roman"/>
              </w:rPr>
              <w:t>6</w:t>
            </w:r>
          </w:p>
        </w:tc>
        <w:tc>
          <w:tcPr>
            <w:tcW w:w="1708" w:type="dxa"/>
            <w:vAlign w:val="bottom"/>
          </w:tcPr>
          <w:p w14:paraId="1108EF37" w14:textId="0772AC88" w:rsidR="00262AFE" w:rsidRPr="008C68DD" w:rsidRDefault="00262AFE">
            <w:pPr>
              <w:spacing w:after="120" w:line="360" w:lineRule="auto"/>
              <w:contextualSpacing/>
              <w:jc w:val="right"/>
              <w:rPr>
                <w:rFonts w:ascii="Times New Roman" w:hAnsi="Times New Roman" w:cs="Times New Roman"/>
              </w:rPr>
              <w:pPrChange w:id="9898" w:author="Jujia Li" w:date="2025-07-21T17:51:00Z" w16du:dateUtc="2025-07-21T22:51:00Z">
                <w:pPr>
                  <w:jc w:val="right"/>
                </w:pPr>
              </w:pPrChange>
            </w:pPr>
            <w:r w:rsidRPr="008C68DD">
              <w:rPr>
                <w:rFonts w:ascii="Times New Roman" w:hAnsi="Times New Roman" w:cs="Times New Roman"/>
              </w:rPr>
              <w:t>0.898</w:t>
            </w:r>
          </w:p>
        </w:tc>
        <w:tc>
          <w:tcPr>
            <w:tcW w:w="1674" w:type="dxa"/>
            <w:vAlign w:val="bottom"/>
          </w:tcPr>
          <w:p w14:paraId="1ECDD265" w14:textId="34DF8EE6" w:rsidR="00262AFE" w:rsidRPr="008C68DD" w:rsidRDefault="00262AFE">
            <w:pPr>
              <w:spacing w:after="120" w:line="360" w:lineRule="auto"/>
              <w:contextualSpacing/>
              <w:jc w:val="right"/>
              <w:rPr>
                <w:rFonts w:ascii="Times New Roman" w:hAnsi="Times New Roman" w:cs="Times New Roman"/>
              </w:rPr>
              <w:pPrChange w:id="9899" w:author="Jujia Li" w:date="2025-07-21T17:51:00Z" w16du:dateUtc="2025-07-21T22:51:00Z">
                <w:pPr>
                  <w:jc w:val="right"/>
                </w:pPr>
              </w:pPrChange>
            </w:pPr>
            <w:r w:rsidRPr="008C68DD">
              <w:rPr>
                <w:rFonts w:ascii="Times New Roman" w:hAnsi="Times New Roman" w:cs="Times New Roman"/>
              </w:rPr>
              <w:t>0.591</w:t>
            </w:r>
          </w:p>
        </w:tc>
        <w:tc>
          <w:tcPr>
            <w:tcW w:w="1673" w:type="dxa"/>
            <w:vAlign w:val="bottom"/>
          </w:tcPr>
          <w:p w14:paraId="590D361F" w14:textId="1FFDD921" w:rsidR="00262AFE" w:rsidRPr="008C68DD" w:rsidRDefault="00262AFE">
            <w:pPr>
              <w:spacing w:after="120" w:line="360" w:lineRule="auto"/>
              <w:contextualSpacing/>
              <w:jc w:val="right"/>
              <w:rPr>
                <w:rFonts w:ascii="Times New Roman" w:hAnsi="Times New Roman" w:cs="Times New Roman"/>
              </w:rPr>
              <w:pPrChange w:id="9900" w:author="Jujia Li" w:date="2025-07-21T17:51:00Z" w16du:dateUtc="2025-07-21T22:51:00Z">
                <w:pPr>
                  <w:jc w:val="right"/>
                </w:pPr>
              </w:pPrChange>
            </w:pPr>
            <w:r w:rsidRPr="008C68DD">
              <w:rPr>
                <w:rFonts w:ascii="Times New Roman" w:hAnsi="Times New Roman" w:cs="Times New Roman"/>
              </w:rPr>
              <w:t>1.58</w:t>
            </w:r>
            <w:r w:rsidR="00B77D2F">
              <w:rPr>
                <w:rFonts w:ascii="Times New Roman" w:hAnsi="Times New Roman" w:cs="Times New Roman"/>
              </w:rPr>
              <w:t>4</w:t>
            </w:r>
          </w:p>
        </w:tc>
      </w:tr>
      <w:tr w:rsidR="00262AFE" w:rsidRPr="008C68DD" w14:paraId="26EFFF6C" w14:textId="1E9FFE88" w:rsidTr="00094FCA">
        <w:trPr>
          <w:trHeight w:val="288"/>
        </w:trPr>
        <w:tc>
          <w:tcPr>
            <w:tcW w:w="1799" w:type="dxa"/>
            <w:vAlign w:val="center"/>
          </w:tcPr>
          <w:p w14:paraId="7F8EBF99" w14:textId="0CF0B473" w:rsidR="00262AFE" w:rsidRPr="008C68DD" w:rsidRDefault="00262AFE">
            <w:pPr>
              <w:spacing w:after="120" w:line="360" w:lineRule="auto"/>
              <w:contextualSpacing/>
              <w:jc w:val="right"/>
              <w:rPr>
                <w:rFonts w:ascii="Times New Roman" w:hAnsi="Times New Roman" w:cs="Times New Roman"/>
              </w:rPr>
              <w:pPrChange w:id="9901" w:author="Jujia Li" w:date="2025-07-21T17:51:00Z" w16du:dateUtc="2025-07-21T22:51:00Z">
                <w:pPr>
                  <w:jc w:val="right"/>
                </w:pPr>
              </w:pPrChange>
            </w:pPr>
            <w:r w:rsidRPr="008C68DD">
              <w:rPr>
                <w:rFonts w:ascii="Times New Roman" w:hAnsi="Times New Roman" w:cs="Times New Roman"/>
              </w:rPr>
              <w:t>p-value</w:t>
            </w:r>
          </w:p>
        </w:tc>
        <w:tc>
          <w:tcPr>
            <w:tcW w:w="1786" w:type="dxa"/>
          </w:tcPr>
          <w:p w14:paraId="22594001" w14:textId="0D3A48D0" w:rsidR="00262AFE" w:rsidRPr="008C68DD" w:rsidRDefault="00262AFE">
            <w:pPr>
              <w:spacing w:after="120" w:line="360" w:lineRule="auto"/>
              <w:contextualSpacing/>
              <w:jc w:val="right"/>
              <w:rPr>
                <w:rFonts w:ascii="Times New Roman" w:hAnsi="Times New Roman" w:cs="Times New Roman"/>
              </w:rPr>
              <w:pPrChange w:id="9902"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2</w:t>
            </w:r>
          </w:p>
        </w:tc>
        <w:tc>
          <w:tcPr>
            <w:tcW w:w="1708" w:type="dxa"/>
            <w:vAlign w:val="bottom"/>
          </w:tcPr>
          <w:p w14:paraId="54F91DBC" w14:textId="21CBBC3C" w:rsidR="00262AFE" w:rsidRPr="008C68DD" w:rsidRDefault="00262AFE">
            <w:pPr>
              <w:spacing w:after="120" w:line="360" w:lineRule="auto"/>
              <w:contextualSpacing/>
              <w:jc w:val="right"/>
              <w:rPr>
                <w:rFonts w:ascii="Times New Roman" w:hAnsi="Times New Roman" w:cs="Times New Roman"/>
              </w:rPr>
              <w:pPrChange w:id="9903" w:author="Jujia Li" w:date="2025-07-21T17:51:00Z" w16du:dateUtc="2025-07-21T22:51:00Z">
                <w:pPr>
                  <w:jc w:val="right"/>
                </w:pPr>
              </w:pPrChange>
            </w:pPr>
            <w:r w:rsidRPr="008C68DD">
              <w:rPr>
                <w:rFonts w:ascii="Times New Roman" w:hAnsi="Times New Roman" w:cs="Times New Roman"/>
              </w:rPr>
              <w:t>0.369</w:t>
            </w:r>
          </w:p>
        </w:tc>
        <w:tc>
          <w:tcPr>
            <w:tcW w:w="1674" w:type="dxa"/>
            <w:vAlign w:val="bottom"/>
          </w:tcPr>
          <w:p w14:paraId="73F6980D" w14:textId="6300E114" w:rsidR="00262AFE" w:rsidRPr="008C68DD" w:rsidRDefault="00262AFE">
            <w:pPr>
              <w:spacing w:after="120" w:line="360" w:lineRule="auto"/>
              <w:contextualSpacing/>
              <w:jc w:val="right"/>
              <w:rPr>
                <w:rFonts w:ascii="Times New Roman" w:hAnsi="Times New Roman" w:cs="Times New Roman"/>
              </w:rPr>
              <w:pPrChange w:id="9904" w:author="Jujia Li" w:date="2025-07-21T17:51:00Z" w16du:dateUtc="2025-07-21T22:51:00Z">
                <w:pPr>
                  <w:jc w:val="right"/>
                </w:pPr>
              </w:pPrChange>
            </w:pPr>
            <w:r w:rsidRPr="008C68DD">
              <w:rPr>
                <w:rFonts w:ascii="Times New Roman" w:hAnsi="Times New Roman" w:cs="Times New Roman"/>
              </w:rPr>
              <w:t>0.554</w:t>
            </w:r>
          </w:p>
        </w:tc>
        <w:tc>
          <w:tcPr>
            <w:tcW w:w="1673" w:type="dxa"/>
            <w:vAlign w:val="bottom"/>
          </w:tcPr>
          <w:p w14:paraId="563413FF" w14:textId="0FD2A210" w:rsidR="00262AFE" w:rsidRPr="008C68DD" w:rsidRDefault="00262AFE">
            <w:pPr>
              <w:spacing w:after="120" w:line="360" w:lineRule="auto"/>
              <w:contextualSpacing/>
              <w:jc w:val="right"/>
              <w:rPr>
                <w:rFonts w:ascii="Times New Roman" w:hAnsi="Times New Roman" w:cs="Times New Roman"/>
              </w:rPr>
              <w:pPrChange w:id="9905" w:author="Jujia Li" w:date="2025-07-21T17:51:00Z" w16du:dateUtc="2025-07-21T22:51:00Z">
                <w:pPr>
                  <w:jc w:val="right"/>
                </w:pPr>
              </w:pPrChange>
            </w:pPr>
            <w:r w:rsidRPr="008C68DD">
              <w:rPr>
                <w:rFonts w:ascii="Times New Roman" w:hAnsi="Times New Roman" w:cs="Times New Roman"/>
              </w:rPr>
              <w:t>0.113</w:t>
            </w:r>
          </w:p>
        </w:tc>
      </w:tr>
    </w:tbl>
    <w:p w14:paraId="60268748" w14:textId="47903AE9" w:rsidR="00F34DC7" w:rsidRDefault="00094FCA">
      <w:pPr>
        <w:spacing w:after="120" w:line="360" w:lineRule="auto"/>
        <w:ind w:firstLine="720"/>
        <w:contextualSpacing/>
        <w:rPr>
          <w:rFonts w:ascii="Times New Roman" w:hAnsi="Times New Roman" w:cs="Times New Roman"/>
        </w:rPr>
        <w:pPrChange w:id="9906" w:author="Jujia Li" w:date="2025-07-21T17:51:00Z" w16du:dateUtc="2025-07-21T22:51:00Z">
          <w:pPr>
            <w:ind w:firstLine="720"/>
          </w:pPr>
        </w:pPrChange>
      </w:pPr>
      <w:r w:rsidRPr="00094FCA">
        <w:rPr>
          <w:rFonts w:ascii="Times New Roman" w:hAnsi="Times New Roman" w:cs="Times New Roman"/>
        </w:rPr>
        <w:t xml:space="preserve">Table </w:t>
      </w:r>
      <w:del w:id="9907" w:author="Jujia Li" w:date="2025-07-21T17:34:00Z" w16du:dateUtc="2025-07-21T22:34:00Z">
        <w:r w:rsidDel="00AD2C31">
          <w:rPr>
            <w:rFonts w:ascii="Times New Roman" w:hAnsi="Times New Roman" w:cs="Times New Roman"/>
          </w:rPr>
          <w:delText>x</w:delText>
        </w:r>
        <w:r w:rsidRPr="00094FCA" w:rsidDel="00AD2C31">
          <w:rPr>
            <w:rFonts w:ascii="Times New Roman" w:hAnsi="Times New Roman" w:cs="Times New Roman"/>
          </w:rPr>
          <w:delText xml:space="preserve"> </w:delText>
        </w:r>
      </w:del>
      <w:ins w:id="9908" w:author="Jujia Li" w:date="2025-07-21T17:34:00Z" w16du:dateUtc="2025-07-21T22:34:00Z">
        <w:r w:rsidR="00AD2C31">
          <w:rPr>
            <w:rFonts w:ascii="Times New Roman" w:hAnsi="Times New Roman" w:cs="Times New Roman"/>
          </w:rPr>
          <w:t>2</w:t>
        </w:r>
        <w:r w:rsidR="00AD2C31" w:rsidRPr="00094FCA">
          <w:rPr>
            <w:rFonts w:ascii="Times New Roman" w:hAnsi="Times New Roman" w:cs="Times New Roman"/>
          </w:rPr>
          <w:t xml:space="preserve"> </w:t>
        </w:r>
      </w:ins>
      <w:r w:rsidRPr="00094FCA">
        <w:rPr>
          <w:rFonts w:ascii="Times New Roman" w:hAnsi="Times New Roman" w:cs="Times New Roman"/>
        </w:rPr>
        <w:t>presents the results of Global Moran’s I analysis for the total consumption of four major opioid medications across counties in Northwest Alabama. Among the four drugs, only buprenorphine exhibited a statistically significant spatial autocorrelation, with a Moran’s I of 0.188 and a p-value of 0.042. This suggests a moderate positive spatial clustering of buprenorphine consumption—counties with high (or low) consumption are likely near other counties with similar levels.</w:t>
      </w:r>
      <w:r>
        <w:rPr>
          <w:rFonts w:ascii="Times New Roman" w:hAnsi="Times New Roman" w:cs="Times New Roman"/>
        </w:rPr>
        <w:t xml:space="preserve"> </w:t>
      </w:r>
      <w:r w:rsidRPr="00094FCA">
        <w:rPr>
          <w:rFonts w:ascii="Times New Roman" w:hAnsi="Times New Roman" w:cs="Times New Roman"/>
        </w:rPr>
        <w:t xml:space="preserve">In contrast, hydrocodone, methadone, and oxycodone all showed </w:t>
      </w:r>
      <w:r w:rsidRPr="00094FCA">
        <w:rPr>
          <w:rFonts w:ascii="Times New Roman" w:hAnsi="Times New Roman" w:cs="Times New Roman"/>
        </w:rPr>
        <w:lastRenderedPageBreak/>
        <w:t>non-significant Moran’s I values (p &gt; 0.05), indicating that their consumption patterns were not significantly clustered across the region.</w:t>
      </w:r>
      <w:r>
        <w:rPr>
          <w:rFonts w:ascii="Times New Roman" w:hAnsi="Times New Roman" w:cs="Times New Roman"/>
        </w:rPr>
        <w:t xml:space="preserve"> </w:t>
      </w:r>
      <w:r w:rsidRPr="00094FCA">
        <w:rPr>
          <w:rFonts w:ascii="Times New Roman" w:hAnsi="Times New Roman" w:cs="Times New Roman"/>
        </w:rPr>
        <w:t>These results imply that buprenorphine use may be influenced by localized factors, such as treatment access, provider availability, or targeted public health interventions, while the other drugs show a more diffuse or random spatial pattern in this region.</w:t>
      </w:r>
      <w:r>
        <w:rPr>
          <w:rFonts w:ascii="Times New Roman" w:hAnsi="Times New Roman" w:cs="Times New Roman"/>
        </w:rPr>
        <w:t xml:space="preserve"> Sequentially, the monthly Buprenorphine consumption and hot spot graph will be demonstrated for future study.</w:t>
      </w:r>
      <w:commentRangeEnd w:id="9873"/>
      <w:r w:rsidR="00EF5DDC">
        <w:rPr>
          <w:rStyle w:val="CommentReference"/>
        </w:rPr>
        <w:commentReference w:id="9873"/>
      </w:r>
    </w:p>
    <w:p w14:paraId="4FE7906D" w14:textId="70E9E161" w:rsidR="00D52DBA" w:rsidDel="000174F9" w:rsidRDefault="00D52DBA">
      <w:pPr>
        <w:spacing w:after="120" w:line="360" w:lineRule="auto"/>
        <w:contextualSpacing/>
        <w:rPr>
          <w:del w:id="9909" w:author="Jujia Li" w:date="2025-07-01T18:52:00Z" w16du:dateUtc="2025-07-01T23:52:00Z"/>
          <w:rFonts w:ascii="Times New Roman" w:hAnsi="Times New Roman" w:cs="Times New Roman"/>
        </w:rPr>
        <w:pPrChange w:id="9910" w:author="Jujia Li" w:date="2025-07-21T17:51:00Z" w16du:dateUtc="2025-07-21T22:51:00Z">
          <w:pPr>
            <w:spacing w:after="0" w:line="480" w:lineRule="auto"/>
          </w:pPr>
        </w:pPrChange>
      </w:pPr>
      <w:del w:id="9911" w:author="Jujia Li" w:date="2025-07-01T18:52:00Z" w16du:dateUtc="2025-07-01T23:52:00Z">
        <w:r w:rsidDel="000174F9">
          <w:rPr>
            <w:rFonts w:ascii="Times New Roman" w:hAnsi="Times New Roman" w:cs="Times New Roman"/>
          </w:rPr>
          <w:delText xml:space="preserve">Figure </w:delText>
        </w:r>
      </w:del>
      <w:del w:id="9912" w:author="Jujia Li" w:date="2025-07-01T16:04:00Z" w16du:dateUtc="2025-07-01T21:04:00Z">
        <w:r w:rsidDel="00503425">
          <w:rPr>
            <w:rFonts w:ascii="Times New Roman" w:hAnsi="Times New Roman" w:cs="Times New Roman"/>
          </w:rPr>
          <w:delText>x</w:delText>
        </w:r>
      </w:del>
      <w:del w:id="9913" w:author="Jujia Li" w:date="2025-07-01T18:52:00Z" w16du:dateUtc="2025-07-01T23:52:00Z">
        <w:r w:rsidDel="000174F9">
          <w:rPr>
            <w:rFonts w:ascii="Times New Roman" w:hAnsi="Times New Roman" w:cs="Times New Roman"/>
          </w:rPr>
          <w:delText xml:space="preserve">. Monthly </w:delText>
        </w:r>
        <w:r w:rsidR="00196D7B" w:rsidDel="000174F9">
          <w:rPr>
            <w:rFonts w:ascii="Times New Roman" w:hAnsi="Times New Roman" w:cs="Times New Roman"/>
          </w:rPr>
          <w:delText>Buprenorphine</w:delText>
        </w:r>
        <w:r w:rsidDel="000174F9">
          <w:rPr>
            <w:rFonts w:ascii="Times New Roman" w:hAnsi="Times New Roman" w:cs="Times New Roman"/>
          </w:rPr>
          <w:delText xml:space="preserve"> Consumption by County</w:delText>
        </w:r>
      </w:del>
    </w:p>
    <w:p w14:paraId="192210CB" w14:textId="3862E15C" w:rsidR="00B03496" w:rsidDel="000174F9" w:rsidRDefault="00B8734B">
      <w:pPr>
        <w:spacing w:after="120" w:line="360" w:lineRule="auto"/>
        <w:contextualSpacing/>
        <w:rPr>
          <w:del w:id="9914" w:author="Jujia Li" w:date="2025-07-01T18:52:00Z" w16du:dateUtc="2025-07-01T23:52:00Z"/>
          <w:rFonts w:ascii="Times New Roman" w:hAnsi="Times New Roman" w:cs="Times New Roman"/>
        </w:rPr>
        <w:pPrChange w:id="9915" w:author="Jujia Li" w:date="2025-07-21T17:51:00Z" w16du:dateUtc="2025-07-21T22:51:00Z">
          <w:pPr>
            <w:spacing w:after="0" w:line="480" w:lineRule="auto"/>
          </w:pPr>
        </w:pPrChange>
      </w:pPr>
      <w:del w:id="9916" w:author="Jujia Li" w:date="2025-07-01T18:49:00Z" w16du:dateUtc="2025-07-01T23:49:00Z">
        <w:r w:rsidDel="00B03496">
          <w:rPr>
            <w:noProof/>
          </w:rPr>
          <w:drawing>
            <wp:inline distT="0" distB="0" distL="0" distR="0" wp14:anchorId="7C3B3D37" wp14:editId="187C76CD">
              <wp:extent cx="5029200" cy="2950400"/>
              <wp:effectExtent l="0" t="0" r="0" b="2540"/>
              <wp:docPr id="1744234641" name="Picture 1" descr="A chart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4641" name="Picture 1" descr="A chart of numbers and lines&#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t="6119"/>
                      <a:stretch>
                        <a:fillRect/>
                      </a:stretch>
                    </pic:blipFill>
                    <pic:spPr bwMode="auto">
                      <a:xfrm>
                        <a:off x="0" y="0"/>
                        <a:ext cx="5029200" cy="29504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14C85C1" w14:textId="276E08D4" w:rsidR="00477C16" w:rsidDel="000174F9" w:rsidRDefault="00477C16">
      <w:pPr>
        <w:spacing w:after="120" w:line="360" w:lineRule="auto"/>
        <w:ind w:firstLine="720"/>
        <w:contextualSpacing/>
        <w:rPr>
          <w:del w:id="9917" w:author="Jujia Li" w:date="2025-07-01T18:52:00Z" w16du:dateUtc="2025-07-01T23:52:00Z"/>
          <w:rFonts w:ascii="Times New Roman" w:hAnsi="Times New Roman" w:cs="Times New Roman"/>
        </w:rPr>
        <w:pPrChange w:id="9918" w:author="Jujia Li" w:date="2025-07-21T17:51:00Z" w16du:dateUtc="2025-07-21T22:51:00Z">
          <w:pPr>
            <w:ind w:firstLine="720"/>
          </w:pPr>
        </w:pPrChange>
      </w:pPr>
      <w:del w:id="9919" w:author="Jujia Li" w:date="2025-07-01T18:52:00Z" w16du:dateUtc="2025-07-01T23:52:00Z">
        <w:r w:rsidRPr="00477C16" w:rsidDel="000174F9">
          <w:rPr>
            <w:rFonts w:ascii="Times New Roman" w:hAnsi="Times New Roman" w:cs="Times New Roman"/>
          </w:rPr>
          <w:delText xml:space="preserve">Figure </w:delText>
        </w:r>
      </w:del>
      <w:del w:id="9920" w:author="Jujia Li" w:date="2025-07-01T16:04:00Z" w16du:dateUtc="2025-07-01T21:04:00Z">
        <w:r w:rsidDel="00503425">
          <w:rPr>
            <w:rFonts w:ascii="Times New Roman" w:hAnsi="Times New Roman" w:cs="Times New Roman"/>
          </w:rPr>
          <w:delText>x</w:delText>
        </w:r>
        <w:r w:rsidRPr="00477C16" w:rsidDel="00503425">
          <w:rPr>
            <w:rFonts w:ascii="Times New Roman" w:hAnsi="Times New Roman" w:cs="Times New Roman"/>
          </w:rPr>
          <w:delText xml:space="preserve"> </w:delText>
        </w:r>
      </w:del>
      <w:del w:id="9921" w:author="Jujia Li" w:date="2025-07-01T18:52:00Z" w16du:dateUtc="2025-07-01T23:52:00Z">
        <w:r w:rsidR="00066F80" w:rsidRPr="00477C16" w:rsidDel="000174F9">
          <w:rPr>
            <w:rFonts w:ascii="Times New Roman" w:hAnsi="Times New Roman" w:cs="Times New Roman"/>
          </w:rPr>
          <w:delText>shows</w:delText>
        </w:r>
        <w:r w:rsidR="00066F80" w:rsidDel="000174F9">
          <w:rPr>
            <w:rFonts w:ascii="Times New Roman" w:hAnsi="Times New Roman" w:cs="Times New Roman"/>
          </w:rPr>
          <w:delText xml:space="preserve"> that</w:delText>
        </w:r>
        <w:r w:rsidRPr="00477C16" w:rsidDel="000174F9">
          <w:rPr>
            <w:rFonts w:ascii="Times New Roman" w:hAnsi="Times New Roman" w:cs="Times New Roman"/>
          </w:rPr>
          <w:delText xml:space="preserve"> </w:delText>
        </w:r>
        <w:r w:rsidR="00066F80" w:rsidDel="000174F9">
          <w:rPr>
            <w:rFonts w:ascii="Times New Roman" w:hAnsi="Times New Roman" w:cs="Times New Roman"/>
          </w:rPr>
          <w:delText>a</w:delText>
        </w:r>
        <w:r w:rsidRPr="00477C16" w:rsidDel="000174F9">
          <w:rPr>
            <w:rFonts w:ascii="Times New Roman" w:hAnsi="Times New Roman" w:cs="Times New Roman"/>
          </w:rPr>
          <w:delText xml:space="preserve"> consistent upward trend </w:delText>
        </w:r>
        <w:r w:rsidR="00066F80" w:rsidDel="000174F9">
          <w:rPr>
            <w:rFonts w:ascii="Times New Roman" w:hAnsi="Times New Roman" w:cs="Times New Roman"/>
          </w:rPr>
          <w:delText xml:space="preserve">of </w:delText>
        </w:r>
        <w:r w:rsidR="00066F80" w:rsidRPr="00477C16" w:rsidDel="000174F9">
          <w:rPr>
            <w:rFonts w:ascii="Times New Roman" w:hAnsi="Times New Roman" w:cs="Times New Roman"/>
          </w:rPr>
          <w:delText xml:space="preserve">monthly </w:delText>
        </w:r>
        <w:r w:rsidR="00066F80" w:rsidDel="000174F9">
          <w:rPr>
            <w:rFonts w:ascii="Times New Roman" w:hAnsi="Times New Roman" w:cs="Times New Roman"/>
          </w:rPr>
          <w:delText>B</w:delText>
        </w:r>
        <w:r w:rsidR="00066F80" w:rsidRPr="00477C16" w:rsidDel="000174F9">
          <w:rPr>
            <w:rFonts w:ascii="Times New Roman" w:hAnsi="Times New Roman" w:cs="Times New Roman"/>
          </w:rPr>
          <w:delText xml:space="preserve">uprenorphine consumption </w:delText>
        </w:r>
        <w:r w:rsidRPr="00477C16" w:rsidDel="000174F9">
          <w:rPr>
            <w:rFonts w:ascii="Times New Roman" w:hAnsi="Times New Roman" w:cs="Times New Roman"/>
          </w:rPr>
          <w:delText>is evident in most counties. This increase suggests a regional shift toward buprenorphine as a preferred opioid treatment option, potentially driven by expanding treatment programs or increased awareness of medication-assisted therapy. While urban counties reported the highest per capita use, even rural areas such as Marion, Franklin, and Lawrence exhibited gradual increases. These results support the hypothesis that buprenorphine availability and uptake have grown substantially across northwest Alabama during the study period.</w:delText>
        </w:r>
      </w:del>
    </w:p>
    <w:p w14:paraId="2C39460C" w14:textId="03DB5093" w:rsidR="00994647" w:rsidRPr="004157A8" w:rsidDel="000174F9" w:rsidRDefault="00994647">
      <w:pPr>
        <w:spacing w:after="120" w:line="360" w:lineRule="auto"/>
        <w:ind w:firstLine="720"/>
        <w:contextualSpacing/>
        <w:rPr>
          <w:del w:id="9922" w:author="Jujia Li" w:date="2025-07-01T18:52:00Z" w16du:dateUtc="2025-07-01T23:52:00Z"/>
          <w:rFonts w:ascii="Times New Roman" w:hAnsi="Times New Roman" w:cs="Times New Roman"/>
        </w:rPr>
        <w:pPrChange w:id="9923" w:author="Jujia Li" w:date="2025-07-21T17:51:00Z" w16du:dateUtc="2025-07-21T22:51:00Z">
          <w:pPr>
            <w:ind w:firstLine="720"/>
          </w:pPr>
        </w:pPrChange>
      </w:pPr>
      <w:del w:id="9924" w:author="Jujia Li" w:date="2025-07-01T18:52:00Z" w16du:dateUtc="2025-07-01T23:52:00Z">
        <w:r w:rsidRPr="00994647" w:rsidDel="000174F9">
          <w:rPr>
            <w:rFonts w:ascii="Times New Roman" w:hAnsi="Times New Roman" w:cs="Times New Roman"/>
          </w:rPr>
          <w:delText>In contrast, Morgan County stands out as an exception. Unlike the general upward trajectory, buprenorphine consumption in Morgan County remained relatively flat throughout the study period. This stagnation may point to limited provider availability, regulatory barriers, or differences in local treatment infrastructure that warrant further investigation.</w:delText>
        </w:r>
        <w:r w:rsidR="00CC6ACC" w:rsidRPr="00CC6ACC" w:rsidDel="000174F9">
          <w:rPr>
            <w:rFonts w:ascii="Times New Roman" w:hAnsi="Times New Roman" w:cs="Times New Roman"/>
            <w:b/>
            <w:bCs/>
            <w:color w:val="EE0000"/>
          </w:rPr>
          <w:delText xml:space="preserve"> Check CDC for Morgan</w:delText>
        </w:r>
        <w:r w:rsidR="00CC6ACC" w:rsidDel="000174F9">
          <w:rPr>
            <w:rFonts w:ascii="Times New Roman" w:hAnsi="Times New Roman" w:cs="Times New Roman"/>
            <w:b/>
            <w:bCs/>
            <w:color w:val="EE0000"/>
          </w:rPr>
          <w:delText xml:space="preserve">. </w:delText>
        </w:r>
      </w:del>
    </w:p>
    <w:p w14:paraId="738DAF3A" w14:textId="6AD9188A" w:rsidR="00CF340A" w:rsidRPr="00DE3ECF" w:rsidDel="000174F9" w:rsidRDefault="00CF340A">
      <w:pPr>
        <w:spacing w:after="120" w:line="360" w:lineRule="auto"/>
        <w:contextualSpacing/>
        <w:rPr>
          <w:del w:id="9925" w:author="Jujia Li" w:date="2025-07-01T18:52:00Z" w16du:dateUtc="2025-07-01T23:52:00Z"/>
          <w:rFonts w:ascii="Times New Roman" w:hAnsi="Times New Roman" w:cs="Times New Roman"/>
        </w:rPr>
        <w:pPrChange w:id="9926" w:author="Jujia Li" w:date="2025-07-21T17:51:00Z" w16du:dateUtc="2025-07-21T22:51:00Z">
          <w:pPr/>
        </w:pPrChange>
      </w:pPr>
      <w:del w:id="9927" w:author="Jujia Li" w:date="2025-07-01T18:52:00Z" w16du:dateUtc="2025-07-01T23:52:00Z">
        <w:r w:rsidDel="000174F9">
          <w:rPr>
            <w:rFonts w:ascii="Times New Roman" w:hAnsi="Times New Roman" w:cs="Times New Roman"/>
          </w:rPr>
          <w:delText xml:space="preserve">Figure. </w:delText>
        </w:r>
        <w:r w:rsidRPr="00DE3ECF" w:rsidDel="000174F9">
          <w:rPr>
            <w:rFonts w:ascii="Times New Roman" w:hAnsi="Times New Roman" w:cs="Times New Roman"/>
          </w:rPr>
          <w:delText>Hot Spot Analysis (Geti-Ord Gi*)</w:delText>
        </w:r>
        <w:r w:rsidDel="000174F9">
          <w:rPr>
            <w:rFonts w:ascii="Times New Roman" w:hAnsi="Times New Roman" w:cs="Times New Roman"/>
          </w:rPr>
          <w:delText xml:space="preserve"> of </w:delText>
        </w:r>
        <w:r w:rsidR="0037066E" w:rsidDel="000174F9">
          <w:rPr>
            <w:rFonts w:ascii="Times New Roman" w:hAnsi="Times New Roman" w:cs="Times New Roman"/>
          </w:rPr>
          <w:delText>Medication</w:delText>
        </w:r>
        <w:r w:rsidDel="000174F9">
          <w:rPr>
            <w:rFonts w:ascii="Times New Roman" w:hAnsi="Times New Roman" w:cs="Times New Roman"/>
          </w:rPr>
          <w:delText xml:space="preserve"> Consumption</w:delText>
        </w:r>
        <w:r w:rsidRPr="00985680" w:rsidDel="000174F9">
          <w:rPr>
            <w:rFonts w:ascii="Times New Roman" w:hAnsi="Times New Roman" w:cs="Times New Roman"/>
          </w:rPr>
          <w:delText xml:space="preserve"> </w:delText>
        </w:r>
        <w:r w:rsidDel="000174F9">
          <w:rPr>
            <w:rFonts w:ascii="Times New Roman" w:hAnsi="Times New Roman" w:cs="Times New Roman"/>
          </w:rPr>
          <w:delText>(Total)</w:delText>
        </w:r>
      </w:del>
    </w:p>
    <w:p w14:paraId="3578B135" w14:textId="22320A08" w:rsidR="00CF340A" w:rsidDel="000174F9" w:rsidRDefault="00CF340A">
      <w:pPr>
        <w:spacing w:after="120" w:line="360" w:lineRule="auto"/>
        <w:contextualSpacing/>
        <w:rPr>
          <w:del w:id="9928" w:author="Jujia Li" w:date="2025-07-01T18:52:00Z" w16du:dateUtc="2025-07-01T23:52:00Z"/>
          <w:rFonts w:ascii="Times New Roman" w:hAnsi="Times New Roman" w:cs="Times New Roman"/>
          <w:noProof/>
        </w:rPr>
        <w:pPrChange w:id="9929" w:author="Jujia Li" w:date="2025-07-21T17:51:00Z" w16du:dateUtc="2025-07-21T22:51:00Z">
          <w:pPr/>
        </w:pPrChange>
      </w:pPr>
      <w:del w:id="9930" w:author="Jujia Li" w:date="2025-07-01T18:52:00Z" w16du:dateUtc="2025-07-01T23:52:00Z">
        <w:r w:rsidDel="000174F9">
          <w:rPr>
            <w:noProof/>
          </w:rPr>
          <w:drawing>
            <wp:inline distT="0" distB="0" distL="0" distR="0" wp14:anchorId="31C5FB3B" wp14:editId="69D0CE10">
              <wp:extent cx="2774731" cy="1828800"/>
              <wp:effectExtent l="0" t="0" r="6985" b="0"/>
              <wp:docPr id="595255710" name="Picture 3"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991" name="Picture 3" descr="A map of the state of texas&#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l="36699" t="10237" r="28044" b="11639"/>
                      <a:stretch/>
                    </pic:blipFill>
                    <pic:spPr bwMode="auto">
                      <a:xfrm>
                        <a:off x="0" y="0"/>
                        <a:ext cx="2774731"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sidDel="000174F9">
          <w:rPr>
            <w:rFonts w:ascii="Times New Roman" w:hAnsi="Times New Roman" w:cs="Times New Roman"/>
            <w:noProof/>
          </w:rPr>
          <w:delText xml:space="preserve"> </w:delText>
        </w:r>
        <w:r w:rsidDel="000174F9">
          <w:rPr>
            <w:rFonts w:ascii="Times New Roman" w:hAnsi="Times New Roman" w:cs="Times New Roman"/>
            <w:noProof/>
          </w:rPr>
          <w:drawing>
            <wp:inline distT="0" distB="0" distL="0" distR="0" wp14:anchorId="661E80FD" wp14:editId="4DECEF31">
              <wp:extent cx="2731009" cy="1828800"/>
              <wp:effectExtent l="0" t="0" r="0" b="0"/>
              <wp:docPr id="550152899" name="Picture 4"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2899" name="Picture 4" descr="A map of the state of pennsylvania&#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l="36045" t="10215" r="28230" b="9140"/>
                      <a:stretch/>
                    </pic:blipFill>
                    <pic:spPr bwMode="auto">
                      <a:xfrm>
                        <a:off x="0" y="0"/>
                        <a:ext cx="2731009" cy="18288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48F8EF02" w14:textId="16FAB03E" w:rsidR="00CF340A" w:rsidRPr="004157A8" w:rsidDel="000174F9" w:rsidRDefault="00CF340A">
      <w:pPr>
        <w:spacing w:after="120" w:line="360" w:lineRule="auto"/>
        <w:ind w:left="720" w:firstLine="720"/>
        <w:contextualSpacing/>
        <w:rPr>
          <w:del w:id="9931" w:author="Jujia Li" w:date="2025-07-01T18:52:00Z" w16du:dateUtc="2025-07-01T23:52:00Z"/>
          <w:rFonts w:ascii="Times New Roman" w:hAnsi="Times New Roman" w:cs="Times New Roman"/>
          <w:noProof/>
        </w:rPr>
        <w:pPrChange w:id="9932" w:author="Jujia Li" w:date="2025-07-21T17:51:00Z" w16du:dateUtc="2025-07-21T22:51:00Z">
          <w:pPr>
            <w:ind w:left="720" w:firstLine="720"/>
          </w:pPr>
        </w:pPrChange>
      </w:pPr>
      <w:del w:id="9933" w:author="Jujia Li" w:date="2025-07-01T18:52:00Z" w16du:dateUtc="2025-07-01T23:52:00Z">
        <w:r w:rsidDel="000174F9">
          <w:rPr>
            <w:rFonts w:ascii="Times New Roman" w:hAnsi="Times New Roman" w:cs="Times New Roman"/>
          </w:rPr>
          <w:delText xml:space="preserve">(a) </w:delText>
        </w:r>
        <w:r w:rsidRPr="00985680" w:rsidDel="000174F9">
          <w:rPr>
            <w:rFonts w:ascii="Times New Roman" w:hAnsi="Times New Roman" w:cs="Times New Roman"/>
          </w:rPr>
          <w:delText>Buprenorphine</w:delText>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delText xml:space="preserve">(b) </w:delText>
        </w:r>
        <w:r w:rsidRPr="003F3C02" w:rsidDel="000174F9">
          <w:rPr>
            <w:rFonts w:ascii="Times New Roman" w:hAnsi="Times New Roman" w:cs="Times New Roman"/>
          </w:rPr>
          <w:delText>Hydrocodone</w:delText>
        </w:r>
      </w:del>
    </w:p>
    <w:p w14:paraId="1266565B" w14:textId="26EA9A7A" w:rsidR="00CF340A" w:rsidDel="000174F9" w:rsidRDefault="00CF340A">
      <w:pPr>
        <w:spacing w:after="120" w:line="360" w:lineRule="auto"/>
        <w:contextualSpacing/>
        <w:rPr>
          <w:del w:id="9934" w:author="Jujia Li" w:date="2025-07-01T18:52:00Z" w16du:dateUtc="2025-07-01T23:52:00Z"/>
          <w:rFonts w:ascii="Times New Roman" w:hAnsi="Times New Roman" w:cs="Times New Roman"/>
          <w:noProof/>
        </w:rPr>
        <w:pPrChange w:id="9935" w:author="Jujia Li" w:date="2025-07-21T17:51:00Z" w16du:dateUtc="2025-07-21T22:51:00Z">
          <w:pPr/>
        </w:pPrChange>
      </w:pPr>
      <w:del w:id="9936" w:author="Jujia Li" w:date="2025-07-01T18:52:00Z" w16du:dateUtc="2025-07-01T23:52:00Z">
        <w:r w:rsidDel="000174F9">
          <w:rPr>
            <w:rFonts w:ascii="Times New Roman" w:hAnsi="Times New Roman" w:cs="Times New Roman"/>
            <w:noProof/>
          </w:rPr>
          <w:drawing>
            <wp:inline distT="0" distB="0" distL="0" distR="0" wp14:anchorId="01D8F25B" wp14:editId="22550C8B">
              <wp:extent cx="2730844" cy="1828800"/>
              <wp:effectExtent l="0" t="0" r="0" b="0"/>
              <wp:docPr id="943777876" name="Picture 5" descr="A map of the state of arizo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7876" name="Picture 5" descr="A map of the state of arizona&#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l="35885" t="10215" r="28868" b="10215"/>
                      <a:stretch/>
                    </pic:blipFill>
                    <pic:spPr bwMode="auto">
                      <a:xfrm>
                        <a:off x="0" y="0"/>
                        <a:ext cx="2730844"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sidDel="000174F9">
          <w:rPr>
            <w:rFonts w:ascii="Times New Roman" w:hAnsi="Times New Roman" w:cs="Times New Roman"/>
            <w:noProof/>
          </w:rPr>
          <w:delText xml:space="preserve"> </w:delText>
        </w:r>
        <w:r w:rsidDel="000174F9">
          <w:rPr>
            <w:rFonts w:ascii="Times New Roman" w:hAnsi="Times New Roman" w:cs="Times New Roman"/>
            <w:noProof/>
          </w:rPr>
          <w:drawing>
            <wp:inline distT="0" distB="0" distL="0" distR="0" wp14:anchorId="6E75BA12" wp14:editId="368795CD">
              <wp:extent cx="2825181" cy="1828800"/>
              <wp:effectExtent l="0" t="0" r="0" b="0"/>
              <wp:docPr id="832284153" name="Picture 6"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4153" name="Picture 6" descr="A map of the state of pennsylvania&#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6363" t="10753" r="27911" b="11291"/>
                      <a:stretch/>
                    </pic:blipFill>
                    <pic:spPr bwMode="auto">
                      <a:xfrm>
                        <a:off x="0" y="0"/>
                        <a:ext cx="2825181" cy="18288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5727ED43" w14:textId="3C6C4EA5" w:rsidR="00CF340A" w:rsidRPr="004157A8" w:rsidDel="000174F9" w:rsidRDefault="00CF340A">
      <w:pPr>
        <w:spacing w:after="120" w:line="360" w:lineRule="auto"/>
        <w:ind w:left="720" w:firstLine="720"/>
        <w:contextualSpacing/>
        <w:rPr>
          <w:del w:id="9937" w:author="Jujia Li" w:date="2025-07-01T18:52:00Z" w16du:dateUtc="2025-07-01T23:52:00Z"/>
          <w:rFonts w:ascii="Times New Roman" w:hAnsi="Times New Roman" w:cs="Times New Roman"/>
          <w:noProof/>
        </w:rPr>
        <w:pPrChange w:id="9938" w:author="Jujia Li" w:date="2025-07-21T17:51:00Z" w16du:dateUtc="2025-07-21T22:51:00Z">
          <w:pPr>
            <w:ind w:left="720" w:firstLine="720"/>
          </w:pPr>
        </w:pPrChange>
      </w:pPr>
      <w:del w:id="9939" w:author="Jujia Li" w:date="2025-07-01T18:52:00Z" w16du:dateUtc="2025-07-01T23:52:00Z">
        <w:r w:rsidDel="000174F9">
          <w:rPr>
            <w:rFonts w:ascii="Times New Roman" w:hAnsi="Times New Roman" w:cs="Times New Roman"/>
          </w:rPr>
          <w:delText xml:space="preserve">(c) </w:delText>
        </w:r>
        <w:r w:rsidRPr="003F3C02" w:rsidDel="000174F9">
          <w:rPr>
            <w:rFonts w:ascii="Times New Roman" w:hAnsi="Times New Roman" w:cs="Times New Roman"/>
          </w:rPr>
          <w:delText>Methadone</w:delText>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delText xml:space="preserve">(d) </w:delText>
        </w:r>
        <w:r w:rsidRPr="00AE4440" w:rsidDel="000174F9">
          <w:rPr>
            <w:rFonts w:ascii="Times New Roman" w:hAnsi="Times New Roman" w:cs="Times New Roman"/>
          </w:rPr>
          <w:delText>Oxycodone</w:delText>
        </w:r>
      </w:del>
    </w:p>
    <w:p w14:paraId="465EF5D3" w14:textId="4FB685D6" w:rsidR="00C537D9" w:rsidDel="000174F9" w:rsidRDefault="007B670C">
      <w:pPr>
        <w:spacing w:after="120" w:line="360" w:lineRule="auto"/>
        <w:ind w:firstLine="720"/>
        <w:contextualSpacing/>
        <w:rPr>
          <w:del w:id="9940" w:author="Jujia Li" w:date="2025-07-01T18:52:00Z" w16du:dateUtc="2025-07-01T23:52:00Z"/>
          <w:rFonts w:ascii="Times New Roman" w:hAnsi="Times New Roman" w:cs="Times New Roman"/>
        </w:rPr>
        <w:pPrChange w:id="9941" w:author="Jujia Li" w:date="2025-07-21T17:51:00Z" w16du:dateUtc="2025-07-21T22:51:00Z">
          <w:pPr>
            <w:ind w:firstLine="720"/>
          </w:pPr>
        </w:pPrChange>
      </w:pPr>
      <w:del w:id="9942" w:author="Jujia Li" w:date="2025-07-01T18:52:00Z" w16du:dateUtc="2025-07-01T23:52:00Z">
        <w:r w:rsidRPr="007B670C" w:rsidDel="000174F9">
          <w:rPr>
            <w:rFonts w:ascii="Times New Roman" w:hAnsi="Times New Roman" w:cs="Times New Roman"/>
          </w:rPr>
          <w:delText xml:space="preserve">Figure </w:delText>
        </w:r>
      </w:del>
      <w:del w:id="9943" w:author="Jujia Li" w:date="2025-07-01T16:04:00Z" w16du:dateUtc="2025-07-01T21:04:00Z">
        <w:r w:rsidDel="00503425">
          <w:rPr>
            <w:rFonts w:ascii="Times New Roman" w:hAnsi="Times New Roman" w:cs="Times New Roman"/>
          </w:rPr>
          <w:delText xml:space="preserve">x </w:delText>
        </w:r>
      </w:del>
      <w:del w:id="9944" w:author="Jujia Li" w:date="2025-07-01T18:52:00Z" w16du:dateUtc="2025-07-01T23:52:00Z">
        <w:r w:rsidDel="000174F9">
          <w:rPr>
            <w:rFonts w:ascii="Times New Roman" w:hAnsi="Times New Roman" w:cs="Times New Roman"/>
          </w:rPr>
          <w:delText>(a)</w:delText>
        </w:r>
        <w:r w:rsidRPr="007B670C" w:rsidDel="000174F9">
          <w:rPr>
            <w:rFonts w:ascii="Times New Roman" w:hAnsi="Times New Roman" w:cs="Times New Roman"/>
          </w:rPr>
          <w:delText xml:space="preserve"> presents the spatial distribution of Buprenorphine consumption across northwest Alabama counties. The map reveals a distinct concentration of higher consumption in Jefferson and Shelby counties, shown in dark red, indicating that these areas had the most substantial usage during the study period. Walker County, in a lighter red shade, also demonstrates moderately elevated consumption. In contrast, the remaining counties are displayed in light gray, signifying lower or negligible levels of Buprenorphine use. This pattern suggests that Buprenorphine treatment</w:delText>
        </w:r>
        <w:r w:rsidR="00F448A5" w:rsidDel="000174F9">
          <w:rPr>
            <w:rFonts w:ascii="Times New Roman" w:hAnsi="Times New Roman" w:cs="Times New Roman"/>
          </w:rPr>
          <w:delText xml:space="preserve"> </w:delText>
        </w:r>
        <w:r w:rsidRPr="007B670C" w:rsidDel="000174F9">
          <w:rPr>
            <w:rFonts w:ascii="Times New Roman" w:hAnsi="Times New Roman" w:cs="Times New Roman"/>
          </w:rPr>
          <w:delText xml:space="preserve">was more accessible or more widely utilized in metropolitan areas such as Jefferson and Shelby, possibly due to the presence of more healthcare providers or greater treatment-seeking populations. These findings may reflect regional differences in access to medication-assisted treatment (MAT) services and underscore the need to investigate disparities in treatment availability and uptake across rural and urban contexts. </w:delText>
        </w:r>
        <w:r w:rsidR="00153F54" w:rsidRPr="00153F54" w:rsidDel="000174F9">
          <w:rPr>
            <w:rFonts w:ascii="Times New Roman" w:hAnsi="Times New Roman" w:cs="Times New Roman"/>
          </w:rPr>
          <w:delText xml:space="preserve">In Figure </w:delText>
        </w:r>
        <w:r w:rsidR="00FC45F0" w:rsidDel="000174F9">
          <w:rPr>
            <w:rFonts w:ascii="Times New Roman" w:hAnsi="Times New Roman" w:cs="Times New Roman"/>
          </w:rPr>
          <w:delText>x</w:delText>
        </w:r>
        <w:r w:rsidR="00153F54" w:rsidRPr="00153F54" w:rsidDel="000174F9">
          <w:rPr>
            <w:rFonts w:ascii="Times New Roman" w:hAnsi="Times New Roman" w:cs="Times New Roman"/>
          </w:rPr>
          <w:delText xml:space="preserve">, we also present the spatial distribution of the other three opioid medications for comparison. Although the Moran’s I statistics for these drugs were not statistically significant, the maps still reveal notable concentrations of consumption in Jefferson and Shelby counties. </w:delText>
        </w:r>
      </w:del>
    </w:p>
    <w:p w14:paraId="3BC899F6" w14:textId="724063F7" w:rsidR="00C537D9" w:rsidDel="00AD2C31" w:rsidRDefault="00C537D9">
      <w:pPr>
        <w:spacing w:after="120" w:line="360" w:lineRule="auto"/>
        <w:contextualSpacing/>
        <w:rPr>
          <w:del w:id="9945" w:author="Jujia Li" w:date="2025-07-21T17:33:00Z" w16du:dateUtc="2025-07-21T22:33:00Z"/>
          <w:rFonts w:ascii="Times New Roman" w:hAnsi="Times New Roman" w:cs="Times New Roman"/>
        </w:rPr>
        <w:pPrChange w:id="9946" w:author="Jujia Li" w:date="2025-07-21T17:51:00Z" w16du:dateUtc="2025-07-21T22:51:00Z">
          <w:pPr/>
        </w:pPrChange>
      </w:pPr>
    </w:p>
    <w:p w14:paraId="7238F09E" w14:textId="34270420" w:rsidR="00864B74" w:rsidRPr="00864B74" w:rsidDel="00522F02" w:rsidRDefault="00864B74">
      <w:pPr>
        <w:spacing w:after="120" w:line="360" w:lineRule="auto"/>
        <w:contextualSpacing/>
        <w:rPr>
          <w:del w:id="9947" w:author="Jujia Li" w:date="2025-07-21T17:47:00Z" w16du:dateUtc="2025-07-21T22:47:00Z"/>
          <w:rFonts w:ascii="Times New Roman" w:hAnsi="Times New Roman" w:cs="Times New Roman"/>
          <w:b/>
          <w:bCs/>
          <w:i/>
          <w:iCs/>
        </w:rPr>
        <w:pPrChange w:id="9948" w:author="Jujia Li" w:date="2025-07-21T17:51:00Z" w16du:dateUtc="2025-07-21T22:51:00Z">
          <w:pPr/>
        </w:pPrChange>
      </w:pPr>
      <w:del w:id="9949" w:author="Jujia Li" w:date="2025-07-21T17:33:00Z" w16du:dateUtc="2025-07-21T22:33:00Z">
        <w:r w:rsidRPr="00864B74" w:rsidDel="00AD2C31">
          <w:rPr>
            <w:rFonts w:ascii="Times New Roman" w:hAnsi="Times New Roman" w:cs="Times New Roman"/>
            <w:b/>
            <w:bCs/>
            <w:i/>
            <w:iCs/>
          </w:rPr>
          <w:delText xml:space="preserve">Per Capita </w:delText>
        </w:r>
      </w:del>
      <w:del w:id="9950" w:author="Jujia Li" w:date="2025-07-21T17:47:00Z" w16du:dateUtc="2025-07-21T22:47:00Z">
        <w:r w:rsidRPr="00864B74" w:rsidDel="00522F02">
          <w:rPr>
            <w:rFonts w:ascii="Times New Roman" w:hAnsi="Times New Roman" w:cs="Times New Roman"/>
            <w:b/>
            <w:bCs/>
            <w:i/>
            <w:iCs/>
          </w:rPr>
          <w:delText xml:space="preserve">Opioid Medication </w:delText>
        </w:r>
      </w:del>
      <w:ins w:id="9951" w:author="Yuhui Yao" w:date="2025-07-08T09:56:00Z" w16du:dateUtc="2025-07-08T14:56:00Z">
        <w:del w:id="9952" w:author="Jujia Li" w:date="2025-07-21T17:33:00Z" w16du:dateUtc="2025-07-21T22:33:00Z">
          <w:r w:rsidR="009019E8" w:rsidDel="00AD2C31">
            <w:rPr>
              <w:rFonts w:ascii="Times New Roman" w:hAnsi="Times New Roman" w:cs="Times New Roman"/>
              <w:b/>
              <w:bCs/>
              <w:i/>
              <w:iCs/>
            </w:rPr>
            <w:delText>Drug</w:delText>
          </w:r>
        </w:del>
        <w:del w:id="9953" w:author="Jujia Li" w:date="2025-07-21T17:47:00Z" w16du:dateUtc="2025-07-21T22:47:00Z">
          <w:r w:rsidR="009019E8" w:rsidRPr="00864B74" w:rsidDel="00522F02">
            <w:rPr>
              <w:rFonts w:ascii="Times New Roman" w:hAnsi="Times New Roman" w:cs="Times New Roman"/>
              <w:b/>
              <w:bCs/>
              <w:i/>
              <w:iCs/>
            </w:rPr>
            <w:delText xml:space="preserve"> </w:delText>
          </w:r>
        </w:del>
      </w:ins>
      <w:del w:id="9954" w:author="Jujia Li" w:date="2025-07-01T19:00:00Z" w16du:dateUtc="2025-07-02T00:00:00Z">
        <w:r w:rsidRPr="00864B74" w:rsidDel="008037B8">
          <w:rPr>
            <w:rFonts w:ascii="Times New Roman" w:hAnsi="Times New Roman" w:cs="Times New Roman"/>
            <w:b/>
            <w:bCs/>
            <w:i/>
            <w:iCs/>
          </w:rPr>
          <w:delText xml:space="preserve">Consumption </w:delText>
        </w:r>
      </w:del>
      <w:del w:id="9955" w:author="Jujia Li" w:date="2025-07-21T17:47:00Z" w16du:dateUtc="2025-07-21T22:47:00Z">
        <w:r w:rsidRPr="00864B74" w:rsidDel="00522F02">
          <w:rPr>
            <w:rFonts w:ascii="Times New Roman" w:hAnsi="Times New Roman" w:cs="Times New Roman"/>
            <w:b/>
            <w:bCs/>
            <w:i/>
            <w:iCs/>
          </w:rPr>
          <w:delText>Analysis</w:delText>
        </w:r>
      </w:del>
    </w:p>
    <w:p w14:paraId="31891552" w14:textId="6C3B319E" w:rsidR="00CC2C37" w:rsidRPr="004157A8" w:rsidRDefault="00CC2C37">
      <w:pPr>
        <w:spacing w:after="120" w:line="360" w:lineRule="auto"/>
        <w:contextualSpacing/>
        <w:rPr>
          <w:rFonts w:ascii="Times New Roman" w:hAnsi="Times New Roman" w:cs="Times New Roman"/>
        </w:rPr>
        <w:pPrChange w:id="9956" w:author="Jujia Li" w:date="2025-07-21T17:51:00Z" w16du:dateUtc="2025-07-21T22:51:00Z">
          <w:pPr>
            <w:spacing w:after="0" w:line="480" w:lineRule="auto"/>
          </w:pPr>
        </w:pPrChange>
      </w:pPr>
      <w:r w:rsidRPr="004157A8">
        <w:rPr>
          <w:rFonts w:ascii="Times New Roman" w:hAnsi="Times New Roman" w:cs="Times New Roman"/>
        </w:rPr>
        <w:t xml:space="preserve">Table </w:t>
      </w:r>
      <w:del w:id="9957" w:author="Jujia Li" w:date="2025-07-01T16:04:00Z" w16du:dateUtc="2025-07-01T21:04:00Z">
        <w:r w:rsidRPr="004157A8" w:rsidDel="00503425">
          <w:rPr>
            <w:rFonts w:ascii="Times New Roman" w:hAnsi="Times New Roman" w:cs="Times New Roman"/>
          </w:rPr>
          <w:delText>x</w:delText>
        </w:r>
      </w:del>
      <w:ins w:id="9958" w:author="Jujia Li" w:date="2025-07-21T17:34:00Z" w16du:dateUtc="2025-07-21T22:34:00Z">
        <w:r w:rsidR="00AD2C31">
          <w:rPr>
            <w:rFonts w:ascii="Times New Roman" w:hAnsi="Times New Roman" w:cs="Times New Roman"/>
          </w:rPr>
          <w:t>3</w:t>
        </w:r>
      </w:ins>
      <w:r w:rsidRPr="004157A8">
        <w:rPr>
          <w:rFonts w:ascii="Times New Roman" w:hAnsi="Times New Roman" w:cs="Times New Roman"/>
        </w:rPr>
        <w:t>. Global Moran's I Summary</w:t>
      </w:r>
      <w:r>
        <w:rPr>
          <w:rFonts w:ascii="Times New Roman" w:hAnsi="Times New Roman" w:cs="Times New Roman"/>
        </w:rPr>
        <w:t xml:space="preserve"> of </w:t>
      </w:r>
      <w:r w:rsidR="00864B74">
        <w:rPr>
          <w:rFonts w:ascii="Times New Roman" w:hAnsi="Times New Roman" w:cs="Times New Roman"/>
        </w:rPr>
        <w:t>Medication</w:t>
      </w:r>
      <w:r>
        <w:rPr>
          <w:rFonts w:ascii="Times New Roman" w:hAnsi="Times New Roman" w:cs="Times New Roman"/>
        </w:rPr>
        <w:t xml:space="preserve"> </w:t>
      </w:r>
      <w:del w:id="9959" w:author="Jujia Li" w:date="2025-07-01T19:01:00Z" w16du:dateUtc="2025-07-02T00:01:00Z">
        <w:r w:rsidDel="001A5DD9">
          <w:rPr>
            <w:rFonts w:ascii="Times New Roman" w:hAnsi="Times New Roman" w:cs="Times New Roman"/>
          </w:rPr>
          <w:delText xml:space="preserve">Consumption </w:delText>
        </w:r>
      </w:del>
      <w:ins w:id="9960" w:author="Jujia Li" w:date="2025-07-21T14:46:00Z" w16du:dateUtc="2025-07-21T19:46:00Z">
        <w:r w:rsidR="00333A1B">
          <w:rPr>
            <w:rFonts w:ascii="Times New Roman" w:hAnsi="Times New Roman" w:cs="Times New Roman"/>
          </w:rPr>
          <w:t>Consumption</w:t>
        </w:r>
      </w:ins>
      <w:ins w:id="9961" w:author="Jujia Li" w:date="2025-07-01T19:01:00Z" w16du:dateUtc="2025-07-02T00:01:00Z">
        <w:r w:rsidR="001A5DD9">
          <w:rPr>
            <w:rFonts w:ascii="Times New Roman" w:hAnsi="Times New Roman" w:cs="Times New Roman"/>
          </w:rPr>
          <w:t xml:space="preserve"> </w:t>
        </w:r>
      </w:ins>
      <w:r>
        <w:rPr>
          <w:rFonts w:ascii="Times New Roman" w:hAnsi="Times New Roman" w:cs="Times New Roman"/>
        </w:rPr>
        <w:t>(Per Capita)</w:t>
      </w:r>
      <w:r w:rsidRPr="00F34DC7">
        <w:rPr>
          <w:rFonts w:ascii="Times New Roman" w:hAnsi="Times New Roman" w:cs="Times New Roman"/>
        </w:rPr>
        <w:t xml:space="preserve"> </w:t>
      </w:r>
      <w:del w:id="9962" w:author="Jujia Li" w:date="2025-07-01T19:01:00Z" w16du:dateUtc="2025-07-02T00:01:00Z">
        <w:r w:rsidDel="00B61280">
          <w:rPr>
            <w:rFonts w:ascii="Times New Roman" w:hAnsi="Times New Roman" w:cs="Times New Roman"/>
          </w:rPr>
          <w:delText>for</w:delText>
        </w:r>
      </w:del>
      <w:ins w:id="9963" w:author="Jujia Li" w:date="2025-07-01T19:01:00Z" w16du:dateUtc="2025-07-02T00:01:00Z">
        <w:r w:rsidR="00B61280">
          <w:rPr>
            <w:rFonts w:ascii="Times New Roman" w:hAnsi="Times New Roman" w:cs="Times New Roman"/>
          </w:rPr>
          <w:t>across</w:t>
        </w:r>
      </w:ins>
      <w:r>
        <w:rPr>
          <w:rFonts w:ascii="Times New Roman" w:hAnsi="Times New Roman" w:cs="Times New Roman"/>
        </w:rPr>
        <w:t xml:space="preserve"> Counties in North</w:t>
      </w:r>
      <w:r w:rsidR="00CA262A">
        <w:rPr>
          <w:rFonts w:ascii="Times New Roman" w:hAnsi="Times New Roman" w:cs="Times New Roman"/>
        </w:rPr>
        <w:t>west</w:t>
      </w:r>
      <w:r>
        <w:rPr>
          <w:rFonts w:ascii="Times New Roman" w:hAnsi="Times New Roman" w:cs="Times New Roman"/>
        </w:rPr>
        <w:t xml:space="preserve"> A</w:t>
      </w:r>
      <w:r w:rsidR="0020492A">
        <w:rPr>
          <w:rFonts w:ascii="Times New Roman" w:hAnsi="Times New Roman" w:cs="Times New Roman"/>
        </w:rPr>
        <w:t>labama</w:t>
      </w:r>
    </w:p>
    <w:tbl>
      <w:tblPr>
        <w:tblStyle w:val="TableGrid"/>
        <w:tblW w:w="86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0"/>
        <w:gridCol w:w="1786"/>
        <w:gridCol w:w="1714"/>
        <w:gridCol w:w="1702"/>
        <w:gridCol w:w="1688"/>
        <w:tblGridChange w:id="9964">
          <w:tblGrid>
            <w:gridCol w:w="1750"/>
            <w:gridCol w:w="1786"/>
            <w:gridCol w:w="1714"/>
            <w:gridCol w:w="1702"/>
            <w:gridCol w:w="1688"/>
          </w:tblGrid>
        </w:tblGridChange>
      </w:tblGrid>
      <w:tr w:rsidR="00CC2C37" w:rsidRPr="008C68DD" w14:paraId="2F00B103" w14:textId="77777777" w:rsidTr="00AD2764">
        <w:trPr>
          <w:trHeight w:val="288"/>
        </w:trPr>
        <w:tc>
          <w:tcPr>
            <w:tcW w:w="1800" w:type="dxa"/>
            <w:tcBorders>
              <w:top w:val="single" w:sz="4" w:space="0" w:color="auto"/>
              <w:bottom w:val="single" w:sz="4" w:space="0" w:color="auto"/>
            </w:tcBorders>
            <w:vAlign w:val="center"/>
          </w:tcPr>
          <w:p w14:paraId="7303CB25" w14:textId="77777777" w:rsidR="00CC2C37" w:rsidRPr="008C68DD" w:rsidRDefault="00CC2C37">
            <w:pPr>
              <w:spacing w:after="120" w:line="360" w:lineRule="auto"/>
              <w:contextualSpacing/>
              <w:jc w:val="center"/>
              <w:rPr>
                <w:rFonts w:ascii="Times New Roman" w:hAnsi="Times New Roman" w:cs="Times New Roman"/>
              </w:rPr>
              <w:pPrChange w:id="9965" w:author="Jujia Li" w:date="2025-07-21T17:51:00Z" w16du:dateUtc="2025-07-21T22:51:00Z">
                <w:pPr>
                  <w:jc w:val="center"/>
                </w:pPr>
              </w:pPrChange>
            </w:pPr>
          </w:p>
        </w:tc>
        <w:tc>
          <w:tcPr>
            <w:tcW w:w="1689" w:type="dxa"/>
            <w:tcBorders>
              <w:top w:val="single" w:sz="4" w:space="0" w:color="auto"/>
              <w:bottom w:val="single" w:sz="4" w:space="0" w:color="auto"/>
            </w:tcBorders>
            <w:vAlign w:val="center"/>
          </w:tcPr>
          <w:p w14:paraId="73953AE8" w14:textId="77777777" w:rsidR="00CC2C37" w:rsidRPr="008C68DD" w:rsidRDefault="00CC2C37">
            <w:pPr>
              <w:spacing w:after="120" w:line="360" w:lineRule="auto"/>
              <w:contextualSpacing/>
              <w:jc w:val="center"/>
              <w:rPr>
                <w:rFonts w:ascii="Times New Roman" w:hAnsi="Times New Roman" w:cs="Times New Roman"/>
                <w:b/>
                <w:bCs/>
              </w:rPr>
              <w:pPrChange w:id="9966" w:author="Jujia Li" w:date="2025-07-21T17:51:00Z" w16du:dateUtc="2025-07-21T22:51:00Z">
                <w:pPr>
                  <w:jc w:val="center"/>
                </w:pPr>
              </w:pPrChange>
            </w:pPr>
            <w:r w:rsidRPr="008C68DD">
              <w:rPr>
                <w:rFonts w:ascii="Times New Roman" w:hAnsi="Times New Roman" w:cs="Times New Roman"/>
                <w:b/>
                <w:bCs/>
              </w:rPr>
              <w:t>Buprenorphine</w:t>
            </w:r>
          </w:p>
        </w:tc>
        <w:tc>
          <w:tcPr>
            <w:tcW w:w="1723" w:type="dxa"/>
            <w:tcBorders>
              <w:top w:val="single" w:sz="4" w:space="0" w:color="auto"/>
              <w:bottom w:val="single" w:sz="4" w:space="0" w:color="auto"/>
            </w:tcBorders>
            <w:vAlign w:val="center"/>
          </w:tcPr>
          <w:p w14:paraId="3F01C8D9" w14:textId="77777777" w:rsidR="00CC2C37" w:rsidRPr="008C68DD" w:rsidRDefault="00CC2C37">
            <w:pPr>
              <w:spacing w:after="120" w:line="360" w:lineRule="auto"/>
              <w:contextualSpacing/>
              <w:jc w:val="center"/>
              <w:rPr>
                <w:rFonts w:ascii="Times New Roman" w:hAnsi="Times New Roman" w:cs="Times New Roman"/>
                <w:b/>
                <w:bCs/>
              </w:rPr>
              <w:pPrChange w:id="9967" w:author="Jujia Li" w:date="2025-07-21T17:51:00Z" w16du:dateUtc="2025-07-21T22:51:00Z">
                <w:pPr>
                  <w:jc w:val="center"/>
                </w:pPr>
              </w:pPrChange>
            </w:pPr>
            <w:r w:rsidRPr="008C68DD">
              <w:rPr>
                <w:rFonts w:ascii="Times New Roman" w:hAnsi="Times New Roman" w:cs="Times New Roman"/>
                <w:b/>
                <w:bCs/>
              </w:rPr>
              <w:t>Hydrocodone</w:t>
            </w:r>
          </w:p>
        </w:tc>
        <w:tc>
          <w:tcPr>
            <w:tcW w:w="1714" w:type="dxa"/>
            <w:tcBorders>
              <w:top w:val="single" w:sz="4" w:space="0" w:color="auto"/>
              <w:bottom w:val="single" w:sz="4" w:space="0" w:color="auto"/>
            </w:tcBorders>
            <w:vAlign w:val="center"/>
          </w:tcPr>
          <w:p w14:paraId="4282FC55" w14:textId="77777777" w:rsidR="00CC2C37" w:rsidRPr="008C68DD" w:rsidRDefault="00CC2C37">
            <w:pPr>
              <w:spacing w:after="120" w:line="360" w:lineRule="auto"/>
              <w:contextualSpacing/>
              <w:jc w:val="center"/>
              <w:rPr>
                <w:rFonts w:ascii="Times New Roman" w:hAnsi="Times New Roman" w:cs="Times New Roman"/>
                <w:b/>
                <w:bCs/>
              </w:rPr>
              <w:pPrChange w:id="9968" w:author="Jujia Li" w:date="2025-07-21T17:51:00Z" w16du:dateUtc="2025-07-21T22:51:00Z">
                <w:pPr>
                  <w:jc w:val="center"/>
                </w:pPr>
              </w:pPrChange>
            </w:pPr>
            <w:r w:rsidRPr="008C68DD">
              <w:rPr>
                <w:rFonts w:ascii="Times New Roman" w:hAnsi="Times New Roman" w:cs="Times New Roman"/>
                <w:b/>
                <w:bCs/>
              </w:rPr>
              <w:t>Methadone</w:t>
            </w:r>
          </w:p>
        </w:tc>
        <w:tc>
          <w:tcPr>
            <w:tcW w:w="1714" w:type="dxa"/>
            <w:tcBorders>
              <w:top w:val="single" w:sz="4" w:space="0" w:color="auto"/>
              <w:bottom w:val="single" w:sz="4" w:space="0" w:color="auto"/>
            </w:tcBorders>
            <w:vAlign w:val="center"/>
          </w:tcPr>
          <w:p w14:paraId="36171801" w14:textId="77777777" w:rsidR="00CC2C37" w:rsidRPr="008C68DD" w:rsidRDefault="00CC2C37">
            <w:pPr>
              <w:spacing w:after="120" w:line="360" w:lineRule="auto"/>
              <w:contextualSpacing/>
              <w:jc w:val="center"/>
              <w:rPr>
                <w:rFonts w:ascii="Times New Roman" w:hAnsi="Times New Roman" w:cs="Times New Roman"/>
                <w:b/>
                <w:bCs/>
              </w:rPr>
              <w:pPrChange w:id="9969" w:author="Jujia Li" w:date="2025-07-21T17:51:00Z" w16du:dateUtc="2025-07-21T22:51:00Z">
                <w:pPr>
                  <w:jc w:val="center"/>
                </w:pPr>
              </w:pPrChange>
            </w:pPr>
            <w:r w:rsidRPr="008C68DD">
              <w:rPr>
                <w:rFonts w:ascii="Times New Roman" w:hAnsi="Times New Roman" w:cs="Times New Roman"/>
                <w:b/>
                <w:bCs/>
              </w:rPr>
              <w:t>Oxycodone</w:t>
            </w:r>
          </w:p>
        </w:tc>
      </w:tr>
      <w:tr w:rsidR="00CC2C37" w:rsidRPr="008C68DD" w14:paraId="53CB367F" w14:textId="77777777" w:rsidTr="00AD2764">
        <w:trPr>
          <w:trHeight w:val="288"/>
        </w:trPr>
        <w:tc>
          <w:tcPr>
            <w:tcW w:w="1800" w:type="dxa"/>
            <w:tcBorders>
              <w:top w:val="single" w:sz="4" w:space="0" w:color="auto"/>
            </w:tcBorders>
            <w:vAlign w:val="center"/>
          </w:tcPr>
          <w:p w14:paraId="489380FA" w14:textId="77777777" w:rsidR="00CC2C37" w:rsidRPr="008C68DD" w:rsidRDefault="00CC2C37">
            <w:pPr>
              <w:spacing w:after="120" w:line="360" w:lineRule="auto"/>
              <w:contextualSpacing/>
              <w:jc w:val="right"/>
              <w:rPr>
                <w:rFonts w:ascii="Times New Roman" w:hAnsi="Times New Roman" w:cs="Times New Roman"/>
              </w:rPr>
              <w:pPrChange w:id="9970" w:author="Jujia Li" w:date="2025-07-21T17:51:00Z" w16du:dateUtc="2025-07-21T22:51:00Z">
                <w:pPr>
                  <w:jc w:val="right"/>
                </w:pPr>
              </w:pPrChange>
            </w:pPr>
            <w:r w:rsidRPr="008C68DD">
              <w:rPr>
                <w:rFonts w:ascii="Times New Roman" w:hAnsi="Times New Roman" w:cs="Times New Roman"/>
              </w:rPr>
              <w:t>Moran's Index</w:t>
            </w:r>
          </w:p>
        </w:tc>
        <w:tc>
          <w:tcPr>
            <w:tcW w:w="1689" w:type="dxa"/>
            <w:tcBorders>
              <w:top w:val="single" w:sz="4" w:space="0" w:color="auto"/>
            </w:tcBorders>
            <w:vAlign w:val="bottom"/>
          </w:tcPr>
          <w:p w14:paraId="5DC7DC32" w14:textId="77777777" w:rsidR="00CC2C37" w:rsidRPr="008C68DD" w:rsidRDefault="00CC2C37">
            <w:pPr>
              <w:spacing w:after="120" w:line="360" w:lineRule="auto"/>
              <w:contextualSpacing/>
              <w:jc w:val="right"/>
              <w:rPr>
                <w:rFonts w:ascii="Times New Roman" w:hAnsi="Times New Roman" w:cs="Times New Roman"/>
              </w:rPr>
              <w:pPrChange w:id="9971" w:author="Jujia Li" w:date="2025-07-21T17:51:00Z" w16du:dateUtc="2025-07-21T22:51:00Z">
                <w:pPr>
                  <w:jc w:val="right"/>
                </w:pPr>
              </w:pPrChange>
            </w:pPr>
            <w:r w:rsidRPr="008C68DD">
              <w:rPr>
                <w:rFonts w:ascii="Times New Roman" w:hAnsi="Times New Roman" w:cs="Times New Roman"/>
              </w:rPr>
              <w:t>0.088832</w:t>
            </w:r>
          </w:p>
        </w:tc>
        <w:tc>
          <w:tcPr>
            <w:tcW w:w="1723" w:type="dxa"/>
            <w:tcBorders>
              <w:top w:val="single" w:sz="4" w:space="0" w:color="auto"/>
            </w:tcBorders>
            <w:vAlign w:val="bottom"/>
          </w:tcPr>
          <w:p w14:paraId="57576126" w14:textId="77777777" w:rsidR="00CC2C37" w:rsidRPr="008C68DD" w:rsidRDefault="00CC2C37">
            <w:pPr>
              <w:spacing w:after="120" w:line="360" w:lineRule="auto"/>
              <w:contextualSpacing/>
              <w:jc w:val="right"/>
              <w:rPr>
                <w:rFonts w:ascii="Times New Roman" w:hAnsi="Times New Roman" w:cs="Times New Roman"/>
              </w:rPr>
              <w:pPrChange w:id="9972" w:author="Jujia Li" w:date="2025-07-21T17:51:00Z" w16du:dateUtc="2025-07-21T22:51:00Z">
                <w:pPr>
                  <w:jc w:val="right"/>
                </w:pPr>
              </w:pPrChange>
            </w:pPr>
            <w:r w:rsidRPr="008C68DD">
              <w:rPr>
                <w:rFonts w:ascii="Times New Roman" w:hAnsi="Times New Roman" w:cs="Times New Roman"/>
              </w:rPr>
              <w:t>0.062552</w:t>
            </w:r>
          </w:p>
        </w:tc>
        <w:tc>
          <w:tcPr>
            <w:tcW w:w="1714" w:type="dxa"/>
            <w:tcBorders>
              <w:top w:val="single" w:sz="4" w:space="0" w:color="auto"/>
            </w:tcBorders>
            <w:vAlign w:val="bottom"/>
          </w:tcPr>
          <w:p w14:paraId="4E36D9BA" w14:textId="77777777" w:rsidR="00CC2C37" w:rsidRPr="008C68DD" w:rsidRDefault="00CC2C37">
            <w:pPr>
              <w:spacing w:after="120" w:line="360" w:lineRule="auto"/>
              <w:contextualSpacing/>
              <w:jc w:val="right"/>
              <w:rPr>
                <w:rFonts w:ascii="Times New Roman" w:hAnsi="Times New Roman" w:cs="Times New Roman"/>
              </w:rPr>
              <w:pPrChange w:id="9973" w:author="Jujia Li" w:date="2025-07-21T17:51:00Z" w16du:dateUtc="2025-07-21T22:51:00Z">
                <w:pPr>
                  <w:jc w:val="right"/>
                </w:pPr>
              </w:pPrChange>
            </w:pPr>
            <w:r w:rsidRPr="008C68DD">
              <w:rPr>
                <w:rFonts w:ascii="Times New Roman" w:hAnsi="Times New Roman" w:cs="Times New Roman"/>
              </w:rPr>
              <w:t>0.455197</w:t>
            </w:r>
          </w:p>
        </w:tc>
        <w:tc>
          <w:tcPr>
            <w:tcW w:w="1714" w:type="dxa"/>
            <w:tcBorders>
              <w:top w:val="single" w:sz="4" w:space="0" w:color="auto"/>
            </w:tcBorders>
            <w:vAlign w:val="bottom"/>
          </w:tcPr>
          <w:p w14:paraId="294B9621" w14:textId="77777777" w:rsidR="00CC2C37" w:rsidRPr="008C68DD" w:rsidRDefault="00CC2C37">
            <w:pPr>
              <w:spacing w:after="120" w:line="360" w:lineRule="auto"/>
              <w:contextualSpacing/>
              <w:jc w:val="right"/>
              <w:rPr>
                <w:rFonts w:ascii="Times New Roman" w:hAnsi="Times New Roman" w:cs="Times New Roman"/>
              </w:rPr>
              <w:pPrChange w:id="9974" w:author="Jujia Li" w:date="2025-07-21T17:51:00Z" w16du:dateUtc="2025-07-21T22:51:00Z">
                <w:pPr>
                  <w:jc w:val="right"/>
                </w:pPr>
              </w:pPrChange>
            </w:pPr>
            <w:r w:rsidRPr="008C68DD">
              <w:rPr>
                <w:rFonts w:ascii="Times New Roman" w:hAnsi="Times New Roman" w:cs="Times New Roman"/>
              </w:rPr>
              <w:t>-0.072075</w:t>
            </w:r>
          </w:p>
        </w:tc>
      </w:tr>
      <w:tr w:rsidR="00CC2C37" w:rsidRPr="008C68DD" w14:paraId="46E3D619" w14:textId="77777777" w:rsidTr="00AD2764">
        <w:trPr>
          <w:trHeight w:val="288"/>
        </w:trPr>
        <w:tc>
          <w:tcPr>
            <w:tcW w:w="1800" w:type="dxa"/>
            <w:vAlign w:val="center"/>
          </w:tcPr>
          <w:p w14:paraId="35F67D0E" w14:textId="77777777" w:rsidR="00CC2C37" w:rsidRPr="008C68DD" w:rsidRDefault="00CC2C37">
            <w:pPr>
              <w:spacing w:after="120" w:line="360" w:lineRule="auto"/>
              <w:contextualSpacing/>
              <w:jc w:val="right"/>
              <w:rPr>
                <w:rFonts w:ascii="Times New Roman" w:hAnsi="Times New Roman" w:cs="Times New Roman"/>
              </w:rPr>
              <w:pPrChange w:id="9975" w:author="Jujia Li" w:date="2025-07-21T17:51:00Z" w16du:dateUtc="2025-07-21T22:51:00Z">
                <w:pPr>
                  <w:jc w:val="right"/>
                </w:pPr>
              </w:pPrChange>
            </w:pPr>
            <w:r w:rsidRPr="008C68DD">
              <w:rPr>
                <w:rFonts w:ascii="Times New Roman" w:hAnsi="Times New Roman" w:cs="Times New Roman"/>
              </w:rPr>
              <w:t>Expected Index</w:t>
            </w:r>
          </w:p>
        </w:tc>
        <w:tc>
          <w:tcPr>
            <w:tcW w:w="1689" w:type="dxa"/>
            <w:vAlign w:val="bottom"/>
          </w:tcPr>
          <w:p w14:paraId="4C285089" w14:textId="77777777" w:rsidR="00CC2C37" w:rsidRPr="008C68DD" w:rsidRDefault="00CC2C37">
            <w:pPr>
              <w:spacing w:after="120" w:line="360" w:lineRule="auto"/>
              <w:contextualSpacing/>
              <w:jc w:val="right"/>
              <w:rPr>
                <w:rFonts w:ascii="Times New Roman" w:hAnsi="Times New Roman" w:cs="Times New Roman"/>
              </w:rPr>
              <w:pPrChange w:id="9976" w:author="Jujia Li" w:date="2025-07-21T17:51:00Z" w16du:dateUtc="2025-07-21T22:51:00Z">
                <w:pPr>
                  <w:jc w:val="right"/>
                </w:pPr>
              </w:pPrChange>
            </w:pPr>
            <w:r w:rsidRPr="008C68DD">
              <w:rPr>
                <w:rFonts w:ascii="Times New Roman" w:hAnsi="Times New Roman" w:cs="Times New Roman"/>
              </w:rPr>
              <w:t>-0.047619</w:t>
            </w:r>
          </w:p>
        </w:tc>
        <w:tc>
          <w:tcPr>
            <w:tcW w:w="1723" w:type="dxa"/>
            <w:vAlign w:val="bottom"/>
          </w:tcPr>
          <w:p w14:paraId="41A6786D" w14:textId="77777777" w:rsidR="00CC2C37" w:rsidRPr="008C68DD" w:rsidRDefault="00CC2C37">
            <w:pPr>
              <w:spacing w:after="120" w:line="360" w:lineRule="auto"/>
              <w:contextualSpacing/>
              <w:jc w:val="right"/>
              <w:rPr>
                <w:rFonts w:ascii="Times New Roman" w:hAnsi="Times New Roman" w:cs="Times New Roman"/>
              </w:rPr>
              <w:pPrChange w:id="9977" w:author="Jujia Li" w:date="2025-07-21T17:51:00Z" w16du:dateUtc="2025-07-21T22:51:00Z">
                <w:pPr>
                  <w:jc w:val="right"/>
                </w:pPr>
              </w:pPrChange>
            </w:pPr>
            <w:r w:rsidRPr="008C68DD">
              <w:rPr>
                <w:rFonts w:ascii="Times New Roman" w:hAnsi="Times New Roman" w:cs="Times New Roman"/>
              </w:rPr>
              <w:t>-0.047619</w:t>
            </w:r>
          </w:p>
        </w:tc>
        <w:tc>
          <w:tcPr>
            <w:tcW w:w="1714" w:type="dxa"/>
            <w:vAlign w:val="bottom"/>
          </w:tcPr>
          <w:p w14:paraId="2A66D394" w14:textId="77777777" w:rsidR="00CC2C37" w:rsidRPr="008C68DD" w:rsidRDefault="00CC2C37">
            <w:pPr>
              <w:spacing w:after="120" w:line="360" w:lineRule="auto"/>
              <w:contextualSpacing/>
              <w:jc w:val="right"/>
              <w:rPr>
                <w:rFonts w:ascii="Times New Roman" w:hAnsi="Times New Roman" w:cs="Times New Roman"/>
              </w:rPr>
              <w:pPrChange w:id="9978" w:author="Jujia Li" w:date="2025-07-21T17:51:00Z" w16du:dateUtc="2025-07-21T22:51:00Z">
                <w:pPr>
                  <w:jc w:val="right"/>
                </w:pPr>
              </w:pPrChange>
            </w:pPr>
            <w:r w:rsidRPr="008C68DD">
              <w:rPr>
                <w:rFonts w:ascii="Times New Roman" w:hAnsi="Times New Roman" w:cs="Times New Roman"/>
              </w:rPr>
              <w:t>-0.047619</w:t>
            </w:r>
          </w:p>
        </w:tc>
        <w:tc>
          <w:tcPr>
            <w:tcW w:w="1714" w:type="dxa"/>
            <w:vAlign w:val="bottom"/>
          </w:tcPr>
          <w:p w14:paraId="45CF9069" w14:textId="77777777" w:rsidR="00CC2C37" w:rsidRPr="008C68DD" w:rsidRDefault="00CC2C37">
            <w:pPr>
              <w:spacing w:after="120" w:line="360" w:lineRule="auto"/>
              <w:contextualSpacing/>
              <w:jc w:val="right"/>
              <w:rPr>
                <w:rFonts w:ascii="Times New Roman" w:hAnsi="Times New Roman" w:cs="Times New Roman"/>
              </w:rPr>
              <w:pPrChange w:id="9979" w:author="Jujia Li" w:date="2025-07-21T17:51:00Z" w16du:dateUtc="2025-07-21T22:51:00Z">
                <w:pPr>
                  <w:jc w:val="right"/>
                </w:pPr>
              </w:pPrChange>
            </w:pPr>
            <w:r w:rsidRPr="008C68DD">
              <w:rPr>
                <w:rFonts w:ascii="Times New Roman" w:hAnsi="Times New Roman" w:cs="Times New Roman"/>
              </w:rPr>
              <w:t>-0.047619</w:t>
            </w:r>
          </w:p>
        </w:tc>
      </w:tr>
      <w:tr w:rsidR="00CC2C37" w:rsidRPr="008C68DD" w14:paraId="21AE1D1D" w14:textId="77777777" w:rsidTr="00AD2764">
        <w:trPr>
          <w:trHeight w:val="288"/>
        </w:trPr>
        <w:tc>
          <w:tcPr>
            <w:tcW w:w="1800" w:type="dxa"/>
            <w:vAlign w:val="center"/>
          </w:tcPr>
          <w:p w14:paraId="2D9961A3" w14:textId="77777777" w:rsidR="00CC2C37" w:rsidRPr="008C68DD" w:rsidRDefault="00CC2C37">
            <w:pPr>
              <w:spacing w:after="120" w:line="360" w:lineRule="auto"/>
              <w:contextualSpacing/>
              <w:jc w:val="right"/>
              <w:rPr>
                <w:rFonts w:ascii="Times New Roman" w:hAnsi="Times New Roman" w:cs="Times New Roman"/>
              </w:rPr>
              <w:pPrChange w:id="9980" w:author="Jujia Li" w:date="2025-07-21T17:51:00Z" w16du:dateUtc="2025-07-21T22:51:00Z">
                <w:pPr>
                  <w:jc w:val="right"/>
                </w:pPr>
              </w:pPrChange>
            </w:pPr>
            <w:r w:rsidRPr="008C68DD">
              <w:rPr>
                <w:rFonts w:ascii="Times New Roman" w:hAnsi="Times New Roman" w:cs="Times New Roman"/>
              </w:rPr>
              <w:t>Variance</w:t>
            </w:r>
          </w:p>
        </w:tc>
        <w:tc>
          <w:tcPr>
            <w:tcW w:w="1689" w:type="dxa"/>
            <w:vAlign w:val="bottom"/>
          </w:tcPr>
          <w:p w14:paraId="70437AE9" w14:textId="77777777" w:rsidR="00CC2C37" w:rsidRPr="008C68DD" w:rsidRDefault="00CC2C37">
            <w:pPr>
              <w:spacing w:after="120" w:line="360" w:lineRule="auto"/>
              <w:contextualSpacing/>
              <w:jc w:val="right"/>
              <w:rPr>
                <w:rFonts w:ascii="Times New Roman" w:hAnsi="Times New Roman" w:cs="Times New Roman"/>
              </w:rPr>
              <w:pPrChange w:id="9981" w:author="Jujia Li" w:date="2025-07-21T17:51:00Z" w16du:dateUtc="2025-07-21T22:51:00Z">
                <w:pPr>
                  <w:jc w:val="right"/>
                </w:pPr>
              </w:pPrChange>
            </w:pPr>
            <w:r w:rsidRPr="008C68DD">
              <w:rPr>
                <w:rFonts w:ascii="Times New Roman" w:hAnsi="Times New Roman" w:cs="Times New Roman"/>
              </w:rPr>
              <w:t>0.035280</w:t>
            </w:r>
          </w:p>
        </w:tc>
        <w:tc>
          <w:tcPr>
            <w:tcW w:w="1723" w:type="dxa"/>
            <w:vAlign w:val="bottom"/>
          </w:tcPr>
          <w:p w14:paraId="67CF2E89" w14:textId="77777777" w:rsidR="00CC2C37" w:rsidRPr="008C68DD" w:rsidRDefault="00CC2C37">
            <w:pPr>
              <w:spacing w:after="120" w:line="360" w:lineRule="auto"/>
              <w:contextualSpacing/>
              <w:jc w:val="right"/>
              <w:rPr>
                <w:rFonts w:ascii="Times New Roman" w:hAnsi="Times New Roman" w:cs="Times New Roman"/>
              </w:rPr>
              <w:pPrChange w:id="9982" w:author="Jujia Li" w:date="2025-07-21T17:51:00Z" w16du:dateUtc="2025-07-21T22:51:00Z">
                <w:pPr>
                  <w:jc w:val="right"/>
                </w:pPr>
              </w:pPrChange>
            </w:pPr>
            <w:r w:rsidRPr="008C68DD">
              <w:rPr>
                <w:rFonts w:ascii="Times New Roman" w:hAnsi="Times New Roman" w:cs="Times New Roman"/>
              </w:rPr>
              <w:t>0.036123</w:t>
            </w:r>
          </w:p>
        </w:tc>
        <w:tc>
          <w:tcPr>
            <w:tcW w:w="1714" w:type="dxa"/>
            <w:vAlign w:val="bottom"/>
          </w:tcPr>
          <w:p w14:paraId="12391B35" w14:textId="77777777" w:rsidR="00CC2C37" w:rsidRPr="008C68DD" w:rsidRDefault="00CC2C37">
            <w:pPr>
              <w:spacing w:after="120" w:line="360" w:lineRule="auto"/>
              <w:contextualSpacing/>
              <w:jc w:val="right"/>
              <w:rPr>
                <w:rFonts w:ascii="Times New Roman" w:hAnsi="Times New Roman" w:cs="Times New Roman"/>
              </w:rPr>
              <w:pPrChange w:id="9983" w:author="Jujia Li" w:date="2025-07-21T17:51:00Z" w16du:dateUtc="2025-07-21T22:51:00Z">
                <w:pPr>
                  <w:jc w:val="right"/>
                </w:pPr>
              </w:pPrChange>
            </w:pPr>
            <w:r w:rsidRPr="008C68DD">
              <w:rPr>
                <w:rFonts w:ascii="Times New Roman" w:hAnsi="Times New Roman" w:cs="Times New Roman"/>
              </w:rPr>
              <w:t>0.033704</w:t>
            </w:r>
          </w:p>
        </w:tc>
        <w:tc>
          <w:tcPr>
            <w:tcW w:w="1714" w:type="dxa"/>
            <w:vAlign w:val="bottom"/>
          </w:tcPr>
          <w:p w14:paraId="33D58723" w14:textId="77777777" w:rsidR="00CC2C37" w:rsidRPr="008C68DD" w:rsidRDefault="00CC2C37">
            <w:pPr>
              <w:spacing w:after="120" w:line="360" w:lineRule="auto"/>
              <w:contextualSpacing/>
              <w:jc w:val="right"/>
              <w:rPr>
                <w:rFonts w:ascii="Times New Roman" w:hAnsi="Times New Roman" w:cs="Times New Roman"/>
              </w:rPr>
              <w:pPrChange w:id="9984" w:author="Jujia Li" w:date="2025-07-21T17:51:00Z" w16du:dateUtc="2025-07-21T22:51:00Z">
                <w:pPr>
                  <w:jc w:val="right"/>
                </w:pPr>
              </w:pPrChange>
            </w:pPr>
            <w:r w:rsidRPr="008C68DD">
              <w:rPr>
                <w:rFonts w:ascii="Times New Roman" w:hAnsi="Times New Roman" w:cs="Times New Roman"/>
              </w:rPr>
              <w:t>0.033338</w:t>
            </w:r>
          </w:p>
        </w:tc>
      </w:tr>
      <w:tr w:rsidR="00CC2C37" w:rsidRPr="008C68DD" w14:paraId="3A8553D5" w14:textId="77777777" w:rsidTr="00AD2764">
        <w:trPr>
          <w:trHeight w:val="288"/>
        </w:trPr>
        <w:tc>
          <w:tcPr>
            <w:tcW w:w="1800" w:type="dxa"/>
            <w:vAlign w:val="center"/>
          </w:tcPr>
          <w:p w14:paraId="2F9F9B62" w14:textId="77777777" w:rsidR="00CC2C37" w:rsidRPr="008C68DD" w:rsidRDefault="00CC2C37">
            <w:pPr>
              <w:spacing w:after="120" w:line="360" w:lineRule="auto"/>
              <w:contextualSpacing/>
              <w:jc w:val="right"/>
              <w:rPr>
                <w:rFonts w:ascii="Times New Roman" w:hAnsi="Times New Roman" w:cs="Times New Roman"/>
              </w:rPr>
              <w:pPrChange w:id="9985" w:author="Jujia Li" w:date="2025-07-21T17:51:00Z" w16du:dateUtc="2025-07-21T22:51:00Z">
                <w:pPr>
                  <w:jc w:val="right"/>
                </w:pPr>
              </w:pPrChange>
            </w:pPr>
            <w:r w:rsidRPr="008C68DD">
              <w:rPr>
                <w:rFonts w:ascii="Times New Roman" w:hAnsi="Times New Roman" w:cs="Times New Roman"/>
              </w:rPr>
              <w:t>z-score</w:t>
            </w:r>
          </w:p>
        </w:tc>
        <w:tc>
          <w:tcPr>
            <w:tcW w:w="1689" w:type="dxa"/>
            <w:vAlign w:val="bottom"/>
          </w:tcPr>
          <w:p w14:paraId="1918BAC6" w14:textId="77777777" w:rsidR="00CC2C37" w:rsidRPr="008C68DD" w:rsidRDefault="00CC2C37">
            <w:pPr>
              <w:spacing w:after="120" w:line="360" w:lineRule="auto"/>
              <w:contextualSpacing/>
              <w:jc w:val="right"/>
              <w:rPr>
                <w:rFonts w:ascii="Times New Roman" w:hAnsi="Times New Roman" w:cs="Times New Roman"/>
              </w:rPr>
              <w:pPrChange w:id="9986" w:author="Jujia Li" w:date="2025-07-21T17:51:00Z" w16du:dateUtc="2025-07-21T22:51:00Z">
                <w:pPr>
                  <w:jc w:val="right"/>
                </w:pPr>
              </w:pPrChange>
            </w:pPr>
            <w:r w:rsidRPr="008C68DD">
              <w:rPr>
                <w:rFonts w:ascii="Times New Roman" w:hAnsi="Times New Roman" w:cs="Times New Roman"/>
              </w:rPr>
              <w:t>0.726468</w:t>
            </w:r>
          </w:p>
        </w:tc>
        <w:tc>
          <w:tcPr>
            <w:tcW w:w="1723" w:type="dxa"/>
            <w:vAlign w:val="bottom"/>
          </w:tcPr>
          <w:p w14:paraId="64C1EBEF" w14:textId="77777777" w:rsidR="00CC2C37" w:rsidRPr="008C68DD" w:rsidRDefault="00CC2C37">
            <w:pPr>
              <w:spacing w:after="120" w:line="360" w:lineRule="auto"/>
              <w:contextualSpacing/>
              <w:jc w:val="right"/>
              <w:rPr>
                <w:rFonts w:ascii="Times New Roman" w:hAnsi="Times New Roman" w:cs="Times New Roman"/>
              </w:rPr>
              <w:pPrChange w:id="9987" w:author="Jujia Li" w:date="2025-07-21T17:51:00Z" w16du:dateUtc="2025-07-21T22:51:00Z">
                <w:pPr>
                  <w:jc w:val="right"/>
                </w:pPr>
              </w:pPrChange>
            </w:pPr>
            <w:r w:rsidRPr="008C68DD">
              <w:rPr>
                <w:rFonts w:ascii="Times New Roman" w:hAnsi="Times New Roman" w:cs="Times New Roman"/>
              </w:rPr>
              <w:t>0.579659</w:t>
            </w:r>
          </w:p>
        </w:tc>
        <w:tc>
          <w:tcPr>
            <w:tcW w:w="1714" w:type="dxa"/>
            <w:vAlign w:val="bottom"/>
          </w:tcPr>
          <w:p w14:paraId="7E851DE4" w14:textId="77777777" w:rsidR="00CC2C37" w:rsidRPr="008C68DD" w:rsidRDefault="00CC2C37">
            <w:pPr>
              <w:spacing w:after="120" w:line="360" w:lineRule="auto"/>
              <w:contextualSpacing/>
              <w:jc w:val="right"/>
              <w:rPr>
                <w:rFonts w:ascii="Times New Roman" w:hAnsi="Times New Roman" w:cs="Times New Roman"/>
              </w:rPr>
              <w:pPrChange w:id="9988" w:author="Jujia Li" w:date="2025-07-21T17:51:00Z" w16du:dateUtc="2025-07-21T22:51:00Z">
                <w:pPr>
                  <w:jc w:val="right"/>
                </w:pPr>
              </w:pPrChange>
            </w:pPr>
            <w:r w:rsidRPr="008C68DD">
              <w:rPr>
                <w:rFonts w:ascii="Times New Roman" w:hAnsi="Times New Roman" w:cs="Times New Roman"/>
              </w:rPr>
              <w:t>2.738834</w:t>
            </w:r>
          </w:p>
        </w:tc>
        <w:tc>
          <w:tcPr>
            <w:tcW w:w="1714" w:type="dxa"/>
            <w:vAlign w:val="bottom"/>
          </w:tcPr>
          <w:p w14:paraId="53D8AD83" w14:textId="77777777" w:rsidR="00CC2C37" w:rsidRPr="008C68DD" w:rsidRDefault="00CC2C37">
            <w:pPr>
              <w:spacing w:after="120" w:line="360" w:lineRule="auto"/>
              <w:contextualSpacing/>
              <w:jc w:val="right"/>
              <w:rPr>
                <w:rFonts w:ascii="Times New Roman" w:hAnsi="Times New Roman" w:cs="Times New Roman"/>
              </w:rPr>
              <w:pPrChange w:id="9989" w:author="Jujia Li" w:date="2025-07-21T17:51:00Z" w16du:dateUtc="2025-07-21T22:51:00Z">
                <w:pPr>
                  <w:jc w:val="right"/>
                </w:pPr>
              </w:pPrChange>
            </w:pPr>
            <w:r w:rsidRPr="008C68DD">
              <w:rPr>
                <w:rFonts w:ascii="Times New Roman" w:hAnsi="Times New Roman" w:cs="Times New Roman"/>
              </w:rPr>
              <w:t>-0.133944</w:t>
            </w:r>
          </w:p>
        </w:tc>
      </w:tr>
      <w:tr w:rsidR="00CC2C37" w:rsidRPr="008C68DD" w14:paraId="63F1A5E6" w14:textId="77777777" w:rsidTr="00173051">
        <w:tblPrEx>
          <w:tblW w:w="8640" w:type="dxa"/>
          <w:tblBorders>
            <w:left w:val="none" w:sz="0" w:space="0" w:color="auto"/>
            <w:right w:val="none" w:sz="0" w:space="0" w:color="auto"/>
            <w:insideH w:val="none" w:sz="0" w:space="0" w:color="auto"/>
            <w:insideV w:val="none" w:sz="0" w:space="0" w:color="auto"/>
          </w:tblBorders>
          <w:tblPrExChange w:id="9990" w:author="Jujia Li" w:date="2025-07-21T11:40:00Z" w16du:dateUtc="2025-07-21T16:40:00Z">
            <w:tblPrEx>
              <w:tblW w:w="8640" w:type="dxa"/>
              <w:tblBorders>
                <w:left w:val="none" w:sz="0" w:space="0" w:color="auto"/>
                <w:right w:val="none" w:sz="0" w:space="0" w:color="auto"/>
                <w:insideH w:val="none" w:sz="0" w:space="0" w:color="auto"/>
                <w:insideV w:val="none" w:sz="0" w:space="0" w:color="auto"/>
              </w:tblBorders>
            </w:tblPrEx>
          </w:tblPrExChange>
        </w:tblPrEx>
        <w:trPr>
          <w:trHeight w:val="288"/>
          <w:trPrChange w:id="9991" w:author="Jujia Li" w:date="2025-07-21T11:40:00Z" w16du:dateUtc="2025-07-21T16:40:00Z">
            <w:trPr>
              <w:trHeight w:val="288"/>
            </w:trPr>
          </w:trPrChange>
        </w:trPr>
        <w:tc>
          <w:tcPr>
            <w:tcW w:w="1800" w:type="dxa"/>
            <w:vAlign w:val="center"/>
            <w:tcPrChange w:id="9992" w:author="Jujia Li" w:date="2025-07-21T11:40:00Z" w16du:dateUtc="2025-07-21T16:40:00Z">
              <w:tcPr>
                <w:tcW w:w="1800" w:type="dxa"/>
                <w:vAlign w:val="center"/>
              </w:tcPr>
            </w:tcPrChange>
          </w:tcPr>
          <w:p w14:paraId="27EDD2AB" w14:textId="77777777" w:rsidR="00CC2C37" w:rsidRPr="008C68DD" w:rsidRDefault="00CC2C37">
            <w:pPr>
              <w:spacing w:after="120" w:line="360" w:lineRule="auto"/>
              <w:contextualSpacing/>
              <w:jc w:val="right"/>
              <w:rPr>
                <w:rFonts w:ascii="Times New Roman" w:hAnsi="Times New Roman" w:cs="Times New Roman"/>
              </w:rPr>
              <w:pPrChange w:id="9993" w:author="Jujia Li" w:date="2025-07-21T17:51:00Z" w16du:dateUtc="2025-07-21T22:51:00Z">
                <w:pPr>
                  <w:jc w:val="right"/>
                </w:pPr>
              </w:pPrChange>
            </w:pPr>
            <w:r w:rsidRPr="008C68DD">
              <w:rPr>
                <w:rFonts w:ascii="Times New Roman" w:hAnsi="Times New Roman" w:cs="Times New Roman"/>
              </w:rPr>
              <w:t>p-value</w:t>
            </w:r>
          </w:p>
        </w:tc>
        <w:tc>
          <w:tcPr>
            <w:tcW w:w="1689" w:type="dxa"/>
            <w:vAlign w:val="center"/>
            <w:tcPrChange w:id="9994" w:author="Jujia Li" w:date="2025-07-21T11:40:00Z" w16du:dateUtc="2025-07-21T16:40:00Z">
              <w:tcPr>
                <w:tcW w:w="1689" w:type="dxa"/>
                <w:vAlign w:val="bottom"/>
              </w:tcPr>
            </w:tcPrChange>
          </w:tcPr>
          <w:p w14:paraId="69B7BE1D" w14:textId="77777777" w:rsidR="00CC2C37" w:rsidRPr="008C68DD" w:rsidRDefault="00CC2C37">
            <w:pPr>
              <w:spacing w:after="120" w:line="360" w:lineRule="auto"/>
              <w:contextualSpacing/>
              <w:jc w:val="right"/>
              <w:rPr>
                <w:rFonts w:ascii="Times New Roman" w:hAnsi="Times New Roman" w:cs="Times New Roman"/>
              </w:rPr>
              <w:pPrChange w:id="9995" w:author="Jujia Li" w:date="2025-07-21T17:51:00Z" w16du:dateUtc="2025-07-21T22:51:00Z">
                <w:pPr>
                  <w:jc w:val="right"/>
                </w:pPr>
              </w:pPrChange>
            </w:pPr>
            <w:r w:rsidRPr="008C68DD">
              <w:rPr>
                <w:rFonts w:ascii="Times New Roman" w:hAnsi="Times New Roman" w:cs="Times New Roman"/>
              </w:rPr>
              <w:t>0.467552</w:t>
            </w:r>
          </w:p>
        </w:tc>
        <w:tc>
          <w:tcPr>
            <w:tcW w:w="1723" w:type="dxa"/>
            <w:vAlign w:val="bottom"/>
            <w:tcPrChange w:id="9996" w:author="Jujia Li" w:date="2025-07-21T11:40:00Z" w16du:dateUtc="2025-07-21T16:40:00Z">
              <w:tcPr>
                <w:tcW w:w="1723" w:type="dxa"/>
                <w:vAlign w:val="bottom"/>
              </w:tcPr>
            </w:tcPrChange>
          </w:tcPr>
          <w:p w14:paraId="49055020" w14:textId="77777777" w:rsidR="00CC2C37" w:rsidRPr="008C68DD" w:rsidRDefault="00CC2C37">
            <w:pPr>
              <w:spacing w:after="120" w:line="360" w:lineRule="auto"/>
              <w:contextualSpacing/>
              <w:jc w:val="right"/>
              <w:rPr>
                <w:rFonts w:ascii="Times New Roman" w:hAnsi="Times New Roman" w:cs="Times New Roman"/>
              </w:rPr>
              <w:pPrChange w:id="9997" w:author="Jujia Li" w:date="2025-07-21T17:51:00Z" w16du:dateUtc="2025-07-21T22:51:00Z">
                <w:pPr>
                  <w:jc w:val="right"/>
                </w:pPr>
              </w:pPrChange>
            </w:pPr>
            <w:r w:rsidRPr="008C68DD">
              <w:rPr>
                <w:rFonts w:ascii="Times New Roman" w:hAnsi="Times New Roman" w:cs="Times New Roman"/>
              </w:rPr>
              <w:t>0.562144</w:t>
            </w:r>
          </w:p>
        </w:tc>
        <w:tc>
          <w:tcPr>
            <w:tcW w:w="1714" w:type="dxa"/>
            <w:vAlign w:val="bottom"/>
            <w:tcPrChange w:id="9998" w:author="Jujia Li" w:date="2025-07-21T11:40:00Z" w16du:dateUtc="2025-07-21T16:40:00Z">
              <w:tcPr>
                <w:tcW w:w="1714" w:type="dxa"/>
                <w:vAlign w:val="bottom"/>
              </w:tcPr>
            </w:tcPrChange>
          </w:tcPr>
          <w:p w14:paraId="6BDFC38C" w14:textId="77777777" w:rsidR="00CC2C37" w:rsidRPr="008C68DD" w:rsidRDefault="00CC2C37">
            <w:pPr>
              <w:spacing w:after="120" w:line="360" w:lineRule="auto"/>
              <w:contextualSpacing/>
              <w:jc w:val="right"/>
              <w:rPr>
                <w:rFonts w:ascii="Times New Roman" w:hAnsi="Times New Roman" w:cs="Times New Roman"/>
              </w:rPr>
              <w:pPrChange w:id="9999" w:author="Jujia Li" w:date="2025-07-21T17:51:00Z" w16du:dateUtc="2025-07-21T22:51:00Z">
                <w:pPr>
                  <w:jc w:val="right"/>
                </w:pPr>
              </w:pPrChange>
            </w:pPr>
            <w:commentRangeStart w:id="10000"/>
            <w:r w:rsidRPr="008C68DD">
              <w:rPr>
                <w:rFonts w:ascii="Times New Roman" w:hAnsi="Times New Roman" w:cs="Times New Roman"/>
              </w:rPr>
              <w:t>0.006166</w:t>
            </w:r>
            <w:commentRangeEnd w:id="10000"/>
            <w:r w:rsidR="009019E8">
              <w:rPr>
                <w:rStyle w:val="CommentReference"/>
              </w:rPr>
              <w:commentReference w:id="10000"/>
            </w:r>
          </w:p>
        </w:tc>
        <w:tc>
          <w:tcPr>
            <w:tcW w:w="1714" w:type="dxa"/>
            <w:vAlign w:val="bottom"/>
            <w:tcPrChange w:id="10001" w:author="Jujia Li" w:date="2025-07-21T11:40:00Z" w16du:dateUtc="2025-07-21T16:40:00Z">
              <w:tcPr>
                <w:tcW w:w="1714" w:type="dxa"/>
                <w:vAlign w:val="bottom"/>
              </w:tcPr>
            </w:tcPrChange>
          </w:tcPr>
          <w:p w14:paraId="025DCF98" w14:textId="77777777" w:rsidR="00CC2C37" w:rsidRPr="008C68DD" w:rsidRDefault="00CC2C37">
            <w:pPr>
              <w:spacing w:after="120" w:line="360" w:lineRule="auto"/>
              <w:contextualSpacing/>
              <w:jc w:val="right"/>
              <w:rPr>
                <w:rFonts w:ascii="Times New Roman" w:hAnsi="Times New Roman" w:cs="Times New Roman"/>
              </w:rPr>
              <w:pPrChange w:id="10002" w:author="Jujia Li" w:date="2025-07-21T17:51:00Z" w16du:dateUtc="2025-07-21T22:51:00Z">
                <w:pPr>
                  <w:jc w:val="right"/>
                </w:pPr>
              </w:pPrChange>
            </w:pPr>
            <w:r w:rsidRPr="008C68DD">
              <w:rPr>
                <w:rFonts w:ascii="Times New Roman" w:hAnsi="Times New Roman" w:cs="Times New Roman"/>
              </w:rPr>
              <w:t>0.893447</w:t>
            </w:r>
          </w:p>
        </w:tc>
      </w:tr>
    </w:tbl>
    <w:p w14:paraId="487664CA" w14:textId="45ACB7CC" w:rsidR="00CC2C37" w:rsidDel="00522F02" w:rsidRDefault="00CC2C37">
      <w:pPr>
        <w:spacing w:after="120" w:line="360" w:lineRule="auto"/>
        <w:contextualSpacing/>
        <w:rPr>
          <w:del w:id="10003" w:author="Jujia Li" w:date="2025-07-01T19:16:00Z" w16du:dateUtc="2025-07-02T00:16:00Z"/>
          <w:rFonts w:ascii="Times New Roman" w:hAnsi="Times New Roman" w:cs="Times New Roman"/>
        </w:rPr>
        <w:pPrChange w:id="10004" w:author="Jujia Li" w:date="2025-07-21T17:51:00Z" w16du:dateUtc="2025-07-21T22:51:00Z">
          <w:pPr>
            <w:spacing w:after="0" w:line="480" w:lineRule="auto"/>
          </w:pPr>
        </w:pPrChange>
      </w:pPr>
    </w:p>
    <w:p w14:paraId="2EA2BF72" w14:textId="77777777" w:rsidR="00522F02" w:rsidRDefault="00522F02">
      <w:pPr>
        <w:spacing w:after="120" w:line="360" w:lineRule="auto"/>
        <w:contextualSpacing/>
        <w:rPr>
          <w:ins w:id="10005" w:author="Jujia Li" w:date="2025-07-21T17:47:00Z" w16du:dateUtc="2025-07-21T22:47:00Z"/>
          <w:rFonts w:ascii="Times New Roman" w:hAnsi="Times New Roman" w:cs="Times New Roman"/>
        </w:rPr>
        <w:pPrChange w:id="10006" w:author="Jujia Li" w:date="2025-07-21T17:51:00Z" w16du:dateUtc="2025-07-21T22:51:00Z">
          <w:pPr>
            <w:spacing w:after="0" w:line="480" w:lineRule="auto"/>
          </w:pPr>
        </w:pPrChange>
      </w:pPr>
    </w:p>
    <w:p w14:paraId="627DCB17" w14:textId="5C0052C0" w:rsidR="00D52DBA" w:rsidDel="00522F02" w:rsidRDefault="00EF5DDC">
      <w:pPr>
        <w:spacing w:after="120" w:line="360" w:lineRule="auto"/>
        <w:ind w:firstLine="720"/>
        <w:contextualSpacing/>
        <w:rPr>
          <w:del w:id="10007" w:author="Jujia Li" w:date="2025-07-21T17:46:00Z" w16du:dateUtc="2025-07-21T22:46:00Z"/>
          <w:rFonts w:ascii="Times New Roman" w:hAnsi="Times New Roman" w:cs="Times New Roman"/>
        </w:rPr>
        <w:pPrChange w:id="10008" w:author="Jujia Li" w:date="2025-07-21T17:52:00Z" w16du:dateUtc="2025-07-21T22:52:00Z">
          <w:pPr>
            <w:spacing w:after="0" w:line="480" w:lineRule="auto"/>
          </w:pPr>
        </w:pPrChange>
      </w:pPr>
      <w:ins w:id="10009" w:author="Jujia Li" w:date="2025-07-21T17:52:00Z" w16du:dateUtc="2025-07-21T22:52:00Z">
        <w:r>
          <w:rPr>
            <w:rFonts w:ascii="Times New Roman" w:hAnsi="Times New Roman" w:cs="Times New Roman"/>
          </w:rPr>
          <w:t xml:space="preserve">In Table 3, </w:t>
        </w:r>
      </w:ins>
      <w:ins w:id="10010" w:author="Jujia Li" w:date="2025-07-21T17:49:00Z" w16du:dateUtc="2025-07-21T22:49:00Z">
        <w:r w:rsidR="00522F02" w:rsidRPr="00522F02">
          <w:rPr>
            <w:rFonts w:ascii="Times New Roman" w:hAnsi="Times New Roman" w:cs="Times New Roman"/>
          </w:rPr>
          <w:t>Global Moran’s I results indicate limited spatial clustering of per capita opioid medication consumption across counties in Northwest Alabama. While Buprenorphine, Hydrocodone, and Oxycodone show low and statistically non-significant Moran’s I values (p &gt; .05), suggesting random spatial patterns, Methadone exhibits a moderate positive spatial autocorrelation (Moran’s I = 0.455, p = 0.006). This suggests that counties with higher Methadone consumption tend to be geographically clustered, potentially reflecting regional treatment practices or availability differences. No significant clustering was observed for the other drugs.</w:t>
        </w:r>
      </w:ins>
      <w:del w:id="10011" w:author="Jujia Li" w:date="2025-07-21T17:46:00Z" w16du:dateUtc="2025-07-21T22:46:00Z">
        <w:r w:rsidR="00D52DBA" w:rsidDel="00522F02">
          <w:rPr>
            <w:rFonts w:ascii="Times New Roman" w:hAnsi="Times New Roman" w:cs="Times New Roman"/>
          </w:rPr>
          <w:delText xml:space="preserve">Figure </w:delText>
        </w:r>
      </w:del>
      <w:del w:id="10012" w:author="Jujia Li" w:date="2025-07-01T19:13:00Z" w16du:dateUtc="2025-07-02T00:13:00Z">
        <w:r w:rsidR="00D52DBA" w:rsidDel="00D04EC6">
          <w:rPr>
            <w:rFonts w:ascii="Times New Roman" w:hAnsi="Times New Roman" w:cs="Times New Roman"/>
          </w:rPr>
          <w:delText>x</w:delText>
        </w:r>
      </w:del>
      <w:del w:id="10013" w:author="Jujia Li" w:date="2025-07-21T17:46:00Z" w16du:dateUtc="2025-07-21T22:46:00Z">
        <w:r w:rsidR="00D52DBA" w:rsidDel="00522F02">
          <w:rPr>
            <w:rFonts w:ascii="Times New Roman" w:hAnsi="Times New Roman" w:cs="Times New Roman"/>
          </w:rPr>
          <w:delText>. Monthly Methadone</w:delText>
        </w:r>
        <w:r w:rsidR="0020492A" w:rsidDel="00522F02">
          <w:rPr>
            <w:rFonts w:ascii="Times New Roman" w:hAnsi="Times New Roman" w:cs="Times New Roman"/>
          </w:rPr>
          <w:delText xml:space="preserve"> Per Capita</w:delText>
        </w:r>
        <w:r w:rsidR="00D52DBA" w:rsidDel="00522F02">
          <w:rPr>
            <w:rFonts w:ascii="Times New Roman" w:hAnsi="Times New Roman" w:cs="Times New Roman"/>
          </w:rPr>
          <w:delText xml:space="preserve"> </w:delText>
        </w:r>
      </w:del>
      <w:del w:id="10014" w:author="Jujia Li" w:date="2025-07-01T19:09:00Z" w16du:dateUtc="2025-07-02T00:09:00Z">
        <w:r w:rsidR="00D52DBA" w:rsidDel="0037473A">
          <w:rPr>
            <w:rFonts w:ascii="Times New Roman" w:hAnsi="Times New Roman" w:cs="Times New Roman"/>
          </w:rPr>
          <w:delText xml:space="preserve">Consumption </w:delText>
        </w:r>
      </w:del>
      <w:del w:id="10015" w:author="Jujia Li" w:date="2025-07-21T17:46:00Z" w16du:dateUtc="2025-07-21T22:46:00Z">
        <w:r w:rsidR="00D52DBA" w:rsidDel="00522F02">
          <w:rPr>
            <w:rFonts w:ascii="Times New Roman" w:hAnsi="Times New Roman" w:cs="Times New Roman"/>
          </w:rPr>
          <w:delText>by County</w:delText>
        </w:r>
      </w:del>
    </w:p>
    <w:p w14:paraId="6902C998" w14:textId="4AAEFDD5" w:rsidR="00D52DBA" w:rsidDel="00522F02" w:rsidRDefault="00D52DBA">
      <w:pPr>
        <w:spacing w:after="120" w:line="360" w:lineRule="auto"/>
        <w:ind w:firstLine="720"/>
        <w:contextualSpacing/>
        <w:rPr>
          <w:del w:id="10016" w:author="Jujia Li" w:date="2025-07-21T17:46:00Z" w16du:dateUtc="2025-07-21T22:46:00Z"/>
          <w:rFonts w:ascii="Times New Roman" w:hAnsi="Times New Roman" w:cs="Times New Roman"/>
        </w:rPr>
        <w:pPrChange w:id="10017" w:author="Jujia Li" w:date="2025-07-21T17:52:00Z" w16du:dateUtc="2025-07-21T22:52:00Z">
          <w:pPr>
            <w:spacing w:after="0" w:line="480" w:lineRule="auto"/>
          </w:pPr>
        </w:pPrChange>
      </w:pPr>
      <w:del w:id="10018" w:author="Jujia Li" w:date="2025-07-01T19:09:00Z" w16du:dateUtc="2025-07-02T00:09:00Z">
        <w:r w:rsidDel="0037473A">
          <w:rPr>
            <w:rFonts w:ascii="Times New Roman" w:hAnsi="Times New Roman" w:cs="Times New Roman"/>
            <w:noProof/>
          </w:rPr>
          <w:drawing>
            <wp:inline distT="0" distB="0" distL="0" distR="0" wp14:anchorId="0CF78AD5" wp14:editId="759AB243">
              <wp:extent cx="5943600" cy="3486150"/>
              <wp:effectExtent l="0" t="0" r="0" b="0"/>
              <wp:docPr id="1216331987" name="Picture 9" descr="A graph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31987" name="Picture 9" descr="A graph of numbers and lines&#10;&#10;AI-generated content may be incorrect."/>
                      <pic:cNvPicPr/>
                    </pic:nvPicPr>
                    <pic:blipFill rotWithShape="1">
                      <a:blip r:embed="rId34">
                        <a:extLst>
                          <a:ext uri="{28A0092B-C50C-407E-A947-70E740481C1C}">
                            <a14:useLocalDpi xmlns:a14="http://schemas.microsoft.com/office/drawing/2010/main" val="0"/>
                          </a:ext>
                        </a:extLst>
                      </a:blip>
                      <a:srcRect t="6154"/>
                      <a:stretch>
                        <a:fillRect/>
                      </a:stretch>
                    </pic:blipFill>
                    <pic:spPr bwMode="auto">
                      <a:xfrm>
                        <a:off x="0" y="0"/>
                        <a:ext cx="5943600" cy="3486150"/>
                      </a:xfrm>
                      <a:prstGeom prst="rect">
                        <a:avLst/>
                      </a:prstGeom>
                      <a:ln>
                        <a:noFill/>
                      </a:ln>
                      <a:extLst>
                        <a:ext uri="{53640926-AAD7-44D8-BBD7-CCE9431645EC}">
                          <a14:shadowObscured xmlns:a14="http://schemas.microsoft.com/office/drawing/2010/main"/>
                        </a:ext>
                      </a:extLst>
                    </pic:spPr>
                  </pic:pic>
                </a:graphicData>
              </a:graphic>
            </wp:inline>
          </w:drawing>
        </w:r>
      </w:del>
      <w:commentRangeStart w:id="10019"/>
      <w:commentRangeStart w:id="10020"/>
      <w:commentRangeStart w:id="10021"/>
      <w:commentRangeEnd w:id="10019"/>
      <w:del w:id="10022" w:author="Jujia Li" w:date="2025-07-21T17:46:00Z" w16du:dateUtc="2025-07-21T22:46:00Z">
        <w:r w:rsidR="009019E8" w:rsidDel="00522F02">
          <w:rPr>
            <w:rStyle w:val="CommentReference"/>
          </w:rPr>
          <w:commentReference w:id="10019"/>
        </w:r>
        <w:commentRangeEnd w:id="10020"/>
        <w:r w:rsidR="009019E8" w:rsidDel="00522F02">
          <w:rPr>
            <w:rStyle w:val="CommentReference"/>
          </w:rPr>
          <w:commentReference w:id="10020"/>
        </w:r>
      </w:del>
      <w:commentRangeEnd w:id="10021"/>
      <w:r w:rsidR="005933DE">
        <w:rPr>
          <w:rStyle w:val="CommentReference"/>
        </w:rPr>
        <w:commentReference w:id="10021"/>
      </w:r>
      <w:del w:id="10023" w:author="Jujia Li" w:date="2025-07-01T19:09:00Z" w16du:dateUtc="2025-07-02T00:09:00Z">
        <w:r w:rsidR="00CC6ACC" w:rsidRPr="00CC6ACC" w:rsidDel="0037473A">
          <w:rPr>
            <w:rFonts w:ascii="Times New Roman" w:hAnsi="Times New Roman" w:cs="Times New Roman"/>
            <w:b/>
            <w:bCs/>
            <w:color w:val="EE0000"/>
          </w:rPr>
          <w:delText>Fix the y axis scale</w:delText>
        </w:r>
      </w:del>
    </w:p>
    <w:p w14:paraId="4EC0E1EE" w14:textId="3F9B6876" w:rsidR="002C23F3" w:rsidDel="00522F02" w:rsidRDefault="002C23F3">
      <w:pPr>
        <w:spacing w:after="120" w:line="360" w:lineRule="auto"/>
        <w:ind w:firstLine="720"/>
        <w:contextualSpacing/>
        <w:rPr>
          <w:del w:id="10024" w:author="Jujia Li" w:date="2025-07-21T17:46:00Z" w16du:dateUtc="2025-07-21T22:46:00Z"/>
          <w:rFonts w:ascii="Times New Roman" w:hAnsi="Times New Roman" w:cs="Times New Roman"/>
        </w:rPr>
        <w:pPrChange w:id="10025" w:author="Jujia Li" w:date="2025-07-21T17:52:00Z" w16du:dateUtc="2025-07-21T22:52:00Z">
          <w:pPr>
            <w:spacing w:after="0" w:line="480" w:lineRule="auto"/>
            <w:ind w:firstLine="720"/>
          </w:pPr>
        </w:pPrChange>
      </w:pPr>
      <w:del w:id="10026" w:author="Jujia Li" w:date="2025-07-21T17:46:00Z" w16du:dateUtc="2025-07-21T22:46:00Z">
        <w:r w:rsidRPr="002C23F3" w:rsidDel="00522F02">
          <w:rPr>
            <w:rFonts w:ascii="Times New Roman" w:hAnsi="Times New Roman" w:cs="Times New Roman"/>
          </w:rPr>
          <w:delText xml:space="preserve">Figure </w:delText>
        </w:r>
      </w:del>
      <w:del w:id="10027" w:author="Jujia Li" w:date="2025-07-01T19:13:00Z" w16du:dateUtc="2025-07-02T00:13:00Z">
        <w:r w:rsidDel="00D04EC6">
          <w:rPr>
            <w:rFonts w:ascii="Times New Roman" w:hAnsi="Times New Roman" w:cs="Times New Roman"/>
          </w:rPr>
          <w:delText>x</w:delText>
        </w:r>
        <w:r w:rsidRPr="002C23F3" w:rsidDel="00D04EC6">
          <w:rPr>
            <w:rFonts w:ascii="Times New Roman" w:hAnsi="Times New Roman" w:cs="Times New Roman"/>
          </w:rPr>
          <w:delText xml:space="preserve"> </w:delText>
        </w:r>
      </w:del>
      <w:del w:id="10028" w:author="Jujia Li" w:date="2025-07-21T17:46:00Z" w16du:dateUtc="2025-07-21T22:46:00Z">
        <w:r w:rsidRPr="002C23F3" w:rsidDel="00522F02">
          <w:rPr>
            <w:rFonts w:ascii="Times New Roman" w:hAnsi="Times New Roman" w:cs="Times New Roman"/>
          </w:rPr>
          <w:delText xml:space="preserve">illustrates </w:delText>
        </w:r>
        <w:r w:rsidR="00BF1CA7" w:rsidRPr="002C23F3" w:rsidDel="00522F02">
          <w:rPr>
            <w:rFonts w:ascii="Times New Roman" w:hAnsi="Times New Roman" w:cs="Times New Roman"/>
          </w:rPr>
          <w:delText>declining</w:delText>
        </w:r>
        <w:r w:rsidR="00BF1CA7" w:rsidDel="00522F02">
          <w:rPr>
            <w:rFonts w:ascii="Times New Roman" w:hAnsi="Times New Roman" w:cs="Times New Roman"/>
          </w:rPr>
          <w:delText xml:space="preserve"> </w:delText>
        </w:r>
        <w:r w:rsidR="00BF1CA7" w:rsidRPr="002C23F3" w:rsidDel="00522F02">
          <w:rPr>
            <w:rFonts w:ascii="Times New Roman" w:hAnsi="Times New Roman" w:cs="Times New Roman"/>
          </w:rPr>
          <w:delText>monthly methadone consumption trend</w:delText>
        </w:r>
        <w:r w:rsidR="00BF1CA7" w:rsidDel="00522F02">
          <w:rPr>
            <w:rFonts w:ascii="Times New Roman" w:hAnsi="Times New Roman" w:cs="Times New Roman"/>
          </w:rPr>
          <w:delText>s across</w:delText>
        </w:r>
        <w:r w:rsidR="00BF1CA7" w:rsidRPr="00BF1CA7" w:rsidDel="00522F02">
          <w:rPr>
            <w:rFonts w:ascii="Times New Roman" w:hAnsi="Times New Roman" w:cs="Times New Roman"/>
          </w:rPr>
          <w:delText xml:space="preserve"> </w:delText>
        </w:r>
        <w:r w:rsidR="00BF1CA7" w:rsidRPr="002C23F3" w:rsidDel="00522F02">
          <w:rPr>
            <w:rFonts w:ascii="Times New Roman" w:hAnsi="Times New Roman" w:cs="Times New Roman"/>
          </w:rPr>
          <w:delText>most counties in northwest Alabama exhibited</w:delText>
        </w:r>
        <w:r w:rsidRPr="002C23F3" w:rsidDel="00522F02">
          <w:rPr>
            <w:rFonts w:ascii="Times New Roman" w:hAnsi="Times New Roman" w:cs="Times New Roman"/>
          </w:rPr>
          <w:delText xml:space="preserve">. </w:delText>
        </w:r>
        <w:commentRangeStart w:id="10029"/>
        <w:r w:rsidRPr="009019E8" w:rsidDel="00522F02">
          <w:rPr>
            <w:rFonts w:ascii="Times New Roman" w:hAnsi="Times New Roman" w:cs="Times New Roman"/>
            <w:highlight w:val="yellow"/>
            <w:rPrChange w:id="10030" w:author="Yuhui Yao" w:date="2025-07-08T10:01:00Z" w16du:dateUtc="2025-07-08T15:01:00Z">
              <w:rPr>
                <w:rFonts w:ascii="Times New Roman" w:hAnsi="Times New Roman" w:cs="Times New Roman"/>
              </w:rPr>
            </w:rPrChange>
          </w:rPr>
          <w:delText>High-use counties such as Etowah</w:delText>
        </w:r>
        <w:r w:rsidR="00477C16" w:rsidRPr="009019E8" w:rsidDel="00522F02">
          <w:rPr>
            <w:rFonts w:ascii="Times New Roman" w:hAnsi="Times New Roman" w:cs="Times New Roman"/>
            <w:highlight w:val="yellow"/>
            <w:rPrChange w:id="10031" w:author="Yuhui Yao" w:date="2025-07-08T10:01:00Z" w16du:dateUtc="2025-07-08T15:01:00Z">
              <w:rPr>
                <w:rFonts w:ascii="Times New Roman" w:hAnsi="Times New Roman" w:cs="Times New Roman"/>
              </w:rPr>
            </w:rPrChange>
          </w:rPr>
          <w:delText xml:space="preserve"> </w:delText>
        </w:r>
        <w:r w:rsidRPr="009019E8" w:rsidDel="00522F02">
          <w:rPr>
            <w:rFonts w:ascii="Times New Roman" w:hAnsi="Times New Roman" w:cs="Times New Roman"/>
            <w:highlight w:val="yellow"/>
            <w:rPrChange w:id="10032" w:author="Yuhui Yao" w:date="2025-07-08T10:01:00Z" w16du:dateUtc="2025-07-08T15:01:00Z">
              <w:rPr>
                <w:rFonts w:ascii="Times New Roman" w:hAnsi="Times New Roman" w:cs="Times New Roman"/>
              </w:rPr>
            </w:rPrChange>
          </w:rPr>
          <w:delText xml:space="preserve">and </w:delText>
        </w:r>
        <w:r w:rsidR="00477C16" w:rsidRPr="009019E8" w:rsidDel="00522F02">
          <w:rPr>
            <w:rFonts w:ascii="Times New Roman" w:hAnsi="Times New Roman" w:cs="Times New Roman"/>
            <w:highlight w:val="yellow"/>
            <w:rPrChange w:id="10033" w:author="Yuhui Yao" w:date="2025-07-08T10:01:00Z" w16du:dateUtc="2025-07-08T15:01:00Z">
              <w:rPr>
                <w:rFonts w:ascii="Times New Roman" w:hAnsi="Times New Roman" w:cs="Times New Roman"/>
              </w:rPr>
            </w:rPrChange>
          </w:rPr>
          <w:delText>Marshall</w:delText>
        </w:r>
        <w:r w:rsidRPr="009019E8" w:rsidDel="00522F02">
          <w:rPr>
            <w:rFonts w:ascii="Times New Roman" w:hAnsi="Times New Roman" w:cs="Times New Roman"/>
            <w:highlight w:val="yellow"/>
            <w:rPrChange w:id="10034" w:author="Yuhui Yao" w:date="2025-07-08T10:01:00Z" w16du:dateUtc="2025-07-08T15:01:00Z">
              <w:rPr>
                <w:rFonts w:ascii="Times New Roman" w:hAnsi="Times New Roman" w:cs="Times New Roman"/>
              </w:rPr>
            </w:rPrChange>
          </w:rPr>
          <w:delText xml:space="preserve"> showed substantial decreases over time</w:delText>
        </w:r>
        <w:r w:rsidRPr="002C23F3" w:rsidDel="00522F02">
          <w:rPr>
            <w:rFonts w:ascii="Times New Roman" w:hAnsi="Times New Roman" w:cs="Times New Roman"/>
          </w:rPr>
          <w:delText>,</w:delText>
        </w:r>
        <w:commentRangeEnd w:id="10029"/>
        <w:r w:rsidR="009019E8" w:rsidDel="00522F02">
          <w:rPr>
            <w:rStyle w:val="CommentReference"/>
          </w:rPr>
          <w:commentReference w:id="10029"/>
        </w:r>
        <w:r w:rsidRPr="002C23F3" w:rsidDel="00522F02">
          <w:rPr>
            <w:rFonts w:ascii="Times New Roman" w:hAnsi="Times New Roman" w:cs="Times New Roman"/>
          </w:rPr>
          <w:delText xml:space="preserve"> </w:delText>
        </w:r>
        <w:commentRangeStart w:id="10035"/>
        <w:r w:rsidRPr="002C23F3" w:rsidDel="00522F02">
          <w:rPr>
            <w:rFonts w:ascii="Times New Roman" w:hAnsi="Times New Roman" w:cs="Times New Roman"/>
          </w:rPr>
          <w:delText xml:space="preserve">suggesting possible policy changes, treatment shifts, or public health interventions targeting methadone-related opioid dependency. </w:delText>
        </w:r>
        <w:commentRangeEnd w:id="10035"/>
        <w:r w:rsidR="009019E8" w:rsidDel="00522F02">
          <w:rPr>
            <w:rStyle w:val="CommentReference"/>
          </w:rPr>
          <w:commentReference w:id="10035"/>
        </w:r>
        <w:r w:rsidRPr="002C23F3" w:rsidDel="00522F02">
          <w:rPr>
            <w:rFonts w:ascii="Times New Roman" w:hAnsi="Times New Roman" w:cs="Times New Roman"/>
          </w:rPr>
          <w:delText>Jefferson and Tuscaloosa counties, despite their larger populations, maintained moderate and stable</w:delText>
        </w:r>
        <w:r w:rsidR="00477C16" w:rsidDel="00522F02">
          <w:rPr>
            <w:rFonts w:ascii="Times New Roman" w:hAnsi="Times New Roman" w:cs="Times New Roman"/>
          </w:rPr>
          <w:delText xml:space="preserve"> per-capita</w:delText>
        </w:r>
        <w:r w:rsidRPr="002C23F3" w:rsidDel="00522F02">
          <w:rPr>
            <w:rFonts w:ascii="Times New Roman" w:hAnsi="Times New Roman" w:cs="Times New Roman"/>
          </w:rPr>
          <w:delText xml:space="preserve"> consumption patterns with slight downward slopes. Meanwhile, counties such as Lamar</w:delText>
        </w:r>
        <w:r w:rsidR="00477C16" w:rsidDel="00522F02">
          <w:rPr>
            <w:rFonts w:ascii="Times New Roman" w:hAnsi="Times New Roman" w:cs="Times New Roman"/>
          </w:rPr>
          <w:delText xml:space="preserve"> </w:delText>
        </w:r>
        <w:r w:rsidRPr="002C23F3" w:rsidDel="00522F02">
          <w:rPr>
            <w:rFonts w:ascii="Times New Roman" w:hAnsi="Times New Roman" w:cs="Times New Roman"/>
          </w:rPr>
          <w:delText xml:space="preserve">and </w:delText>
        </w:r>
        <w:r w:rsidR="00477C16" w:rsidDel="00522F02">
          <w:rPr>
            <w:rFonts w:ascii="Times New Roman" w:hAnsi="Times New Roman" w:cs="Times New Roman"/>
          </w:rPr>
          <w:delText>Pickens</w:delText>
        </w:r>
        <w:r w:rsidRPr="002C23F3" w:rsidDel="00522F02">
          <w:rPr>
            <w:rFonts w:ascii="Times New Roman" w:hAnsi="Times New Roman" w:cs="Times New Roman"/>
          </w:rPr>
          <w:delText xml:space="preserve"> demonstrated relatively steady trends, with minor fluctuations and no pronounced decline. </w:delText>
        </w:r>
        <w:commentRangeStart w:id="10036"/>
        <w:r w:rsidRPr="002C23F3" w:rsidDel="00522F02">
          <w:rPr>
            <w:rFonts w:ascii="Times New Roman" w:hAnsi="Times New Roman" w:cs="Times New Roman"/>
          </w:rPr>
          <w:delText>The widespread reduction in methadone consumption may reflect a regional move away from methadone in favor of other medication-assisted treatments (e.g., buprenorphine), or increased regulation and monitoring of opioid prescriptions in the area.</w:delText>
        </w:r>
        <w:commentRangeEnd w:id="10036"/>
        <w:r w:rsidR="009019E8" w:rsidDel="00522F02">
          <w:rPr>
            <w:rStyle w:val="CommentReference"/>
          </w:rPr>
          <w:commentReference w:id="10036"/>
        </w:r>
      </w:del>
    </w:p>
    <w:p w14:paraId="5BE2A852" w14:textId="77777777" w:rsidR="00522F02" w:rsidRDefault="00522F02">
      <w:pPr>
        <w:spacing w:after="120" w:line="360" w:lineRule="auto"/>
        <w:ind w:firstLine="720"/>
        <w:contextualSpacing/>
        <w:rPr>
          <w:ins w:id="10037" w:author="Jujia Li" w:date="2025-07-21T17:46:00Z" w16du:dateUtc="2025-07-21T22:46:00Z"/>
          <w:rFonts w:ascii="Times New Roman" w:hAnsi="Times New Roman" w:cs="Times New Roman"/>
        </w:rPr>
        <w:pPrChange w:id="10038" w:author="Jujia Li" w:date="2025-07-21T17:52:00Z" w16du:dateUtc="2025-07-21T22:52:00Z">
          <w:pPr>
            <w:spacing w:after="0" w:line="480" w:lineRule="auto"/>
          </w:pPr>
        </w:pPrChange>
      </w:pPr>
    </w:p>
    <w:p w14:paraId="01056A03" w14:textId="10D27DED" w:rsidR="00CC2C37" w:rsidRPr="00DE3ECF" w:rsidRDefault="00CC2C37">
      <w:pPr>
        <w:spacing w:after="120" w:line="360" w:lineRule="auto"/>
        <w:contextualSpacing/>
        <w:rPr>
          <w:rFonts w:ascii="Times New Roman" w:hAnsi="Times New Roman" w:cs="Times New Roman"/>
        </w:rPr>
        <w:pPrChange w:id="10039" w:author="Jujia Li" w:date="2025-07-21T17:51:00Z" w16du:dateUtc="2025-07-21T22:51:00Z">
          <w:pPr>
            <w:spacing w:after="0" w:line="480" w:lineRule="auto"/>
          </w:pPr>
        </w:pPrChange>
      </w:pPr>
      <w:r>
        <w:rPr>
          <w:rFonts w:ascii="Times New Roman" w:hAnsi="Times New Roman" w:cs="Times New Roman"/>
        </w:rPr>
        <w:t>Figure</w:t>
      </w:r>
      <w:r w:rsidR="00E33050">
        <w:rPr>
          <w:rFonts w:ascii="Times New Roman" w:hAnsi="Times New Roman" w:cs="Times New Roman"/>
        </w:rPr>
        <w:t xml:space="preserve"> </w:t>
      </w:r>
      <w:del w:id="10040" w:author="Jujia Li" w:date="2025-07-01T16:04:00Z" w16du:dateUtc="2025-07-01T21:04:00Z">
        <w:r w:rsidR="00E33050" w:rsidDel="00503425">
          <w:rPr>
            <w:rFonts w:ascii="Times New Roman" w:hAnsi="Times New Roman" w:cs="Times New Roman"/>
          </w:rPr>
          <w:delText>x</w:delText>
        </w:r>
      </w:del>
      <w:ins w:id="10041" w:author="Jujia Li" w:date="2025-07-01T16:04:00Z" w16du:dateUtc="2025-07-01T21:04:00Z">
        <w:r w:rsidR="00503425">
          <w:rPr>
            <w:rFonts w:ascii="Times New Roman" w:hAnsi="Times New Roman" w:cs="Times New Roman"/>
          </w:rPr>
          <w:t>1</w:t>
        </w:r>
      </w:ins>
      <w:ins w:id="10042" w:author="Jujia Li" w:date="2025-07-01T19:13:00Z" w16du:dateUtc="2025-07-02T00:13:00Z">
        <w:r w:rsidR="00D04EC6">
          <w:rPr>
            <w:rFonts w:ascii="Times New Roman" w:hAnsi="Times New Roman" w:cs="Times New Roman"/>
          </w:rPr>
          <w:t>0</w:t>
        </w:r>
      </w:ins>
      <w:r>
        <w:rPr>
          <w:rFonts w:ascii="Times New Roman" w:hAnsi="Times New Roman" w:cs="Times New Roman"/>
        </w:rPr>
        <w:t xml:space="preserve">. </w:t>
      </w:r>
      <w:r w:rsidRPr="00DE3ECF">
        <w:rPr>
          <w:rFonts w:ascii="Times New Roman" w:hAnsi="Times New Roman" w:cs="Times New Roman"/>
        </w:rPr>
        <w:t>Hot Spot Analysis (Geti-Ord Gi*)</w:t>
      </w:r>
      <w:r>
        <w:rPr>
          <w:rFonts w:ascii="Times New Roman" w:hAnsi="Times New Roman" w:cs="Times New Roman"/>
        </w:rPr>
        <w:t xml:space="preserve"> of </w:t>
      </w:r>
      <w:del w:id="10043" w:author="Jujia Li" w:date="2025-07-21T17:55:00Z" w16du:dateUtc="2025-07-21T22:55:00Z">
        <w:r w:rsidR="00E33050" w:rsidDel="005933DE">
          <w:rPr>
            <w:rFonts w:ascii="Times New Roman" w:hAnsi="Times New Roman" w:cs="Times New Roman"/>
          </w:rPr>
          <w:delText>Medication</w:delText>
        </w:r>
        <w:r w:rsidDel="005933DE">
          <w:rPr>
            <w:rFonts w:ascii="Times New Roman" w:hAnsi="Times New Roman" w:cs="Times New Roman"/>
          </w:rPr>
          <w:delText xml:space="preserve"> </w:delText>
        </w:r>
      </w:del>
      <w:ins w:id="10044" w:author="Jujia Li" w:date="2025-07-21T17:55:00Z" w16du:dateUtc="2025-07-21T22:55:00Z">
        <w:r w:rsidR="005933DE">
          <w:rPr>
            <w:rFonts w:ascii="Times New Roman" w:hAnsi="Times New Roman" w:cs="Times New Roman"/>
          </w:rPr>
          <w:t xml:space="preserve">Methadone </w:t>
        </w:r>
      </w:ins>
      <w:r>
        <w:rPr>
          <w:rFonts w:ascii="Times New Roman" w:hAnsi="Times New Roman" w:cs="Times New Roman"/>
        </w:rPr>
        <w:t>Consumption</w:t>
      </w:r>
      <w:r w:rsidRPr="00985680">
        <w:rPr>
          <w:rFonts w:ascii="Times New Roman" w:hAnsi="Times New Roman" w:cs="Times New Roman"/>
        </w:rPr>
        <w:t xml:space="preserve"> </w:t>
      </w:r>
      <w:r>
        <w:rPr>
          <w:rFonts w:ascii="Times New Roman" w:hAnsi="Times New Roman" w:cs="Times New Roman"/>
        </w:rPr>
        <w:t>(Per Capita)</w:t>
      </w:r>
    </w:p>
    <w:p w14:paraId="47C09349" w14:textId="5D0CEE39" w:rsidR="00CC2C37" w:rsidDel="005933DE" w:rsidRDefault="00CC2C37">
      <w:pPr>
        <w:spacing w:after="120" w:line="360" w:lineRule="auto"/>
        <w:contextualSpacing/>
        <w:rPr>
          <w:del w:id="10045" w:author="Jujia Li" w:date="2025-07-21T17:55:00Z" w16du:dateUtc="2025-07-21T22:55:00Z"/>
          <w:rFonts w:ascii="Times New Roman" w:hAnsi="Times New Roman" w:cs="Times New Roman"/>
          <w:noProof/>
        </w:rPr>
        <w:pPrChange w:id="10046" w:author="Jujia Li" w:date="2025-07-21T17:51:00Z" w16du:dateUtc="2025-07-21T22:51:00Z">
          <w:pPr>
            <w:spacing w:after="0" w:line="480" w:lineRule="auto"/>
          </w:pPr>
        </w:pPrChange>
      </w:pPr>
      <w:del w:id="10047" w:author="Jujia Li" w:date="2025-07-21T17:55:00Z" w16du:dateUtc="2025-07-21T22:55:00Z">
        <w:r w:rsidRPr="00CF340A" w:rsidDel="005933DE">
          <w:rPr>
            <w:rFonts w:ascii="Times New Roman" w:hAnsi="Times New Roman" w:cs="Times New Roman"/>
            <w:noProof/>
          </w:rPr>
          <w:delText xml:space="preserve"> </w:delText>
        </w:r>
        <w:r w:rsidDel="005933DE">
          <w:rPr>
            <w:rFonts w:ascii="Times New Roman" w:hAnsi="Times New Roman" w:cs="Times New Roman"/>
            <w:noProof/>
          </w:rPr>
          <w:drawing>
            <wp:inline distT="0" distB="0" distL="0" distR="0" wp14:anchorId="513A34D6" wp14:editId="000E72E2">
              <wp:extent cx="2667000" cy="1782154"/>
              <wp:effectExtent l="0" t="0" r="0" b="8890"/>
              <wp:docPr id="402503085" name="Picture 1" descr="A map of state with several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085" name="Picture 1" descr="A map of state with several states&#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l="36682" t="11827" r="29187" b="11291"/>
                      <a:stretch/>
                    </pic:blipFill>
                    <pic:spPr bwMode="auto">
                      <a:xfrm>
                        <a:off x="0" y="0"/>
                        <a:ext cx="2674765" cy="1787343"/>
                      </a:xfrm>
                      <a:prstGeom prst="rect">
                        <a:avLst/>
                      </a:prstGeom>
                      <a:noFill/>
                      <a:ln>
                        <a:noFill/>
                      </a:ln>
                      <a:extLst>
                        <a:ext uri="{53640926-AAD7-44D8-BBD7-CCE9431645EC}">
                          <a14:shadowObscured xmlns:a14="http://schemas.microsoft.com/office/drawing/2010/main"/>
                        </a:ext>
                      </a:extLst>
                    </pic:spPr>
                  </pic:pic>
                </a:graphicData>
              </a:graphic>
            </wp:inline>
          </w:drawing>
        </w:r>
        <w:r w:rsidDel="005933DE">
          <w:rPr>
            <w:rFonts w:ascii="Times New Roman" w:hAnsi="Times New Roman" w:cs="Times New Roman"/>
            <w:noProof/>
          </w:rPr>
          <w:drawing>
            <wp:inline distT="0" distB="0" distL="0" distR="0" wp14:anchorId="31FCE6D3" wp14:editId="52F93CEE">
              <wp:extent cx="2657475" cy="1767530"/>
              <wp:effectExtent l="0" t="0" r="0" b="4445"/>
              <wp:docPr id="541855972" name="Picture 2"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5972" name="Picture 2" descr="A map of the state of missouri&#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36204" t="11291" r="29506" b="11828"/>
                      <a:stretch/>
                    </pic:blipFill>
                    <pic:spPr bwMode="auto">
                      <a:xfrm>
                        <a:off x="0" y="0"/>
                        <a:ext cx="2668077" cy="1774581"/>
                      </a:xfrm>
                      <a:prstGeom prst="rect">
                        <a:avLst/>
                      </a:prstGeom>
                      <a:noFill/>
                      <a:ln>
                        <a:noFill/>
                      </a:ln>
                      <a:extLst>
                        <a:ext uri="{53640926-AAD7-44D8-BBD7-CCE9431645EC}">
                          <a14:shadowObscured xmlns:a14="http://schemas.microsoft.com/office/drawing/2010/main"/>
                        </a:ext>
                      </a:extLst>
                    </pic:spPr>
                  </pic:pic>
                </a:graphicData>
              </a:graphic>
            </wp:inline>
          </w:drawing>
        </w:r>
      </w:del>
    </w:p>
    <w:p w14:paraId="41DF3914" w14:textId="72BD08EC" w:rsidR="00CC2C37" w:rsidRPr="004157A8" w:rsidDel="005933DE" w:rsidRDefault="00CC2C37">
      <w:pPr>
        <w:spacing w:after="120" w:line="360" w:lineRule="auto"/>
        <w:contextualSpacing/>
        <w:rPr>
          <w:del w:id="10048" w:author="Jujia Li" w:date="2025-07-21T17:55:00Z" w16du:dateUtc="2025-07-21T22:55:00Z"/>
          <w:rFonts w:ascii="Times New Roman" w:hAnsi="Times New Roman" w:cs="Times New Roman"/>
          <w:noProof/>
        </w:rPr>
        <w:pPrChange w:id="10049" w:author="Jujia Li" w:date="2025-07-21T17:55:00Z" w16du:dateUtc="2025-07-21T22:55:00Z">
          <w:pPr>
            <w:spacing w:after="0" w:line="480" w:lineRule="auto"/>
            <w:ind w:left="720" w:firstLine="720"/>
          </w:pPr>
        </w:pPrChange>
      </w:pPr>
      <w:del w:id="10050" w:author="Jujia Li" w:date="2025-07-21T17:55:00Z" w16du:dateUtc="2025-07-21T22:55:00Z">
        <w:r w:rsidDel="005933DE">
          <w:rPr>
            <w:rFonts w:ascii="Times New Roman" w:hAnsi="Times New Roman" w:cs="Times New Roman"/>
          </w:rPr>
          <w:delText xml:space="preserve">(a) </w:delText>
        </w:r>
        <w:r w:rsidRPr="00985680" w:rsidDel="005933DE">
          <w:rPr>
            <w:rFonts w:ascii="Times New Roman" w:hAnsi="Times New Roman" w:cs="Times New Roman"/>
          </w:rPr>
          <w:delText>Buprenorphine</w:delText>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delText xml:space="preserve">(b) </w:delText>
        </w:r>
        <w:r w:rsidRPr="003F3C02" w:rsidDel="005933DE">
          <w:rPr>
            <w:rFonts w:ascii="Times New Roman" w:hAnsi="Times New Roman" w:cs="Times New Roman"/>
          </w:rPr>
          <w:delText>Hydrocodone</w:delText>
        </w:r>
      </w:del>
    </w:p>
    <w:p w14:paraId="2B9D863D" w14:textId="1A49E229" w:rsidR="00CC2C37" w:rsidDel="005933DE" w:rsidRDefault="00CC2C37">
      <w:pPr>
        <w:spacing w:after="120" w:line="360" w:lineRule="auto"/>
        <w:contextualSpacing/>
        <w:jc w:val="center"/>
        <w:rPr>
          <w:del w:id="10051" w:author="Jujia Li" w:date="2025-07-21T17:55:00Z" w16du:dateUtc="2025-07-21T22:55:00Z"/>
          <w:rFonts w:ascii="Times New Roman" w:hAnsi="Times New Roman" w:cs="Times New Roman"/>
          <w:noProof/>
        </w:rPr>
        <w:pPrChange w:id="10052" w:author="Jujia Li" w:date="2025-07-21T17:55:00Z" w16du:dateUtc="2025-07-21T22:55:00Z">
          <w:pPr>
            <w:spacing w:after="0" w:line="480" w:lineRule="auto"/>
          </w:pPr>
        </w:pPrChange>
      </w:pPr>
      <w:commentRangeStart w:id="10053"/>
      <w:r>
        <w:rPr>
          <w:rFonts w:ascii="Times New Roman" w:hAnsi="Times New Roman" w:cs="Times New Roman"/>
          <w:noProof/>
        </w:rPr>
        <w:drawing>
          <wp:inline distT="0" distB="0" distL="0" distR="0" wp14:anchorId="23C93DB2" wp14:editId="1FD2F3D0">
            <wp:extent cx="2667000" cy="1832773"/>
            <wp:effectExtent l="0" t="0" r="0" b="0"/>
            <wp:docPr id="689260319" name="Picture 3"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0319" name="Picture 3" descr="A map of the state of mississippi&#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l="37003" t="10753" r="29345" b="11291"/>
                    <a:stretch/>
                  </pic:blipFill>
                  <pic:spPr bwMode="auto">
                    <a:xfrm>
                      <a:off x="0" y="0"/>
                      <a:ext cx="2673721" cy="1837391"/>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053"/>
      <w:r w:rsidR="009019E8">
        <w:rPr>
          <w:rStyle w:val="CommentReference"/>
        </w:rPr>
        <w:commentReference w:id="10053"/>
      </w:r>
      <w:del w:id="10054" w:author="Jujia Li" w:date="2025-07-21T17:55:00Z" w16du:dateUtc="2025-07-21T22:55:00Z">
        <w:r w:rsidDel="005933DE">
          <w:rPr>
            <w:rFonts w:ascii="Times New Roman" w:hAnsi="Times New Roman" w:cs="Times New Roman"/>
            <w:noProof/>
          </w:rPr>
          <w:drawing>
            <wp:inline distT="0" distB="0" distL="0" distR="0" wp14:anchorId="03AEE1F2" wp14:editId="1B28E11A">
              <wp:extent cx="2657475" cy="1813044"/>
              <wp:effectExtent l="0" t="0" r="0" b="0"/>
              <wp:docPr id="319918961" name="Picture 4" descr="A map of the state of arkans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8961" name="Picture 4" descr="A map of the state of arkansas&#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42" t="10216" r="29027" b="11290"/>
                      <a:stretch/>
                    </pic:blipFill>
                    <pic:spPr bwMode="auto">
                      <a:xfrm>
                        <a:off x="0" y="0"/>
                        <a:ext cx="2661723" cy="1815942"/>
                      </a:xfrm>
                      <a:prstGeom prst="rect">
                        <a:avLst/>
                      </a:prstGeom>
                      <a:noFill/>
                      <a:ln>
                        <a:noFill/>
                      </a:ln>
                      <a:extLst>
                        <a:ext uri="{53640926-AAD7-44D8-BBD7-CCE9431645EC}">
                          <a14:shadowObscured xmlns:a14="http://schemas.microsoft.com/office/drawing/2010/main"/>
                        </a:ext>
                      </a:extLst>
                    </pic:spPr>
                  </pic:pic>
                </a:graphicData>
              </a:graphic>
            </wp:inline>
          </w:drawing>
        </w:r>
      </w:del>
    </w:p>
    <w:p w14:paraId="5533A10F" w14:textId="2319989C" w:rsidR="00CC2C37" w:rsidRDefault="00CC2C37">
      <w:pPr>
        <w:spacing w:after="120" w:line="360" w:lineRule="auto"/>
        <w:contextualSpacing/>
        <w:jc w:val="center"/>
        <w:rPr>
          <w:rFonts w:ascii="Times New Roman" w:hAnsi="Times New Roman" w:cs="Times New Roman"/>
        </w:rPr>
        <w:pPrChange w:id="10055" w:author="Jujia Li" w:date="2025-07-21T17:55:00Z" w16du:dateUtc="2025-07-21T22:55:00Z">
          <w:pPr>
            <w:spacing w:after="0" w:line="480" w:lineRule="auto"/>
            <w:ind w:left="720" w:firstLine="720"/>
          </w:pPr>
        </w:pPrChange>
      </w:pPr>
      <w:del w:id="10056" w:author="Jujia Li" w:date="2025-07-21T17:55:00Z" w16du:dateUtc="2025-07-21T22:55:00Z">
        <w:r w:rsidDel="005933DE">
          <w:rPr>
            <w:rFonts w:ascii="Times New Roman" w:hAnsi="Times New Roman" w:cs="Times New Roman"/>
          </w:rPr>
          <w:delText xml:space="preserve">(c) </w:delText>
        </w:r>
        <w:r w:rsidRPr="003F3C02" w:rsidDel="005933DE">
          <w:rPr>
            <w:rFonts w:ascii="Times New Roman" w:hAnsi="Times New Roman" w:cs="Times New Roman"/>
          </w:rPr>
          <w:delText>Methadone</w:delText>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delText xml:space="preserve">(d) </w:delText>
        </w:r>
        <w:r w:rsidRPr="00AE4440" w:rsidDel="005933DE">
          <w:rPr>
            <w:rFonts w:ascii="Times New Roman" w:hAnsi="Times New Roman" w:cs="Times New Roman"/>
          </w:rPr>
          <w:delText>Oxycodone</w:delText>
        </w:r>
      </w:del>
    </w:p>
    <w:p w14:paraId="31DD570D" w14:textId="0EC2A976" w:rsidR="006E19D6" w:rsidRDefault="00800CB7">
      <w:pPr>
        <w:spacing w:after="120" w:line="360" w:lineRule="auto"/>
        <w:ind w:firstLine="720"/>
        <w:contextualSpacing/>
        <w:rPr>
          <w:rFonts w:ascii="Times New Roman" w:hAnsi="Times New Roman" w:cs="Times New Roman"/>
          <w:noProof/>
        </w:rPr>
        <w:pPrChange w:id="10057" w:author="Jujia Li" w:date="2025-07-21T17:51:00Z" w16du:dateUtc="2025-07-21T22:51:00Z">
          <w:pPr>
            <w:spacing w:after="0" w:line="480" w:lineRule="auto"/>
            <w:ind w:firstLine="720"/>
          </w:pPr>
        </w:pPrChange>
      </w:pPr>
      <w:r w:rsidRPr="00800CB7">
        <w:rPr>
          <w:rFonts w:ascii="Times New Roman" w:hAnsi="Times New Roman" w:cs="Times New Roman"/>
          <w:noProof/>
        </w:rPr>
        <w:lastRenderedPageBreak/>
        <w:t xml:space="preserve">Figure </w:t>
      </w:r>
      <w:del w:id="10058" w:author="Jujia Li" w:date="2025-07-01T16:04:00Z" w16du:dateUtc="2025-07-01T21:04:00Z">
        <w:r w:rsidDel="00503425">
          <w:rPr>
            <w:rFonts w:ascii="Times New Roman" w:hAnsi="Times New Roman" w:cs="Times New Roman"/>
            <w:noProof/>
          </w:rPr>
          <w:delText>x</w:delText>
        </w:r>
        <w:r w:rsidR="002A0097" w:rsidDel="00503425">
          <w:rPr>
            <w:rFonts w:ascii="Times New Roman" w:hAnsi="Times New Roman" w:cs="Times New Roman"/>
            <w:noProof/>
          </w:rPr>
          <w:delText xml:space="preserve"> </w:delText>
        </w:r>
      </w:del>
      <w:ins w:id="10059" w:author="Jujia Li" w:date="2025-07-01T16:04:00Z" w16du:dateUtc="2025-07-01T21:04:00Z">
        <w:r w:rsidR="00503425">
          <w:rPr>
            <w:rFonts w:ascii="Times New Roman" w:hAnsi="Times New Roman" w:cs="Times New Roman"/>
            <w:noProof/>
          </w:rPr>
          <w:t>1</w:t>
        </w:r>
      </w:ins>
      <w:ins w:id="10060" w:author="Jujia Li" w:date="2025-07-01T19:13:00Z" w16du:dateUtc="2025-07-02T00:13:00Z">
        <w:r w:rsidR="00D04EC6">
          <w:rPr>
            <w:rFonts w:ascii="Times New Roman" w:hAnsi="Times New Roman" w:cs="Times New Roman"/>
            <w:noProof/>
          </w:rPr>
          <w:t>0</w:t>
        </w:r>
      </w:ins>
      <w:del w:id="10061" w:author="Jujia Li" w:date="2025-07-21T17:56:00Z" w16du:dateUtc="2025-07-21T22:56:00Z">
        <w:r w:rsidR="002A0097" w:rsidDel="005933DE">
          <w:rPr>
            <w:rFonts w:ascii="Times New Roman" w:hAnsi="Times New Roman" w:cs="Times New Roman"/>
            <w:noProof/>
          </w:rPr>
          <w:delText>(c)</w:delText>
        </w:r>
      </w:del>
      <w:r w:rsidRPr="00800CB7">
        <w:rPr>
          <w:rFonts w:ascii="Times New Roman" w:hAnsi="Times New Roman" w:cs="Times New Roman"/>
          <w:noProof/>
        </w:rPr>
        <w:t xml:space="preserve"> illustrates the spatial clustering of methadone consumption per capita using Getis-Ord Gi* statistics. The results identify a significant hot spot in the southwestern portion of the region, particularly in Tuscaloosa, Fayette, Walker, and Lamar counties. </w:t>
      </w:r>
      <w:del w:id="10062" w:author="Jujia Li" w:date="2025-08-26T10:37:00Z" w16du:dateUtc="2025-08-26T15:37:00Z">
        <w:r w:rsidRPr="001A4C3F" w:rsidDel="001A4C3F">
          <w:rPr>
            <w:rFonts w:ascii="Times New Roman" w:hAnsi="Times New Roman" w:cs="Times New Roman"/>
            <w:noProof/>
          </w:rPr>
          <w:delText>This suggests that residents in these counties have higher access to or greater utilization of methadone treatment programs, potentially reflecting</w:delText>
        </w:r>
        <w:commentRangeStart w:id="10063"/>
        <w:commentRangeStart w:id="10064"/>
        <w:r w:rsidRPr="001A4C3F" w:rsidDel="001A4C3F">
          <w:rPr>
            <w:rFonts w:ascii="Times New Roman" w:hAnsi="Times New Roman" w:cs="Times New Roman"/>
            <w:noProof/>
          </w:rPr>
          <w:delText xml:space="preserve"> localized public health strategies or higher opioid dependence treatment demand. </w:delText>
        </w:r>
        <w:commentRangeEnd w:id="10063"/>
        <w:r w:rsidR="009019E8" w:rsidRPr="001A4C3F" w:rsidDel="001A4C3F">
          <w:rPr>
            <w:rStyle w:val="CommentReference"/>
          </w:rPr>
          <w:commentReference w:id="10063"/>
        </w:r>
        <w:commentRangeEnd w:id="10064"/>
        <w:r w:rsidR="00875349" w:rsidRPr="001A4C3F" w:rsidDel="001A4C3F">
          <w:rPr>
            <w:rStyle w:val="CommentReference"/>
          </w:rPr>
          <w:commentReference w:id="10064"/>
        </w:r>
        <w:r w:rsidRPr="001A4C3F" w:rsidDel="001A4C3F">
          <w:rPr>
            <w:rFonts w:ascii="Times New Roman" w:hAnsi="Times New Roman" w:cs="Times New Roman"/>
            <w:noProof/>
          </w:rPr>
          <w:delText xml:space="preserve">Conversely, </w:delText>
        </w:r>
        <w:commentRangeStart w:id="10065"/>
        <w:commentRangeStart w:id="10066"/>
        <w:r w:rsidRPr="001A4C3F" w:rsidDel="001A4C3F">
          <w:rPr>
            <w:rFonts w:ascii="Times New Roman" w:hAnsi="Times New Roman" w:cs="Times New Roman"/>
            <w:noProof/>
          </w:rPr>
          <w:delText xml:space="preserve">a cold spot cluster comprising Madison, Limestone, and Morgan counties may indicate limited methadone </w:delText>
        </w:r>
      </w:del>
      <w:del w:id="10067" w:author="Jujia Li" w:date="2025-07-21T14:46:00Z" w16du:dateUtc="2025-07-21T19:46:00Z">
        <w:r w:rsidRPr="001A4C3F" w:rsidDel="00333A1B">
          <w:rPr>
            <w:rFonts w:ascii="Times New Roman" w:hAnsi="Times New Roman" w:cs="Times New Roman"/>
            <w:noProof/>
          </w:rPr>
          <w:delText>distribution</w:delText>
        </w:r>
      </w:del>
      <w:del w:id="10068" w:author="Jujia Li" w:date="2025-08-26T10:37:00Z" w16du:dateUtc="2025-08-26T15:37:00Z">
        <w:r w:rsidRPr="001A4C3F" w:rsidDel="001A4C3F">
          <w:rPr>
            <w:rFonts w:ascii="Times New Roman" w:hAnsi="Times New Roman" w:cs="Times New Roman"/>
            <w:noProof/>
          </w:rPr>
          <w:delText>, possibly due to policy, access, or demographic factors</w:delText>
        </w:r>
        <w:commentRangeEnd w:id="10065"/>
        <w:r w:rsidR="009019E8" w:rsidRPr="001A4C3F" w:rsidDel="001A4C3F">
          <w:rPr>
            <w:rStyle w:val="CommentReference"/>
          </w:rPr>
          <w:commentReference w:id="10065"/>
        </w:r>
        <w:commentRangeEnd w:id="10066"/>
        <w:r w:rsidR="00875349" w:rsidRPr="001A4C3F" w:rsidDel="001A4C3F">
          <w:rPr>
            <w:rStyle w:val="CommentReference"/>
          </w:rPr>
          <w:commentReference w:id="10066"/>
        </w:r>
        <w:r w:rsidRPr="001A4C3F" w:rsidDel="001A4C3F">
          <w:rPr>
            <w:rFonts w:ascii="Times New Roman" w:hAnsi="Times New Roman" w:cs="Times New Roman"/>
            <w:noProof/>
          </w:rPr>
          <w:delText>.</w:delText>
        </w:r>
        <w:r w:rsidRPr="00800CB7" w:rsidDel="001A4C3F">
          <w:rPr>
            <w:rFonts w:ascii="Times New Roman" w:hAnsi="Times New Roman" w:cs="Times New Roman"/>
            <w:noProof/>
          </w:rPr>
          <w:delText xml:space="preserve"> </w:delText>
        </w:r>
      </w:del>
    </w:p>
    <w:p w14:paraId="6E2D7851" w14:textId="3FD597A7" w:rsidR="00F96139" w:rsidRDefault="006E19D6">
      <w:pPr>
        <w:spacing w:after="120" w:line="360" w:lineRule="auto"/>
        <w:contextualSpacing/>
        <w:rPr>
          <w:ins w:id="10069" w:author="Yuhui Yao" w:date="2025-07-08T10:13:00Z" w16du:dateUtc="2025-07-08T15:13:00Z"/>
          <w:rFonts w:ascii="Times New Roman" w:hAnsi="Times New Roman" w:cs="Times New Roman"/>
          <w:noProof/>
        </w:rPr>
        <w:pPrChange w:id="10070" w:author="Jujia Li" w:date="2025-07-21T17:51:00Z" w16du:dateUtc="2025-07-21T22:51:00Z">
          <w:pPr>
            <w:spacing w:after="0" w:line="480" w:lineRule="auto"/>
          </w:pPr>
        </w:pPrChange>
      </w:pPr>
      <w:del w:id="10071" w:author="Jujia Li" w:date="2025-07-21T18:04:00Z" w16du:dateUtc="2025-07-21T23:04:00Z">
        <w:r w:rsidRPr="006E19D6" w:rsidDel="00BC60B4">
          <w:rPr>
            <w:rFonts w:ascii="Times New Roman" w:hAnsi="Times New Roman" w:cs="Times New Roman"/>
            <w:noProof/>
          </w:rPr>
          <w:delText xml:space="preserve">Although the Global Moran’s I values for hydrocodone, methadone, and oxycodone were not statistically significant (p &gt; 0.05), </w:delText>
        </w:r>
        <w:r w:rsidDel="00BC60B4">
          <w:rPr>
            <w:rFonts w:ascii="Times New Roman" w:hAnsi="Times New Roman" w:cs="Times New Roman"/>
            <w:noProof/>
          </w:rPr>
          <w:delText>we still offer the hot spot figure for reference</w:delText>
        </w:r>
        <w:r w:rsidRPr="006E19D6" w:rsidDel="00BC60B4">
          <w:rPr>
            <w:rFonts w:ascii="Times New Roman" w:hAnsi="Times New Roman" w:cs="Times New Roman"/>
            <w:noProof/>
          </w:rPr>
          <w:delText xml:space="preserve"> (Figure </w:delText>
        </w:r>
      </w:del>
      <w:del w:id="10072" w:author="Jujia Li" w:date="2025-07-01T16:04:00Z" w16du:dateUtc="2025-07-01T21:04:00Z">
        <w:r w:rsidRPr="006E19D6" w:rsidDel="00503425">
          <w:rPr>
            <w:rFonts w:ascii="Times New Roman" w:hAnsi="Times New Roman" w:cs="Times New Roman"/>
            <w:noProof/>
          </w:rPr>
          <w:delText>X</w:delText>
        </w:r>
        <w:r w:rsidDel="00503425">
          <w:rPr>
            <w:rFonts w:ascii="Times New Roman" w:hAnsi="Times New Roman" w:cs="Times New Roman"/>
            <w:noProof/>
          </w:rPr>
          <w:delText xml:space="preserve"> </w:delText>
        </w:r>
      </w:del>
      <w:del w:id="10073" w:author="Jujia Li" w:date="2025-07-21T18:04:00Z" w16du:dateUtc="2025-07-21T23:04:00Z">
        <w:r w:rsidDel="00BC60B4">
          <w:rPr>
            <w:rFonts w:ascii="Times New Roman" w:hAnsi="Times New Roman" w:cs="Times New Roman"/>
            <w:noProof/>
          </w:rPr>
          <w:delText>(a), (b), and (d)</w:delText>
        </w:r>
        <w:r w:rsidRPr="006E19D6" w:rsidDel="00BC60B4">
          <w:rPr>
            <w:rFonts w:ascii="Times New Roman" w:hAnsi="Times New Roman" w:cs="Times New Roman"/>
            <w:noProof/>
          </w:rPr>
          <w:delText xml:space="preserve">). </w:delText>
        </w:r>
      </w:del>
    </w:p>
    <w:p w14:paraId="696815EF" w14:textId="649DA0D0" w:rsidR="009019E8" w:rsidRDefault="009019E8" w:rsidP="002037B3">
      <w:pPr>
        <w:spacing w:after="120" w:line="360" w:lineRule="auto"/>
        <w:contextualSpacing/>
        <w:rPr>
          <w:ins w:id="10074" w:author="Jujia Li" w:date="2025-07-21T19:51:00Z" w16du:dateUtc="2025-07-22T00:51:00Z"/>
          <w:rFonts w:ascii="Times New Roman" w:hAnsi="Times New Roman" w:cs="Times New Roman"/>
          <w:b/>
          <w:bCs/>
          <w:noProof/>
        </w:rPr>
      </w:pPr>
      <w:commentRangeStart w:id="10075"/>
      <w:commentRangeStart w:id="10076"/>
      <w:commentRangeEnd w:id="10075"/>
      <w:ins w:id="10077" w:author="Yuhui Yao" w:date="2025-07-08T10:13:00Z" w16du:dateUtc="2025-07-08T15:13:00Z">
        <w:r>
          <w:rPr>
            <w:rStyle w:val="CommentReference"/>
          </w:rPr>
          <w:commentReference w:id="10075"/>
        </w:r>
      </w:ins>
      <w:commentRangeEnd w:id="10076"/>
      <w:r w:rsidR="00875349">
        <w:rPr>
          <w:rStyle w:val="CommentReference"/>
        </w:rPr>
        <w:commentReference w:id="10076"/>
      </w:r>
      <w:ins w:id="10078" w:author="Jujia Li" w:date="2025-07-21T17:57:00Z" w16du:dateUtc="2025-07-21T22:57:00Z">
        <w:r w:rsidR="00C8231E" w:rsidRPr="00875349">
          <w:rPr>
            <w:rFonts w:ascii="Times New Roman" w:hAnsi="Times New Roman" w:cs="Times New Roman"/>
            <w:b/>
            <w:bCs/>
            <w:noProof/>
            <w:rPrChange w:id="10079" w:author="Jujia Li" w:date="2025-07-21T18:00:00Z" w16du:dateUtc="2025-07-21T23:00:00Z">
              <w:rPr>
                <w:rFonts w:ascii="Times New Roman" w:hAnsi="Times New Roman" w:cs="Times New Roman"/>
                <w:noProof/>
              </w:rPr>
            </w:rPrChange>
          </w:rPr>
          <w:t xml:space="preserve">3. </w:t>
        </w:r>
      </w:ins>
      <w:ins w:id="10080" w:author="Jujia Li" w:date="2025-07-21T17:56:00Z" w16du:dateUtc="2025-07-21T22:56:00Z">
        <w:r w:rsidR="00C8231E" w:rsidRPr="00875349">
          <w:rPr>
            <w:rFonts w:ascii="Times New Roman" w:hAnsi="Times New Roman" w:cs="Times New Roman"/>
            <w:b/>
            <w:bCs/>
            <w:noProof/>
            <w:rPrChange w:id="10081" w:author="Jujia Li" w:date="2025-07-21T18:00:00Z" w16du:dateUtc="2025-07-21T23:00:00Z">
              <w:rPr>
                <w:rFonts w:ascii="Times New Roman" w:hAnsi="Times New Roman" w:cs="Times New Roman"/>
                <w:noProof/>
              </w:rPr>
            </w:rPrChange>
          </w:rPr>
          <w:t>Spati</w:t>
        </w:r>
      </w:ins>
      <w:ins w:id="10082" w:author="Jujia Li" w:date="2025-07-21T17:57:00Z" w16du:dateUtc="2025-07-21T22:57:00Z">
        <w:r w:rsidR="00C8231E" w:rsidRPr="00875349">
          <w:rPr>
            <w:rFonts w:ascii="Times New Roman" w:hAnsi="Times New Roman" w:cs="Times New Roman"/>
            <w:b/>
            <w:bCs/>
            <w:noProof/>
            <w:rPrChange w:id="10083" w:author="Jujia Li" w:date="2025-07-21T18:00:00Z" w16du:dateUtc="2025-07-21T23:00:00Z">
              <w:rPr>
                <w:rFonts w:ascii="Times New Roman" w:hAnsi="Times New Roman" w:cs="Times New Roman"/>
                <w:noProof/>
              </w:rPr>
            </w:rPrChange>
          </w:rPr>
          <w:t>otemporal Analysis</w:t>
        </w:r>
      </w:ins>
    </w:p>
    <w:p w14:paraId="5853C5B3" w14:textId="77777777" w:rsidR="00524385" w:rsidRPr="00524385" w:rsidRDefault="00144FDF">
      <w:pPr>
        <w:spacing w:after="120" w:line="360" w:lineRule="auto"/>
        <w:contextualSpacing/>
        <w:rPr>
          <w:ins w:id="10084" w:author="Jujia Li" w:date="2025-08-26T11:40:00Z" w16du:dateUtc="2025-08-26T16:40:00Z"/>
          <w:rFonts w:ascii="Times New Roman" w:hAnsi="Times New Roman" w:cs="Times New Roman"/>
          <w:b/>
          <w:bCs/>
          <w:noProof/>
          <w:rPrChange w:id="10085" w:author="Jujia Li" w:date="2025-08-26T11:40:00Z" w16du:dateUtc="2025-08-26T16:40:00Z">
            <w:rPr>
              <w:ins w:id="10086" w:author="Jujia Li" w:date="2025-08-26T11:40:00Z" w16du:dateUtc="2025-08-26T16:40:00Z"/>
              <w:rFonts w:ascii="Times New Roman" w:hAnsi="Times New Roman" w:cs="Times New Roman"/>
              <w:noProof/>
            </w:rPr>
          </w:rPrChange>
        </w:rPr>
      </w:pPr>
      <w:ins w:id="10087" w:author="Jujia Li" w:date="2025-07-21T19:52:00Z" w16du:dateUtc="2025-07-22T00:52:00Z">
        <w:r w:rsidRPr="0005455B">
          <w:rPr>
            <w:rFonts w:ascii="Times New Roman" w:hAnsi="Times New Roman" w:cs="Times New Roman"/>
            <w:b/>
            <w:bCs/>
            <w:noProof/>
          </w:rPr>
          <w:t xml:space="preserve">Figure 11. </w:t>
        </w:r>
      </w:ins>
    </w:p>
    <w:p w14:paraId="72C419AA" w14:textId="7BC53A20" w:rsidR="00144FDF" w:rsidRPr="00144FDF" w:rsidRDefault="00144FDF">
      <w:pPr>
        <w:spacing w:after="120" w:line="360" w:lineRule="auto"/>
        <w:contextualSpacing/>
        <w:rPr>
          <w:ins w:id="10088" w:author="Yuhui Yao" w:date="2025-07-08T10:13:00Z" w16du:dateUtc="2025-07-08T15:13:00Z"/>
          <w:rFonts w:ascii="Times New Roman" w:hAnsi="Times New Roman" w:cs="Times New Roman"/>
          <w:noProof/>
        </w:rPr>
        <w:pPrChange w:id="10089" w:author="Jujia Li" w:date="2025-07-21T17:51:00Z" w16du:dateUtc="2025-07-21T22:51:00Z">
          <w:pPr>
            <w:spacing w:after="0" w:line="480" w:lineRule="auto"/>
          </w:pPr>
        </w:pPrChange>
      </w:pPr>
      <w:ins w:id="10090" w:author="Jujia Li" w:date="2025-07-21T19:52:00Z" w16du:dateUtc="2025-07-22T00:52:00Z">
        <w:r w:rsidRPr="00144FDF">
          <w:rPr>
            <w:rFonts w:ascii="Times New Roman" w:hAnsi="Times New Roman" w:cs="Times New Roman"/>
            <w:noProof/>
            <w:rPrChange w:id="10091" w:author="Jujia Li" w:date="2025-07-21T19:52:00Z" w16du:dateUtc="2025-07-22T00:52:00Z">
              <w:rPr>
                <w:rFonts w:ascii="Times New Roman" w:hAnsi="Times New Roman" w:cs="Times New Roman"/>
                <w:b/>
                <w:bCs/>
                <w:noProof/>
              </w:rPr>
            </w:rPrChange>
          </w:rPr>
          <w:t>Opioid-Related ER Visits by County</w:t>
        </w:r>
      </w:ins>
    </w:p>
    <w:p w14:paraId="6100C442" w14:textId="04747126" w:rsidR="00524385" w:rsidRDefault="007D4613">
      <w:pPr>
        <w:spacing w:after="120" w:line="360" w:lineRule="auto"/>
        <w:contextualSpacing/>
        <w:rPr>
          <w:ins w:id="10092" w:author="Jujia Li" w:date="2025-07-01T18:16:00Z" w16du:dateUtc="2025-07-01T23:16:00Z"/>
          <w:rFonts w:ascii="Times New Roman" w:hAnsi="Times New Roman" w:cs="Times New Roman"/>
          <w:noProof/>
        </w:rPr>
        <w:pPrChange w:id="10093" w:author="Jujia Li" w:date="2025-07-21T17:51:00Z" w16du:dateUtc="2025-07-21T22:51:00Z">
          <w:pPr>
            <w:spacing w:after="0" w:line="480" w:lineRule="auto"/>
          </w:pPr>
        </w:pPrChange>
      </w:pPr>
      <w:ins w:id="10094" w:author="Jujia Li" w:date="2025-08-26T11:46:00Z" w16du:dateUtc="2025-08-26T16:46:00Z">
        <w:r w:rsidRPr="007D4613">
          <w:t xml:space="preserve"> </w:t>
        </w:r>
        <w:r>
          <w:rPr>
            <w:noProof/>
          </w:rPr>
          <w:drawing>
            <wp:inline distT="0" distB="0" distL="0" distR="0" wp14:anchorId="0DEA3CE2" wp14:editId="1B04566A">
              <wp:extent cx="5943600" cy="3600893"/>
              <wp:effectExtent l="0" t="0" r="0" b="0"/>
              <wp:docPr id="892256765" name="Picture 6"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6765" name="Picture 6" descr="A screenshot of a map&#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124"/>
                      <a:stretch>
                        <a:fillRect/>
                      </a:stretch>
                    </pic:blipFill>
                    <pic:spPr bwMode="auto">
                      <a:xfrm>
                        <a:off x="0" y="0"/>
                        <a:ext cx="5943600" cy="3600893"/>
                      </a:xfrm>
                      <a:prstGeom prst="rect">
                        <a:avLst/>
                      </a:prstGeom>
                      <a:noFill/>
                      <a:ln>
                        <a:noFill/>
                      </a:ln>
                      <a:extLst>
                        <a:ext uri="{53640926-AAD7-44D8-BBD7-CCE9431645EC}">
                          <a14:shadowObscured xmlns:a14="http://schemas.microsoft.com/office/drawing/2010/main"/>
                        </a:ext>
                      </a:extLst>
                    </pic:spPr>
                  </pic:pic>
                </a:graphicData>
              </a:graphic>
            </wp:inline>
          </w:drawing>
        </w:r>
      </w:ins>
    </w:p>
    <w:p w14:paraId="13C59EF6" w14:textId="72F39135" w:rsidR="00524385" w:rsidRDefault="00524385" w:rsidP="008C01EB">
      <w:pPr>
        <w:ind w:firstLine="720"/>
        <w:rPr>
          <w:ins w:id="10095" w:author="Jujia Li" w:date="2025-08-26T11:37:00Z" w16du:dateUtc="2025-08-26T16:37:00Z"/>
          <w:rFonts w:ascii="Times New Roman" w:hAnsi="Times New Roman" w:cs="Times New Roman"/>
          <w:noProof/>
        </w:rPr>
      </w:pPr>
      <w:ins w:id="10096" w:author="Jujia Li" w:date="2025-08-26T11:37:00Z">
        <w:r w:rsidRPr="00524385">
          <w:rPr>
            <w:rFonts w:ascii="Times New Roman" w:hAnsi="Times New Roman" w:cs="Times New Roman"/>
            <w:noProof/>
          </w:rPr>
          <w:t xml:space="preserve">Figure </w:t>
        </w:r>
      </w:ins>
      <w:ins w:id="10097" w:author="Jujia Li" w:date="2025-08-26T11:37:00Z" w16du:dateUtc="2025-08-26T16:37:00Z">
        <w:r>
          <w:rPr>
            <w:rFonts w:ascii="Times New Roman" w:hAnsi="Times New Roman" w:cs="Times New Roman"/>
            <w:noProof/>
          </w:rPr>
          <w:t>11</w:t>
        </w:r>
      </w:ins>
      <w:ins w:id="10098" w:author="Jujia Li" w:date="2025-08-26T11:37:00Z">
        <w:r w:rsidRPr="00524385">
          <w:rPr>
            <w:rFonts w:ascii="Times New Roman" w:hAnsi="Times New Roman" w:cs="Times New Roman"/>
            <w:noProof/>
          </w:rPr>
          <w:t xml:space="preserve"> displays that Jefferson and Shelby counties consistently report the highest number of visits each year, which is likely related to their large populations and urban centers. In contrast, rural counties such as Lamar, Fayette, and Marion report relatively low numbers of ER visits. While the overall spatial pattern remains stable across years, there are slight fluctuations in counties such as Madison, which exhibit localized increases in 2017 and </w:t>
        </w:r>
      </w:ins>
      <w:ins w:id="10099" w:author="Jujia Li" w:date="2025-08-26T11:40:00Z" w16du:dateUtc="2025-08-26T16:40:00Z">
        <w:r>
          <w:rPr>
            <w:rFonts w:ascii="Times New Roman" w:hAnsi="Times New Roman" w:cs="Times New Roman"/>
            <w:noProof/>
          </w:rPr>
          <w:t>decrease after that</w:t>
        </w:r>
      </w:ins>
      <w:ins w:id="10100" w:author="Jujia Li" w:date="2025-08-26T11:37:00Z">
        <w:r w:rsidRPr="00524385">
          <w:rPr>
            <w:rFonts w:ascii="Times New Roman" w:hAnsi="Times New Roman" w:cs="Times New Roman"/>
            <w:noProof/>
          </w:rPr>
          <w:t>. These results suggest that the opioid crisis is not evenly distributed geographically, with urban areas bearing a disproportionate burden.</w:t>
        </w:r>
      </w:ins>
    </w:p>
    <w:p w14:paraId="1EECA884" w14:textId="77777777" w:rsidR="00524385" w:rsidRPr="00145E5A" w:rsidRDefault="00FB75F9">
      <w:pPr>
        <w:spacing w:after="120" w:line="360" w:lineRule="auto"/>
        <w:contextualSpacing/>
        <w:rPr>
          <w:ins w:id="10101" w:author="Jujia Li" w:date="2025-08-26T11:40:00Z" w16du:dateUtc="2025-08-26T16:40:00Z"/>
          <w:rFonts w:ascii="Times New Roman" w:hAnsi="Times New Roman" w:cs="Times New Roman"/>
          <w:b/>
          <w:bCs/>
          <w:noProof/>
          <w:color w:val="EE0000"/>
          <w:rPrChange w:id="10102" w:author="Jujia Li" w:date="2025-08-26T11:57:00Z" w16du:dateUtc="2025-08-26T16:57:00Z">
            <w:rPr>
              <w:ins w:id="10103" w:author="Jujia Li" w:date="2025-08-26T11:40:00Z" w16du:dateUtc="2025-08-26T16:40:00Z"/>
              <w:rFonts w:ascii="Times New Roman" w:hAnsi="Times New Roman" w:cs="Times New Roman"/>
              <w:noProof/>
            </w:rPr>
          </w:rPrChange>
        </w:rPr>
      </w:pPr>
      <w:ins w:id="10104" w:author="Jujia Li" w:date="2025-07-21T21:34:00Z" w16du:dateUtc="2025-07-22T02:34:00Z">
        <w:r w:rsidRPr="00145E5A">
          <w:rPr>
            <w:rFonts w:ascii="Times New Roman" w:hAnsi="Times New Roman" w:cs="Times New Roman"/>
            <w:b/>
            <w:bCs/>
            <w:noProof/>
            <w:color w:val="EE0000"/>
            <w:rPrChange w:id="10105" w:author="Jujia Li" w:date="2025-08-26T11:57:00Z" w16du:dateUtc="2025-08-26T16:57:00Z">
              <w:rPr>
                <w:rFonts w:ascii="Times New Roman" w:hAnsi="Times New Roman" w:cs="Times New Roman"/>
                <w:noProof/>
              </w:rPr>
            </w:rPrChange>
          </w:rPr>
          <w:t xml:space="preserve">Figure 12. </w:t>
        </w:r>
      </w:ins>
    </w:p>
    <w:p w14:paraId="1E87E79B" w14:textId="282E7931" w:rsidR="00FB75F9" w:rsidRPr="00145E5A" w:rsidRDefault="00FB75F9">
      <w:pPr>
        <w:spacing w:after="120" w:line="360" w:lineRule="auto"/>
        <w:contextualSpacing/>
        <w:rPr>
          <w:ins w:id="10106" w:author="Jujia Li" w:date="2025-07-21T21:33:00Z" w16du:dateUtc="2025-07-22T02:33:00Z"/>
          <w:rFonts w:ascii="Times New Roman" w:hAnsi="Times New Roman" w:cs="Times New Roman"/>
          <w:noProof/>
          <w:color w:val="EE0000"/>
          <w:rPrChange w:id="10107" w:author="Jujia Li" w:date="2025-08-26T11:57:00Z" w16du:dateUtc="2025-08-26T16:57:00Z">
            <w:rPr>
              <w:ins w:id="10108" w:author="Jujia Li" w:date="2025-07-21T21:33:00Z" w16du:dateUtc="2025-07-22T02:33:00Z"/>
              <w:rFonts w:ascii="Times New Roman" w:hAnsi="Times New Roman" w:cs="Times New Roman"/>
              <w:noProof/>
            </w:rPr>
          </w:rPrChange>
        </w:rPr>
        <w:pPrChange w:id="10109" w:author="Jujia Li" w:date="2025-07-21T21:34:00Z" w16du:dateUtc="2025-07-22T02:34:00Z">
          <w:pPr>
            <w:ind w:firstLine="720"/>
          </w:pPr>
        </w:pPrChange>
      </w:pPr>
      <w:ins w:id="10110" w:author="Jujia Li" w:date="2025-07-21T21:34:00Z" w16du:dateUtc="2025-07-22T02:34:00Z">
        <w:r w:rsidRPr="00145E5A">
          <w:rPr>
            <w:rFonts w:ascii="Times New Roman" w:hAnsi="Times New Roman" w:cs="Times New Roman"/>
            <w:noProof/>
            <w:color w:val="EE0000"/>
            <w:rPrChange w:id="10111" w:author="Jujia Li" w:date="2025-08-26T11:57:00Z" w16du:dateUtc="2025-08-26T16:57:00Z">
              <w:rPr>
                <w:rFonts w:ascii="Times New Roman" w:hAnsi="Times New Roman" w:cs="Times New Roman"/>
                <w:noProof/>
              </w:rPr>
            </w:rPrChange>
          </w:rPr>
          <w:t xml:space="preserve">Opioid-Related ER Visits </w:t>
        </w:r>
      </w:ins>
      <w:ins w:id="10112" w:author="Jujia Li" w:date="2025-08-26T11:40:00Z" w16du:dateUtc="2025-08-26T16:40:00Z">
        <w:r w:rsidR="0005455B" w:rsidRPr="00145E5A">
          <w:rPr>
            <w:rFonts w:ascii="Times New Roman" w:hAnsi="Times New Roman" w:cs="Times New Roman"/>
            <w:noProof/>
            <w:color w:val="EE0000"/>
            <w:rPrChange w:id="10113" w:author="Jujia Li" w:date="2025-08-26T11:57:00Z" w16du:dateUtc="2025-08-26T16:57:00Z">
              <w:rPr>
                <w:rFonts w:ascii="Times New Roman" w:hAnsi="Times New Roman" w:cs="Times New Roman"/>
                <w:noProof/>
              </w:rPr>
            </w:rPrChange>
          </w:rPr>
          <w:t>Rate</w:t>
        </w:r>
      </w:ins>
      <w:ins w:id="10114" w:author="Jujia Li" w:date="2025-07-21T21:34:00Z" w16du:dateUtc="2025-07-22T02:34:00Z">
        <w:r w:rsidRPr="00145E5A">
          <w:rPr>
            <w:rFonts w:ascii="Times New Roman" w:hAnsi="Times New Roman" w:cs="Times New Roman"/>
            <w:noProof/>
            <w:color w:val="EE0000"/>
            <w:rPrChange w:id="10115" w:author="Jujia Li" w:date="2025-08-26T11:57:00Z" w16du:dateUtc="2025-08-26T16:57:00Z">
              <w:rPr>
                <w:rFonts w:ascii="Times New Roman" w:hAnsi="Times New Roman" w:cs="Times New Roman"/>
                <w:noProof/>
              </w:rPr>
            </w:rPrChange>
          </w:rPr>
          <w:t xml:space="preserve"> by County</w:t>
        </w:r>
      </w:ins>
    </w:p>
    <w:p w14:paraId="74BF6DA1" w14:textId="52099CC9" w:rsidR="00FB75F9" w:rsidRDefault="00FB75F9" w:rsidP="00FB75F9">
      <w:pPr>
        <w:rPr>
          <w:ins w:id="10116" w:author="Jujia Li" w:date="2025-08-26T11:47:00Z" w16du:dateUtc="2025-08-26T16:47:00Z"/>
          <w:rFonts w:ascii="Times New Roman" w:hAnsi="Times New Roman" w:cs="Times New Roman"/>
          <w:noProof/>
        </w:rPr>
      </w:pPr>
    </w:p>
    <w:p w14:paraId="6CA8BB48" w14:textId="5681CC28" w:rsidR="007D4613" w:rsidRDefault="007D4613" w:rsidP="00FB75F9">
      <w:pPr>
        <w:rPr>
          <w:ins w:id="10117" w:author="Jujia Li" w:date="2025-08-26T11:41:00Z" w16du:dateUtc="2025-08-26T16:41:00Z"/>
          <w:rFonts w:ascii="Times New Roman" w:hAnsi="Times New Roman" w:cs="Times New Roman"/>
          <w:noProof/>
        </w:rPr>
      </w:pPr>
      <w:ins w:id="10118" w:author="Jujia Li" w:date="2025-08-26T11:47:00Z" w16du:dateUtc="2025-08-26T16:47:00Z">
        <w:r>
          <w:rPr>
            <w:noProof/>
          </w:rPr>
          <w:lastRenderedPageBreak/>
          <w:drawing>
            <wp:inline distT="0" distB="0" distL="0" distR="0" wp14:anchorId="79550492" wp14:editId="6399B6BD">
              <wp:extent cx="5943600" cy="3611526"/>
              <wp:effectExtent l="0" t="0" r="0" b="8255"/>
              <wp:docPr id="970964513" name="Picture 7"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4513" name="Picture 7" descr="A screenshot of a map&#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855"/>
                      <a:stretch>
                        <a:fillRect/>
                      </a:stretch>
                    </pic:blipFill>
                    <pic:spPr bwMode="auto">
                      <a:xfrm>
                        <a:off x="0" y="0"/>
                        <a:ext cx="5943600" cy="3611526"/>
                      </a:xfrm>
                      <a:prstGeom prst="rect">
                        <a:avLst/>
                      </a:prstGeom>
                      <a:noFill/>
                      <a:ln>
                        <a:noFill/>
                      </a:ln>
                      <a:extLst>
                        <a:ext uri="{53640926-AAD7-44D8-BBD7-CCE9431645EC}">
                          <a14:shadowObscured xmlns:a14="http://schemas.microsoft.com/office/drawing/2010/main"/>
                        </a:ext>
                      </a:extLst>
                    </pic:spPr>
                  </pic:pic>
                </a:graphicData>
              </a:graphic>
            </wp:inline>
          </w:drawing>
        </w:r>
      </w:ins>
    </w:p>
    <w:p w14:paraId="076EC9BB" w14:textId="7EA45BDE" w:rsidR="00FB75F9" w:rsidRDefault="00FB75F9">
      <w:pPr>
        <w:ind w:firstLine="720"/>
        <w:rPr>
          <w:ins w:id="10119" w:author="Jujia Li" w:date="2025-07-21T22:33:00Z" w16du:dateUtc="2025-07-22T03:33:00Z"/>
          <w:rFonts w:ascii="Times New Roman" w:hAnsi="Times New Roman" w:cs="Times New Roman"/>
          <w:noProof/>
        </w:rPr>
        <w:pPrChange w:id="10120" w:author="Jujia Li" w:date="2025-08-26T11:47:00Z" w16du:dateUtc="2025-08-26T16:47:00Z">
          <w:pPr/>
        </w:pPrChange>
      </w:pPr>
      <w:ins w:id="10121" w:author="Jujia Li" w:date="2025-07-21T21:35:00Z" w16du:dateUtc="2025-07-22T02:35:00Z">
        <w:r>
          <w:rPr>
            <w:rFonts w:ascii="Times New Roman" w:hAnsi="Times New Roman" w:cs="Times New Roman"/>
            <w:noProof/>
          </w:rPr>
          <w:t>Figure 12</w:t>
        </w:r>
        <w:r w:rsidRPr="00FB75F9">
          <w:rPr>
            <w:rFonts w:ascii="Times New Roman" w:hAnsi="Times New Roman" w:cs="Times New Roman"/>
            <w:noProof/>
          </w:rPr>
          <w:t xml:space="preserve"> reveals both stable patterns and localized surges. While the majority of counties maintained relatively consistent visit rates over time, several notable fluctuations emerged. Specifically, Franklin and Colbert counties experienced elevated rates in 2017 and 2018, suggesting localized increases in opioid-related incidents during those years. In 2019, Cherokee and Lawrence counties exhibited sharp increases, indicating emerging hotspots. These shifting patterns underscore the importance of geographically targeted public health responses and resource allocation to address the evolving nature of the opioid crisis at the county level. </w:t>
        </w:r>
      </w:ins>
    </w:p>
    <w:p w14:paraId="6EFA7997" w14:textId="77777777" w:rsidR="0063760F" w:rsidRDefault="0063760F" w:rsidP="00181C07">
      <w:pPr>
        <w:rPr>
          <w:ins w:id="10122" w:author="Jujia Li" w:date="2025-08-26T11:52:00Z" w16du:dateUtc="2025-08-26T16:52:00Z"/>
          <w:rFonts w:ascii="Times New Roman" w:hAnsi="Times New Roman" w:cs="Times New Roman"/>
          <w:b/>
          <w:bCs/>
          <w:noProof/>
        </w:rPr>
      </w:pPr>
    </w:p>
    <w:p w14:paraId="498D3BE1" w14:textId="77777777" w:rsidR="0063760F" w:rsidRDefault="0063760F" w:rsidP="00181C07">
      <w:pPr>
        <w:rPr>
          <w:ins w:id="10123" w:author="Jujia Li" w:date="2025-08-26T11:52:00Z" w16du:dateUtc="2025-08-26T16:52:00Z"/>
          <w:rFonts w:ascii="Times New Roman" w:hAnsi="Times New Roman" w:cs="Times New Roman"/>
          <w:b/>
          <w:bCs/>
          <w:noProof/>
        </w:rPr>
      </w:pPr>
    </w:p>
    <w:p w14:paraId="545AFDEF" w14:textId="77777777" w:rsidR="0063760F" w:rsidRDefault="0063760F" w:rsidP="00181C07">
      <w:pPr>
        <w:rPr>
          <w:ins w:id="10124" w:author="Jujia Li" w:date="2025-08-26T11:52:00Z" w16du:dateUtc="2025-08-26T16:52:00Z"/>
          <w:rFonts w:ascii="Times New Roman" w:hAnsi="Times New Roman" w:cs="Times New Roman"/>
          <w:b/>
          <w:bCs/>
          <w:noProof/>
        </w:rPr>
      </w:pPr>
    </w:p>
    <w:p w14:paraId="3E250914" w14:textId="77777777" w:rsidR="0063760F" w:rsidRDefault="0063760F" w:rsidP="00181C07">
      <w:pPr>
        <w:rPr>
          <w:ins w:id="10125" w:author="Jujia Li" w:date="2025-08-26T11:52:00Z" w16du:dateUtc="2025-08-26T16:52:00Z"/>
          <w:rFonts w:ascii="Times New Roman" w:hAnsi="Times New Roman" w:cs="Times New Roman"/>
          <w:b/>
          <w:bCs/>
          <w:noProof/>
        </w:rPr>
      </w:pPr>
    </w:p>
    <w:p w14:paraId="13AF514D" w14:textId="77777777" w:rsidR="0063760F" w:rsidRDefault="0063760F" w:rsidP="00181C07">
      <w:pPr>
        <w:rPr>
          <w:ins w:id="10126" w:author="Jujia Li" w:date="2025-08-26T11:52:00Z" w16du:dateUtc="2025-08-26T16:52:00Z"/>
          <w:rFonts w:ascii="Times New Roman" w:hAnsi="Times New Roman" w:cs="Times New Roman"/>
          <w:b/>
          <w:bCs/>
          <w:noProof/>
        </w:rPr>
      </w:pPr>
    </w:p>
    <w:p w14:paraId="7D8ED4BE" w14:textId="77777777" w:rsidR="0063760F" w:rsidRDefault="0063760F" w:rsidP="00181C07">
      <w:pPr>
        <w:rPr>
          <w:ins w:id="10127" w:author="Jujia Li" w:date="2025-08-26T11:52:00Z" w16du:dateUtc="2025-08-26T16:52:00Z"/>
          <w:rFonts w:ascii="Times New Roman" w:hAnsi="Times New Roman" w:cs="Times New Roman"/>
          <w:b/>
          <w:bCs/>
          <w:noProof/>
        </w:rPr>
      </w:pPr>
    </w:p>
    <w:p w14:paraId="40CBADD5" w14:textId="77777777" w:rsidR="0063760F" w:rsidRDefault="0063760F" w:rsidP="00181C07">
      <w:pPr>
        <w:rPr>
          <w:ins w:id="10128" w:author="Jujia Li" w:date="2025-08-26T11:52:00Z" w16du:dateUtc="2025-08-26T16:52:00Z"/>
          <w:rFonts w:ascii="Times New Roman" w:hAnsi="Times New Roman" w:cs="Times New Roman"/>
          <w:b/>
          <w:bCs/>
          <w:noProof/>
        </w:rPr>
      </w:pPr>
    </w:p>
    <w:p w14:paraId="5F546EFC" w14:textId="77777777" w:rsidR="0063760F" w:rsidRDefault="0063760F" w:rsidP="00181C07">
      <w:pPr>
        <w:rPr>
          <w:ins w:id="10129" w:author="Jujia Li" w:date="2025-08-26T11:52:00Z" w16du:dateUtc="2025-08-26T16:52:00Z"/>
          <w:rFonts w:ascii="Times New Roman" w:hAnsi="Times New Roman" w:cs="Times New Roman"/>
          <w:b/>
          <w:bCs/>
          <w:noProof/>
        </w:rPr>
      </w:pPr>
    </w:p>
    <w:p w14:paraId="2DFD2F7C" w14:textId="77777777" w:rsidR="0063760F" w:rsidRDefault="0063760F" w:rsidP="00181C07">
      <w:pPr>
        <w:rPr>
          <w:ins w:id="10130" w:author="Jujia Li" w:date="2025-08-26T11:52:00Z" w16du:dateUtc="2025-08-26T16:52:00Z"/>
          <w:rFonts w:ascii="Times New Roman" w:hAnsi="Times New Roman" w:cs="Times New Roman"/>
          <w:b/>
          <w:bCs/>
          <w:noProof/>
        </w:rPr>
      </w:pPr>
    </w:p>
    <w:p w14:paraId="31F6AE8B" w14:textId="77777777" w:rsidR="0063760F" w:rsidRDefault="0063760F" w:rsidP="00181C07">
      <w:pPr>
        <w:rPr>
          <w:ins w:id="10131" w:author="Jujia Li" w:date="2025-08-26T11:52:00Z" w16du:dateUtc="2025-08-26T16:52:00Z"/>
          <w:rFonts w:ascii="Times New Roman" w:hAnsi="Times New Roman" w:cs="Times New Roman"/>
          <w:b/>
          <w:bCs/>
          <w:noProof/>
        </w:rPr>
      </w:pPr>
    </w:p>
    <w:p w14:paraId="5525B711" w14:textId="062AC5E6" w:rsidR="007D4613" w:rsidRPr="007D4613" w:rsidRDefault="00181C07" w:rsidP="00181C07">
      <w:pPr>
        <w:rPr>
          <w:ins w:id="10132" w:author="Jujia Li" w:date="2025-08-26T11:47:00Z" w16du:dateUtc="2025-08-26T16:47:00Z"/>
          <w:rFonts w:ascii="Times New Roman" w:hAnsi="Times New Roman" w:cs="Times New Roman"/>
          <w:b/>
          <w:bCs/>
          <w:noProof/>
          <w:rPrChange w:id="10133" w:author="Jujia Li" w:date="2025-08-26T11:47:00Z" w16du:dateUtc="2025-08-26T16:47:00Z">
            <w:rPr>
              <w:ins w:id="10134" w:author="Jujia Li" w:date="2025-08-26T11:47:00Z" w16du:dateUtc="2025-08-26T16:47:00Z"/>
              <w:rFonts w:ascii="Times New Roman" w:hAnsi="Times New Roman" w:cs="Times New Roman"/>
              <w:noProof/>
            </w:rPr>
          </w:rPrChange>
        </w:rPr>
      </w:pPr>
      <w:ins w:id="10135" w:author="Jujia Li" w:date="2025-07-21T22:33:00Z" w16du:dateUtc="2025-07-22T03:33:00Z">
        <w:r w:rsidRPr="007D4613">
          <w:rPr>
            <w:rFonts w:ascii="Times New Roman" w:hAnsi="Times New Roman" w:cs="Times New Roman"/>
            <w:b/>
            <w:bCs/>
            <w:noProof/>
            <w:rPrChange w:id="10136" w:author="Jujia Li" w:date="2025-08-26T11:47:00Z" w16du:dateUtc="2025-08-26T16:47:00Z">
              <w:rPr>
                <w:rFonts w:ascii="Times New Roman" w:hAnsi="Times New Roman" w:cs="Times New Roman"/>
                <w:noProof/>
              </w:rPr>
            </w:rPrChange>
          </w:rPr>
          <w:lastRenderedPageBreak/>
          <w:t xml:space="preserve">Figure 13. </w:t>
        </w:r>
      </w:ins>
    </w:p>
    <w:p w14:paraId="3894805F" w14:textId="7E3512F8" w:rsidR="007D4613" w:rsidRDefault="00181C07" w:rsidP="00181C07">
      <w:pPr>
        <w:rPr>
          <w:ins w:id="10137" w:author="Jujia Li" w:date="2025-07-21T22:33:00Z" w16du:dateUtc="2025-07-22T03:33:00Z"/>
          <w:rFonts w:ascii="Times New Roman" w:hAnsi="Times New Roman" w:cs="Times New Roman"/>
          <w:noProof/>
        </w:rPr>
      </w:pPr>
      <w:ins w:id="10138" w:author="Jujia Li" w:date="2025-07-21T22:33:00Z" w16du:dateUtc="2025-07-22T03:33:00Z">
        <w:r w:rsidRPr="00181C07">
          <w:rPr>
            <w:rFonts w:ascii="Times New Roman" w:hAnsi="Times New Roman" w:cs="Times New Roman"/>
            <w:noProof/>
          </w:rPr>
          <w:t>Buprenorphine Consumption by County</w:t>
        </w:r>
      </w:ins>
      <w:ins w:id="10139" w:author="Jujia Li" w:date="2025-08-26T11:47:00Z" w16du:dateUtc="2025-08-26T16:47:00Z">
        <w:r w:rsidR="007D4613">
          <w:rPr>
            <w:noProof/>
          </w:rPr>
          <w:drawing>
            <wp:inline distT="0" distB="0" distL="0" distR="0" wp14:anchorId="1EF8BB28" wp14:editId="7D5C0A58">
              <wp:extent cx="5735340" cy="3474720"/>
              <wp:effectExtent l="0" t="0" r="0" b="0"/>
              <wp:docPr id="269039796" name="Picture 8"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39796" name="Picture 8" descr="A screenshot of a map&#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124"/>
                      <a:stretch>
                        <a:fillRect/>
                      </a:stretch>
                    </pic:blipFill>
                    <pic:spPr bwMode="auto">
                      <a:xfrm>
                        <a:off x="0" y="0"/>
                        <a:ext cx="5735340" cy="347472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3FBC03F" w14:textId="77777777" w:rsidR="007D4613" w:rsidRPr="007D4613" w:rsidRDefault="00181C07" w:rsidP="00181C07">
      <w:pPr>
        <w:rPr>
          <w:ins w:id="10140" w:author="Jujia Li" w:date="2025-08-26T11:48:00Z" w16du:dateUtc="2025-08-26T16:48:00Z"/>
          <w:rFonts w:ascii="Times New Roman" w:hAnsi="Times New Roman" w:cs="Times New Roman"/>
          <w:b/>
          <w:bCs/>
          <w:noProof/>
          <w:rPrChange w:id="10141" w:author="Jujia Li" w:date="2025-08-26T11:48:00Z" w16du:dateUtc="2025-08-26T16:48:00Z">
            <w:rPr>
              <w:ins w:id="10142" w:author="Jujia Li" w:date="2025-08-26T11:48:00Z" w16du:dateUtc="2025-08-26T16:48:00Z"/>
              <w:rFonts w:ascii="Times New Roman" w:hAnsi="Times New Roman" w:cs="Times New Roman"/>
              <w:noProof/>
            </w:rPr>
          </w:rPrChange>
        </w:rPr>
      </w:pPr>
      <w:ins w:id="10143" w:author="Jujia Li" w:date="2025-07-21T22:33:00Z" w16du:dateUtc="2025-07-22T03:33:00Z">
        <w:r w:rsidRPr="007D4613">
          <w:rPr>
            <w:rFonts w:ascii="Times New Roman" w:hAnsi="Times New Roman" w:cs="Times New Roman"/>
            <w:b/>
            <w:bCs/>
            <w:noProof/>
            <w:rPrChange w:id="10144" w:author="Jujia Li" w:date="2025-08-26T11:48:00Z" w16du:dateUtc="2025-08-26T16:48:00Z">
              <w:rPr>
                <w:rFonts w:ascii="Times New Roman" w:hAnsi="Times New Roman" w:cs="Times New Roman"/>
                <w:noProof/>
              </w:rPr>
            </w:rPrChange>
          </w:rPr>
          <w:t xml:space="preserve">Figure 14. </w:t>
        </w:r>
      </w:ins>
    </w:p>
    <w:p w14:paraId="7252C7D5" w14:textId="619FBD7D" w:rsidR="00181C07" w:rsidRDefault="00181C07" w:rsidP="00181C07">
      <w:pPr>
        <w:rPr>
          <w:ins w:id="10145" w:author="Jujia Li" w:date="2025-08-26T11:48:00Z" w16du:dateUtc="2025-08-26T16:48:00Z"/>
          <w:rFonts w:ascii="Times New Roman" w:hAnsi="Times New Roman" w:cs="Times New Roman"/>
          <w:noProof/>
        </w:rPr>
      </w:pPr>
      <w:ins w:id="10146" w:author="Jujia Li" w:date="2025-07-21T22:38:00Z" w16du:dateUtc="2025-07-22T03:38:00Z">
        <w:r w:rsidRPr="00181C07">
          <w:rPr>
            <w:rFonts w:ascii="Times New Roman" w:hAnsi="Times New Roman" w:cs="Times New Roman"/>
            <w:noProof/>
          </w:rPr>
          <w:t>Hydrocodone</w:t>
        </w:r>
      </w:ins>
      <w:ins w:id="10147" w:author="Jujia Li" w:date="2025-07-21T22:33:00Z" w16du:dateUtc="2025-07-22T03:33:00Z">
        <w:r w:rsidRPr="00181C07">
          <w:rPr>
            <w:rFonts w:ascii="Times New Roman" w:hAnsi="Times New Roman" w:cs="Times New Roman"/>
            <w:noProof/>
          </w:rPr>
          <w:t xml:space="preserve"> Consumption by County</w:t>
        </w:r>
      </w:ins>
    </w:p>
    <w:p w14:paraId="7D282E3C" w14:textId="79D8ED3D" w:rsidR="006C1FE5" w:rsidRDefault="006C1FE5" w:rsidP="00181C07">
      <w:pPr>
        <w:rPr>
          <w:ins w:id="10148" w:author="Jujia Li" w:date="2025-07-21T22:35:00Z" w16du:dateUtc="2025-07-22T03:35:00Z"/>
          <w:rFonts w:ascii="Times New Roman" w:hAnsi="Times New Roman" w:cs="Times New Roman"/>
          <w:noProof/>
        </w:rPr>
      </w:pPr>
      <w:ins w:id="10149" w:author="Jujia Li" w:date="2025-08-26T11:48:00Z" w16du:dateUtc="2025-08-26T16:48:00Z">
        <w:r>
          <w:rPr>
            <w:noProof/>
          </w:rPr>
          <w:drawing>
            <wp:inline distT="0" distB="0" distL="0" distR="0" wp14:anchorId="22DE008D" wp14:editId="3990A6CE">
              <wp:extent cx="5735340" cy="3474720"/>
              <wp:effectExtent l="0" t="0" r="0" b="0"/>
              <wp:docPr id="2130798713"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98713" name="Picture 9" descr="A screenshot of a graph&#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124"/>
                      <a:stretch>
                        <a:fillRect/>
                      </a:stretch>
                    </pic:blipFill>
                    <pic:spPr bwMode="auto">
                      <a:xfrm>
                        <a:off x="0" y="0"/>
                        <a:ext cx="5735340" cy="347472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4B255A0" w14:textId="77777777" w:rsidR="006C1FE5" w:rsidRPr="006C1FE5" w:rsidRDefault="009C25EA" w:rsidP="00181C07">
      <w:pPr>
        <w:rPr>
          <w:ins w:id="10150" w:author="Jujia Li" w:date="2025-08-26T11:48:00Z" w16du:dateUtc="2025-08-26T16:48:00Z"/>
          <w:rFonts w:ascii="Times New Roman" w:hAnsi="Times New Roman" w:cs="Times New Roman"/>
          <w:b/>
          <w:bCs/>
          <w:noProof/>
          <w:rPrChange w:id="10151" w:author="Jujia Li" w:date="2025-08-26T11:48:00Z" w16du:dateUtc="2025-08-26T16:48:00Z">
            <w:rPr>
              <w:ins w:id="10152" w:author="Jujia Li" w:date="2025-08-26T11:48:00Z" w16du:dateUtc="2025-08-26T16:48:00Z"/>
              <w:rFonts w:ascii="Times New Roman" w:hAnsi="Times New Roman" w:cs="Times New Roman"/>
              <w:noProof/>
            </w:rPr>
          </w:rPrChange>
        </w:rPr>
      </w:pPr>
      <w:ins w:id="10153" w:author="Jujia Li" w:date="2025-07-21T22:39:00Z" w16du:dateUtc="2025-07-22T03:39:00Z">
        <w:r w:rsidRPr="006C1FE5">
          <w:rPr>
            <w:rFonts w:ascii="Times New Roman" w:hAnsi="Times New Roman" w:cs="Times New Roman"/>
            <w:b/>
            <w:bCs/>
            <w:noProof/>
            <w:rPrChange w:id="10154" w:author="Jujia Li" w:date="2025-08-26T11:48:00Z" w16du:dateUtc="2025-08-26T16:48:00Z">
              <w:rPr>
                <w:rFonts w:ascii="Times New Roman" w:hAnsi="Times New Roman" w:cs="Times New Roman"/>
                <w:noProof/>
              </w:rPr>
            </w:rPrChange>
          </w:rPr>
          <w:lastRenderedPageBreak/>
          <w:t xml:space="preserve">Figure 15. </w:t>
        </w:r>
      </w:ins>
    </w:p>
    <w:p w14:paraId="6121091C" w14:textId="568B20A2" w:rsidR="00181C07" w:rsidRDefault="009C25EA" w:rsidP="00181C07">
      <w:pPr>
        <w:rPr>
          <w:ins w:id="10155" w:author="Jujia Li" w:date="2025-08-26T11:57:00Z" w16du:dateUtc="2025-08-26T16:57:00Z"/>
          <w:rFonts w:ascii="Times New Roman" w:hAnsi="Times New Roman" w:cs="Times New Roman"/>
          <w:noProof/>
        </w:rPr>
      </w:pPr>
      <w:ins w:id="10156" w:author="Jujia Li" w:date="2025-07-21T22:39:00Z" w16du:dateUtc="2025-07-22T03:39:00Z">
        <w:r w:rsidRPr="009C25EA">
          <w:rPr>
            <w:rFonts w:ascii="Times New Roman" w:hAnsi="Times New Roman" w:cs="Times New Roman"/>
            <w:noProof/>
          </w:rPr>
          <w:t>Methadone</w:t>
        </w:r>
        <w:r>
          <w:rPr>
            <w:rFonts w:ascii="Times New Roman" w:hAnsi="Times New Roman" w:cs="Times New Roman"/>
            <w:noProof/>
          </w:rPr>
          <w:t xml:space="preserve"> </w:t>
        </w:r>
        <w:r w:rsidRPr="00181C07">
          <w:rPr>
            <w:rFonts w:ascii="Times New Roman" w:hAnsi="Times New Roman" w:cs="Times New Roman"/>
            <w:noProof/>
          </w:rPr>
          <w:t>Consumption by County</w:t>
        </w:r>
      </w:ins>
    </w:p>
    <w:p w14:paraId="152A3A9D" w14:textId="503924B6" w:rsidR="00145E5A" w:rsidRDefault="00145E5A" w:rsidP="00181C07">
      <w:pPr>
        <w:rPr>
          <w:ins w:id="10157" w:author="Jujia Li" w:date="2025-07-21T22:39:00Z" w16du:dateUtc="2025-07-22T03:39:00Z"/>
          <w:rFonts w:ascii="Times New Roman" w:hAnsi="Times New Roman" w:cs="Times New Roman"/>
          <w:noProof/>
        </w:rPr>
      </w:pPr>
      <w:ins w:id="10158" w:author="Jujia Li" w:date="2025-08-26T11:57:00Z" w16du:dateUtc="2025-08-26T16:57:00Z">
        <w:r>
          <w:rPr>
            <w:noProof/>
          </w:rPr>
          <w:drawing>
            <wp:inline distT="0" distB="0" distL="0" distR="0" wp14:anchorId="2C6AD923" wp14:editId="27E9E7E8">
              <wp:extent cx="5551625" cy="3383280"/>
              <wp:effectExtent l="0" t="0" r="0" b="7620"/>
              <wp:docPr id="469712007" name="Picture 16"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12007" name="Picture 16" descr="A screenshot of a map&#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8587"/>
                      <a:stretch>
                        <a:fillRect/>
                      </a:stretch>
                    </pic:blipFill>
                    <pic:spPr bwMode="auto">
                      <a:xfrm>
                        <a:off x="0" y="0"/>
                        <a:ext cx="5551625" cy="3383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92D5139" w14:textId="77777777" w:rsidR="006C1FE5" w:rsidRPr="006C1FE5" w:rsidRDefault="00E15ACB" w:rsidP="00181C07">
      <w:pPr>
        <w:rPr>
          <w:ins w:id="10159" w:author="Jujia Li" w:date="2025-08-26T11:48:00Z" w16du:dateUtc="2025-08-26T16:48:00Z"/>
          <w:rFonts w:ascii="Times New Roman" w:hAnsi="Times New Roman" w:cs="Times New Roman"/>
          <w:b/>
          <w:bCs/>
          <w:noProof/>
          <w:rPrChange w:id="10160" w:author="Jujia Li" w:date="2025-08-26T11:48:00Z" w16du:dateUtc="2025-08-26T16:48:00Z">
            <w:rPr>
              <w:ins w:id="10161" w:author="Jujia Li" w:date="2025-08-26T11:48:00Z" w16du:dateUtc="2025-08-26T16:48:00Z"/>
              <w:rFonts w:ascii="Times New Roman" w:hAnsi="Times New Roman" w:cs="Times New Roman"/>
              <w:noProof/>
            </w:rPr>
          </w:rPrChange>
        </w:rPr>
      </w:pPr>
      <w:ins w:id="10162" w:author="Jujia Li" w:date="2025-07-21T22:40:00Z" w16du:dateUtc="2025-07-22T03:40:00Z">
        <w:r w:rsidRPr="006C1FE5">
          <w:rPr>
            <w:rFonts w:ascii="Times New Roman" w:hAnsi="Times New Roman" w:cs="Times New Roman"/>
            <w:b/>
            <w:bCs/>
            <w:noProof/>
            <w:rPrChange w:id="10163" w:author="Jujia Li" w:date="2025-08-26T11:48:00Z" w16du:dateUtc="2025-08-26T16:48:00Z">
              <w:rPr>
                <w:rFonts w:ascii="Times New Roman" w:hAnsi="Times New Roman" w:cs="Times New Roman"/>
                <w:noProof/>
              </w:rPr>
            </w:rPrChange>
          </w:rPr>
          <w:t xml:space="preserve">Figure 16. </w:t>
        </w:r>
      </w:ins>
    </w:p>
    <w:p w14:paraId="1264E594" w14:textId="77777777" w:rsidR="006C1FE5" w:rsidRDefault="00E15ACB" w:rsidP="00181C07">
      <w:pPr>
        <w:rPr>
          <w:ins w:id="10164" w:author="Jujia Li" w:date="2025-08-26T11:48:00Z" w16du:dateUtc="2025-08-26T16:48:00Z"/>
          <w:rFonts w:ascii="Times New Roman" w:hAnsi="Times New Roman" w:cs="Times New Roman"/>
          <w:noProof/>
        </w:rPr>
      </w:pPr>
      <w:ins w:id="10165" w:author="Jujia Li" w:date="2025-07-21T22:40:00Z" w16du:dateUtc="2025-07-22T03:40:00Z">
        <w:r w:rsidRPr="00AE4440">
          <w:rPr>
            <w:rFonts w:ascii="Times New Roman" w:hAnsi="Times New Roman" w:cs="Times New Roman"/>
          </w:rPr>
          <w:t>Oxycodone</w:t>
        </w:r>
        <w:r w:rsidRPr="00E15ACB">
          <w:rPr>
            <w:rFonts w:ascii="Times New Roman" w:hAnsi="Times New Roman" w:cs="Times New Roman"/>
            <w:noProof/>
          </w:rPr>
          <w:t xml:space="preserve"> </w:t>
        </w:r>
        <w:r w:rsidRPr="00181C07">
          <w:rPr>
            <w:rFonts w:ascii="Times New Roman" w:hAnsi="Times New Roman" w:cs="Times New Roman"/>
            <w:noProof/>
          </w:rPr>
          <w:t>Consumption by County</w:t>
        </w:r>
      </w:ins>
    </w:p>
    <w:p w14:paraId="1CCFA438" w14:textId="426C45AC" w:rsidR="009C25EA" w:rsidRDefault="006C1FE5" w:rsidP="00181C07">
      <w:pPr>
        <w:rPr>
          <w:ins w:id="10166" w:author="Jujia Li" w:date="2025-07-21T22:45:00Z" w16du:dateUtc="2025-07-22T03:45:00Z"/>
          <w:rFonts w:ascii="Times New Roman" w:hAnsi="Times New Roman" w:cs="Times New Roman"/>
          <w:noProof/>
        </w:rPr>
      </w:pPr>
      <w:ins w:id="10167" w:author="Jujia Li" w:date="2025-08-26T11:48:00Z" w16du:dateUtc="2025-08-26T16:48:00Z">
        <w:r w:rsidRPr="006C1FE5">
          <w:t xml:space="preserve"> </w:t>
        </w:r>
        <w:r>
          <w:rPr>
            <w:noProof/>
          </w:rPr>
          <w:drawing>
            <wp:inline distT="0" distB="0" distL="0" distR="0" wp14:anchorId="61D46EBE" wp14:editId="6A0E16E1">
              <wp:extent cx="5718456" cy="3474720"/>
              <wp:effectExtent l="0" t="0" r="0" b="0"/>
              <wp:docPr id="635332149"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2149" name="Picture 11" descr="A screenshot of a map&#10;&#10;AI-generated content may be incorrec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855"/>
                      <a:stretch>
                        <a:fillRect/>
                      </a:stretch>
                    </pic:blipFill>
                    <pic:spPr bwMode="auto">
                      <a:xfrm>
                        <a:off x="0" y="0"/>
                        <a:ext cx="5718456" cy="3474720"/>
                      </a:xfrm>
                      <a:prstGeom prst="rect">
                        <a:avLst/>
                      </a:prstGeom>
                      <a:noFill/>
                      <a:ln>
                        <a:noFill/>
                      </a:ln>
                      <a:extLst>
                        <a:ext uri="{53640926-AAD7-44D8-BBD7-CCE9431645EC}">
                          <a14:shadowObscured xmlns:a14="http://schemas.microsoft.com/office/drawing/2010/main"/>
                        </a:ext>
                      </a:extLst>
                    </pic:spPr>
                  </pic:pic>
                </a:graphicData>
              </a:graphic>
            </wp:inline>
          </w:drawing>
        </w:r>
      </w:ins>
    </w:p>
    <w:p w14:paraId="7BF2439B" w14:textId="77777777" w:rsidR="006C1FE5" w:rsidRPr="006C1FE5" w:rsidRDefault="00CB1F82" w:rsidP="00CB1F82">
      <w:pPr>
        <w:rPr>
          <w:ins w:id="10168" w:author="Jujia Li" w:date="2025-08-26T11:48:00Z" w16du:dateUtc="2025-08-26T16:48:00Z"/>
          <w:rFonts w:ascii="Times New Roman" w:hAnsi="Times New Roman" w:cs="Times New Roman"/>
          <w:b/>
          <w:bCs/>
          <w:noProof/>
          <w:rPrChange w:id="10169" w:author="Jujia Li" w:date="2025-08-26T11:48:00Z" w16du:dateUtc="2025-08-26T16:48:00Z">
            <w:rPr>
              <w:ins w:id="10170" w:author="Jujia Li" w:date="2025-08-26T11:48:00Z" w16du:dateUtc="2025-08-26T16:48:00Z"/>
              <w:rFonts w:ascii="Times New Roman" w:hAnsi="Times New Roman" w:cs="Times New Roman"/>
              <w:noProof/>
            </w:rPr>
          </w:rPrChange>
        </w:rPr>
      </w:pPr>
      <w:ins w:id="10171" w:author="Jujia Li" w:date="2025-07-21T22:45:00Z" w16du:dateUtc="2025-07-22T03:45:00Z">
        <w:r w:rsidRPr="006C1FE5">
          <w:rPr>
            <w:rFonts w:ascii="Times New Roman" w:hAnsi="Times New Roman" w:cs="Times New Roman"/>
            <w:b/>
            <w:bCs/>
            <w:noProof/>
            <w:rPrChange w:id="10172" w:author="Jujia Li" w:date="2025-08-26T11:48:00Z" w16du:dateUtc="2025-08-26T16:48:00Z">
              <w:rPr>
                <w:rFonts w:ascii="Times New Roman" w:hAnsi="Times New Roman" w:cs="Times New Roman"/>
                <w:noProof/>
              </w:rPr>
            </w:rPrChange>
          </w:rPr>
          <w:lastRenderedPageBreak/>
          <w:t xml:space="preserve">Figure 17. </w:t>
        </w:r>
      </w:ins>
    </w:p>
    <w:p w14:paraId="364D7A34" w14:textId="17BFE074" w:rsidR="00CB1F82" w:rsidRDefault="00CB1F82" w:rsidP="00CB1F82">
      <w:pPr>
        <w:rPr>
          <w:ins w:id="10173" w:author="Jujia Li" w:date="2025-08-26T11:49:00Z" w16du:dateUtc="2025-08-26T16:49:00Z"/>
          <w:rFonts w:ascii="Times New Roman" w:hAnsi="Times New Roman" w:cs="Times New Roman"/>
          <w:noProof/>
        </w:rPr>
      </w:pPr>
      <w:ins w:id="10174" w:author="Jujia Li" w:date="2025-07-21T22:45:00Z" w16du:dateUtc="2025-07-22T03:45:00Z">
        <w:r w:rsidRPr="00181C07">
          <w:rPr>
            <w:rFonts w:ascii="Times New Roman" w:hAnsi="Times New Roman" w:cs="Times New Roman"/>
            <w:noProof/>
          </w:rPr>
          <w:t xml:space="preserve">Buprenorphine Consumption </w:t>
        </w:r>
      </w:ins>
      <w:ins w:id="10175" w:author="Jujia Li" w:date="2025-07-21T22:46:00Z" w16du:dateUtc="2025-07-22T03:46:00Z">
        <w:r>
          <w:rPr>
            <w:rFonts w:ascii="Times New Roman" w:hAnsi="Times New Roman" w:cs="Times New Roman"/>
            <w:noProof/>
          </w:rPr>
          <w:t xml:space="preserve">Rate (Per Capita) </w:t>
        </w:r>
      </w:ins>
      <w:ins w:id="10176" w:author="Jujia Li" w:date="2025-07-21T22:45:00Z" w16du:dateUtc="2025-07-22T03:45:00Z">
        <w:r w:rsidRPr="00181C07">
          <w:rPr>
            <w:rFonts w:ascii="Times New Roman" w:hAnsi="Times New Roman" w:cs="Times New Roman"/>
            <w:noProof/>
          </w:rPr>
          <w:t>by County</w:t>
        </w:r>
        <w:r w:rsidRPr="00CB1F82">
          <w:t xml:space="preserve"> </w:t>
        </w:r>
        <w:r>
          <w:rPr>
            <w:rFonts w:ascii="Times New Roman" w:hAnsi="Times New Roman" w:cs="Times New Roman"/>
            <w:noProof/>
          </w:rPr>
          <w:t xml:space="preserve"> </w:t>
        </w:r>
      </w:ins>
    </w:p>
    <w:p w14:paraId="30C076FB" w14:textId="15260DB9" w:rsidR="0063760F" w:rsidRDefault="0063760F" w:rsidP="00CB1F82">
      <w:pPr>
        <w:rPr>
          <w:ins w:id="10177" w:author="Jujia Li" w:date="2025-08-26T16:26:00Z" w16du:dateUtc="2025-08-26T21:26:00Z"/>
          <w:rFonts w:ascii="Times New Roman" w:hAnsi="Times New Roman" w:cs="Times New Roman"/>
          <w:noProof/>
        </w:rPr>
      </w:pPr>
      <w:ins w:id="10178" w:author="Jujia Li" w:date="2025-08-26T11:49:00Z" w16du:dateUtc="2025-08-26T16:49:00Z">
        <w:r>
          <w:rPr>
            <w:noProof/>
          </w:rPr>
          <w:drawing>
            <wp:inline distT="0" distB="0" distL="0" distR="0" wp14:anchorId="52911270" wp14:editId="42AA382C">
              <wp:extent cx="5584410" cy="3383280"/>
              <wp:effectExtent l="0" t="0" r="0" b="7620"/>
              <wp:docPr id="2124000053" name="Picture 1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00053" name="Picture 12" descr="A screenshot of a graph&#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124"/>
                      <a:stretch>
                        <a:fillRect/>
                      </a:stretch>
                    </pic:blipFill>
                    <pic:spPr bwMode="auto">
                      <a:xfrm>
                        <a:off x="0" y="0"/>
                        <a:ext cx="5584410" cy="3383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0F08A88F" w14:textId="41446BC8" w:rsidR="00601E78" w:rsidRPr="003976B1" w:rsidRDefault="003976B1" w:rsidP="00601E78">
      <w:pPr>
        <w:ind w:firstLine="720"/>
        <w:rPr>
          <w:ins w:id="10179" w:author="Jujia Li" w:date="2025-08-26T17:08:00Z" w16du:dateUtc="2025-08-26T22:08:00Z"/>
          <w:rFonts w:ascii="Times New Roman" w:hAnsi="Times New Roman" w:cs="Times New Roman"/>
          <w:noProof/>
        </w:rPr>
      </w:pPr>
      <w:ins w:id="10180" w:author="Jujia Li" w:date="2025-08-26T17:08:00Z">
        <w:r w:rsidRPr="003976B1">
          <w:rPr>
            <w:rFonts w:ascii="Times New Roman" w:hAnsi="Times New Roman" w:cs="Times New Roman"/>
            <w:noProof/>
          </w:rPr>
          <w:t xml:space="preserve">Figure 17 presents that several counties show notable changes over time. </w:t>
        </w:r>
        <w:r w:rsidRPr="003976B1">
          <w:rPr>
            <w:rFonts w:ascii="Times New Roman" w:hAnsi="Times New Roman" w:cs="Times New Roman"/>
            <w:noProof/>
            <w:rPrChange w:id="10181" w:author="Jujia Li" w:date="2025-08-26T17:08:00Z" w16du:dateUtc="2025-08-26T22:08:00Z">
              <w:rPr>
                <w:rFonts w:ascii="Times New Roman" w:hAnsi="Times New Roman" w:cs="Times New Roman"/>
                <w:b/>
                <w:bCs/>
                <w:noProof/>
              </w:rPr>
            </w:rPrChange>
          </w:rPr>
          <w:t>Winston, Marion, and Walker counties</w:t>
        </w:r>
        <w:r w:rsidRPr="003976B1">
          <w:rPr>
            <w:rFonts w:ascii="Times New Roman" w:hAnsi="Times New Roman" w:cs="Times New Roman"/>
            <w:noProof/>
          </w:rPr>
          <w:t xml:space="preserve"> consistently report higher per capita buprenorphine consumption rates compared to surrounding areas, with peaks observed in 2018 and 2019. In contrast, </w:t>
        </w:r>
        <w:r w:rsidRPr="003976B1">
          <w:rPr>
            <w:rFonts w:ascii="Times New Roman" w:hAnsi="Times New Roman" w:cs="Times New Roman"/>
            <w:noProof/>
            <w:rPrChange w:id="10182" w:author="Jujia Li" w:date="2025-08-26T17:08:00Z" w16du:dateUtc="2025-08-26T22:08:00Z">
              <w:rPr>
                <w:rFonts w:ascii="Times New Roman" w:hAnsi="Times New Roman" w:cs="Times New Roman"/>
                <w:b/>
                <w:bCs/>
                <w:noProof/>
              </w:rPr>
            </w:rPrChange>
          </w:rPr>
          <w:t>Jefferson and Tuscaloosa counties</w:t>
        </w:r>
        <w:r w:rsidRPr="003976B1">
          <w:rPr>
            <w:rFonts w:ascii="Times New Roman" w:hAnsi="Times New Roman" w:cs="Times New Roman"/>
            <w:noProof/>
          </w:rPr>
          <w:t xml:space="preserve">, despite their large populations and higher absolute consumption totals, demonstrate relatively lower per capita rates. By 2019, localized increases are evident in counties such as </w:t>
        </w:r>
        <w:r w:rsidRPr="003976B1">
          <w:rPr>
            <w:rFonts w:ascii="Times New Roman" w:hAnsi="Times New Roman" w:cs="Times New Roman"/>
            <w:noProof/>
            <w:rPrChange w:id="10183" w:author="Jujia Li" w:date="2025-08-26T17:08:00Z" w16du:dateUtc="2025-08-26T22:08:00Z">
              <w:rPr>
                <w:rFonts w:ascii="Times New Roman" w:hAnsi="Times New Roman" w:cs="Times New Roman"/>
                <w:b/>
                <w:bCs/>
                <w:noProof/>
              </w:rPr>
            </w:rPrChange>
          </w:rPr>
          <w:t>Marshall and Lawrence</w:t>
        </w:r>
        <w:r w:rsidRPr="003976B1">
          <w:rPr>
            <w:rFonts w:ascii="Times New Roman" w:hAnsi="Times New Roman" w:cs="Times New Roman"/>
            <w:noProof/>
          </w:rPr>
          <w:t>, suggesting emerging hotspots of opioid treatment demand and potential shifts in prescribing or access to medication-assisted therapy.</w:t>
        </w:r>
      </w:ins>
    </w:p>
    <w:p w14:paraId="72DC9C81" w14:textId="414E969E" w:rsidR="003976B1" w:rsidRDefault="003976B1" w:rsidP="00601E78">
      <w:pPr>
        <w:ind w:firstLine="720"/>
        <w:rPr>
          <w:ins w:id="10184" w:author="Jujia Li" w:date="2025-07-21T22:45:00Z" w16du:dateUtc="2025-07-22T03:45:00Z"/>
          <w:rFonts w:ascii="Times New Roman" w:hAnsi="Times New Roman" w:cs="Times New Roman"/>
          <w:noProof/>
        </w:rPr>
        <w:pPrChange w:id="10185" w:author="Jujia Li" w:date="2025-08-26T16:26:00Z" w16du:dateUtc="2025-08-26T21:26:00Z">
          <w:pPr/>
        </w:pPrChange>
      </w:pPr>
    </w:p>
    <w:p w14:paraId="29D8B79B" w14:textId="77777777" w:rsidR="00127DDF" w:rsidRDefault="00127DDF">
      <w:pPr>
        <w:rPr>
          <w:ins w:id="10186" w:author="Jujia Li" w:date="2025-08-26T17:36:00Z" w16du:dateUtc="2025-08-26T22:36:00Z"/>
          <w:rFonts w:ascii="Times New Roman" w:hAnsi="Times New Roman" w:cs="Times New Roman"/>
          <w:b/>
          <w:bCs/>
          <w:noProof/>
        </w:rPr>
      </w:pPr>
      <w:ins w:id="10187" w:author="Jujia Li" w:date="2025-08-26T17:36:00Z" w16du:dateUtc="2025-08-26T22:36:00Z">
        <w:r>
          <w:rPr>
            <w:rFonts w:ascii="Times New Roman" w:hAnsi="Times New Roman" w:cs="Times New Roman"/>
            <w:b/>
            <w:bCs/>
            <w:noProof/>
          </w:rPr>
          <w:br w:type="page"/>
        </w:r>
      </w:ins>
    </w:p>
    <w:p w14:paraId="4E8D2195" w14:textId="2128808F" w:rsidR="0063760F" w:rsidRPr="0063760F" w:rsidRDefault="00CB1F82" w:rsidP="00CB1F82">
      <w:pPr>
        <w:rPr>
          <w:ins w:id="10188" w:author="Jujia Li" w:date="2025-08-26T11:52:00Z" w16du:dateUtc="2025-08-26T16:52:00Z"/>
          <w:rFonts w:ascii="Times New Roman" w:hAnsi="Times New Roman" w:cs="Times New Roman"/>
          <w:b/>
          <w:bCs/>
          <w:noProof/>
          <w:rPrChange w:id="10189" w:author="Jujia Li" w:date="2025-08-26T11:52:00Z" w16du:dateUtc="2025-08-26T16:52:00Z">
            <w:rPr>
              <w:ins w:id="10190" w:author="Jujia Li" w:date="2025-08-26T11:52:00Z" w16du:dateUtc="2025-08-26T16:52:00Z"/>
              <w:rFonts w:ascii="Times New Roman" w:hAnsi="Times New Roman" w:cs="Times New Roman"/>
              <w:noProof/>
            </w:rPr>
          </w:rPrChange>
        </w:rPr>
      </w:pPr>
      <w:ins w:id="10191" w:author="Jujia Li" w:date="2025-07-21T22:45:00Z" w16du:dateUtc="2025-07-22T03:45:00Z">
        <w:r w:rsidRPr="0063760F">
          <w:rPr>
            <w:rFonts w:ascii="Times New Roman" w:hAnsi="Times New Roman" w:cs="Times New Roman"/>
            <w:b/>
            <w:bCs/>
            <w:noProof/>
            <w:rPrChange w:id="10192" w:author="Jujia Li" w:date="2025-08-26T11:52:00Z" w16du:dateUtc="2025-08-26T16:52:00Z">
              <w:rPr>
                <w:rFonts w:ascii="Times New Roman" w:hAnsi="Times New Roman" w:cs="Times New Roman"/>
                <w:noProof/>
              </w:rPr>
            </w:rPrChange>
          </w:rPr>
          <w:lastRenderedPageBreak/>
          <w:t xml:space="preserve">Figure 18. </w:t>
        </w:r>
      </w:ins>
    </w:p>
    <w:p w14:paraId="334A8340" w14:textId="69ADE092" w:rsidR="0063760F" w:rsidRDefault="00CB1F82" w:rsidP="00CB1F82">
      <w:pPr>
        <w:rPr>
          <w:ins w:id="10193" w:author="Jujia Li" w:date="2025-08-26T11:50:00Z" w16du:dateUtc="2025-08-26T16:50:00Z"/>
          <w:rFonts w:ascii="Times New Roman" w:hAnsi="Times New Roman" w:cs="Times New Roman"/>
          <w:noProof/>
        </w:rPr>
      </w:pPr>
      <w:ins w:id="10194" w:author="Jujia Li" w:date="2025-07-21T22:45:00Z" w16du:dateUtc="2025-07-22T03:45:00Z">
        <w:r w:rsidRPr="00181C07">
          <w:rPr>
            <w:rFonts w:ascii="Times New Roman" w:hAnsi="Times New Roman" w:cs="Times New Roman"/>
            <w:noProof/>
          </w:rPr>
          <w:t xml:space="preserve">Hydrocodone Consumption </w:t>
        </w:r>
      </w:ins>
      <w:ins w:id="10195"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p>
    <w:p w14:paraId="5555DD67" w14:textId="2CDC1EFE" w:rsidR="00CB1F82" w:rsidRDefault="0063760F" w:rsidP="00CB1F82">
      <w:pPr>
        <w:rPr>
          <w:ins w:id="10196" w:author="Jujia Li" w:date="2025-08-26T16:53:00Z" w16du:dateUtc="2025-08-26T21:53:00Z"/>
        </w:rPr>
      </w:pPr>
      <w:ins w:id="10197" w:author="Jujia Li" w:date="2025-08-26T11:50:00Z" w16du:dateUtc="2025-08-26T16:50:00Z">
        <w:r>
          <w:rPr>
            <w:noProof/>
          </w:rPr>
          <w:drawing>
            <wp:inline distT="0" distB="0" distL="0" distR="0" wp14:anchorId="07A8C045" wp14:editId="5A7B2E40">
              <wp:extent cx="5600949" cy="3383280"/>
              <wp:effectExtent l="0" t="0" r="0" b="7620"/>
              <wp:docPr id="572751132" name="Picture 13" descr="A map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51132" name="Picture 13" descr="A map of different colors&#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392"/>
                      <a:stretch>
                        <a:fillRect/>
                      </a:stretch>
                    </pic:blipFill>
                    <pic:spPr bwMode="auto">
                      <a:xfrm>
                        <a:off x="0" y="0"/>
                        <a:ext cx="5600949" cy="3383280"/>
                      </a:xfrm>
                      <a:prstGeom prst="rect">
                        <a:avLst/>
                      </a:prstGeom>
                      <a:noFill/>
                      <a:ln>
                        <a:noFill/>
                      </a:ln>
                      <a:extLst>
                        <a:ext uri="{53640926-AAD7-44D8-BBD7-CCE9431645EC}">
                          <a14:shadowObscured xmlns:a14="http://schemas.microsoft.com/office/drawing/2010/main"/>
                        </a:ext>
                      </a:extLst>
                    </pic:spPr>
                  </pic:pic>
                </a:graphicData>
              </a:graphic>
            </wp:inline>
          </w:drawing>
        </w:r>
      </w:ins>
      <w:ins w:id="10198" w:author="Jujia Li" w:date="2025-07-21T22:46:00Z" w16du:dateUtc="2025-07-22T03:46:00Z">
        <w:r w:rsidR="00CB1F82" w:rsidRPr="00CB1F82">
          <w:t xml:space="preserve"> </w:t>
        </w:r>
      </w:ins>
    </w:p>
    <w:p w14:paraId="2897E9F1" w14:textId="1FAE6052" w:rsidR="007E527E" w:rsidRPr="00F52B66" w:rsidRDefault="007E527E" w:rsidP="007E527E">
      <w:pPr>
        <w:ind w:firstLine="720"/>
        <w:rPr>
          <w:ins w:id="10199" w:author="Jujia Li" w:date="2025-08-26T16:54:00Z" w16du:dateUtc="2025-08-26T21:54:00Z"/>
          <w:rFonts w:ascii="Times New Roman" w:hAnsi="Times New Roman" w:cs="Times New Roman"/>
          <w:noProof/>
        </w:rPr>
      </w:pPr>
      <w:ins w:id="10200" w:author="Jujia Li" w:date="2025-08-26T16:53:00Z" w16du:dateUtc="2025-08-26T21:53:00Z">
        <w:r w:rsidRPr="00F52B66">
          <w:rPr>
            <w:rFonts w:ascii="Times New Roman" w:hAnsi="Times New Roman" w:cs="Times New Roman"/>
            <w:noProof/>
          </w:rPr>
          <w:t xml:space="preserve">Figure 18 </w:t>
        </w:r>
      </w:ins>
      <w:ins w:id="10201" w:author="Jujia Li" w:date="2025-08-26T16:54:00Z">
        <w:r w:rsidRPr="00F52B66">
          <w:rPr>
            <w:rFonts w:ascii="Times New Roman" w:hAnsi="Times New Roman" w:cs="Times New Roman"/>
            <w:noProof/>
          </w:rPr>
          <w:t xml:space="preserve">shows the </w:t>
        </w:r>
        <w:r w:rsidRPr="000D5312">
          <w:rPr>
            <w:rFonts w:ascii="Times New Roman" w:hAnsi="Times New Roman" w:cs="Times New Roman"/>
            <w:noProof/>
            <w:rPrChange w:id="10202" w:author="Jujia Li" w:date="2025-08-26T17:08:00Z" w16du:dateUtc="2025-08-26T22:08:00Z">
              <w:rPr>
                <w:rFonts w:ascii="Times New Roman" w:hAnsi="Times New Roman" w:cs="Times New Roman"/>
                <w:b/>
                <w:bCs/>
                <w:noProof/>
              </w:rPr>
            </w:rPrChange>
          </w:rPr>
          <w:t>hydrocodone consumption rate (per capita)</w:t>
        </w:r>
        <w:r w:rsidRPr="00F52B66">
          <w:rPr>
            <w:rFonts w:ascii="Times New Roman" w:hAnsi="Times New Roman" w:cs="Times New Roman"/>
            <w:noProof/>
          </w:rPr>
          <w:t xml:space="preserve"> across counties in Northwest Alabama from 2016 to 2019. The maps highlight persistent geographic differences: </w:t>
        </w:r>
        <w:r w:rsidRPr="000D5312">
          <w:rPr>
            <w:rFonts w:ascii="Times New Roman" w:hAnsi="Times New Roman" w:cs="Times New Roman"/>
            <w:noProof/>
            <w:rPrChange w:id="10203" w:author="Jujia Li" w:date="2025-08-26T17:08:00Z" w16du:dateUtc="2025-08-26T22:08:00Z">
              <w:rPr>
                <w:rFonts w:ascii="Times New Roman" w:hAnsi="Times New Roman" w:cs="Times New Roman"/>
                <w:b/>
                <w:bCs/>
                <w:noProof/>
              </w:rPr>
            </w:rPrChange>
          </w:rPr>
          <w:t>Marion, Winston, and Franklin counties</w:t>
        </w:r>
        <w:r w:rsidRPr="00F52B66">
          <w:rPr>
            <w:rFonts w:ascii="Times New Roman" w:hAnsi="Times New Roman" w:cs="Times New Roman"/>
            <w:noProof/>
          </w:rPr>
          <w:t xml:space="preserve"> consistently reported higher per capita hydrocodone use compared to surrounding areas, with especially elevated rates in 2016 and 2017. By contrast, counties such as </w:t>
        </w:r>
        <w:r w:rsidRPr="000D5312">
          <w:rPr>
            <w:rFonts w:ascii="Times New Roman" w:hAnsi="Times New Roman" w:cs="Times New Roman"/>
            <w:noProof/>
            <w:rPrChange w:id="10204" w:author="Jujia Li" w:date="2025-08-26T17:08:00Z" w16du:dateUtc="2025-08-26T22:08:00Z">
              <w:rPr>
                <w:rFonts w:ascii="Times New Roman" w:hAnsi="Times New Roman" w:cs="Times New Roman"/>
                <w:b/>
                <w:bCs/>
                <w:noProof/>
              </w:rPr>
            </w:rPrChange>
          </w:rPr>
          <w:t>Tuscaloosa, Pickens, and Shelby</w:t>
        </w:r>
        <w:r w:rsidRPr="00F52B66">
          <w:rPr>
            <w:rFonts w:ascii="Times New Roman" w:hAnsi="Times New Roman" w:cs="Times New Roman"/>
            <w:noProof/>
          </w:rPr>
          <w:t xml:space="preserve"> maintained relatively lower consumption rates throughout the study period. While overall hydrocodone use per capita declined gradually in most counties, localized peaks remain evident, suggesting differing prescribing practices or healthcare access across the region.</w:t>
        </w:r>
      </w:ins>
    </w:p>
    <w:p w14:paraId="7DDDFF45" w14:textId="77777777" w:rsidR="00127DDF" w:rsidRDefault="00127DDF">
      <w:pPr>
        <w:rPr>
          <w:ins w:id="10205" w:author="Jujia Li" w:date="2025-08-26T17:36:00Z" w16du:dateUtc="2025-08-26T22:36:00Z"/>
          <w:rFonts w:ascii="Times New Roman" w:hAnsi="Times New Roman" w:cs="Times New Roman"/>
          <w:b/>
          <w:bCs/>
          <w:noProof/>
        </w:rPr>
      </w:pPr>
      <w:ins w:id="10206" w:author="Jujia Li" w:date="2025-08-26T17:36:00Z" w16du:dateUtc="2025-08-26T22:36:00Z">
        <w:r>
          <w:rPr>
            <w:rFonts w:ascii="Times New Roman" w:hAnsi="Times New Roman" w:cs="Times New Roman"/>
            <w:b/>
            <w:bCs/>
            <w:noProof/>
          </w:rPr>
          <w:br w:type="page"/>
        </w:r>
      </w:ins>
    </w:p>
    <w:p w14:paraId="2391E027" w14:textId="29174C7C" w:rsidR="0063760F" w:rsidRPr="0063760F" w:rsidRDefault="00CB1F82" w:rsidP="007E527E">
      <w:pPr>
        <w:rPr>
          <w:ins w:id="10207" w:author="Jujia Li" w:date="2025-08-26T11:51:00Z" w16du:dateUtc="2025-08-26T16:51:00Z"/>
          <w:rFonts w:ascii="Times New Roman" w:hAnsi="Times New Roman" w:cs="Times New Roman"/>
          <w:b/>
          <w:bCs/>
          <w:noProof/>
          <w:rPrChange w:id="10208" w:author="Jujia Li" w:date="2025-08-26T11:51:00Z" w16du:dateUtc="2025-08-26T16:51:00Z">
            <w:rPr>
              <w:ins w:id="10209" w:author="Jujia Li" w:date="2025-08-26T11:51:00Z" w16du:dateUtc="2025-08-26T16:51:00Z"/>
              <w:rFonts w:ascii="Times New Roman" w:hAnsi="Times New Roman" w:cs="Times New Roman"/>
              <w:noProof/>
            </w:rPr>
          </w:rPrChange>
        </w:rPr>
        <w:pPrChange w:id="10210" w:author="Jujia Li" w:date="2025-08-26T16:54:00Z" w16du:dateUtc="2025-08-26T21:54:00Z">
          <w:pPr>
            <w:ind w:firstLine="720"/>
          </w:pPr>
        </w:pPrChange>
      </w:pPr>
      <w:ins w:id="10211" w:author="Jujia Li" w:date="2025-07-21T22:45:00Z" w16du:dateUtc="2025-07-22T03:45:00Z">
        <w:r w:rsidRPr="0063760F">
          <w:rPr>
            <w:rFonts w:ascii="Times New Roman" w:hAnsi="Times New Roman" w:cs="Times New Roman"/>
            <w:b/>
            <w:bCs/>
            <w:noProof/>
            <w:rPrChange w:id="10212" w:author="Jujia Li" w:date="2025-08-26T11:51:00Z" w16du:dateUtc="2025-08-26T16:51:00Z">
              <w:rPr>
                <w:rFonts w:ascii="Times New Roman" w:hAnsi="Times New Roman" w:cs="Times New Roman"/>
                <w:noProof/>
              </w:rPr>
            </w:rPrChange>
          </w:rPr>
          <w:lastRenderedPageBreak/>
          <w:t xml:space="preserve">Figure 19. </w:t>
        </w:r>
      </w:ins>
    </w:p>
    <w:p w14:paraId="5A1BA151" w14:textId="358DFF8F" w:rsidR="00CB1F82" w:rsidRDefault="00CB1F82" w:rsidP="00CB1F82">
      <w:pPr>
        <w:rPr>
          <w:ins w:id="10213" w:author="Jujia Li" w:date="2025-07-21T22:50:00Z" w16du:dateUtc="2025-07-22T03:50:00Z"/>
        </w:rPr>
      </w:pPr>
      <w:ins w:id="10214" w:author="Jujia Li" w:date="2025-07-21T22:45:00Z" w16du:dateUtc="2025-07-22T03:45:00Z">
        <w:r w:rsidRPr="009C25EA">
          <w:rPr>
            <w:rFonts w:ascii="Times New Roman" w:hAnsi="Times New Roman" w:cs="Times New Roman"/>
            <w:noProof/>
          </w:rPr>
          <w:t>Methadone</w:t>
        </w:r>
        <w:r>
          <w:rPr>
            <w:rFonts w:ascii="Times New Roman" w:hAnsi="Times New Roman" w:cs="Times New Roman"/>
            <w:noProof/>
          </w:rPr>
          <w:t xml:space="preserve"> </w:t>
        </w:r>
        <w:r w:rsidRPr="00181C07">
          <w:rPr>
            <w:rFonts w:ascii="Times New Roman" w:hAnsi="Times New Roman" w:cs="Times New Roman"/>
            <w:noProof/>
          </w:rPr>
          <w:t xml:space="preserve">Consumption </w:t>
        </w:r>
      </w:ins>
      <w:ins w:id="10215"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p>
    <w:p w14:paraId="523694AC" w14:textId="68356E28" w:rsidR="0063760F" w:rsidRDefault="0063760F" w:rsidP="00CB1F82">
      <w:pPr>
        <w:rPr>
          <w:ins w:id="10216" w:author="Jujia Li" w:date="2025-08-26T17:12:00Z" w16du:dateUtc="2025-08-26T22:12:00Z"/>
          <w:rFonts w:ascii="Times New Roman" w:hAnsi="Times New Roman" w:cs="Times New Roman"/>
          <w:noProof/>
        </w:rPr>
      </w:pPr>
      <w:ins w:id="10217" w:author="Jujia Li" w:date="2025-08-26T11:50:00Z" w16du:dateUtc="2025-08-26T16:50:00Z">
        <w:r>
          <w:rPr>
            <w:noProof/>
          </w:rPr>
          <w:drawing>
            <wp:inline distT="0" distB="0" distL="0" distR="0" wp14:anchorId="41686F10" wp14:editId="78F49814">
              <wp:extent cx="5584410" cy="3383280"/>
              <wp:effectExtent l="0" t="0" r="0" b="7620"/>
              <wp:docPr id="1014918624" name="Picture 14" descr="A map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8624" name="Picture 14" descr="A map of different colors&#10;&#10;AI-generated content may be incorrec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124"/>
                      <a:stretch>
                        <a:fillRect/>
                      </a:stretch>
                    </pic:blipFill>
                    <pic:spPr bwMode="auto">
                      <a:xfrm>
                        <a:off x="0" y="0"/>
                        <a:ext cx="5584410" cy="3383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002F5807" w14:textId="5A21DC76" w:rsidR="00F52B66" w:rsidRDefault="00F52B66" w:rsidP="00F52B66">
      <w:pPr>
        <w:ind w:firstLine="720"/>
        <w:rPr>
          <w:ins w:id="10218" w:author="Jujia Li" w:date="2025-07-21T22:45:00Z" w16du:dateUtc="2025-07-22T03:45:00Z"/>
          <w:rFonts w:ascii="Times New Roman" w:hAnsi="Times New Roman" w:cs="Times New Roman"/>
          <w:noProof/>
        </w:rPr>
        <w:pPrChange w:id="10219" w:author="Jujia Li" w:date="2025-08-26T17:12:00Z" w16du:dateUtc="2025-08-26T22:12:00Z">
          <w:pPr/>
        </w:pPrChange>
      </w:pPr>
      <w:ins w:id="10220" w:author="Jujia Li" w:date="2025-08-26T17:12:00Z" w16du:dateUtc="2025-08-26T22:12:00Z">
        <w:r w:rsidRPr="00F52B66">
          <w:rPr>
            <w:rFonts w:ascii="Times New Roman" w:hAnsi="Times New Roman" w:cs="Times New Roman"/>
            <w:noProof/>
          </w:rPr>
          <w:t xml:space="preserve">Figure </w:t>
        </w:r>
        <w:r>
          <w:rPr>
            <w:rFonts w:ascii="Times New Roman" w:hAnsi="Times New Roman" w:cs="Times New Roman"/>
            <w:noProof/>
          </w:rPr>
          <w:t>19</w:t>
        </w:r>
        <w:r w:rsidRPr="00F52B66">
          <w:rPr>
            <w:rFonts w:ascii="Times New Roman" w:hAnsi="Times New Roman" w:cs="Times New Roman"/>
            <w:noProof/>
          </w:rPr>
          <w:t xml:space="preserve"> illustrates </w:t>
        </w:r>
      </w:ins>
      <w:ins w:id="10221" w:author="Jujia Li" w:date="2025-08-26T17:27:00Z" w16du:dateUtc="2025-08-26T22:27:00Z">
        <w:r w:rsidR="00AD7FDA">
          <w:rPr>
            <w:rFonts w:ascii="Times New Roman" w:hAnsi="Times New Roman" w:cs="Times New Roman"/>
            <w:noProof/>
          </w:rPr>
          <w:t>that</w:t>
        </w:r>
      </w:ins>
      <w:ins w:id="10222" w:author="Jujia Li" w:date="2025-08-26T17:12:00Z" w16du:dateUtc="2025-08-26T22:12:00Z">
        <w:r w:rsidRPr="00F52B66">
          <w:rPr>
            <w:rFonts w:ascii="Times New Roman" w:hAnsi="Times New Roman" w:cs="Times New Roman"/>
            <w:noProof/>
          </w:rPr>
          <w:t xml:space="preserve"> methadone use remained relatively low and spatially concentrated. In 2016, elevated rates were observed in counties such as Walker and Fayette, indicating localized reliance on methadone treatments during that year. By 2017 and 2018, these concentrations diminished slightly but persisted in Walker and neighboring areas, suggesting sustained but modest methadone distribution. In 2019, the pattern shifted further, with most counties exhibiting relatively stable or declining rates, while urban centers such as Jefferson and Tuscaloosa remained consistently low relative to their population size.</w:t>
        </w:r>
      </w:ins>
    </w:p>
    <w:p w14:paraId="49DA9382" w14:textId="77777777" w:rsidR="00127DDF" w:rsidRDefault="00127DDF">
      <w:pPr>
        <w:rPr>
          <w:ins w:id="10223" w:author="Jujia Li" w:date="2025-08-26T17:36:00Z" w16du:dateUtc="2025-08-26T22:36:00Z"/>
          <w:rFonts w:ascii="Times New Roman" w:hAnsi="Times New Roman" w:cs="Times New Roman"/>
          <w:b/>
          <w:bCs/>
          <w:noProof/>
        </w:rPr>
      </w:pPr>
      <w:ins w:id="10224" w:author="Jujia Li" w:date="2025-08-26T17:36:00Z" w16du:dateUtc="2025-08-26T22:36:00Z">
        <w:r>
          <w:rPr>
            <w:rFonts w:ascii="Times New Roman" w:hAnsi="Times New Roman" w:cs="Times New Roman"/>
            <w:b/>
            <w:bCs/>
            <w:noProof/>
          </w:rPr>
          <w:br w:type="page"/>
        </w:r>
      </w:ins>
    </w:p>
    <w:p w14:paraId="1038BF99" w14:textId="17CDB662" w:rsidR="0063760F" w:rsidRPr="0063760F" w:rsidRDefault="00CB1F82" w:rsidP="00181C07">
      <w:pPr>
        <w:rPr>
          <w:ins w:id="10225" w:author="Jujia Li" w:date="2025-08-26T11:51:00Z" w16du:dateUtc="2025-08-26T16:51:00Z"/>
          <w:rFonts w:ascii="Times New Roman" w:hAnsi="Times New Roman" w:cs="Times New Roman"/>
          <w:b/>
          <w:bCs/>
          <w:noProof/>
          <w:rPrChange w:id="10226" w:author="Jujia Li" w:date="2025-08-26T11:51:00Z" w16du:dateUtc="2025-08-26T16:51:00Z">
            <w:rPr>
              <w:ins w:id="10227" w:author="Jujia Li" w:date="2025-08-26T11:51:00Z" w16du:dateUtc="2025-08-26T16:51:00Z"/>
              <w:rFonts w:ascii="Times New Roman" w:hAnsi="Times New Roman" w:cs="Times New Roman"/>
              <w:noProof/>
            </w:rPr>
          </w:rPrChange>
        </w:rPr>
      </w:pPr>
      <w:ins w:id="10228" w:author="Jujia Li" w:date="2025-07-21T22:45:00Z" w16du:dateUtc="2025-07-22T03:45:00Z">
        <w:r w:rsidRPr="0063760F">
          <w:rPr>
            <w:rFonts w:ascii="Times New Roman" w:hAnsi="Times New Roman" w:cs="Times New Roman"/>
            <w:b/>
            <w:bCs/>
            <w:noProof/>
            <w:rPrChange w:id="10229" w:author="Jujia Li" w:date="2025-08-26T11:51:00Z" w16du:dateUtc="2025-08-26T16:51:00Z">
              <w:rPr>
                <w:rFonts w:ascii="Times New Roman" w:hAnsi="Times New Roman" w:cs="Times New Roman"/>
                <w:noProof/>
              </w:rPr>
            </w:rPrChange>
          </w:rPr>
          <w:lastRenderedPageBreak/>
          <w:t xml:space="preserve">Figure 20. </w:t>
        </w:r>
      </w:ins>
    </w:p>
    <w:p w14:paraId="7F2964F0" w14:textId="40AB8C78" w:rsidR="00CB1F82" w:rsidRDefault="00CB1F82" w:rsidP="00181C07">
      <w:pPr>
        <w:rPr>
          <w:ins w:id="10230" w:author="Jujia Li" w:date="2025-08-26T11:51:00Z" w16du:dateUtc="2025-08-26T16:51:00Z"/>
          <w:rFonts w:ascii="Times New Roman" w:hAnsi="Times New Roman" w:cs="Times New Roman"/>
          <w:noProof/>
        </w:rPr>
      </w:pPr>
      <w:ins w:id="10231" w:author="Jujia Li" w:date="2025-07-21T22:45:00Z" w16du:dateUtc="2025-07-22T03:45:00Z">
        <w:r w:rsidRPr="00AE4440">
          <w:rPr>
            <w:rFonts w:ascii="Times New Roman" w:hAnsi="Times New Roman" w:cs="Times New Roman"/>
          </w:rPr>
          <w:t>Oxycodone</w:t>
        </w:r>
        <w:r w:rsidRPr="00E15ACB">
          <w:rPr>
            <w:rFonts w:ascii="Times New Roman" w:hAnsi="Times New Roman" w:cs="Times New Roman"/>
            <w:noProof/>
          </w:rPr>
          <w:t xml:space="preserve"> </w:t>
        </w:r>
        <w:r w:rsidRPr="00181C07">
          <w:rPr>
            <w:rFonts w:ascii="Times New Roman" w:hAnsi="Times New Roman" w:cs="Times New Roman"/>
            <w:noProof/>
          </w:rPr>
          <w:t xml:space="preserve">Consumption </w:t>
        </w:r>
      </w:ins>
      <w:ins w:id="10232"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p>
    <w:p w14:paraId="271EC7B9" w14:textId="7F1E24A9" w:rsidR="0063760F" w:rsidRDefault="0063760F" w:rsidP="00181C07">
      <w:pPr>
        <w:rPr>
          <w:ins w:id="10233" w:author="Jujia Li" w:date="2025-08-26T17:30:00Z" w16du:dateUtc="2025-08-26T22:30:00Z"/>
          <w:rFonts w:ascii="Times New Roman" w:hAnsi="Times New Roman" w:cs="Times New Roman"/>
          <w:noProof/>
        </w:rPr>
      </w:pPr>
      <w:ins w:id="10234" w:author="Jujia Li" w:date="2025-08-26T11:51:00Z" w16du:dateUtc="2025-08-26T16:51:00Z">
        <w:r>
          <w:rPr>
            <w:noProof/>
          </w:rPr>
          <w:drawing>
            <wp:inline distT="0" distB="0" distL="0" distR="0" wp14:anchorId="52485B39" wp14:editId="50376A44">
              <wp:extent cx="5584410" cy="3383280"/>
              <wp:effectExtent l="0" t="0" r="0" b="7620"/>
              <wp:docPr id="536900164" name="Picture 15" descr="A map of different color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00164" name="Picture 15" descr="A map of different colored states&#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124"/>
                      <a:stretch>
                        <a:fillRect/>
                      </a:stretch>
                    </pic:blipFill>
                    <pic:spPr bwMode="auto">
                      <a:xfrm>
                        <a:off x="0" y="0"/>
                        <a:ext cx="5584410" cy="3383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F227BF" w14:textId="18D25DC3" w:rsidR="00AD7FDA" w:rsidRPr="00AD7FDA" w:rsidRDefault="00AD7FDA" w:rsidP="00AD7FDA">
      <w:pPr>
        <w:ind w:firstLine="720"/>
        <w:rPr>
          <w:ins w:id="10235" w:author="Jujia Li" w:date="2025-07-21T22:39:00Z" w16du:dateUtc="2025-07-22T03:39:00Z"/>
          <w:rFonts w:ascii="Times New Roman" w:hAnsi="Times New Roman" w:cs="Times New Roman"/>
          <w:noProof/>
        </w:rPr>
        <w:pPrChange w:id="10236" w:author="Jujia Li" w:date="2025-08-26T17:31:00Z" w16du:dateUtc="2025-08-26T22:31:00Z">
          <w:pPr/>
        </w:pPrChange>
      </w:pPr>
      <w:ins w:id="10237" w:author="Jujia Li" w:date="2025-08-26T17:30:00Z">
        <w:r w:rsidRPr="00AD7FDA">
          <w:rPr>
            <w:rFonts w:ascii="Times New Roman" w:hAnsi="Times New Roman" w:cs="Times New Roman"/>
            <w:noProof/>
          </w:rPr>
          <w:t xml:space="preserve">Figure </w:t>
        </w:r>
      </w:ins>
      <w:ins w:id="10238" w:author="Jujia Li" w:date="2025-08-26T17:31:00Z" w16du:dateUtc="2025-08-26T22:31:00Z">
        <w:r>
          <w:rPr>
            <w:rFonts w:ascii="Times New Roman" w:hAnsi="Times New Roman" w:cs="Times New Roman"/>
            <w:noProof/>
          </w:rPr>
          <w:t>20</w:t>
        </w:r>
      </w:ins>
      <w:ins w:id="10239" w:author="Jujia Li" w:date="2025-08-26T17:30:00Z">
        <w:r w:rsidRPr="00AD7FDA">
          <w:rPr>
            <w:rFonts w:ascii="Times New Roman" w:hAnsi="Times New Roman" w:cs="Times New Roman"/>
            <w:noProof/>
          </w:rPr>
          <w:t xml:space="preserve"> illustrates </w:t>
        </w:r>
      </w:ins>
      <w:ins w:id="10240" w:author="Jujia Li" w:date="2025-08-26T17:32:00Z" w16du:dateUtc="2025-08-26T22:32:00Z">
        <w:r>
          <w:rPr>
            <w:rFonts w:ascii="Times New Roman" w:hAnsi="Times New Roman" w:cs="Times New Roman"/>
            <w:noProof/>
          </w:rPr>
          <w:t>a</w:t>
        </w:r>
      </w:ins>
      <w:ins w:id="10241" w:author="Jujia Li" w:date="2025-08-26T17:30:00Z">
        <w:r w:rsidRPr="00AD7FDA">
          <w:rPr>
            <w:rFonts w:ascii="Times New Roman" w:hAnsi="Times New Roman" w:cs="Times New Roman"/>
            <w:noProof/>
          </w:rPr>
          <w:t xml:space="preserve"> consistent pattern of </w:t>
        </w:r>
      </w:ins>
      <w:ins w:id="10242" w:author="Jujia Li" w:date="2025-08-26T17:33:00Z" w16du:dateUtc="2025-08-26T22:33:00Z">
        <w:r w:rsidR="00177ACE">
          <w:rPr>
            <w:rFonts w:ascii="Times New Roman" w:hAnsi="Times New Roman" w:cs="Times New Roman"/>
            <w:noProof/>
          </w:rPr>
          <w:t>decreasing</w:t>
        </w:r>
      </w:ins>
      <w:ins w:id="10243" w:author="Jujia Li" w:date="2025-08-26T17:30:00Z">
        <w:r w:rsidRPr="00AD7FDA">
          <w:rPr>
            <w:rFonts w:ascii="Times New Roman" w:hAnsi="Times New Roman" w:cs="Times New Roman"/>
            <w:noProof/>
          </w:rPr>
          <w:t xml:space="preserve"> per capita consumption is observed in </w:t>
        </w:r>
        <w:r w:rsidRPr="00AD7FDA">
          <w:rPr>
            <w:rFonts w:ascii="Times New Roman" w:hAnsi="Times New Roman" w:cs="Times New Roman"/>
            <w:noProof/>
            <w:rPrChange w:id="10244" w:author="Jujia Li" w:date="2025-08-26T17:31:00Z" w16du:dateUtc="2025-08-26T22:31:00Z">
              <w:rPr>
                <w:rFonts w:ascii="Times New Roman" w:hAnsi="Times New Roman" w:cs="Times New Roman"/>
                <w:b/>
                <w:bCs/>
                <w:noProof/>
              </w:rPr>
            </w:rPrChange>
          </w:rPr>
          <w:t>Walker</w:t>
        </w:r>
      </w:ins>
      <w:ins w:id="10245" w:author="Jujia Li" w:date="2025-08-26T17:33:00Z" w16du:dateUtc="2025-08-26T22:33:00Z">
        <w:r w:rsidR="00177ACE">
          <w:rPr>
            <w:rFonts w:ascii="Times New Roman" w:hAnsi="Times New Roman" w:cs="Times New Roman"/>
            <w:noProof/>
          </w:rPr>
          <w:t xml:space="preserve"> </w:t>
        </w:r>
      </w:ins>
      <w:ins w:id="10246" w:author="Jujia Li" w:date="2025-08-26T17:30:00Z">
        <w:r w:rsidRPr="00AD7FDA">
          <w:rPr>
            <w:rFonts w:ascii="Times New Roman" w:hAnsi="Times New Roman" w:cs="Times New Roman"/>
            <w:noProof/>
            <w:rPrChange w:id="10247" w:author="Jujia Li" w:date="2025-08-26T17:31:00Z" w16du:dateUtc="2025-08-26T22:31:00Z">
              <w:rPr>
                <w:rFonts w:ascii="Times New Roman" w:hAnsi="Times New Roman" w:cs="Times New Roman"/>
                <w:b/>
                <w:bCs/>
                <w:noProof/>
              </w:rPr>
            </w:rPrChange>
          </w:rPr>
          <w:t>and Marion counties</w:t>
        </w:r>
        <w:r w:rsidRPr="00AD7FDA">
          <w:rPr>
            <w:rFonts w:ascii="Times New Roman" w:hAnsi="Times New Roman" w:cs="Times New Roman"/>
            <w:noProof/>
          </w:rPr>
          <w:t xml:space="preserve">, which stand out as areas with persistently higher rates compared to neighboring counties. These </w:t>
        </w:r>
      </w:ins>
      <w:ins w:id="10248" w:author="Jujia Li" w:date="2025-08-26T17:34:00Z" w16du:dateUtc="2025-08-26T22:34:00Z">
        <w:r w:rsidR="00177ACE">
          <w:rPr>
            <w:rFonts w:ascii="Times New Roman" w:hAnsi="Times New Roman" w:cs="Times New Roman"/>
            <w:noProof/>
          </w:rPr>
          <w:t>high</w:t>
        </w:r>
      </w:ins>
      <w:ins w:id="10249" w:author="Jujia Li" w:date="2025-08-26T17:30:00Z">
        <w:r w:rsidRPr="00AD7FDA">
          <w:rPr>
            <w:rFonts w:ascii="Times New Roman" w:hAnsi="Times New Roman" w:cs="Times New Roman"/>
            <w:noProof/>
          </w:rPr>
          <w:t xml:space="preserve"> values suggest localized demand or prescribing practices that maintain oxycodone consumption despite statewide efforts to regulate opioid use. Conversely, </w:t>
        </w:r>
        <w:r w:rsidRPr="00AD7FDA">
          <w:rPr>
            <w:rFonts w:ascii="Times New Roman" w:hAnsi="Times New Roman" w:cs="Times New Roman"/>
            <w:noProof/>
            <w:rPrChange w:id="10250" w:author="Jujia Li" w:date="2025-08-26T17:31:00Z" w16du:dateUtc="2025-08-26T22:31:00Z">
              <w:rPr>
                <w:rFonts w:ascii="Times New Roman" w:hAnsi="Times New Roman" w:cs="Times New Roman"/>
                <w:b/>
                <w:bCs/>
                <w:noProof/>
              </w:rPr>
            </w:rPrChange>
          </w:rPr>
          <w:t>Jefferson and Tuscaloosa counties</w:t>
        </w:r>
        <w:r w:rsidRPr="00AD7FDA">
          <w:rPr>
            <w:rFonts w:ascii="Times New Roman" w:hAnsi="Times New Roman" w:cs="Times New Roman"/>
            <w:noProof/>
          </w:rPr>
          <w:t xml:space="preserve">, despite their large populations and absolute consumption levels, display comparatively lower per capita rates, indicating that population size dilutes the rate of consumption. Notably, by 2019, oxycodone consumption rates generally stabilized or declined in many counties, but </w:t>
        </w:r>
        <w:r w:rsidRPr="00AD7FDA">
          <w:rPr>
            <w:rFonts w:ascii="Times New Roman" w:hAnsi="Times New Roman" w:cs="Times New Roman"/>
            <w:noProof/>
            <w:rPrChange w:id="10251" w:author="Jujia Li" w:date="2025-08-26T17:31:00Z" w16du:dateUtc="2025-08-26T22:31:00Z">
              <w:rPr>
                <w:rFonts w:ascii="Times New Roman" w:hAnsi="Times New Roman" w:cs="Times New Roman"/>
                <w:b/>
                <w:bCs/>
                <w:noProof/>
              </w:rPr>
            </w:rPrChange>
          </w:rPr>
          <w:t>Walker and Winston</w:t>
        </w:r>
        <w:r w:rsidRPr="00AD7FDA">
          <w:rPr>
            <w:rFonts w:ascii="Times New Roman" w:hAnsi="Times New Roman" w:cs="Times New Roman"/>
            <w:noProof/>
          </w:rPr>
          <w:t xml:space="preserve"> continued to remain among the highest, highlighting potential ongoing hotspots for targeted public health intervention.</w:t>
        </w:r>
      </w:ins>
    </w:p>
    <w:p w14:paraId="5BEAE14E" w14:textId="77777777" w:rsidR="00177ACE" w:rsidRDefault="00177ACE" w:rsidP="00181C07">
      <w:pPr>
        <w:rPr>
          <w:ins w:id="10252" w:author="Jujia Li" w:date="2025-08-26T17:35:00Z" w16du:dateUtc="2025-08-26T22:35:00Z"/>
          <w:rFonts w:ascii="Times New Roman" w:hAnsi="Times New Roman" w:cs="Times New Roman"/>
          <w:noProof/>
        </w:rPr>
      </w:pPr>
    </w:p>
    <w:p w14:paraId="787F5B9E" w14:textId="0B65D00B" w:rsidR="009C25EA" w:rsidRPr="00127DDF" w:rsidRDefault="00114F3E" w:rsidP="00181C07">
      <w:pPr>
        <w:rPr>
          <w:ins w:id="10253" w:author="Jujia Li" w:date="2025-08-11T21:03:00Z" w16du:dateUtc="2025-08-12T02:03:00Z"/>
          <w:rFonts w:ascii="Times New Roman" w:hAnsi="Times New Roman" w:cs="Times New Roman"/>
          <w:b/>
          <w:bCs/>
          <w:noProof/>
          <w:rPrChange w:id="10254" w:author="Jujia Li" w:date="2025-08-26T17:36:00Z" w16du:dateUtc="2025-08-26T22:36:00Z">
            <w:rPr>
              <w:ins w:id="10255" w:author="Jujia Li" w:date="2025-08-11T21:03:00Z" w16du:dateUtc="2025-08-12T02:03:00Z"/>
              <w:rFonts w:ascii="Times New Roman" w:hAnsi="Times New Roman" w:cs="Times New Roman"/>
              <w:noProof/>
            </w:rPr>
          </w:rPrChange>
        </w:rPr>
      </w:pPr>
      <w:ins w:id="10256" w:author="Jujia Li" w:date="2025-08-11T21:03:00Z" w16du:dateUtc="2025-08-12T02:03:00Z">
        <w:r w:rsidRPr="00127DDF">
          <w:rPr>
            <w:rFonts w:ascii="Times New Roman" w:hAnsi="Times New Roman" w:cs="Times New Roman"/>
            <w:b/>
            <w:bCs/>
            <w:noProof/>
            <w:rPrChange w:id="10257" w:author="Jujia Li" w:date="2025-08-26T17:36:00Z" w16du:dateUtc="2025-08-26T22:36:00Z">
              <w:rPr>
                <w:rFonts w:ascii="Times New Roman" w:hAnsi="Times New Roman" w:cs="Times New Roman"/>
                <w:noProof/>
              </w:rPr>
            </w:rPrChange>
          </w:rPr>
          <w:t xml:space="preserve">Table </w:t>
        </w:r>
      </w:ins>
      <w:ins w:id="10258" w:author="Jujia Li" w:date="2025-08-11T21:20:00Z" w16du:dateUtc="2025-08-12T02:20:00Z">
        <w:r w:rsidR="00FD67B4" w:rsidRPr="00127DDF">
          <w:rPr>
            <w:rFonts w:ascii="Times New Roman" w:hAnsi="Times New Roman" w:cs="Times New Roman"/>
            <w:b/>
            <w:bCs/>
            <w:noProof/>
            <w:rPrChange w:id="10259" w:author="Jujia Li" w:date="2025-08-26T17:36:00Z" w16du:dateUtc="2025-08-26T22:36:00Z">
              <w:rPr>
                <w:rFonts w:ascii="Times New Roman" w:hAnsi="Times New Roman" w:cs="Times New Roman"/>
                <w:noProof/>
              </w:rPr>
            </w:rPrChange>
          </w:rPr>
          <w:t>X</w:t>
        </w:r>
      </w:ins>
      <w:ins w:id="10260" w:author="Jujia Li" w:date="2025-08-11T21:03:00Z" w16du:dateUtc="2025-08-12T02:03:00Z">
        <w:r w:rsidRPr="00127DDF">
          <w:rPr>
            <w:rFonts w:ascii="Times New Roman" w:hAnsi="Times New Roman" w:cs="Times New Roman"/>
            <w:b/>
            <w:bCs/>
            <w:noProof/>
            <w:rPrChange w:id="10261" w:author="Jujia Li" w:date="2025-08-26T17:36:00Z" w16du:dateUtc="2025-08-26T22:36:00Z">
              <w:rPr>
                <w:rFonts w:ascii="Times New Roman" w:hAnsi="Times New Roman" w:cs="Times New Roman"/>
                <w:noProof/>
              </w:rPr>
            </w:rPrChange>
          </w:rPr>
          <w:t>.</w:t>
        </w:r>
      </w:ins>
    </w:p>
    <w:p w14:paraId="12008AEB" w14:textId="3628332B" w:rsidR="00114F3E" w:rsidRDefault="00114F3E" w:rsidP="00181C07">
      <w:pPr>
        <w:rPr>
          <w:ins w:id="10262" w:author="Jujia Li" w:date="2025-07-21T22:35:00Z" w16du:dateUtc="2025-07-22T03:35:00Z"/>
          <w:rFonts w:ascii="Times New Roman" w:hAnsi="Times New Roman" w:cs="Times New Roman"/>
          <w:noProof/>
        </w:rPr>
      </w:pPr>
      <w:ins w:id="10263" w:author="Jujia Li" w:date="2025-08-11T21:03:00Z">
        <w:r w:rsidRPr="00114F3E">
          <w:rPr>
            <w:rFonts w:ascii="Times New Roman" w:hAnsi="Times New Roman" w:cs="Times New Roman"/>
            <w:noProof/>
          </w:rPr>
          <w:t>AIC Comparison of Poisson and Negative Binomial Models with Varying Random Effects Structures</w:t>
        </w:r>
      </w:ins>
    </w:p>
    <w:tbl>
      <w:tblPr>
        <w:tblW w:w="9360" w:type="dxa"/>
        <w:tblBorders>
          <w:top w:val="single" w:sz="4" w:space="0" w:color="auto"/>
          <w:bottom w:val="single" w:sz="4" w:space="0" w:color="auto"/>
        </w:tblBorders>
        <w:tblLook w:val="04A0" w:firstRow="1" w:lastRow="0" w:firstColumn="1" w:lastColumn="0" w:noHBand="0" w:noVBand="1"/>
        <w:tblPrChange w:id="10264" w:author="Jujia Li" w:date="2025-08-12T10:27:00Z" w16du:dateUtc="2025-08-12T15:27:00Z">
          <w:tblPr>
            <w:tblW w:w="9360" w:type="dxa"/>
            <w:tblBorders>
              <w:top w:val="single" w:sz="4" w:space="0" w:color="auto"/>
              <w:bottom w:val="single" w:sz="4" w:space="0" w:color="auto"/>
            </w:tblBorders>
            <w:tblLook w:val="04A0" w:firstRow="1" w:lastRow="0" w:firstColumn="1" w:lastColumn="0" w:noHBand="0" w:noVBand="1"/>
          </w:tblPr>
        </w:tblPrChange>
      </w:tblPr>
      <w:tblGrid>
        <w:gridCol w:w="990"/>
        <w:gridCol w:w="900"/>
        <w:gridCol w:w="810"/>
        <w:gridCol w:w="6660"/>
        <w:tblGridChange w:id="10265">
          <w:tblGrid>
            <w:gridCol w:w="990"/>
            <w:gridCol w:w="900"/>
            <w:gridCol w:w="810"/>
            <w:gridCol w:w="90"/>
            <w:gridCol w:w="6570"/>
          </w:tblGrid>
        </w:tblGridChange>
      </w:tblGrid>
      <w:tr w:rsidR="00204C0B" w:rsidRPr="00204C0B" w14:paraId="1CFDA836" w14:textId="77777777" w:rsidTr="00C948DF">
        <w:trPr>
          <w:trHeight w:val="300"/>
          <w:ins w:id="10266" w:author="Jujia Li" w:date="2025-08-11T19:22:00Z"/>
          <w:trPrChange w:id="10267" w:author="Jujia Li" w:date="2025-08-12T10:27:00Z" w16du:dateUtc="2025-08-12T15:27:00Z">
            <w:trPr>
              <w:trHeight w:val="300"/>
            </w:trPr>
          </w:trPrChange>
        </w:trPr>
        <w:tc>
          <w:tcPr>
            <w:tcW w:w="990" w:type="dxa"/>
            <w:tcBorders>
              <w:top w:val="single" w:sz="4" w:space="0" w:color="auto"/>
              <w:bottom w:val="single" w:sz="4" w:space="0" w:color="auto"/>
            </w:tcBorders>
            <w:noWrap/>
            <w:vAlign w:val="center"/>
            <w:hideMark/>
            <w:tcPrChange w:id="10268" w:author="Jujia Li" w:date="2025-08-12T10:27:00Z" w16du:dateUtc="2025-08-12T15:27:00Z">
              <w:tcPr>
                <w:tcW w:w="990" w:type="dxa"/>
                <w:tcBorders>
                  <w:top w:val="single" w:sz="4" w:space="0" w:color="auto"/>
                  <w:bottom w:val="single" w:sz="4" w:space="0" w:color="auto"/>
                </w:tcBorders>
                <w:noWrap/>
                <w:vAlign w:val="bottom"/>
                <w:hideMark/>
              </w:tcPr>
            </w:tcPrChange>
          </w:tcPr>
          <w:p w14:paraId="21EBBCC9" w14:textId="6871EC07" w:rsidR="000C03AD" w:rsidRPr="00C948DF" w:rsidRDefault="00C948DF">
            <w:pPr>
              <w:spacing w:after="0" w:line="240" w:lineRule="auto"/>
              <w:jc w:val="center"/>
              <w:rPr>
                <w:ins w:id="10269" w:author="Jujia Li" w:date="2025-08-11T19:22:00Z" w16du:dateUtc="2025-08-12T00:22:00Z"/>
                <w:rFonts w:ascii="Times New Roman" w:eastAsia="Times New Roman" w:hAnsi="Times New Roman" w:cs="Times New Roman"/>
                <w:b/>
                <w:bCs/>
                <w:color w:val="000000"/>
                <w:kern w:val="0"/>
                <w:sz w:val="18"/>
                <w:szCs w:val="18"/>
                <w14:ligatures w14:val="none"/>
                <w:rPrChange w:id="10270" w:author="Jujia Li" w:date="2025-08-12T10:27:00Z" w16du:dateUtc="2025-08-12T15:27:00Z">
                  <w:rPr>
                    <w:ins w:id="10271" w:author="Jujia Li" w:date="2025-08-11T19:22:00Z" w16du:dateUtc="2025-08-12T00:22:00Z"/>
                    <w:rFonts w:ascii="Aptos Narrow" w:eastAsia="Times New Roman" w:hAnsi="Aptos Narrow" w:cs="Times New Roman"/>
                    <w:color w:val="000000"/>
                    <w:kern w:val="0"/>
                    <w:sz w:val="22"/>
                    <w:szCs w:val="22"/>
                    <w14:ligatures w14:val="none"/>
                  </w:rPr>
                </w:rPrChange>
              </w:rPr>
              <w:pPrChange w:id="10272" w:author="Jujia Li" w:date="2025-08-12T10:27:00Z" w16du:dateUtc="2025-08-12T15:27:00Z">
                <w:pPr>
                  <w:spacing w:after="0" w:line="240" w:lineRule="auto"/>
                </w:pPr>
              </w:pPrChange>
            </w:pPr>
            <w:ins w:id="10273" w:author="Jujia Li" w:date="2025-08-12T10:27:00Z" w16du:dateUtc="2025-08-12T15:27:00Z">
              <w:r>
                <w:rPr>
                  <w:rFonts w:ascii="Times New Roman" w:eastAsia="Times New Roman" w:hAnsi="Times New Roman" w:cs="Times New Roman"/>
                  <w:b/>
                  <w:bCs/>
                  <w:color w:val="000000"/>
                  <w:kern w:val="0"/>
                  <w:sz w:val="18"/>
                  <w:szCs w:val="18"/>
                  <w14:ligatures w14:val="none"/>
                </w:rPr>
                <w:t>M</w:t>
              </w:r>
            </w:ins>
            <w:ins w:id="10274" w:author="Jujia Li" w:date="2025-08-11T19:22:00Z" w16du:dateUtc="2025-08-12T00:22:00Z">
              <w:r w:rsidR="000C03AD" w:rsidRPr="00C948DF">
                <w:rPr>
                  <w:rFonts w:ascii="Times New Roman" w:eastAsia="Times New Roman" w:hAnsi="Times New Roman" w:cs="Times New Roman"/>
                  <w:b/>
                  <w:bCs/>
                  <w:color w:val="000000"/>
                  <w:kern w:val="0"/>
                  <w:sz w:val="18"/>
                  <w:szCs w:val="18"/>
                  <w14:ligatures w14:val="none"/>
                  <w:rPrChange w:id="10275" w:author="Jujia Li" w:date="2025-08-12T10:27:00Z" w16du:dateUtc="2025-08-12T15:27:00Z">
                    <w:rPr>
                      <w:rFonts w:ascii="Aptos Narrow" w:eastAsia="Times New Roman" w:hAnsi="Aptos Narrow" w:cs="Times New Roman"/>
                      <w:color w:val="000000"/>
                      <w:kern w:val="0"/>
                      <w:sz w:val="22"/>
                      <w:szCs w:val="22"/>
                      <w14:ligatures w14:val="none"/>
                    </w:rPr>
                  </w:rPrChange>
                </w:rPr>
                <w:t>odel</w:t>
              </w:r>
            </w:ins>
          </w:p>
        </w:tc>
        <w:tc>
          <w:tcPr>
            <w:tcW w:w="900" w:type="dxa"/>
            <w:tcBorders>
              <w:top w:val="single" w:sz="4" w:space="0" w:color="auto"/>
              <w:bottom w:val="single" w:sz="4" w:space="0" w:color="auto"/>
            </w:tcBorders>
            <w:noWrap/>
            <w:vAlign w:val="center"/>
            <w:hideMark/>
            <w:tcPrChange w:id="10276" w:author="Jujia Li" w:date="2025-08-12T10:27:00Z" w16du:dateUtc="2025-08-12T15:27:00Z">
              <w:tcPr>
                <w:tcW w:w="900" w:type="dxa"/>
                <w:tcBorders>
                  <w:top w:val="single" w:sz="4" w:space="0" w:color="auto"/>
                  <w:bottom w:val="single" w:sz="4" w:space="0" w:color="auto"/>
                </w:tcBorders>
                <w:noWrap/>
                <w:vAlign w:val="bottom"/>
                <w:hideMark/>
              </w:tcPr>
            </w:tcPrChange>
          </w:tcPr>
          <w:p w14:paraId="6BB628FC" w14:textId="77777777" w:rsidR="000C03AD" w:rsidRPr="00C948DF" w:rsidRDefault="000C03AD">
            <w:pPr>
              <w:spacing w:after="0" w:line="240" w:lineRule="auto"/>
              <w:jc w:val="center"/>
              <w:rPr>
                <w:ins w:id="10277" w:author="Jujia Li" w:date="2025-08-11T19:22:00Z" w16du:dateUtc="2025-08-12T00:22:00Z"/>
                <w:rFonts w:ascii="Times New Roman" w:eastAsia="Times New Roman" w:hAnsi="Times New Roman" w:cs="Times New Roman"/>
                <w:b/>
                <w:bCs/>
                <w:color w:val="000000"/>
                <w:kern w:val="0"/>
                <w:sz w:val="18"/>
                <w:szCs w:val="18"/>
                <w14:ligatures w14:val="none"/>
                <w:rPrChange w:id="10278" w:author="Jujia Li" w:date="2025-08-12T10:27:00Z" w16du:dateUtc="2025-08-12T15:27:00Z">
                  <w:rPr>
                    <w:ins w:id="10279" w:author="Jujia Li" w:date="2025-08-11T19:22:00Z" w16du:dateUtc="2025-08-12T00:22:00Z"/>
                    <w:rFonts w:ascii="Aptos Narrow" w:eastAsia="Times New Roman" w:hAnsi="Aptos Narrow" w:cs="Times New Roman"/>
                    <w:color w:val="000000"/>
                    <w:kern w:val="0"/>
                    <w:sz w:val="22"/>
                    <w:szCs w:val="22"/>
                    <w14:ligatures w14:val="none"/>
                  </w:rPr>
                </w:rPrChange>
              </w:rPr>
              <w:pPrChange w:id="10280" w:author="Jujia Li" w:date="2025-08-12T10:27:00Z" w16du:dateUtc="2025-08-12T15:27:00Z">
                <w:pPr>
                  <w:spacing w:after="0" w:line="240" w:lineRule="auto"/>
                </w:pPr>
              </w:pPrChange>
            </w:pPr>
            <w:ins w:id="10281" w:author="Jujia Li" w:date="2025-08-11T19:22:00Z" w16du:dateUtc="2025-08-12T00:22:00Z">
              <w:r w:rsidRPr="00C948DF">
                <w:rPr>
                  <w:rFonts w:ascii="Times New Roman" w:eastAsia="Times New Roman" w:hAnsi="Times New Roman" w:cs="Times New Roman"/>
                  <w:b/>
                  <w:bCs/>
                  <w:color w:val="000000"/>
                  <w:kern w:val="0"/>
                  <w:sz w:val="18"/>
                  <w:szCs w:val="18"/>
                  <w14:ligatures w14:val="none"/>
                  <w:rPrChange w:id="10282" w:author="Jujia Li" w:date="2025-08-12T10:27:00Z" w16du:dateUtc="2025-08-12T15:27:00Z">
                    <w:rPr>
                      <w:rFonts w:ascii="Aptos Narrow" w:eastAsia="Times New Roman" w:hAnsi="Aptos Narrow" w:cs="Times New Roman"/>
                      <w:color w:val="000000"/>
                      <w:kern w:val="0"/>
                      <w:sz w:val="22"/>
                      <w:szCs w:val="22"/>
                      <w14:ligatures w14:val="none"/>
                    </w:rPr>
                  </w:rPrChange>
                </w:rPr>
                <w:t>AIC</w:t>
              </w:r>
            </w:ins>
          </w:p>
        </w:tc>
        <w:tc>
          <w:tcPr>
            <w:tcW w:w="810" w:type="dxa"/>
            <w:tcBorders>
              <w:top w:val="single" w:sz="4" w:space="0" w:color="auto"/>
              <w:bottom w:val="single" w:sz="4" w:space="0" w:color="auto"/>
            </w:tcBorders>
            <w:noWrap/>
            <w:vAlign w:val="center"/>
            <w:hideMark/>
            <w:tcPrChange w:id="10283" w:author="Jujia Li" w:date="2025-08-12T10:27:00Z" w16du:dateUtc="2025-08-12T15:27:00Z">
              <w:tcPr>
                <w:tcW w:w="810" w:type="dxa"/>
                <w:tcBorders>
                  <w:top w:val="single" w:sz="4" w:space="0" w:color="auto"/>
                  <w:bottom w:val="single" w:sz="4" w:space="0" w:color="auto"/>
                </w:tcBorders>
                <w:noWrap/>
                <w:vAlign w:val="bottom"/>
                <w:hideMark/>
              </w:tcPr>
            </w:tcPrChange>
          </w:tcPr>
          <w:p w14:paraId="464F2DB4" w14:textId="77777777" w:rsidR="000C03AD" w:rsidRPr="00C948DF" w:rsidRDefault="000C03AD">
            <w:pPr>
              <w:spacing w:after="0" w:line="240" w:lineRule="auto"/>
              <w:jc w:val="center"/>
              <w:rPr>
                <w:ins w:id="10284" w:author="Jujia Li" w:date="2025-08-11T19:22:00Z" w16du:dateUtc="2025-08-12T00:22:00Z"/>
                <w:rFonts w:ascii="Times New Roman" w:eastAsia="Times New Roman" w:hAnsi="Times New Roman" w:cs="Times New Roman"/>
                <w:b/>
                <w:bCs/>
                <w:color w:val="000000"/>
                <w:kern w:val="0"/>
                <w:sz w:val="18"/>
                <w:szCs w:val="18"/>
                <w14:ligatures w14:val="none"/>
                <w:rPrChange w:id="10285" w:author="Jujia Li" w:date="2025-08-12T10:27:00Z" w16du:dateUtc="2025-08-12T15:27:00Z">
                  <w:rPr>
                    <w:ins w:id="10286" w:author="Jujia Li" w:date="2025-08-11T19:22:00Z" w16du:dateUtc="2025-08-12T00:22:00Z"/>
                    <w:rFonts w:ascii="Aptos Narrow" w:eastAsia="Times New Roman" w:hAnsi="Aptos Narrow" w:cs="Times New Roman"/>
                    <w:color w:val="000000"/>
                    <w:kern w:val="0"/>
                    <w:sz w:val="22"/>
                    <w:szCs w:val="22"/>
                    <w14:ligatures w14:val="none"/>
                  </w:rPr>
                </w:rPrChange>
              </w:rPr>
              <w:pPrChange w:id="10287" w:author="Jujia Li" w:date="2025-08-12T10:27:00Z" w16du:dateUtc="2025-08-12T15:27:00Z">
                <w:pPr>
                  <w:spacing w:after="0" w:line="240" w:lineRule="auto"/>
                </w:pPr>
              </w:pPrChange>
            </w:pPr>
            <w:ins w:id="10288" w:author="Jujia Li" w:date="2025-08-11T19:22:00Z" w16du:dateUtc="2025-08-12T00:22:00Z">
              <w:r w:rsidRPr="00C948DF">
                <w:rPr>
                  <w:rFonts w:ascii="Times New Roman" w:eastAsia="Times New Roman" w:hAnsi="Times New Roman" w:cs="Times New Roman"/>
                  <w:b/>
                  <w:bCs/>
                  <w:color w:val="000000"/>
                  <w:kern w:val="0"/>
                  <w:sz w:val="18"/>
                  <w:szCs w:val="18"/>
                  <w14:ligatures w14:val="none"/>
                  <w:rPrChange w:id="10289" w:author="Jujia Li" w:date="2025-08-12T10:27:00Z" w16du:dateUtc="2025-08-12T15:27:00Z">
                    <w:rPr>
                      <w:rFonts w:ascii="Aptos Narrow" w:eastAsia="Times New Roman" w:hAnsi="Aptos Narrow" w:cs="Times New Roman"/>
                      <w:color w:val="000000"/>
                      <w:kern w:val="0"/>
                      <w:sz w:val="22"/>
                      <w:szCs w:val="22"/>
                      <w14:ligatures w14:val="none"/>
                    </w:rPr>
                  </w:rPrChange>
                </w:rPr>
                <w:t>pdHess</w:t>
              </w:r>
            </w:ins>
          </w:p>
        </w:tc>
        <w:tc>
          <w:tcPr>
            <w:tcW w:w="6660" w:type="dxa"/>
            <w:tcBorders>
              <w:top w:val="single" w:sz="4" w:space="0" w:color="auto"/>
              <w:bottom w:val="single" w:sz="4" w:space="0" w:color="auto"/>
            </w:tcBorders>
            <w:noWrap/>
            <w:vAlign w:val="center"/>
            <w:hideMark/>
            <w:tcPrChange w:id="10290" w:author="Jujia Li" w:date="2025-08-12T10:27:00Z" w16du:dateUtc="2025-08-12T15:27:00Z">
              <w:tcPr>
                <w:tcW w:w="6660" w:type="dxa"/>
                <w:gridSpan w:val="2"/>
                <w:tcBorders>
                  <w:top w:val="single" w:sz="4" w:space="0" w:color="auto"/>
                  <w:bottom w:val="single" w:sz="4" w:space="0" w:color="auto"/>
                </w:tcBorders>
                <w:noWrap/>
                <w:vAlign w:val="bottom"/>
                <w:hideMark/>
              </w:tcPr>
            </w:tcPrChange>
          </w:tcPr>
          <w:p w14:paraId="66992A6E" w14:textId="2EF44729" w:rsidR="000C03AD" w:rsidRPr="00C948DF" w:rsidRDefault="00C948DF">
            <w:pPr>
              <w:spacing w:after="0" w:line="240" w:lineRule="auto"/>
              <w:jc w:val="center"/>
              <w:rPr>
                <w:ins w:id="10291" w:author="Jujia Li" w:date="2025-08-11T19:22:00Z" w16du:dateUtc="2025-08-12T00:22:00Z"/>
                <w:rFonts w:ascii="Times New Roman" w:eastAsia="Times New Roman" w:hAnsi="Times New Roman" w:cs="Times New Roman"/>
                <w:b/>
                <w:bCs/>
                <w:color w:val="000000"/>
                <w:kern w:val="0"/>
                <w:sz w:val="18"/>
                <w:szCs w:val="18"/>
                <w14:ligatures w14:val="none"/>
                <w:rPrChange w:id="10292" w:author="Jujia Li" w:date="2025-08-12T10:27:00Z" w16du:dateUtc="2025-08-12T15:27:00Z">
                  <w:rPr>
                    <w:ins w:id="10293" w:author="Jujia Li" w:date="2025-08-11T19:22:00Z" w16du:dateUtc="2025-08-12T00:22:00Z"/>
                    <w:rFonts w:ascii="Aptos Narrow" w:eastAsia="Times New Roman" w:hAnsi="Aptos Narrow" w:cs="Times New Roman"/>
                    <w:color w:val="000000"/>
                    <w:kern w:val="0"/>
                    <w:sz w:val="22"/>
                    <w:szCs w:val="22"/>
                    <w14:ligatures w14:val="none"/>
                  </w:rPr>
                </w:rPrChange>
              </w:rPr>
              <w:pPrChange w:id="10294" w:author="Jujia Li" w:date="2025-08-12T10:27:00Z" w16du:dateUtc="2025-08-12T15:27:00Z">
                <w:pPr>
                  <w:spacing w:after="0" w:line="240" w:lineRule="auto"/>
                </w:pPr>
              </w:pPrChange>
            </w:pPr>
            <w:ins w:id="10295" w:author="Jujia Li" w:date="2025-08-12T10:27:00Z" w16du:dateUtc="2025-08-12T15:27:00Z">
              <w:r>
                <w:rPr>
                  <w:rFonts w:ascii="Times New Roman" w:eastAsia="Times New Roman" w:hAnsi="Times New Roman" w:cs="Times New Roman"/>
                  <w:b/>
                  <w:bCs/>
                  <w:color w:val="000000"/>
                  <w:kern w:val="0"/>
                  <w:sz w:val="18"/>
                  <w:szCs w:val="18"/>
                  <w14:ligatures w14:val="none"/>
                </w:rPr>
                <w:t>D</w:t>
              </w:r>
            </w:ins>
            <w:ins w:id="10296" w:author="Jujia Li" w:date="2025-08-11T19:22:00Z" w16du:dateUtc="2025-08-12T00:22:00Z">
              <w:r w:rsidR="000C03AD" w:rsidRPr="00C948DF">
                <w:rPr>
                  <w:rFonts w:ascii="Times New Roman" w:eastAsia="Times New Roman" w:hAnsi="Times New Roman" w:cs="Times New Roman"/>
                  <w:b/>
                  <w:bCs/>
                  <w:color w:val="000000"/>
                  <w:kern w:val="0"/>
                  <w:sz w:val="18"/>
                  <w:szCs w:val="18"/>
                  <w14:ligatures w14:val="none"/>
                  <w:rPrChange w:id="10297" w:author="Jujia Li" w:date="2025-08-12T10:27:00Z" w16du:dateUtc="2025-08-12T15:27:00Z">
                    <w:rPr>
                      <w:rFonts w:ascii="Aptos Narrow" w:eastAsia="Times New Roman" w:hAnsi="Aptos Narrow" w:cs="Times New Roman"/>
                      <w:color w:val="000000"/>
                      <w:kern w:val="0"/>
                      <w:sz w:val="22"/>
                      <w:szCs w:val="22"/>
                      <w14:ligatures w14:val="none"/>
                    </w:rPr>
                  </w:rPrChange>
                </w:rPr>
                <w:t>escription</w:t>
              </w:r>
            </w:ins>
          </w:p>
        </w:tc>
      </w:tr>
      <w:tr w:rsidR="00204C0B" w:rsidRPr="00204C0B" w14:paraId="0F306111" w14:textId="77777777" w:rsidTr="00244F23">
        <w:trPr>
          <w:trHeight w:val="300"/>
          <w:ins w:id="10298" w:author="Jujia Li" w:date="2025-08-11T19:22:00Z"/>
          <w:trPrChange w:id="10299" w:author="Jujia Li" w:date="2025-08-24T12:11:00Z" w16du:dateUtc="2025-08-24T17:11:00Z">
            <w:trPr>
              <w:trHeight w:val="300"/>
            </w:trPr>
          </w:trPrChange>
        </w:trPr>
        <w:tc>
          <w:tcPr>
            <w:tcW w:w="990" w:type="dxa"/>
            <w:tcBorders>
              <w:top w:val="single" w:sz="4" w:space="0" w:color="auto"/>
            </w:tcBorders>
            <w:noWrap/>
            <w:vAlign w:val="center"/>
            <w:tcPrChange w:id="10300" w:author="Jujia Li" w:date="2025-08-24T12:11:00Z" w16du:dateUtc="2025-08-24T17:11:00Z">
              <w:tcPr>
                <w:tcW w:w="990" w:type="dxa"/>
                <w:tcBorders>
                  <w:top w:val="single" w:sz="4" w:space="0" w:color="auto"/>
                </w:tcBorders>
                <w:noWrap/>
                <w:vAlign w:val="center"/>
              </w:tcPr>
            </w:tcPrChange>
          </w:tcPr>
          <w:p w14:paraId="4A2AE8D2" w14:textId="3A8074FB" w:rsidR="000C03AD" w:rsidRPr="00420FF5" w:rsidRDefault="00244F23" w:rsidP="002913A0">
            <w:pPr>
              <w:spacing w:after="0" w:line="240" w:lineRule="auto"/>
              <w:rPr>
                <w:ins w:id="10301"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02" w:author="Jujia Li" w:date="2025-08-24T12:14:00Z" w16du:dateUtc="2025-08-24T17:14:00Z">
                  <w:rPr>
                    <w:ins w:id="10303" w:author="Jujia Li" w:date="2025-08-11T19:22:00Z" w16du:dateUtc="2025-08-12T00:22:00Z"/>
                    <w:rFonts w:ascii="Aptos Narrow" w:eastAsia="Times New Roman" w:hAnsi="Aptos Narrow" w:cs="Times New Roman"/>
                    <w:color w:val="000000"/>
                    <w:kern w:val="0"/>
                    <w:sz w:val="22"/>
                    <w:szCs w:val="22"/>
                    <w14:ligatures w14:val="none"/>
                  </w:rPr>
                </w:rPrChange>
              </w:rPr>
            </w:pPr>
            <w:ins w:id="10304"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10305" w:author="Jujia Li" w:date="2025-08-24T12:14:00Z" w16du:dateUtc="2025-08-24T17:14:00Z">
                    <w:rPr>
                      <w:rFonts w:ascii="Times New Roman" w:eastAsia="Times New Roman" w:hAnsi="Times New Roman" w:cs="Times New Roman"/>
                      <w:color w:val="000000"/>
                      <w:kern w:val="0"/>
                      <w:sz w:val="18"/>
                      <w:szCs w:val="18"/>
                      <w14:ligatures w14:val="none"/>
                    </w:rPr>
                  </w:rPrChange>
                </w:rPr>
                <w:t>Inter_nb2</w:t>
              </w:r>
            </w:ins>
          </w:p>
        </w:tc>
        <w:tc>
          <w:tcPr>
            <w:tcW w:w="900" w:type="dxa"/>
            <w:tcBorders>
              <w:top w:val="single" w:sz="4" w:space="0" w:color="auto"/>
            </w:tcBorders>
            <w:noWrap/>
            <w:vAlign w:val="center"/>
            <w:tcPrChange w:id="10306" w:author="Jujia Li" w:date="2025-08-24T12:11:00Z" w16du:dateUtc="2025-08-24T17:11:00Z">
              <w:tcPr>
                <w:tcW w:w="900" w:type="dxa"/>
                <w:tcBorders>
                  <w:top w:val="single" w:sz="4" w:space="0" w:color="auto"/>
                </w:tcBorders>
                <w:noWrap/>
                <w:vAlign w:val="center"/>
              </w:tcPr>
            </w:tcPrChange>
          </w:tcPr>
          <w:p w14:paraId="6B32ABE2" w14:textId="0707B51E" w:rsidR="000C03AD" w:rsidRPr="00B1123D" w:rsidRDefault="00244F23">
            <w:pPr>
              <w:spacing w:after="0" w:line="240" w:lineRule="auto"/>
              <w:rPr>
                <w:ins w:id="10307" w:author="Jujia Li" w:date="2025-08-11T19:22:00Z" w16du:dateUtc="2025-08-12T00:22:00Z"/>
                <w:rFonts w:ascii="Times New Roman" w:eastAsia="Times New Roman" w:hAnsi="Times New Roman" w:cs="Times New Roman"/>
                <w:b/>
                <w:bCs/>
                <w:color w:val="EE0000"/>
                <w:kern w:val="0"/>
                <w:sz w:val="18"/>
                <w:szCs w:val="18"/>
                <w:highlight w:val="yellow"/>
                <w14:ligatures w14:val="none"/>
                <w:rPrChange w:id="10308" w:author="Jujia Li" w:date="2025-08-24T12:19:00Z" w16du:dateUtc="2025-08-24T17:19:00Z">
                  <w:rPr>
                    <w:ins w:id="10309" w:author="Jujia Li" w:date="2025-08-11T19:22:00Z" w16du:dateUtc="2025-08-12T00:22:00Z"/>
                    <w:rFonts w:ascii="Aptos Narrow" w:eastAsia="Times New Roman" w:hAnsi="Aptos Narrow" w:cs="Times New Roman"/>
                    <w:color w:val="000000"/>
                    <w:kern w:val="0"/>
                    <w:sz w:val="22"/>
                    <w:szCs w:val="22"/>
                    <w14:ligatures w14:val="none"/>
                  </w:rPr>
                </w:rPrChange>
              </w:rPr>
              <w:pPrChange w:id="10310" w:author="Jujia Li" w:date="2025-08-12T08:24:00Z" w16du:dateUtc="2025-08-12T13:24:00Z">
                <w:pPr>
                  <w:spacing w:after="0" w:line="240" w:lineRule="auto"/>
                  <w:jc w:val="right"/>
                </w:pPr>
              </w:pPrChange>
            </w:pPr>
            <w:ins w:id="10311" w:author="Jujia Li" w:date="2025-08-24T12:12:00Z" w16du:dateUtc="2025-08-24T17:12:00Z">
              <w:r w:rsidRPr="00B1123D">
                <w:rPr>
                  <w:rFonts w:ascii="Times New Roman" w:eastAsia="Times New Roman" w:hAnsi="Times New Roman" w:cs="Times New Roman"/>
                  <w:b/>
                  <w:bCs/>
                  <w:color w:val="EE0000"/>
                  <w:kern w:val="0"/>
                  <w:sz w:val="18"/>
                  <w:szCs w:val="18"/>
                  <w:highlight w:val="yellow"/>
                  <w14:ligatures w14:val="none"/>
                  <w:rPrChange w:id="10312" w:author="Jujia Li" w:date="2025-08-24T12:19:00Z" w16du:dateUtc="2025-08-24T17:19:00Z">
                    <w:rPr>
                      <w:rFonts w:ascii="Times New Roman" w:eastAsia="Times New Roman" w:hAnsi="Times New Roman" w:cs="Times New Roman"/>
                      <w:color w:val="000000"/>
                      <w:kern w:val="0"/>
                      <w:sz w:val="18"/>
                      <w:szCs w:val="18"/>
                      <w14:ligatures w14:val="none"/>
                    </w:rPr>
                  </w:rPrChange>
                </w:rPr>
                <w:t>31477.02</w:t>
              </w:r>
            </w:ins>
          </w:p>
        </w:tc>
        <w:tc>
          <w:tcPr>
            <w:tcW w:w="810" w:type="dxa"/>
            <w:tcBorders>
              <w:top w:val="single" w:sz="4" w:space="0" w:color="auto"/>
            </w:tcBorders>
            <w:noWrap/>
            <w:vAlign w:val="center"/>
            <w:tcPrChange w:id="10313" w:author="Jujia Li" w:date="2025-08-24T12:11:00Z" w16du:dateUtc="2025-08-24T17:11:00Z">
              <w:tcPr>
                <w:tcW w:w="900" w:type="dxa"/>
                <w:gridSpan w:val="2"/>
                <w:tcBorders>
                  <w:top w:val="single" w:sz="4" w:space="0" w:color="auto"/>
                </w:tcBorders>
                <w:noWrap/>
                <w:vAlign w:val="center"/>
              </w:tcPr>
            </w:tcPrChange>
          </w:tcPr>
          <w:p w14:paraId="11F8F703" w14:textId="5C50481B" w:rsidR="000C03AD" w:rsidRPr="00420FF5" w:rsidRDefault="00244F23">
            <w:pPr>
              <w:spacing w:after="0" w:line="240" w:lineRule="auto"/>
              <w:rPr>
                <w:ins w:id="10314"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15" w:author="Jujia Li" w:date="2025-08-24T12:14:00Z" w16du:dateUtc="2025-08-24T17:14:00Z">
                  <w:rPr>
                    <w:ins w:id="10316" w:author="Jujia Li" w:date="2025-08-11T19:22:00Z" w16du:dateUtc="2025-08-12T00:22:00Z"/>
                    <w:rFonts w:ascii="Aptos Narrow" w:eastAsia="Times New Roman" w:hAnsi="Aptos Narrow" w:cs="Times New Roman"/>
                    <w:color w:val="000000"/>
                    <w:kern w:val="0"/>
                    <w:sz w:val="22"/>
                    <w:szCs w:val="22"/>
                    <w14:ligatures w14:val="none"/>
                  </w:rPr>
                </w:rPrChange>
              </w:rPr>
              <w:pPrChange w:id="10317" w:author="Jujia Li" w:date="2025-08-12T08:24:00Z" w16du:dateUtc="2025-08-12T13:24:00Z">
                <w:pPr>
                  <w:spacing w:after="0" w:line="240" w:lineRule="auto"/>
                  <w:jc w:val="center"/>
                </w:pPr>
              </w:pPrChange>
            </w:pPr>
            <w:ins w:id="10318"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10319" w:author="Jujia Li" w:date="2025-08-24T12:14:00Z" w16du:dateUtc="2025-08-24T17:14:00Z">
                    <w:rPr>
                      <w:rFonts w:ascii="Times New Roman" w:eastAsia="Times New Roman" w:hAnsi="Times New Roman" w:cs="Times New Roman"/>
                      <w:color w:val="000000"/>
                      <w:kern w:val="0"/>
                      <w:sz w:val="18"/>
                      <w:szCs w:val="18"/>
                      <w14:ligatures w14:val="none"/>
                    </w:rPr>
                  </w:rPrChange>
                </w:rPr>
                <w:t>TRUE</w:t>
              </w:r>
            </w:ins>
          </w:p>
        </w:tc>
        <w:tc>
          <w:tcPr>
            <w:tcW w:w="6660" w:type="dxa"/>
            <w:tcBorders>
              <w:top w:val="single" w:sz="4" w:space="0" w:color="auto"/>
            </w:tcBorders>
            <w:noWrap/>
            <w:vAlign w:val="center"/>
            <w:tcPrChange w:id="10320" w:author="Jujia Li" w:date="2025-08-24T12:11:00Z" w16du:dateUtc="2025-08-24T17:11:00Z">
              <w:tcPr>
                <w:tcW w:w="6570" w:type="dxa"/>
                <w:tcBorders>
                  <w:top w:val="single" w:sz="4" w:space="0" w:color="auto"/>
                </w:tcBorders>
                <w:noWrap/>
                <w:vAlign w:val="center"/>
              </w:tcPr>
            </w:tcPrChange>
          </w:tcPr>
          <w:p w14:paraId="1728F5F3" w14:textId="7E586C28" w:rsidR="000C03AD" w:rsidRPr="00420FF5" w:rsidRDefault="00244F23" w:rsidP="002913A0">
            <w:pPr>
              <w:spacing w:after="0" w:line="240" w:lineRule="auto"/>
              <w:rPr>
                <w:ins w:id="10321"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22" w:author="Jujia Li" w:date="2025-08-24T12:14:00Z" w16du:dateUtc="2025-08-24T17:14:00Z">
                  <w:rPr>
                    <w:ins w:id="10323" w:author="Jujia Li" w:date="2025-08-11T19:22:00Z" w16du:dateUtc="2025-08-12T00:22:00Z"/>
                    <w:rFonts w:ascii="Aptos Narrow" w:eastAsia="Times New Roman" w:hAnsi="Aptos Narrow" w:cs="Times New Roman"/>
                    <w:color w:val="000000"/>
                    <w:kern w:val="0"/>
                    <w:sz w:val="22"/>
                    <w:szCs w:val="22"/>
                    <w14:ligatures w14:val="none"/>
                  </w:rPr>
                </w:rPrChange>
              </w:rPr>
            </w:pPr>
            <w:ins w:id="10324"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10325" w:author="Jujia Li" w:date="2025-08-24T12:14:00Z" w16du:dateUtc="2025-08-24T17:14:00Z">
                    <w:rPr>
                      <w:rFonts w:ascii="Times New Roman" w:eastAsia="Times New Roman" w:hAnsi="Times New Roman" w:cs="Times New Roman"/>
                      <w:color w:val="000000"/>
                      <w:kern w:val="0"/>
                      <w:sz w:val="18"/>
                      <w:szCs w:val="18"/>
                      <w14:ligatures w14:val="none"/>
                    </w:rPr>
                  </w:rPrChange>
                </w:rPr>
                <w:t>Random intercept + random slope (County)</w:t>
              </w:r>
            </w:ins>
            <w:ins w:id="10326" w:author="Jujia Li" w:date="2025-08-24T12:13:00Z" w16du:dateUtc="2025-08-24T17:13:00Z">
              <w:r w:rsidRPr="00420FF5">
                <w:rPr>
                  <w:rFonts w:ascii="Times New Roman" w:eastAsia="Times New Roman" w:hAnsi="Times New Roman" w:cs="Times New Roman"/>
                  <w:color w:val="000000"/>
                  <w:kern w:val="0"/>
                  <w:sz w:val="18"/>
                  <w:szCs w:val="18"/>
                  <w:highlight w:val="yellow"/>
                  <w14:ligatures w14:val="none"/>
                  <w:rPrChange w:id="10327" w:author="Jujia Li" w:date="2025-08-24T12:14:00Z" w16du:dateUtc="2025-08-24T17:14:00Z">
                    <w:rPr>
                      <w:rFonts w:ascii="Times New Roman" w:eastAsia="Times New Roman" w:hAnsi="Times New Roman" w:cs="Times New Roman"/>
                      <w:color w:val="000000"/>
                      <w:kern w:val="0"/>
                      <w:sz w:val="18"/>
                      <w:szCs w:val="18"/>
                      <w14:ligatures w14:val="none"/>
                    </w:rPr>
                  </w:rPrChange>
                </w:rPr>
                <w:t xml:space="preserve"> + interaction between county and year</w:t>
              </w:r>
            </w:ins>
            <w:ins w:id="10328"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10329" w:author="Jujia Li" w:date="2025-08-24T12:14:00Z" w16du:dateUtc="2025-08-24T17:14:00Z">
                    <w:rPr>
                      <w:rFonts w:ascii="Times New Roman" w:eastAsia="Times New Roman" w:hAnsi="Times New Roman" w:cs="Times New Roman"/>
                      <w:color w:val="000000"/>
                      <w:kern w:val="0"/>
                      <w:sz w:val="18"/>
                      <w:szCs w:val="18"/>
                      <w14:ligatures w14:val="none"/>
                    </w:rPr>
                  </w:rPrChange>
                </w:rPr>
                <w:t>, Negative Binomial (handles overdispersion)</w:t>
              </w:r>
            </w:ins>
          </w:p>
        </w:tc>
      </w:tr>
      <w:tr w:rsidR="00204C0B" w:rsidRPr="00204C0B" w14:paraId="0B000AF6" w14:textId="77777777" w:rsidTr="00244F23">
        <w:trPr>
          <w:trHeight w:val="300"/>
          <w:ins w:id="10330" w:author="Jujia Li" w:date="2025-08-11T19:22:00Z"/>
          <w:trPrChange w:id="10331" w:author="Jujia Li" w:date="2025-08-24T12:11:00Z" w16du:dateUtc="2025-08-24T17:11:00Z">
            <w:trPr>
              <w:trHeight w:val="300"/>
            </w:trPr>
          </w:trPrChange>
        </w:trPr>
        <w:tc>
          <w:tcPr>
            <w:tcW w:w="990" w:type="dxa"/>
            <w:noWrap/>
            <w:vAlign w:val="center"/>
            <w:tcPrChange w:id="10332" w:author="Jujia Li" w:date="2025-08-24T12:11:00Z" w16du:dateUtc="2025-08-24T17:11:00Z">
              <w:tcPr>
                <w:tcW w:w="990" w:type="dxa"/>
                <w:noWrap/>
                <w:vAlign w:val="center"/>
              </w:tcPr>
            </w:tcPrChange>
          </w:tcPr>
          <w:p w14:paraId="7E7536FA" w14:textId="28C9CA0C" w:rsidR="000C03AD" w:rsidRPr="00420FF5" w:rsidRDefault="00244F23" w:rsidP="002913A0">
            <w:pPr>
              <w:spacing w:after="0" w:line="240" w:lineRule="auto"/>
              <w:rPr>
                <w:ins w:id="10333"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34" w:author="Jujia Li" w:date="2025-08-24T12:14:00Z" w16du:dateUtc="2025-08-24T17:14:00Z">
                  <w:rPr>
                    <w:ins w:id="10335" w:author="Jujia Li" w:date="2025-08-11T19:22:00Z" w16du:dateUtc="2025-08-12T00:22:00Z"/>
                    <w:rFonts w:ascii="Aptos Narrow" w:eastAsia="Times New Roman" w:hAnsi="Aptos Narrow" w:cs="Times New Roman"/>
                    <w:color w:val="000000"/>
                    <w:kern w:val="0"/>
                    <w:sz w:val="22"/>
                    <w:szCs w:val="22"/>
                    <w14:ligatures w14:val="none"/>
                  </w:rPr>
                </w:rPrChange>
              </w:rPr>
            </w:pPr>
            <w:ins w:id="10336" w:author="Jujia Li" w:date="2025-08-24T12:13:00Z">
              <w:r w:rsidRPr="00420FF5">
                <w:rPr>
                  <w:rFonts w:ascii="Times New Roman" w:eastAsia="Times New Roman" w:hAnsi="Times New Roman" w:cs="Times New Roman"/>
                  <w:color w:val="000000"/>
                  <w:kern w:val="0"/>
                  <w:sz w:val="18"/>
                  <w:szCs w:val="18"/>
                  <w:highlight w:val="yellow"/>
                  <w14:ligatures w14:val="none"/>
                  <w:rPrChange w:id="10337" w:author="Jujia Li" w:date="2025-08-24T12:14:00Z" w16du:dateUtc="2025-08-24T17:14:00Z">
                    <w:rPr>
                      <w:rFonts w:ascii="Times New Roman" w:eastAsia="Times New Roman" w:hAnsi="Times New Roman" w:cs="Times New Roman"/>
                      <w:color w:val="000000"/>
                      <w:kern w:val="0"/>
                      <w:sz w:val="18"/>
                      <w:szCs w:val="18"/>
                      <w14:ligatures w14:val="none"/>
                    </w:rPr>
                  </w:rPrChange>
                </w:rPr>
                <w:t>Inter_pois</w:t>
              </w:r>
            </w:ins>
          </w:p>
        </w:tc>
        <w:tc>
          <w:tcPr>
            <w:tcW w:w="900" w:type="dxa"/>
            <w:noWrap/>
            <w:vAlign w:val="center"/>
            <w:tcPrChange w:id="10338" w:author="Jujia Li" w:date="2025-08-24T12:11:00Z" w16du:dateUtc="2025-08-24T17:11:00Z">
              <w:tcPr>
                <w:tcW w:w="900" w:type="dxa"/>
                <w:noWrap/>
                <w:vAlign w:val="center"/>
              </w:tcPr>
            </w:tcPrChange>
          </w:tcPr>
          <w:p w14:paraId="71CB2295" w14:textId="6287A9F0" w:rsidR="000C03AD" w:rsidRPr="00B1123D" w:rsidRDefault="00244F23">
            <w:pPr>
              <w:spacing w:after="0" w:line="240" w:lineRule="auto"/>
              <w:rPr>
                <w:ins w:id="10339" w:author="Jujia Li" w:date="2025-08-11T19:22:00Z" w16du:dateUtc="2025-08-12T00:22:00Z"/>
                <w:rFonts w:ascii="Times New Roman" w:eastAsia="Times New Roman" w:hAnsi="Times New Roman" w:cs="Times New Roman"/>
                <w:b/>
                <w:bCs/>
                <w:color w:val="EE0000"/>
                <w:kern w:val="0"/>
                <w:sz w:val="18"/>
                <w:szCs w:val="18"/>
                <w:highlight w:val="yellow"/>
                <w14:ligatures w14:val="none"/>
                <w:rPrChange w:id="10340" w:author="Jujia Li" w:date="2025-08-24T12:19:00Z" w16du:dateUtc="2025-08-24T17:19:00Z">
                  <w:rPr>
                    <w:ins w:id="10341" w:author="Jujia Li" w:date="2025-08-11T19:22:00Z" w16du:dateUtc="2025-08-12T00:22:00Z"/>
                    <w:rFonts w:ascii="Aptos Narrow" w:eastAsia="Times New Roman" w:hAnsi="Aptos Narrow" w:cs="Times New Roman"/>
                    <w:color w:val="000000"/>
                    <w:kern w:val="0"/>
                    <w:sz w:val="22"/>
                    <w:szCs w:val="22"/>
                    <w14:ligatures w14:val="none"/>
                  </w:rPr>
                </w:rPrChange>
              </w:rPr>
              <w:pPrChange w:id="10342" w:author="Jujia Li" w:date="2025-08-12T08:24:00Z" w16du:dateUtc="2025-08-12T13:24:00Z">
                <w:pPr>
                  <w:spacing w:after="0" w:line="240" w:lineRule="auto"/>
                  <w:jc w:val="right"/>
                </w:pPr>
              </w:pPrChange>
            </w:pPr>
            <w:ins w:id="10343" w:author="Jujia Li" w:date="2025-08-24T12:14:00Z" w16du:dateUtc="2025-08-24T17:14:00Z">
              <w:r w:rsidRPr="00B1123D">
                <w:rPr>
                  <w:rFonts w:ascii="Times New Roman" w:eastAsia="Times New Roman" w:hAnsi="Times New Roman" w:cs="Times New Roman"/>
                  <w:b/>
                  <w:bCs/>
                  <w:color w:val="EE0000"/>
                  <w:kern w:val="0"/>
                  <w:sz w:val="18"/>
                  <w:szCs w:val="18"/>
                  <w:highlight w:val="yellow"/>
                  <w14:ligatures w14:val="none"/>
                  <w:rPrChange w:id="10344" w:author="Jujia Li" w:date="2025-08-24T12:19:00Z" w16du:dateUtc="2025-08-24T17:19:00Z">
                    <w:rPr>
                      <w:rFonts w:ascii="Times New Roman" w:eastAsia="Times New Roman" w:hAnsi="Times New Roman" w:cs="Times New Roman"/>
                      <w:color w:val="000000"/>
                      <w:kern w:val="0"/>
                      <w:sz w:val="18"/>
                      <w:szCs w:val="18"/>
                      <w14:ligatures w14:val="none"/>
                    </w:rPr>
                  </w:rPrChange>
                </w:rPr>
                <w:t>31532.66</w:t>
              </w:r>
            </w:ins>
          </w:p>
        </w:tc>
        <w:tc>
          <w:tcPr>
            <w:tcW w:w="810" w:type="dxa"/>
            <w:noWrap/>
            <w:vAlign w:val="center"/>
            <w:tcPrChange w:id="10345" w:author="Jujia Li" w:date="2025-08-24T12:11:00Z" w16du:dateUtc="2025-08-24T17:11:00Z">
              <w:tcPr>
                <w:tcW w:w="900" w:type="dxa"/>
                <w:gridSpan w:val="2"/>
                <w:noWrap/>
                <w:vAlign w:val="center"/>
              </w:tcPr>
            </w:tcPrChange>
          </w:tcPr>
          <w:p w14:paraId="18FAA172" w14:textId="766A1765" w:rsidR="000C03AD" w:rsidRPr="00420FF5" w:rsidRDefault="00244F23">
            <w:pPr>
              <w:spacing w:after="0" w:line="240" w:lineRule="auto"/>
              <w:rPr>
                <w:ins w:id="10346"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47" w:author="Jujia Li" w:date="2025-08-24T12:14:00Z" w16du:dateUtc="2025-08-24T17:14:00Z">
                  <w:rPr>
                    <w:ins w:id="10348" w:author="Jujia Li" w:date="2025-08-11T19:22:00Z" w16du:dateUtc="2025-08-12T00:22:00Z"/>
                    <w:rFonts w:ascii="Aptos Narrow" w:eastAsia="Times New Roman" w:hAnsi="Aptos Narrow" w:cs="Times New Roman"/>
                    <w:color w:val="000000"/>
                    <w:kern w:val="0"/>
                    <w:sz w:val="22"/>
                    <w:szCs w:val="22"/>
                    <w14:ligatures w14:val="none"/>
                  </w:rPr>
                </w:rPrChange>
              </w:rPr>
              <w:pPrChange w:id="10349" w:author="Jujia Li" w:date="2025-08-12T08:24:00Z" w16du:dateUtc="2025-08-12T13:24:00Z">
                <w:pPr>
                  <w:spacing w:after="0" w:line="240" w:lineRule="auto"/>
                  <w:jc w:val="center"/>
                </w:pPr>
              </w:pPrChange>
            </w:pPr>
            <w:ins w:id="10350" w:author="Jujia Li" w:date="2025-08-24T12:13:00Z" w16du:dateUtc="2025-08-24T17:13:00Z">
              <w:r w:rsidRPr="00420FF5">
                <w:rPr>
                  <w:rFonts w:ascii="Times New Roman" w:eastAsia="Times New Roman" w:hAnsi="Times New Roman" w:cs="Times New Roman"/>
                  <w:color w:val="000000"/>
                  <w:kern w:val="0"/>
                  <w:sz w:val="18"/>
                  <w:szCs w:val="18"/>
                  <w:highlight w:val="yellow"/>
                  <w14:ligatures w14:val="none"/>
                  <w:rPrChange w:id="10351" w:author="Jujia Li" w:date="2025-08-24T12:14:00Z" w16du:dateUtc="2025-08-24T17:14:00Z">
                    <w:rPr>
                      <w:rFonts w:ascii="Times New Roman" w:eastAsia="Times New Roman" w:hAnsi="Times New Roman" w:cs="Times New Roman"/>
                      <w:color w:val="000000"/>
                      <w:kern w:val="0"/>
                      <w:sz w:val="18"/>
                      <w:szCs w:val="18"/>
                      <w14:ligatures w14:val="none"/>
                    </w:rPr>
                  </w:rPrChange>
                </w:rPr>
                <w:t>TRUE</w:t>
              </w:r>
            </w:ins>
          </w:p>
        </w:tc>
        <w:tc>
          <w:tcPr>
            <w:tcW w:w="6660" w:type="dxa"/>
            <w:noWrap/>
            <w:vAlign w:val="center"/>
            <w:tcPrChange w:id="10352" w:author="Jujia Li" w:date="2025-08-24T12:11:00Z" w16du:dateUtc="2025-08-24T17:11:00Z">
              <w:tcPr>
                <w:tcW w:w="6570" w:type="dxa"/>
                <w:noWrap/>
                <w:vAlign w:val="center"/>
              </w:tcPr>
            </w:tcPrChange>
          </w:tcPr>
          <w:p w14:paraId="62105ADE" w14:textId="3B823E3C" w:rsidR="000C03AD" w:rsidRPr="00420FF5" w:rsidRDefault="00244F23" w:rsidP="002913A0">
            <w:pPr>
              <w:spacing w:after="0" w:line="240" w:lineRule="auto"/>
              <w:rPr>
                <w:ins w:id="10353"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54" w:author="Jujia Li" w:date="2025-08-24T12:14:00Z" w16du:dateUtc="2025-08-24T17:14:00Z">
                  <w:rPr>
                    <w:ins w:id="10355" w:author="Jujia Li" w:date="2025-08-11T19:22:00Z" w16du:dateUtc="2025-08-12T00:22:00Z"/>
                    <w:rFonts w:ascii="Aptos Narrow" w:eastAsia="Times New Roman" w:hAnsi="Aptos Narrow" w:cs="Times New Roman"/>
                    <w:color w:val="000000"/>
                    <w:kern w:val="0"/>
                    <w:sz w:val="22"/>
                    <w:szCs w:val="22"/>
                    <w14:ligatures w14:val="none"/>
                  </w:rPr>
                </w:rPrChange>
              </w:rPr>
            </w:pPr>
            <w:ins w:id="10356" w:author="Jujia Li" w:date="2025-08-24T12:13:00Z" w16du:dateUtc="2025-08-24T17:13:00Z">
              <w:r w:rsidRPr="00420FF5">
                <w:rPr>
                  <w:rFonts w:ascii="Times New Roman" w:eastAsia="Times New Roman" w:hAnsi="Times New Roman" w:cs="Times New Roman"/>
                  <w:color w:val="000000"/>
                  <w:kern w:val="0"/>
                  <w:sz w:val="18"/>
                  <w:szCs w:val="18"/>
                  <w:highlight w:val="yellow"/>
                  <w14:ligatures w14:val="none"/>
                  <w:rPrChange w:id="10357" w:author="Jujia Li" w:date="2025-08-24T12:14:00Z" w16du:dateUtc="2025-08-24T17:14:00Z">
                    <w:rPr>
                      <w:rFonts w:ascii="Times New Roman" w:eastAsia="Times New Roman" w:hAnsi="Times New Roman" w:cs="Times New Roman"/>
                      <w:color w:val="000000"/>
                      <w:kern w:val="0"/>
                      <w:sz w:val="18"/>
                      <w:szCs w:val="18"/>
                      <w14:ligatures w14:val="none"/>
                    </w:rPr>
                  </w:rPrChange>
                </w:rPr>
                <w:t>Random intercept + random slope (County) + interaction between county and year, Poisson</w:t>
              </w:r>
            </w:ins>
          </w:p>
        </w:tc>
      </w:tr>
      <w:tr w:rsidR="00244F23" w:rsidRPr="00204C0B" w14:paraId="6CEA9429" w14:textId="77777777" w:rsidTr="00204C0B">
        <w:trPr>
          <w:trHeight w:val="300"/>
          <w:ins w:id="10358" w:author="Jujia Li" w:date="2025-08-24T12:11:00Z"/>
        </w:trPr>
        <w:tc>
          <w:tcPr>
            <w:tcW w:w="990" w:type="dxa"/>
            <w:noWrap/>
            <w:vAlign w:val="center"/>
          </w:tcPr>
          <w:p w14:paraId="0CE85601" w14:textId="1DDA480A" w:rsidR="00244F23" w:rsidRPr="00244F23" w:rsidRDefault="00244F23" w:rsidP="00244F23">
            <w:pPr>
              <w:spacing w:after="0" w:line="240" w:lineRule="auto"/>
              <w:rPr>
                <w:ins w:id="10359" w:author="Jujia Li" w:date="2025-08-24T12:11:00Z" w16du:dateUtc="2025-08-24T17:11:00Z"/>
                <w:rFonts w:ascii="Times New Roman" w:eastAsia="Times New Roman" w:hAnsi="Times New Roman" w:cs="Times New Roman"/>
                <w:color w:val="000000"/>
                <w:kern w:val="0"/>
                <w:sz w:val="18"/>
                <w:szCs w:val="18"/>
                <w14:ligatures w14:val="none"/>
              </w:rPr>
            </w:pPr>
            <w:ins w:id="10360" w:author="Jujia Li" w:date="2025-08-24T12:11:00Z" w16du:dateUtc="2025-08-24T17:11:00Z">
              <w:r w:rsidRPr="00A34A15">
                <w:rPr>
                  <w:rFonts w:ascii="Times New Roman" w:eastAsia="Times New Roman" w:hAnsi="Times New Roman" w:cs="Times New Roman"/>
                  <w:color w:val="000000"/>
                  <w:kern w:val="0"/>
                  <w:sz w:val="18"/>
                  <w:szCs w:val="18"/>
                  <w14:ligatures w14:val="none"/>
                </w:rPr>
                <w:t>both_nb2</w:t>
              </w:r>
            </w:ins>
          </w:p>
        </w:tc>
        <w:tc>
          <w:tcPr>
            <w:tcW w:w="900" w:type="dxa"/>
            <w:noWrap/>
            <w:vAlign w:val="center"/>
          </w:tcPr>
          <w:p w14:paraId="48382720" w14:textId="5A0A624D" w:rsidR="00244F23" w:rsidRPr="00B1123D" w:rsidRDefault="00244F23" w:rsidP="00244F23">
            <w:pPr>
              <w:spacing w:after="0" w:line="240" w:lineRule="auto"/>
              <w:rPr>
                <w:ins w:id="10361" w:author="Jujia Li" w:date="2025-08-24T12:11:00Z" w16du:dateUtc="2025-08-24T17:11:00Z"/>
                <w:rFonts w:ascii="Times New Roman" w:eastAsia="Times New Roman" w:hAnsi="Times New Roman" w:cs="Times New Roman"/>
                <w:b/>
                <w:bCs/>
                <w:color w:val="EE0000"/>
                <w:kern w:val="0"/>
                <w:sz w:val="18"/>
                <w:szCs w:val="18"/>
                <w14:ligatures w14:val="none"/>
                <w:rPrChange w:id="10362" w:author="Jujia Li" w:date="2025-08-24T12:19:00Z" w16du:dateUtc="2025-08-24T17:19:00Z">
                  <w:rPr>
                    <w:ins w:id="10363" w:author="Jujia Li" w:date="2025-08-24T12:11:00Z" w16du:dateUtc="2025-08-24T17:11:00Z"/>
                    <w:rFonts w:ascii="Times New Roman" w:eastAsia="Times New Roman" w:hAnsi="Times New Roman" w:cs="Times New Roman"/>
                    <w:color w:val="000000"/>
                    <w:kern w:val="0"/>
                    <w:sz w:val="18"/>
                    <w:szCs w:val="18"/>
                    <w14:ligatures w14:val="none"/>
                  </w:rPr>
                </w:rPrChange>
              </w:rPr>
            </w:pPr>
            <w:ins w:id="10364" w:author="Jujia Li" w:date="2025-08-24T12:11:00Z" w16du:dateUtc="2025-08-24T17:11:00Z">
              <w:r w:rsidRPr="00B1123D">
                <w:rPr>
                  <w:rFonts w:ascii="Times New Roman" w:eastAsia="Times New Roman" w:hAnsi="Times New Roman" w:cs="Times New Roman"/>
                  <w:b/>
                  <w:bCs/>
                  <w:color w:val="EE0000"/>
                  <w:kern w:val="0"/>
                  <w:sz w:val="18"/>
                  <w:szCs w:val="18"/>
                  <w14:ligatures w14:val="none"/>
                  <w:rPrChange w:id="10365" w:author="Jujia Li" w:date="2025-08-24T12:19:00Z" w16du:dateUtc="2025-08-24T17:19:00Z">
                    <w:rPr>
                      <w:rFonts w:ascii="Times New Roman" w:eastAsia="Times New Roman" w:hAnsi="Times New Roman" w:cs="Times New Roman"/>
                      <w:color w:val="000000"/>
                      <w:kern w:val="0"/>
                      <w:sz w:val="18"/>
                      <w:szCs w:val="18"/>
                      <w14:ligatures w14:val="none"/>
                    </w:rPr>
                  </w:rPrChange>
                </w:rPr>
                <w:t>31588.52</w:t>
              </w:r>
            </w:ins>
          </w:p>
        </w:tc>
        <w:tc>
          <w:tcPr>
            <w:tcW w:w="810" w:type="dxa"/>
            <w:noWrap/>
            <w:vAlign w:val="center"/>
          </w:tcPr>
          <w:p w14:paraId="2D41CA65" w14:textId="5B6A066D" w:rsidR="00244F23" w:rsidRPr="00244F23" w:rsidRDefault="00244F23" w:rsidP="00244F23">
            <w:pPr>
              <w:spacing w:after="0" w:line="240" w:lineRule="auto"/>
              <w:rPr>
                <w:ins w:id="10366" w:author="Jujia Li" w:date="2025-08-24T12:11:00Z" w16du:dateUtc="2025-08-24T17:11:00Z"/>
                <w:rFonts w:ascii="Times New Roman" w:eastAsia="Times New Roman" w:hAnsi="Times New Roman" w:cs="Times New Roman"/>
                <w:color w:val="000000"/>
                <w:kern w:val="0"/>
                <w:sz w:val="18"/>
                <w:szCs w:val="18"/>
                <w14:ligatures w14:val="none"/>
              </w:rPr>
            </w:pPr>
            <w:ins w:id="10367" w:author="Jujia Li" w:date="2025-08-24T12:11:00Z" w16du:dateUtc="2025-08-24T17:11:00Z">
              <w:r w:rsidRPr="00A34A15">
                <w:rPr>
                  <w:rFonts w:ascii="Times New Roman" w:eastAsia="Times New Roman" w:hAnsi="Times New Roman" w:cs="Times New Roman"/>
                  <w:color w:val="000000"/>
                  <w:kern w:val="0"/>
                  <w:sz w:val="18"/>
                  <w:szCs w:val="18"/>
                  <w14:ligatures w14:val="none"/>
                </w:rPr>
                <w:t>TRUE</w:t>
              </w:r>
            </w:ins>
          </w:p>
        </w:tc>
        <w:tc>
          <w:tcPr>
            <w:tcW w:w="6660" w:type="dxa"/>
            <w:noWrap/>
            <w:vAlign w:val="center"/>
          </w:tcPr>
          <w:p w14:paraId="4FFE6161" w14:textId="2C66CBBE" w:rsidR="00244F23" w:rsidRPr="00244F23" w:rsidRDefault="00244F23" w:rsidP="00244F23">
            <w:pPr>
              <w:spacing w:after="0" w:line="240" w:lineRule="auto"/>
              <w:rPr>
                <w:ins w:id="10368" w:author="Jujia Li" w:date="2025-08-24T12:11:00Z" w16du:dateUtc="2025-08-24T17:11:00Z"/>
                <w:rFonts w:ascii="Times New Roman" w:eastAsia="Times New Roman" w:hAnsi="Times New Roman" w:cs="Times New Roman"/>
                <w:color w:val="000000"/>
                <w:kern w:val="0"/>
                <w:sz w:val="18"/>
                <w:szCs w:val="18"/>
                <w14:ligatures w14:val="none"/>
              </w:rPr>
            </w:pPr>
            <w:ins w:id="10369" w:author="Jujia Li" w:date="2025-08-24T12:11:00Z" w16du:dateUtc="2025-08-24T17:11:00Z">
              <w:r w:rsidRPr="00A34A15">
                <w:rPr>
                  <w:rFonts w:ascii="Times New Roman" w:eastAsia="Times New Roman" w:hAnsi="Times New Roman" w:cs="Times New Roman"/>
                  <w:color w:val="000000"/>
                  <w:kern w:val="0"/>
                  <w:sz w:val="18"/>
                  <w:szCs w:val="18"/>
                  <w14:ligatures w14:val="none"/>
                </w:rPr>
                <w:t>Random intercept + random slope (County), Negative Binomial</w:t>
              </w:r>
            </w:ins>
          </w:p>
        </w:tc>
      </w:tr>
      <w:tr w:rsidR="00244F23" w:rsidRPr="00204C0B" w14:paraId="593E1069" w14:textId="77777777" w:rsidTr="00204C0B">
        <w:trPr>
          <w:trHeight w:val="300"/>
          <w:ins w:id="10370" w:author="Jujia Li" w:date="2025-08-24T12:11:00Z"/>
        </w:trPr>
        <w:tc>
          <w:tcPr>
            <w:tcW w:w="990" w:type="dxa"/>
            <w:noWrap/>
            <w:vAlign w:val="center"/>
          </w:tcPr>
          <w:p w14:paraId="79B85B6F" w14:textId="5440F69D" w:rsidR="00244F23" w:rsidRPr="00244F23" w:rsidRDefault="00244F23" w:rsidP="00244F23">
            <w:pPr>
              <w:spacing w:after="0" w:line="240" w:lineRule="auto"/>
              <w:rPr>
                <w:ins w:id="10371" w:author="Jujia Li" w:date="2025-08-24T12:11:00Z" w16du:dateUtc="2025-08-24T17:11:00Z"/>
                <w:rFonts w:ascii="Times New Roman" w:eastAsia="Times New Roman" w:hAnsi="Times New Roman" w:cs="Times New Roman"/>
                <w:color w:val="000000"/>
                <w:kern w:val="0"/>
                <w:sz w:val="18"/>
                <w:szCs w:val="18"/>
                <w14:ligatures w14:val="none"/>
              </w:rPr>
            </w:pPr>
            <w:ins w:id="10372" w:author="Jujia Li" w:date="2025-08-24T12:11:00Z" w16du:dateUtc="2025-08-24T17:11:00Z">
              <w:r w:rsidRPr="00A34A15">
                <w:rPr>
                  <w:rFonts w:ascii="Times New Roman" w:eastAsia="Times New Roman" w:hAnsi="Times New Roman" w:cs="Times New Roman"/>
                  <w:color w:val="000000"/>
                  <w:kern w:val="0"/>
                  <w:sz w:val="18"/>
                  <w:szCs w:val="18"/>
                  <w14:ligatures w14:val="none"/>
                </w:rPr>
                <w:lastRenderedPageBreak/>
                <w:t>both_pois</w:t>
              </w:r>
            </w:ins>
          </w:p>
        </w:tc>
        <w:tc>
          <w:tcPr>
            <w:tcW w:w="900" w:type="dxa"/>
            <w:noWrap/>
            <w:vAlign w:val="center"/>
          </w:tcPr>
          <w:p w14:paraId="3098AFBB" w14:textId="5B41B7FB" w:rsidR="00244F23" w:rsidRPr="00B1123D" w:rsidRDefault="00244F23" w:rsidP="00244F23">
            <w:pPr>
              <w:spacing w:after="0" w:line="240" w:lineRule="auto"/>
              <w:rPr>
                <w:ins w:id="10373" w:author="Jujia Li" w:date="2025-08-24T12:11:00Z" w16du:dateUtc="2025-08-24T17:11:00Z"/>
                <w:rFonts w:ascii="Times New Roman" w:eastAsia="Times New Roman" w:hAnsi="Times New Roman" w:cs="Times New Roman"/>
                <w:b/>
                <w:bCs/>
                <w:color w:val="EE0000"/>
                <w:kern w:val="0"/>
                <w:sz w:val="18"/>
                <w:szCs w:val="18"/>
                <w14:ligatures w14:val="none"/>
                <w:rPrChange w:id="10374" w:author="Jujia Li" w:date="2025-08-24T12:19:00Z" w16du:dateUtc="2025-08-24T17:19:00Z">
                  <w:rPr>
                    <w:ins w:id="10375" w:author="Jujia Li" w:date="2025-08-24T12:11:00Z" w16du:dateUtc="2025-08-24T17:11:00Z"/>
                    <w:rFonts w:ascii="Times New Roman" w:eastAsia="Times New Roman" w:hAnsi="Times New Roman" w:cs="Times New Roman"/>
                    <w:color w:val="000000"/>
                    <w:kern w:val="0"/>
                    <w:sz w:val="18"/>
                    <w:szCs w:val="18"/>
                    <w14:ligatures w14:val="none"/>
                  </w:rPr>
                </w:rPrChange>
              </w:rPr>
            </w:pPr>
            <w:ins w:id="10376" w:author="Jujia Li" w:date="2025-08-24T12:11:00Z" w16du:dateUtc="2025-08-24T17:11:00Z">
              <w:r w:rsidRPr="00B1123D">
                <w:rPr>
                  <w:rFonts w:ascii="Times New Roman" w:eastAsia="Times New Roman" w:hAnsi="Times New Roman" w:cs="Times New Roman"/>
                  <w:b/>
                  <w:bCs/>
                  <w:color w:val="EE0000"/>
                  <w:kern w:val="0"/>
                  <w:sz w:val="18"/>
                  <w:szCs w:val="18"/>
                  <w14:ligatures w14:val="none"/>
                  <w:rPrChange w:id="10377" w:author="Jujia Li" w:date="2025-08-24T12:19:00Z" w16du:dateUtc="2025-08-24T17:19:00Z">
                    <w:rPr>
                      <w:rFonts w:ascii="Times New Roman" w:eastAsia="Times New Roman" w:hAnsi="Times New Roman" w:cs="Times New Roman"/>
                      <w:color w:val="000000"/>
                      <w:kern w:val="0"/>
                      <w:sz w:val="18"/>
                      <w:szCs w:val="18"/>
                      <w14:ligatures w14:val="none"/>
                    </w:rPr>
                  </w:rPrChange>
                </w:rPr>
                <w:t>31643.42</w:t>
              </w:r>
            </w:ins>
          </w:p>
        </w:tc>
        <w:tc>
          <w:tcPr>
            <w:tcW w:w="810" w:type="dxa"/>
            <w:noWrap/>
            <w:vAlign w:val="center"/>
          </w:tcPr>
          <w:p w14:paraId="6C9A5CE4" w14:textId="033BF4F3" w:rsidR="00244F23" w:rsidRPr="00244F23" w:rsidRDefault="00244F23" w:rsidP="00244F23">
            <w:pPr>
              <w:spacing w:after="0" w:line="240" w:lineRule="auto"/>
              <w:rPr>
                <w:ins w:id="10378" w:author="Jujia Li" w:date="2025-08-24T12:11:00Z" w16du:dateUtc="2025-08-24T17:11:00Z"/>
                <w:rFonts w:ascii="Times New Roman" w:eastAsia="Times New Roman" w:hAnsi="Times New Roman" w:cs="Times New Roman"/>
                <w:color w:val="000000"/>
                <w:kern w:val="0"/>
                <w:sz w:val="18"/>
                <w:szCs w:val="18"/>
                <w14:ligatures w14:val="none"/>
              </w:rPr>
            </w:pPr>
            <w:ins w:id="10379" w:author="Jujia Li" w:date="2025-08-24T12:11:00Z" w16du:dateUtc="2025-08-24T17:11:00Z">
              <w:r w:rsidRPr="00A34A15">
                <w:rPr>
                  <w:rFonts w:ascii="Times New Roman" w:eastAsia="Times New Roman" w:hAnsi="Times New Roman" w:cs="Times New Roman"/>
                  <w:color w:val="000000"/>
                  <w:kern w:val="0"/>
                  <w:sz w:val="18"/>
                  <w:szCs w:val="18"/>
                  <w14:ligatures w14:val="none"/>
                </w:rPr>
                <w:t>TRUE</w:t>
              </w:r>
            </w:ins>
          </w:p>
        </w:tc>
        <w:tc>
          <w:tcPr>
            <w:tcW w:w="6660" w:type="dxa"/>
            <w:noWrap/>
            <w:vAlign w:val="center"/>
          </w:tcPr>
          <w:p w14:paraId="78EA8D5D" w14:textId="2E30BCCF" w:rsidR="00244F23" w:rsidRPr="00244F23" w:rsidRDefault="00244F23" w:rsidP="00244F23">
            <w:pPr>
              <w:spacing w:after="0" w:line="240" w:lineRule="auto"/>
              <w:rPr>
                <w:ins w:id="10380" w:author="Jujia Li" w:date="2025-08-24T12:11:00Z" w16du:dateUtc="2025-08-24T17:11:00Z"/>
                <w:rFonts w:ascii="Times New Roman" w:eastAsia="Times New Roman" w:hAnsi="Times New Roman" w:cs="Times New Roman"/>
                <w:color w:val="000000"/>
                <w:kern w:val="0"/>
                <w:sz w:val="18"/>
                <w:szCs w:val="18"/>
                <w14:ligatures w14:val="none"/>
              </w:rPr>
            </w:pPr>
            <w:ins w:id="10381" w:author="Jujia Li" w:date="2025-08-24T12:11:00Z" w16du:dateUtc="2025-08-24T17:11:00Z">
              <w:r w:rsidRPr="00A34A15">
                <w:rPr>
                  <w:rFonts w:ascii="Times New Roman" w:eastAsia="Times New Roman" w:hAnsi="Times New Roman" w:cs="Times New Roman"/>
                  <w:color w:val="000000"/>
                  <w:kern w:val="0"/>
                  <w:sz w:val="18"/>
                  <w:szCs w:val="18"/>
                  <w14:ligatures w14:val="none"/>
                </w:rPr>
                <w:t>Random intercept + random slope (County), Poisson</w:t>
              </w:r>
            </w:ins>
          </w:p>
        </w:tc>
      </w:tr>
      <w:tr w:rsidR="00244F23" w:rsidRPr="00204C0B" w14:paraId="09E5C59C" w14:textId="77777777" w:rsidTr="00204C0B">
        <w:trPr>
          <w:trHeight w:val="300"/>
          <w:ins w:id="10382" w:author="Jujia Li" w:date="2025-08-11T19:22:00Z"/>
          <w:trPrChange w:id="10383" w:author="Jujia Li" w:date="2025-08-12T08:24:00Z" w16du:dateUtc="2025-08-12T13:24:00Z">
            <w:trPr>
              <w:trHeight w:val="300"/>
            </w:trPr>
          </w:trPrChange>
        </w:trPr>
        <w:tc>
          <w:tcPr>
            <w:tcW w:w="990" w:type="dxa"/>
            <w:noWrap/>
            <w:vAlign w:val="center"/>
            <w:hideMark/>
            <w:tcPrChange w:id="10384" w:author="Jujia Li" w:date="2025-08-12T08:24:00Z" w16du:dateUtc="2025-08-12T13:24:00Z">
              <w:tcPr>
                <w:tcW w:w="990" w:type="dxa"/>
                <w:noWrap/>
                <w:vAlign w:val="center"/>
                <w:hideMark/>
              </w:tcPr>
            </w:tcPrChange>
          </w:tcPr>
          <w:p w14:paraId="0E549247" w14:textId="77777777" w:rsidR="00244F23" w:rsidRPr="002913A0" w:rsidRDefault="00244F23" w:rsidP="00244F23">
            <w:pPr>
              <w:spacing w:after="0" w:line="240" w:lineRule="auto"/>
              <w:rPr>
                <w:ins w:id="10385" w:author="Jujia Li" w:date="2025-08-11T19:22:00Z" w16du:dateUtc="2025-08-12T00:22:00Z"/>
                <w:rFonts w:ascii="Times New Roman" w:eastAsia="Times New Roman" w:hAnsi="Times New Roman" w:cs="Times New Roman"/>
                <w:color w:val="000000"/>
                <w:kern w:val="0"/>
                <w:sz w:val="18"/>
                <w:szCs w:val="18"/>
                <w14:ligatures w14:val="none"/>
                <w:rPrChange w:id="10386" w:author="Jujia Li" w:date="2025-08-12T08:24:00Z" w16du:dateUtc="2025-08-12T13:24:00Z">
                  <w:rPr>
                    <w:ins w:id="10387" w:author="Jujia Li" w:date="2025-08-11T19:22:00Z" w16du:dateUtc="2025-08-12T00:22:00Z"/>
                    <w:rFonts w:ascii="Aptos Narrow" w:eastAsia="Times New Roman" w:hAnsi="Aptos Narrow" w:cs="Times New Roman"/>
                    <w:color w:val="000000"/>
                    <w:kern w:val="0"/>
                    <w:sz w:val="22"/>
                    <w:szCs w:val="22"/>
                    <w14:ligatures w14:val="none"/>
                  </w:rPr>
                </w:rPrChange>
              </w:rPr>
            </w:pPr>
            <w:ins w:id="1038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389" w:author="Jujia Li" w:date="2025-08-12T08:24:00Z" w16du:dateUtc="2025-08-12T13:24:00Z">
                    <w:rPr>
                      <w:rFonts w:ascii="Aptos Narrow" w:eastAsia="Times New Roman" w:hAnsi="Aptos Narrow" w:cs="Times New Roman"/>
                      <w:color w:val="000000"/>
                      <w:kern w:val="0"/>
                      <w:sz w:val="22"/>
                      <w:szCs w:val="22"/>
                      <w14:ligatures w14:val="none"/>
                    </w:rPr>
                  </w:rPrChange>
                </w:rPr>
                <w:t>sp_nb2</w:t>
              </w:r>
            </w:ins>
          </w:p>
        </w:tc>
        <w:tc>
          <w:tcPr>
            <w:tcW w:w="900" w:type="dxa"/>
            <w:noWrap/>
            <w:vAlign w:val="center"/>
            <w:hideMark/>
            <w:tcPrChange w:id="10390" w:author="Jujia Li" w:date="2025-08-12T08:24:00Z" w16du:dateUtc="2025-08-12T13:24:00Z">
              <w:tcPr>
                <w:tcW w:w="900" w:type="dxa"/>
                <w:noWrap/>
                <w:vAlign w:val="center"/>
                <w:hideMark/>
              </w:tcPr>
            </w:tcPrChange>
          </w:tcPr>
          <w:p w14:paraId="5D7C71D4" w14:textId="77777777" w:rsidR="00244F23" w:rsidRPr="00B1123D" w:rsidRDefault="00244F23">
            <w:pPr>
              <w:spacing w:after="0" w:line="240" w:lineRule="auto"/>
              <w:rPr>
                <w:ins w:id="10391" w:author="Jujia Li" w:date="2025-08-11T19:22:00Z" w16du:dateUtc="2025-08-12T00:22:00Z"/>
                <w:rFonts w:ascii="Times New Roman" w:eastAsia="Times New Roman" w:hAnsi="Times New Roman" w:cs="Times New Roman"/>
                <w:b/>
                <w:bCs/>
                <w:color w:val="EE0000"/>
                <w:kern w:val="0"/>
                <w:sz w:val="18"/>
                <w:szCs w:val="18"/>
                <w14:ligatures w14:val="none"/>
                <w:rPrChange w:id="10392" w:author="Jujia Li" w:date="2025-08-24T12:19:00Z" w16du:dateUtc="2025-08-24T17:19:00Z">
                  <w:rPr>
                    <w:ins w:id="10393" w:author="Jujia Li" w:date="2025-08-11T19:22:00Z" w16du:dateUtc="2025-08-12T00:22:00Z"/>
                    <w:rFonts w:ascii="Aptos Narrow" w:eastAsia="Times New Roman" w:hAnsi="Aptos Narrow" w:cs="Times New Roman"/>
                    <w:color w:val="000000"/>
                    <w:kern w:val="0"/>
                    <w:sz w:val="22"/>
                    <w:szCs w:val="22"/>
                    <w14:ligatures w14:val="none"/>
                  </w:rPr>
                </w:rPrChange>
              </w:rPr>
              <w:pPrChange w:id="10394" w:author="Jujia Li" w:date="2025-08-12T08:24:00Z" w16du:dateUtc="2025-08-12T13:24:00Z">
                <w:pPr>
                  <w:spacing w:after="0" w:line="240" w:lineRule="auto"/>
                  <w:jc w:val="right"/>
                </w:pPr>
              </w:pPrChange>
            </w:pPr>
            <w:ins w:id="10395" w:author="Jujia Li" w:date="2025-08-11T19:22:00Z" w16du:dateUtc="2025-08-12T00:22:00Z">
              <w:r w:rsidRPr="00B1123D">
                <w:rPr>
                  <w:rFonts w:ascii="Times New Roman" w:eastAsia="Times New Roman" w:hAnsi="Times New Roman" w:cs="Times New Roman"/>
                  <w:b/>
                  <w:bCs/>
                  <w:color w:val="EE0000"/>
                  <w:kern w:val="0"/>
                  <w:sz w:val="18"/>
                  <w:szCs w:val="18"/>
                  <w14:ligatures w14:val="none"/>
                  <w:rPrChange w:id="10396" w:author="Jujia Li" w:date="2025-08-24T12:19:00Z" w16du:dateUtc="2025-08-24T17:19:00Z">
                    <w:rPr>
                      <w:rFonts w:ascii="Aptos Narrow" w:eastAsia="Times New Roman" w:hAnsi="Aptos Narrow" w:cs="Times New Roman"/>
                      <w:color w:val="000000"/>
                      <w:kern w:val="0"/>
                      <w:sz w:val="22"/>
                      <w:szCs w:val="22"/>
                      <w14:ligatures w14:val="none"/>
                    </w:rPr>
                  </w:rPrChange>
                </w:rPr>
                <w:t>32052.32</w:t>
              </w:r>
            </w:ins>
          </w:p>
        </w:tc>
        <w:tc>
          <w:tcPr>
            <w:tcW w:w="810" w:type="dxa"/>
            <w:noWrap/>
            <w:vAlign w:val="center"/>
            <w:hideMark/>
            <w:tcPrChange w:id="10397" w:author="Jujia Li" w:date="2025-08-12T08:24:00Z" w16du:dateUtc="2025-08-12T13:24:00Z">
              <w:tcPr>
                <w:tcW w:w="900" w:type="dxa"/>
                <w:gridSpan w:val="2"/>
                <w:noWrap/>
                <w:vAlign w:val="center"/>
                <w:hideMark/>
              </w:tcPr>
            </w:tcPrChange>
          </w:tcPr>
          <w:p w14:paraId="0A27A929" w14:textId="77777777" w:rsidR="00244F23" w:rsidRPr="002913A0" w:rsidRDefault="00244F23">
            <w:pPr>
              <w:spacing w:after="0" w:line="240" w:lineRule="auto"/>
              <w:rPr>
                <w:ins w:id="10398" w:author="Jujia Li" w:date="2025-08-11T19:22:00Z" w16du:dateUtc="2025-08-12T00:22:00Z"/>
                <w:rFonts w:ascii="Times New Roman" w:eastAsia="Times New Roman" w:hAnsi="Times New Roman" w:cs="Times New Roman"/>
                <w:color w:val="000000"/>
                <w:kern w:val="0"/>
                <w:sz w:val="18"/>
                <w:szCs w:val="18"/>
                <w14:ligatures w14:val="none"/>
                <w:rPrChange w:id="10399" w:author="Jujia Li" w:date="2025-08-12T08:24:00Z" w16du:dateUtc="2025-08-12T13:24:00Z">
                  <w:rPr>
                    <w:ins w:id="10400" w:author="Jujia Li" w:date="2025-08-11T19:22:00Z" w16du:dateUtc="2025-08-12T00:22:00Z"/>
                    <w:rFonts w:ascii="Aptos Narrow" w:eastAsia="Times New Roman" w:hAnsi="Aptos Narrow" w:cs="Times New Roman"/>
                    <w:color w:val="000000"/>
                    <w:kern w:val="0"/>
                    <w:sz w:val="22"/>
                    <w:szCs w:val="22"/>
                    <w14:ligatures w14:val="none"/>
                  </w:rPr>
                </w:rPrChange>
              </w:rPr>
              <w:pPrChange w:id="10401" w:author="Jujia Li" w:date="2025-08-12T08:24:00Z" w16du:dateUtc="2025-08-12T13:24:00Z">
                <w:pPr>
                  <w:spacing w:after="0" w:line="240" w:lineRule="auto"/>
                  <w:jc w:val="center"/>
                </w:pPr>
              </w:pPrChange>
            </w:pPr>
            <w:ins w:id="1040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03"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404" w:author="Jujia Li" w:date="2025-08-12T08:24:00Z" w16du:dateUtc="2025-08-12T13:24:00Z">
              <w:tcPr>
                <w:tcW w:w="6570" w:type="dxa"/>
                <w:noWrap/>
                <w:vAlign w:val="center"/>
                <w:hideMark/>
              </w:tcPr>
            </w:tcPrChange>
          </w:tcPr>
          <w:p w14:paraId="2E9146E3" w14:textId="77777777" w:rsidR="00244F23" w:rsidRPr="002913A0" w:rsidRDefault="00244F23" w:rsidP="00244F23">
            <w:pPr>
              <w:spacing w:after="0" w:line="240" w:lineRule="auto"/>
              <w:rPr>
                <w:ins w:id="10405" w:author="Jujia Li" w:date="2025-08-11T19:22:00Z" w16du:dateUtc="2025-08-12T00:22:00Z"/>
                <w:rFonts w:ascii="Times New Roman" w:eastAsia="Times New Roman" w:hAnsi="Times New Roman" w:cs="Times New Roman"/>
                <w:color w:val="000000"/>
                <w:kern w:val="0"/>
                <w:sz w:val="18"/>
                <w:szCs w:val="18"/>
                <w14:ligatures w14:val="none"/>
                <w:rPrChange w:id="10406" w:author="Jujia Li" w:date="2025-08-12T08:24:00Z" w16du:dateUtc="2025-08-12T13:24:00Z">
                  <w:rPr>
                    <w:ins w:id="10407" w:author="Jujia Li" w:date="2025-08-11T19:22:00Z" w16du:dateUtc="2025-08-12T00:22:00Z"/>
                    <w:rFonts w:ascii="Aptos Narrow" w:eastAsia="Times New Roman" w:hAnsi="Aptos Narrow" w:cs="Times New Roman"/>
                    <w:color w:val="000000"/>
                    <w:kern w:val="0"/>
                    <w:sz w:val="22"/>
                    <w:szCs w:val="22"/>
                    <w14:ligatures w14:val="none"/>
                  </w:rPr>
                </w:rPrChange>
              </w:rPr>
            </w:pPr>
            <w:ins w:id="1040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09" w:author="Jujia Li" w:date="2025-08-12T08:24:00Z" w16du:dateUtc="2025-08-12T13:24:00Z">
                    <w:rPr>
                      <w:rFonts w:ascii="Aptos Narrow" w:eastAsia="Times New Roman" w:hAnsi="Aptos Narrow" w:cs="Times New Roman"/>
                      <w:color w:val="000000"/>
                      <w:kern w:val="0"/>
                      <w:sz w:val="22"/>
                      <w:szCs w:val="22"/>
                      <w14:ligatures w14:val="none"/>
                    </w:rPr>
                  </w:rPrChange>
                </w:rPr>
                <w:t>Random intercept only (County), Negative Binomial</w:t>
              </w:r>
            </w:ins>
          </w:p>
        </w:tc>
      </w:tr>
      <w:tr w:rsidR="00244F23" w:rsidRPr="00204C0B" w14:paraId="496B71C6" w14:textId="77777777" w:rsidTr="00204C0B">
        <w:trPr>
          <w:trHeight w:val="300"/>
          <w:ins w:id="10410" w:author="Jujia Li" w:date="2025-08-11T19:22:00Z"/>
          <w:trPrChange w:id="10411" w:author="Jujia Li" w:date="2025-08-12T08:24:00Z" w16du:dateUtc="2025-08-12T13:24:00Z">
            <w:trPr>
              <w:trHeight w:val="300"/>
            </w:trPr>
          </w:trPrChange>
        </w:trPr>
        <w:tc>
          <w:tcPr>
            <w:tcW w:w="990" w:type="dxa"/>
            <w:noWrap/>
            <w:vAlign w:val="center"/>
            <w:hideMark/>
            <w:tcPrChange w:id="10412" w:author="Jujia Li" w:date="2025-08-12T08:24:00Z" w16du:dateUtc="2025-08-12T13:24:00Z">
              <w:tcPr>
                <w:tcW w:w="990" w:type="dxa"/>
                <w:noWrap/>
                <w:vAlign w:val="center"/>
                <w:hideMark/>
              </w:tcPr>
            </w:tcPrChange>
          </w:tcPr>
          <w:p w14:paraId="79FC6793" w14:textId="77777777" w:rsidR="00244F23" w:rsidRPr="002913A0" w:rsidRDefault="00244F23" w:rsidP="00244F23">
            <w:pPr>
              <w:spacing w:after="0" w:line="240" w:lineRule="auto"/>
              <w:rPr>
                <w:ins w:id="10413" w:author="Jujia Li" w:date="2025-08-11T19:22:00Z" w16du:dateUtc="2025-08-12T00:22:00Z"/>
                <w:rFonts w:ascii="Times New Roman" w:eastAsia="Times New Roman" w:hAnsi="Times New Roman" w:cs="Times New Roman"/>
                <w:color w:val="000000"/>
                <w:kern w:val="0"/>
                <w:sz w:val="18"/>
                <w:szCs w:val="18"/>
                <w14:ligatures w14:val="none"/>
                <w:rPrChange w:id="10414" w:author="Jujia Li" w:date="2025-08-12T08:24:00Z" w16du:dateUtc="2025-08-12T13:24:00Z">
                  <w:rPr>
                    <w:ins w:id="10415" w:author="Jujia Li" w:date="2025-08-11T19:22:00Z" w16du:dateUtc="2025-08-12T00:22:00Z"/>
                    <w:rFonts w:ascii="Aptos Narrow" w:eastAsia="Times New Roman" w:hAnsi="Aptos Narrow" w:cs="Times New Roman"/>
                    <w:color w:val="000000"/>
                    <w:kern w:val="0"/>
                    <w:sz w:val="22"/>
                    <w:szCs w:val="22"/>
                    <w14:ligatures w14:val="none"/>
                  </w:rPr>
                </w:rPrChange>
              </w:rPr>
            </w:pPr>
            <w:ins w:id="1041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17" w:author="Jujia Li" w:date="2025-08-12T08:24:00Z" w16du:dateUtc="2025-08-12T13:24:00Z">
                    <w:rPr>
                      <w:rFonts w:ascii="Aptos Narrow" w:eastAsia="Times New Roman" w:hAnsi="Aptos Narrow" w:cs="Times New Roman"/>
                      <w:color w:val="000000"/>
                      <w:kern w:val="0"/>
                      <w:sz w:val="22"/>
                      <w:szCs w:val="22"/>
                      <w14:ligatures w14:val="none"/>
                    </w:rPr>
                  </w:rPrChange>
                </w:rPr>
                <w:t>sp_pois</w:t>
              </w:r>
            </w:ins>
          </w:p>
        </w:tc>
        <w:tc>
          <w:tcPr>
            <w:tcW w:w="900" w:type="dxa"/>
            <w:noWrap/>
            <w:vAlign w:val="center"/>
            <w:hideMark/>
            <w:tcPrChange w:id="10418" w:author="Jujia Li" w:date="2025-08-12T08:24:00Z" w16du:dateUtc="2025-08-12T13:24:00Z">
              <w:tcPr>
                <w:tcW w:w="900" w:type="dxa"/>
                <w:noWrap/>
                <w:vAlign w:val="center"/>
                <w:hideMark/>
              </w:tcPr>
            </w:tcPrChange>
          </w:tcPr>
          <w:p w14:paraId="631E7035" w14:textId="77777777" w:rsidR="00244F23" w:rsidRPr="002913A0" w:rsidRDefault="00244F23">
            <w:pPr>
              <w:spacing w:after="0" w:line="240" w:lineRule="auto"/>
              <w:rPr>
                <w:ins w:id="10419" w:author="Jujia Li" w:date="2025-08-11T19:22:00Z" w16du:dateUtc="2025-08-12T00:22:00Z"/>
                <w:rFonts w:ascii="Times New Roman" w:eastAsia="Times New Roman" w:hAnsi="Times New Roman" w:cs="Times New Roman"/>
                <w:color w:val="000000"/>
                <w:kern w:val="0"/>
                <w:sz w:val="18"/>
                <w:szCs w:val="18"/>
                <w14:ligatures w14:val="none"/>
                <w:rPrChange w:id="10420" w:author="Jujia Li" w:date="2025-08-12T08:24:00Z" w16du:dateUtc="2025-08-12T13:24:00Z">
                  <w:rPr>
                    <w:ins w:id="10421" w:author="Jujia Li" w:date="2025-08-11T19:22:00Z" w16du:dateUtc="2025-08-12T00:22:00Z"/>
                    <w:rFonts w:ascii="Aptos Narrow" w:eastAsia="Times New Roman" w:hAnsi="Aptos Narrow" w:cs="Times New Roman"/>
                    <w:color w:val="000000"/>
                    <w:kern w:val="0"/>
                    <w:sz w:val="22"/>
                    <w:szCs w:val="22"/>
                    <w14:ligatures w14:val="none"/>
                  </w:rPr>
                </w:rPrChange>
              </w:rPr>
              <w:pPrChange w:id="10422" w:author="Jujia Li" w:date="2025-08-12T08:24:00Z" w16du:dateUtc="2025-08-12T13:24:00Z">
                <w:pPr>
                  <w:spacing w:after="0" w:line="240" w:lineRule="auto"/>
                  <w:jc w:val="right"/>
                </w:pPr>
              </w:pPrChange>
            </w:pPr>
            <w:ins w:id="1042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24" w:author="Jujia Li" w:date="2025-08-12T08:24:00Z" w16du:dateUtc="2025-08-12T13:24:00Z">
                    <w:rPr>
                      <w:rFonts w:ascii="Aptos Narrow" w:eastAsia="Times New Roman" w:hAnsi="Aptos Narrow" w:cs="Times New Roman"/>
                      <w:color w:val="000000"/>
                      <w:kern w:val="0"/>
                      <w:sz w:val="22"/>
                      <w:szCs w:val="22"/>
                      <w14:ligatures w14:val="none"/>
                    </w:rPr>
                  </w:rPrChange>
                </w:rPr>
                <w:t>32130.97</w:t>
              </w:r>
            </w:ins>
          </w:p>
        </w:tc>
        <w:tc>
          <w:tcPr>
            <w:tcW w:w="810" w:type="dxa"/>
            <w:noWrap/>
            <w:vAlign w:val="center"/>
            <w:hideMark/>
            <w:tcPrChange w:id="10425" w:author="Jujia Li" w:date="2025-08-12T08:24:00Z" w16du:dateUtc="2025-08-12T13:24:00Z">
              <w:tcPr>
                <w:tcW w:w="900" w:type="dxa"/>
                <w:gridSpan w:val="2"/>
                <w:noWrap/>
                <w:vAlign w:val="center"/>
                <w:hideMark/>
              </w:tcPr>
            </w:tcPrChange>
          </w:tcPr>
          <w:p w14:paraId="21C37A32" w14:textId="77777777" w:rsidR="00244F23" w:rsidRPr="002913A0" w:rsidRDefault="00244F23">
            <w:pPr>
              <w:spacing w:after="0" w:line="240" w:lineRule="auto"/>
              <w:rPr>
                <w:ins w:id="10426" w:author="Jujia Li" w:date="2025-08-11T19:22:00Z" w16du:dateUtc="2025-08-12T00:22:00Z"/>
                <w:rFonts w:ascii="Times New Roman" w:eastAsia="Times New Roman" w:hAnsi="Times New Roman" w:cs="Times New Roman"/>
                <w:color w:val="000000"/>
                <w:kern w:val="0"/>
                <w:sz w:val="18"/>
                <w:szCs w:val="18"/>
                <w14:ligatures w14:val="none"/>
                <w:rPrChange w:id="10427" w:author="Jujia Li" w:date="2025-08-12T08:24:00Z" w16du:dateUtc="2025-08-12T13:24:00Z">
                  <w:rPr>
                    <w:ins w:id="10428" w:author="Jujia Li" w:date="2025-08-11T19:22:00Z" w16du:dateUtc="2025-08-12T00:22:00Z"/>
                    <w:rFonts w:ascii="Aptos Narrow" w:eastAsia="Times New Roman" w:hAnsi="Aptos Narrow" w:cs="Times New Roman"/>
                    <w:color w:val="000000"/>
                    <w:kern w:val="0"/>
                    <w:sz w:val="22"/>
                    <w:szCs w:val="22"/>
                    <w14:ligatures w14:val="none"/>
                  </w:rPr>
                </w:rPrChange>
              </w:rPr>
              <w:pPrChange w:id="10429" w:author="Jujia Li" w:date="2025-08-12T08:24:00Z" w16du:dateUtc="2025-08-12T13:24:00Z">
                <w:pPr>
                  <w:spacing w:after="0" w:line="240" w:lineRule="auto"/>
                  <w:jc w:val="center"/>
                </w:pPr>
              </w:pPrChange>
            </w:pPr>
            <w:ins w:id="1043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31"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432" w:author="Jujia Li" w:date="2025-08-12T08:24:00Z" w16du:dateUtc="2025-08-12T13:24:00Z">
              <w:tcPr>
                <w:tcW w:w="6570" w:type="dxa"/>
                <w:noWrap/>
                <w:vAlign w:val="center"/>
                <w:hideMark/>
              </w:tcPr>
            </w:tcPrChange>
          </w:tcPr>
          <w:p w14:paraId="63339AF1" w14:textId="77777777" w:rsidR="00244F23" w:rsidRPr="002913A0" w:rsidRDefault="00244F23" w:rsidP="00244F23">
            <w:pPr>
              <w:spacing w:after="0" w:line="240" w:lineRule="auto"/>
              <w:rPr>
                <w:ins w:id="10433" w:author="Jujia Li" w:date="2025-08-11T19:22:00Z" w16du:dateUtc="2025-08-12T00:22:00Z"/>
                <w:rFonts w:ascii="Times New Roman" w:eastAsia="Times New Roman" w:hAnsi="Times New Roman" w:cs="Times New Roman"/>
                <w:color w:val="000000"/>
                <w:kern w:val="0"/>
                <w:sz w:val="18"/>
                <w:szCs w:val="18"/>
                <w14:ligatures w14:val="none"/>
                <w:rPrChange w:id="10434" w:author="Jujia Li" w:date="2025-08-12T08:24:00Z" w16du:dateUtc="2025-08-12T13:24:00Z">
                  <w:rPr>
                    <w:ins w:id="10435" w:author="Jujia Li" w:date="2025-08-11T19:22:00Z" w16du:dateUtc="2025-08-12T00:22:00Z"/>
                    <w:rFonts w:ascii="Aptos Narrow" w:eastAsia="Times New Roman" w:hAnsi="Aptos Narrow" w:cs="Times New Roman"/>
                    <w:color w:val="000000"/>
                    <w:kern w:val="0"/>
                    <w:sz w:val="22"/>
                    <w:szCs w:val="22"/>
                    <w14:ligatures w14:val="none"/>
                  </w:rPr>
                </w:rPrChange>
              </w:rPr>
            </w:pPr>
            <w:ins w:id="1043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37" w:author="Jujia Li" w:date="2025-08-12T08:24:00Z" w16du:dateUtc="2025-08-12T13:24:00Z">
                    <w:rPr>
                      <w:rFonts w:ascii="Aptos Narrow" w:eastAsia="Times New Roman" w:hAnsi="Aptos Narrow" w:cs="Times New Roman"/>
                      <w:color w:val="000000"/>
                      <w:kern w:val="0"/>
                      <w:sz w:val="22"/>
                      <w:szCs w:val="22"/>
                      <w14:ligatures w14:val="none"/>
                    </w:rPr>
                  </w:rPrChange>
                </w:rPr>
                <w:t>Random intercept only (County), Poisson</w:t>
              </w:r>
            </w:ins>
          </w:p>
        </w:tc>
      </w:tr>
      <w:tr w:rsidR="00244F23" w:rsidRPr="00204C0B" w14:paraId="5784E5E8" w14:textId="77777777" w:rsidTr="00204C0B">
        <w:trPr>
          <w:trHeight w:val="300"/>
          <w:ins w:id="10438" w:author="Jujia Li" w:date="2025-08-11T19:22:00Z"/>
          <w:trPrChange w:id="10439" w:author="Jujia Li" w:date="2025-08-12T08:24:00Z" w16du:dateUtc="2025-08-12T13:24:00Z">
            <w:trPr>
              <w:trHeight w:val="300"/>
            </w:trPr>
          </w:trPrChange>
        </w:trPr>
        <w:tc>
          <w:tcPr>
            <w:tcW w:w="990" w:type="dxa"/>
            <w:noWrap/>
            <w:vAlign w:val="center"/>
            <w:hideMark/>
            <w:tcPrChange w:id="10440" w:author="Jujia Li" w:date="2025-08-12T08:24:00Z" w16du:dateUtc="2025-08-12T13:24:00Z">
              <w:tcPr>
                <w:tcW w:w="990" w:type="dxa"/>
                <w:noWrap/>
                <w:vAlign w:val="center"/>
                <w:hideMark/>
              </w:tcPr>
            </w:tcPrChange>
          </w:tcPr>
          <w:p w14:paraId="245DA0A3" w14:textId="77777777" w:rsidR="00244F23" w:rsidRPr="002913A0" w:rsidRDefault="00244F23" w:rsidP="00244F23">
            <w:pPr>
              <w:spacing w:after="0" w:line="240" w:lineRule="auto"/>
              <w:rPr>
                <w:ins w:id="10441" w:author="Jujia Li" w:date="2025-08-11T19:22:00Z" w16du:dateUtc="2025-08-12T00:22:00Z"/>
                <w:rFonts w:ascii="Times New Roman" w:eastAsia="Times New Roman" w:hAnsi="Times New Roman" w:cs="Times New Roman"/>
                <w:color w:val="000000"/>
                <w:kern w:val="0"/>
                <w:sz w:val="18"/>
                <w:szCs w:val="18"/>
                <w14:ligatures w14:val="none"/>
                <w:rPrChange w:id="10442" w:author="Jujia Li" w:date="2025-08-12T08:24:00Z" w16du:dateUtc="2025-08-12T13:24:00Z">
                  <w:rPr>
                    <w:ins w:id="10443" w:author="Jujia Li" w:date="2025-08-11T19:22:00Z" w16du:dateUtc="2025-08-12T00:22:00Z"/>
                    <w:rFonts w:ascii="Aptos Narrow" w:eastAsia="Times New Roman" w:hAnsi="Aptos Narrow" w:cs="Times New Roman"/>
                    <w:color w:val="000000"/>
                    <w:kern w:val="0"/>
                    <w:sz w:val="22"/>
                    <w:szCs w:val="22"/>
                    <w14:ligatures w14:val="none"/>
                  </w:rPr>
                </w:rPrChange>
              </w:rPr>
            </w:pPr>
            <w:ins w:id="1044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45" w:author="Jujia Li" w:date="2025-08-12T08:24:00Z" w16du:dateUtc="2025-08-12T13:24:00Z">
                    <w:rPr>
                      <w:rFonts w:ascii="Aptos Narrow" w:eastAsia="Times New Roman" w:hAnsi="Aptos Narrow" w:cs="Times New Roman"/>
                      <w:color w:val="000000"/>
                      <w:kern w:val="0"/>
                      <w:sz w:val="22"/>
                      <w:szCs w:val="22"/>
                      <w14:ligatures w14:val="none"/>
                    </w:rPr>
                  </w:rPrChange>
                </w:rPr>
                <w:t>st_nb2</w:t>
              </w:r>
            </w:ins>
          </w:p>
        </w:tc>
        <w:tc>
          <w:tcPr>
            <w:tcW w:w="900" w:type="dxa"/>
            <w:noWrap/>
            <w:vAlign w:val="center"/>
            <w:hideMark/>
            <w:tcPrChange w:id="10446" w:author="Jujia Li" w:date="2025-08-12T08:24:00Z" w16du:dateUtc="2025-08-12T13:24:00Z">
              <w:tcPr>
                <w:tcW w:w="900" w:type="dxa"/>
                <w:noWrap/>
                <w:vAlign w:val="center"/>
                <w:hideMark/>
              </w:tcPr>
            </w:tcPrChange>
          </w:tcPr>
          <w:p w14:paraId="36E85CDD" w14:textId="77777777" w:rsidR="00244F23" w:rsidRPr="002913A0" w:rsidRDefault="00244F23">
            <w:pPr>
              <w:spacing w:after="0" w:line="240" w:lineRule="auto"/>
              <w:rPr>
                <w:ins w:id="10447" w:author="Jujia Li" w:date="2025-08-11T19:22:00Z" w16du:dateUtc="2025-08-12T00:22:00Z"/>
                <w:rFonts w:ascii="Times New Roman" w:eastAsia="Times New Roman" w:hAnsi="Times New Roman" w:cs="Times New Roman"/>
                <w:color w:val="000000"/>
                <w:kern w:val="0"/>
                <w:sz w:val="18"/>
                <w:szCs w:val="18"/>
                <w14:ligatures w14:val="none"/>
                <w:rPrChange w:id="10448" w:author="Jujia Li" w:date="2025-08-12T08:24:00Z" w16du:dateUtc="2025-08-12T13:24:00Z">
                  <w:rPr>
                    <w:ins w:id="10449" w:author="Jujia Li" w:date="2025-08-11T19:22:00Z" w16du:dateUtc="2025-08-12T00:22:00Z"/>
                    <w:rFonts w:ascii="Aptos Narrow" w:eastAsia="Times New Roman" w:hAnsi="Aptos Narrow" w:cs="Times New Roman"/>
                    <w:color w:val="000000"/>
                    <w:kern w:val="0"/>
                    <w:sz w:val="22"/>
                    <w:szCs w:val="22"/>
                    <w14:ligatures w14:val="none"/>
                  </w:rPr>
                </w:rPrChange>
              </w:rPr>
              <w:pPrChange w:id="10450" w:author="Jujia Li" w:date="2025-08-12T08:24:00Z" w16du:dateUtc="2025-08-12T13:24:00Z">
                <w:pPr>
                  <w:spacing w:after="0" w:line="240" w:lineRule="auto"/>
                  <w:jc w:val="right"/>
                </w:pPr>
              </w:pPrChange>
            </w:pPr>
            <w:ins w:id="1045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52" w:author="Jujia Li" w:date="2025-08-12T08:24:00Z" w16du:dateUtc="2025-08-12T13:24:00Z">
                    <w:rPr>
                      <w:rFonts w:ascii="Aptos Narrow" w:eastAsia="Times New Roman" w:hAnsi="Aptos Narrow" w:cs="Times New Roman"/>
                      <w:color w:val="000000"/>
                      <w:kern w:val="0"/>
                      <w:sz w:val="22"/>
                      <w:szCs w:val="22"/>
                      <w14:ligatures w14:val="none"/>
                    </w:rPr>
                  </w:rPrChange>
                </w:rPr>
                <w:t>32358.58</w:t>
              </w:r>
            </w:ins>
          </w:p>
        </w:tc>
        <w:tc>
          <w:tcPr>
            <w:tcW w:w="810" w:type="dxa"/>
            <w:noWrap/>
            <w:vAlign w:val="center"/>
            <w:hideMark/>
            <w:tcPrChange w:id="10453" w:author="Jujia Li" w:date="2025-08-12T08:24:00Z" w16du:dateUtc="2025-08-12T13:24:00Z">
              <w:tcPr>
                <w:tcW w:w="900" w:type="dxa"/>
                <w:gridSpan w:val="2"/>
                <w:noWrap/>
                <w:vAlign w:val="center"/>
                <w:hideMark/>
              </w:tcPr>
            </w:tcPrChange>
          </w:tcPr>
          <w:p w14:paraId="0B3F675A" w14:textId="77777777" w:rsidR="00244F23" w:rsidRPr="002913A0" w:rsidRDefault="00244F23">
            <w:pPr>
              <w:spacing w:after="0" w:line="240" w:lineRule="auto"/>
              <w:rPr>
                <w:ins w:id="10454" w:author="Jujia Li" w:date="2025-08-11T19:22:00Z" w16du:dateUtc="2025-08-12T00:22:00Z"/>
                <w:rFonts w:ascii="Times New Roman" w:eastAsia="Times New Roman" w:hAnsi="Times New Roman" w:cs="Times New Roman"/>
                <w:color w:val="000000"/>
                <w:kern w:val="0"/>
                <w:sz w:val="18"/>
                <w:szCs w:val="18"/>
                <w14:ligatures w14:val="none"/>
                <w:rPrChange w:id="10455" w:author="Jujia Li" w:date="2025-08-12T08:24:00Z" w16du:dateUtc="2025-08-12T13:24:00Z">
                  <w:rPr>
                    <w:ins w:id="10456" w:author="Jujia Li" w:date="2025-08-11T19:22:00Z" w16du:dateUtc="2025-08-12T00:22:00Z"/>
                    <w:rFonts w:ascii="Aptos Narrow" w:eastAsia="Times New Roman" w:hAnsi="Aptos Narrow" w:cs="Times New Roman"/>
                    <w:color w:val="000000"/>
                    <w:kern w:val="0"/>
                    <w:sz w:val="22"/>
                    <w:szCs w:val="22"/>
                    <w14:ligatures w14:val="none"/>
                  </w:rPr>
                </w:rPrChange>
              </w:rPr>
              <w:pPrChange w:id="10457" w:author="Jujia Li" w:date="2025-08-12T08:24:00Z" w16du:dateUtc="2025-08-12T13:24:00Z">
                <w:pPr>
                  <w:spacing w:after="0" w:line="240" w:lineRule="auto"/>
                  <w:jc w:val="center"/>
                </w:pPr>
              </w:pPrChange>
            </w:pPr>
            <w:ins w:id="1045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59"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460" w:author="Jujia Li" w:date="2025-08-12T08:24:00Z" w16du:dateUtc="2025-08-12T13:24:00Z">
              <w:tcPr>
                <w:tcW w:w="6570" w:type="dxa"/>
                <w:noWrap/>
                <w:vAlign w:val="center"/>
                <w:hideMark/>
              </w:tcPr>
            </w:tcPrChange>
          </w:tcPr>
          <w:p w14:paraId="1A6C8BBD" w14:textId="77777777" w:rsidR="00244F23" w:rsidRPr="002913A0" w:rsidRDefault="00244F23" w:rsidP="00244F23">
            <w:pPr>
              <w:spacing w:after="0" w:line="240" w:lineRule="auto"/>
              <w:rPr>
                <w:ins w:id="10461" w:author="Jujia Li" w:date="2025-08-11T19:22:00Z" w16du:dateUtc="2025-08-12T00:22:00Z"/>
                <w:rFonts w:ascii="Times New Roman" w:eastAsia="Times New Roman" w:hAnsi="Times New Roman" w:cs="Times New Roman"/>
                <w:color w:val="000000"/>
                <w:kern w:val="0"/>
                <w:sz w:val="18"/>
                <w:szCs w:val="18"/>
                <w14:ligatures w14:val="none"/>
                <w:rPrChange w:id="10462" w:author="Jujia Li" w:date="2025-08-12T08:24:00Z" w16du:dateUtc="2025-08-12T13:24:00Z">
                  <w:rPr>
                    <w:ins w:id="10463" w:author="Jujia Li" w:date="2025-08-11T19:22:00Z" w16du:dateUtc="2025-08-12T00:22:00Z"/>
                    <w:rFonts w:ascii="Aptos Narrow" w:eastAsia="Times New Roman" w:hAnsi="Aptos Narrow" w:cs="Times New Roman"/>
                    <w:color w:val="000000"/>
                    <w:kern w:val="0"/>
                    <w:sz w:val="22"/>
                    <w:szCs w:val="22"/>
                    <w14:ligatures w14:val="none"/>
                  </w:rPr>
                </w:rPrChange>
              </w:rPr>
            </w:pPr>
            <w:ins w:id="1046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65" w:author="Jujia Li" w:date="2025-08-12T08:24:00Z" w16du:dateUtc="2025-08-12T13:24:00Z">
                    <w:rPr>
                      <w:rFonts w:ascii="Aptos Narrow" w:eastAsia="Times New Roman" w:hAnsi="Aptos Narrow" w:cs="Times New Roman"/>
                      <w:color w:val="000000"/>
                      <w:kern w:val="0"/>
                      <w:sz w:val="22"/>
                      <w:szCs w:val="22"/>
                      <w14:ligatures w14:val="none"/>
                    </w:rPr>
                  </w:rPrChange>
                </w:rPr>
                <w:t>Random slope only (County, no intercept RE), Negative Binomial</w:t>
              </w:r>
            </w:ins>
          </w:p>
        </w:tc>
      </w:tr>
      <w:tr w:rsidR="00244F23" w:rsidRPr="00204C0B" w14:paraId="6E779379" w14:textId="77777777" w:rsidTr="00204C0B">
        <w:trPr>
          <w:trHeight w:val="300"/>
          <w:ins w:id="10466" w:author="Jujia Li" w:date="2025-08-11T19:22:00Z"/>
          <w:trPrChange w:id="10467" w:author="Jujia Li" w:date="2025-08-12T08:24:00Z" w16du:dateUtc="2025-08-12T13:24:00Z">
            <w:trPr>
              <w:trHeight w:val="300"/>
            </w:trPr>
          </w:trPrChange>
        </w:trPr>
        <w:tc>
          <w:tcPr>
            <w:tcW w:w="990" w:type="dxa"/>
            <w:noWrap/>
            <w:vAlign w:val="center"/>
            <w:hideMark/>
            <w:tcPrChange w:id="10468" w:author="Jujia Li" w:date="2025-08-12T08:24:00Z" w16du:dateUtc="2025-08-12T13:24:00Z">
              <w:tcPr>
                <w:tcW w:w="990" w:type="dxa"/>
                <w:noWrap/>
                <w:vAlign w:val="center"/>
                <w:hideMark/>
              </w:tcPr>
            </w:tcPrChange>
          </w:tcPr>
          <w:p w14:paraId="28D4A8F2" w14:textId="77777777" w:rsidR="00244F23" w:rsidRPr="002913A0" w:rsidRDefault="00244F23" w:rsidP="00244F23">
            <w:pPr>
              <w:spacing w:after="0" w:line="240" w:lineRule="auto"/>
              <w:rPr>
                <w:ins w:id="10469" w:author="Jujia Li" w:date="2025-08-11T19:22:00Z" w16du:dateUtc="2025-08-12T00:22:00Z"/>
                <w:rFonts w:ascii="Times New Roman" w:eastAsia="Times New Roman" w:hAnsi="Times New Roman" w:cs="Times New Roman"/>
                <w:color w:val="000000"/>
                <w:kern w:val="0"/>
                <w:sz w:val="18"/>
                <w:szCs w:val="18"/>
                <w14:ligatures w14:val="none"/>
                <w:rPrChange w:id="10470" w:author="Jujia Li" w:date="2025-08-12T08:24:00Z" w16du:dateUtc="2025-08-12T13:24:00Z">
                  <w:rPr>
                    <w:ins w:id="10471" w:author="Jujia Li" w:date="2025-08-11T19:22:00Z" w16du:dateUtc="2025-08-12T00:22:00Z"/>
                    <w:rFonts w:ascii="Aptos Narrow" w:eastAsia="Times New Roman" w:hAnsi="Aptos Narrow" w:cs="Times New Roman"/>
                    <w:color w:val="000000"/>
                    <w:kern w:val="0"/>
                    <w:sz w:val="22"/>
                    <w:szCs w:val="22"/>
                    <w14:ligatures w14:val="none"/>
                  </w:rPr>
                </w:rPrChange>
              </w:rPr>
            </w:pPr>
            <w:ins w:id="1047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73" w:author="Jujia Li" w:date="2025-08-12T08:24:00Z" w16du:dateUtc="2025-08-12T13:24:00Z">
                    <w:rPr>
                      <w:rFonts w:ascii="Aptos Narrow" w:eastAsia="Times New Roman" w:hAnsi="Aptos Narrow" w:cs="Times New Roman"/>
                      <w:color w:val="000000"/>
                      <w:kern w:val="0"/>
                      <w:sz w:val="22"/>
                      <w:szCs w:val="22"/>
                      <w14:ligatures w14:val="none"/>
                    </w:rPr>
                  </w:rPrChange>
                </w:rPr>
                <w:t>st_pois</w:t>
              </w:r>
            </w:ins>
          </w:p>
        </w:tc>
        <w:tc>
          <w:tcPr>
            <w:tcW w:w="900" w:type="dxa"/>
            <w:noWrap/>
            <w:vAlign w:val="center"/>
            <w:hideMark/>
            <w:tcPrChange w:id="10474" w:author="Jujia Li" w:date="2025-08-12T08:24:00Z" w16du:dateUtc="2025-08-12T13:24:00Z">
              <w:tcPr>
                <w:tcW w:w="900" w:type="dxa"/>
                <w:noWrap/>
                <w:vAlign w:val="center"/>
                <w:hideMark/>
              </w:tcPr>
            </w:tcPrChange>
          </w:tcPr>
          <w:p w14:paraId="016219B2" w14:textId="77777777" w:rsidR="00244F23" w:rsidRPr="002913A0" w:rsidRDefault="00244F23">
            <w:pPr>
              <w:spacing w:after="0" w:line="240" w:lineRule="auto"/>
              <w:rPr>
                <w:ins w:id="10475" w:author="Jujia Li" w:date="2025-08-11T19:22:00Z" w16du:dateUtc="2025-08-12T00:22:00Z"/>
                <w:rFonts w:ascii="Times New Roman" w:eastAsia="Times New Roman" w:hAnsi="Times New Roman" w:cs="Times New Roman"/>
                <w:color w:val="000000"/>
                <w:kern w:val="0"/>
                <w:sz w:val="18"/>
                <w:szCs w:val="18"/>
                <w14:ligatures w14:val="none"/>
                <w:rPrChange w:id="10476" w:author="Jujia Li" w:date="2025-08-12T08:24:00Z" w16du:dateUtc="2025-08-12T13:24:00Z">
                  <w:rPr>
                    <w:ins w:id="10477" w:author="Jujia Li" w:date="2025-08-11T19:22:00Z" w16du:dateUtc="2025-08-12T00:22:00Z"/>
                    <w:rFonts w:ascii="Aptos Narrow" w:eastAsia="Times New Roman" w:hAnsi="Aptos Narrow" w:cs="Times New Roman"/>
                    <w:color w:val="000000"/>
                    <w:kern w:val="0"/>
                    <w:sz w:val="22"/>
                    <w:szCs w:val="22"/>
                    <w14:ligatures w14:val="none"/>
                  </w:rPr>
                </w:rPrChange>
              </w:rPr>
              <w:pPrChange w:id="10478" w:author="Jujia Li" w:date="2025-08-12T08:24:00Z" w16du:dateUtc="2025-08-12T13:24:00Z">
                <w:pPr>
                  <w:spacing w:after="0" w:line="240" w:lineRule="auto"/>
                  <w:jc w:val="right"/>
                </w:pPr>
              </w:pPrChange>
            </w:pPr>
            <w:ins w:id="10479"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80" w:author="Jujia Li" w:date="2025-08-12T08:24:00Z" w16du:dateUtc="2025-08-12T13:24:00Z">
                    <w:rPr>
                      <w:rFonts w:ascii="Aptos Narrow" w:eastAsia="Times New Roman" w:hAnsi="Aptos Narrow" w:cs="Times New Roman"/>
                      <w:color w:val="000000"/>
                      <w:kern w:val="0"/>
                      <w:sz w:val="22"/>
                      <w:szCs w:val="22"/>
                      <w14:ligatures w14:val="none"/>
                    </w:rPr>
                  </w:rPrChange>
                </w:rPr>
                <w:t>32450.94</w:t>
              </w:r>
            </w:ins>
          </w:p>
        </w:tc>
        <w:tc>
          <w:tcPr>
            <w:tcW w:w="810" w:type="dxa"/>
            <w:noWrap/>
            <w:vAlign w:val="center"/>
            <w:hideMark/>
            <w:tcPrChange w:id="10481" w:author="Jujia Li" w:date="2025-08-12T08:24:00Z" w16du:dateUtc="2025-08-12T13:24:00Z">
              <w:tcPr>
                <w:tcW w:w="900" w:type="dxa"/>
                <w:gridSpan w:val="2"/>
                <w:noWrap/>
                <w:vAlign w:val="center"/>
                <w:hideMark/>
              </w:tcPr>
            </w:tcPrChange>
          </w:tcPr>
          <w:p w14:paraId="2B80639C" w14:textId="77777777" w:rsidR="00244F23" w:rsidRPr="002913A0" w:rsidRDefault="00244F23">
            <w:pPr>
              <w:spacing w:after="0" w:line="240" w:lineRule="auto"/>
              <w:rPr>
                <w:ins w:id="10482" w:author="Jujia Li" w:date="2025-08-11T19:22:00Z" w16du:dateUtc="2025-08-12T00:22:00Z"/>
                <w:rFonts w:ascii="Times New Roman" w:eastAsia="Times New Roman" w:hAnsi="Times New Roman" w:cs="Times New Roman"/>
                <w:color w:val="000000"/>
                <w:kern w:val="0"/>
                <w:sz w:val="18"/>
                <w:szCs w:val="18"/>
                <w14:ligatures w14:val="none"/>
                <w:rPrChange w:id="10483" w:author="Jujia Li" w:date="2025-08-12T08:24:00Z" w16du:dateUtc="2025-08-12T13:24:00Z">
                  <w:rPr>
                    <w:ins w:id="10484" w:author="Jujia Li" w:date="2025-08-11T19:22:00Z" w16du:dateUtc="2025-08-12T00:22:00Z"/>
                    <w:rFonts w:ascii="Aptos Narrow" w:eastAsia="Times New Roman" w:hAnsi="Aptos Narrow" w:cs="Times New Roman"/>
                    <w:color w:val="000000"/>
                    <w:kern w:val="0"/>
                    <w:sz w:val="22"/>
                    <w:szCs w:val="22"/>
                    <w14:ligatures w14:val="none"/>
                  </w:rPr>
                </w:rPrChange>
              </w:rPr>
              <w:pPrChange w:id="10485" w:author="Jujia Li" w:date="2025-08-12T08:24:00Z" w16du:dateUtc="2025-08-12T13:24:00Z">
                <w:pPr>
                  <w:spacing w:after="0" w:line="240" w:lineRule="auto"/>
                  <w:jc w:val="center"/>
                </w:pPr>
              </w:pPrChange>
            </w:pPr>
            <w:ins w:id="1048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87"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488" w:author="Jujia Li" w:date="2025-08-12T08:24:00Z" w16du:dateUtc="2025-08-12T13:24:00Z">
              <w:tcPr>
                <w:tcW w:w="6570" w:type="dxa"/>
                <w:noWrap/>
                <w:vAlign w:val="center"/>
                <w:hideMark/>
              </w:tcPr>
            </w:tcPrChange>
          </w:tcPr>
          <w:p w14:paraId="777A1603" w14:textId="77777777" w:rsidR="00244F23" w:rsidRPr="002913A0" w:rsidRDefault="00244F23" w:rsidP="00244F23">
            <w:pPr>
              <w:spacing w:after="0" w:line="240" w:lineRule="auto"/>
              <w:rPr>
                <w:ins w:id="10489" w:author="Jujia Li" w:date="2025-08-11T19:22:00Z" w16du:dateUtc="2025-08-12T00:22:00Z"/>
                <w:rFonts w:ascii="Times New Roman" w:eastAsia="Times New Roman" w:hAnsi="Times New Roman" w:cs="Times New Roman"/>
                <w:color w:val="000000"/>
                <w:kern w:val="0"/>
                <w:sz w:val="18"/>
                <w:szCs w:val="18"/>
                <w14:ligatures w14:val="none"/>
                <w:rPrChange w:id="10490" w:author="Jujia Li" w:date="2025-08-12T08:24:00Z" w16du:dateUtc="2025-08-12T13:24:00Z">
                  <w:rPr>
                    <w:ins w:id="10491" w:author="Jujia Li" w:date="2025-08-11T19:22:00Z" w16du:dateUtc="2025-08-12T00:22:00Z"/>
                    <w:rFonts w:ascii="Aptos Narrow" w:eastAsia="Times New Roman" w:hAnsi="Aptos Narrow" w:cs="Times New Roman"/>
                    <w:color w:val="000000"/>
                    <w:kern w:val="0"/>
                    <w:sz w:val="22"/>
                    <w:szCs w:val="22"/>
                    <w14:ligatures w14:val="none"/>
                  </w:rPr>
                </w:rPrChange>
              </w:rPr>
            </w:pPr>
            <w:ins w:id="1049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93" w:author="Jujia Li" w:date="2025-08-12T08:24:00Z" w16du:dateUtc="2025-08-12T13:24:00Z">
                    <w:rPr>
                      <w:rFonts w:ascii="Aptos Narrow" w:eastAsia="Times New Roman" w:hAnsi="Aptos Narrow" w:cs="Times New Roman"/>
                      <w:color w:val="000000"/>
                      <w:kern w:val="0"/>
                      <w:sz w:val="22"/>
                      <w:szCs w:val="22"/>
                      <w14:ligatures w14:val="none"/>
                    </w:rPr>
                  </w:rPrChange>
                </w:rPr>
                <w:t>Random slope only (County, no intercept RE), Poisson</w:t>
              </w:r>
            </w:ins>
          </w:p>
        </w:tc>
      </w:tr>
      <w:tr w:rsidR="00244F23" w:rsidRPr="00204C0B" w14:paraId="13434AE2" w14:textId="77777777" w:rsidTr="00204C0B">
        <w:trPr>
          <w:trHeight w:val="300"/>
          <w:ins w:id="10494" w:author="Jujia Li" w:date="2025-08-11T19:22:00Z"/>
          <w:trPrChange w:id="10495" w:author="Jujia Li" w:date="2025-08-12T08:24:00Z" w16du:dateUtc="2025-08-12T13:24:00Z">
            <w:trPr>
              <w:trHeight w:val="300"/>
            </w:trPr>
          </w:trPrChange>
        </w:trPr>
        <w:tc>
          <w:tcPr>
            <w:tcW w:w="990" w:type="dxa"/>
            <w:noWrap/>
            <w:vAlign w:val="center"/>
            <w:hideMark/>
            <w:tcPrChange w:id="10496" w:author="Jujia Li" w:date="2025-08-12T08:24:00Z" w16du:dateUtc="2025-08-12T13:24:00Z">
              <w:tcPr>
                <w:tcW w:w="990" w:type="dxa"/>
                <w:noWrap/>
                <w:vAlign w:val="center"/>
                <w:hideMark/>
              </w:tcPr>
            </w:tcPrChange>
          </w:tcPr>
          <w:p w14:paraId="45D7921E" w14:textId="77777777" w:rsidR="00244F23" w:rsidRPr="002913A0" w:rsidRDefault="00244F23" w:rsidP="00244F23">
            <w:pPr>
              <w:spacing w:after="0" w:line="240" w:lineRule="auto"/>
              <w:rPr>
                <w:ins w:id="10497" w:author="Jujia Li" w:date="2025-08-11T19:22:00Z" w16du:dateUtc="2025-08-12T00:22:00Z"/>
                <w:rFonts w:ascii="Times New Roman" w:eastAsia="Times New Roman" w:hAnsi="Times New Roman" w:cs="Times New Roman"/>
                <w:color w:val="000000"/>
                <w:kern w:val="0"/>
                <w:sz w:val="18"/>
                <w:szCs w:val="18"/>
                <w14:ligatures w14:val="none"/>
                <w:rPrChange w:id="10498" w:author="Jujia Li" w:date="2025-08-12T08:24:00Z" w16du:dateUtc="2025-08-12T13:24:00Z">
                  <w:rPr>
                    <w:ins w:id="10499" w:author="Jujia Li" w:date="2025-08-11T19:22:00Z" w16du:dateUtc="2025-08-12T00:22:00Z"/>
                    <w:rFonts w:ascii="Aptos Narrow" w:eastAsia="Times New Roman" w:hAnsi="Aptos Narrow" w:cs="Times New Roman"/>
                    <w:color w:val="000000"/>
                    <w:kern w:val="0"/>
                    <w:sz w:val="22"/>
                    <w:szCs w:val="22"/>
                    <w14:ligatures w14:val="none"/>
                  </w:rPr>
                </w:rPrChange>
              </w:rPr>
            </w:pPr>
            <w:ins w:id="1050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01" w:author="Jujia Li" w:date="2025-08-12T08:24:00Z" w16du:dateUtc="2025-08-12T13:24:00Z">
                    <w:rPr>
                      <w:rFonts w:ascii="Aptos Narrow" w:eastAsia="Times New Roman" w:hAnsi="Aptos Narrow" w:cs="Times New Roman"/>
                      <w:color w:val="000000"/>
                      <w:kern w:val="0"/>
                      <w:sz w:val="22"/>
                      <w:szCs w:val="22"/>
                      <w14:ligatures w14:val="none"/>
                    </w:rPr>
                  </w:rPrChange>
                </w:rPr>
                <w:t>glm_nb2</w:t>
              </w:r>
            </w:ins>
          </w:p>
        </w:tc>
        <w:tc>
          <w:tcPr>
            <w:tcW w:w="900" w:type="dxa"/>
            <w:noWrap/>
            <w:vAlign w:val="center"/>
            <w:hideMark/>
            <w:tcPrChange w:id="10502" w:author="Jujia Li" w:date="2025-08-12T08:24:00Z" w16du:dateUtc="2025-08-12T13:24:00Z">
              <w:tcPr>
                <w:tcW w:w="900" w:type="dxa"/>
                <w:noWrap/>
                <w:vAlign w:val="center"/>
                <w:hideMark/>
              </w:tcPr>
            </w:tcPrChange>
          </w:tcPr>
          <w:p w14:paraId="7A0D5EC3" w14:textId="77777777" w:rsidR="00244F23" w:rsidRPr="002913A0" w:rsidRDefault="00244F23">
            <w:pPr>
              <w:spacing w:after="0" w:line="240" w:lineRule="auto"/>
              <w:rPr>
                <w:ins w:id="10503" w:author="Jujia Li" w:date="2025-08-11T19:22:00Z" w16du:dateUtc="2025-08-12T00:22:00Z"/>
                <w:rFonts w:ascii="Times New Roman" w:eastAsia="Times New Roman" w:hAnsi="Times New Roman" w:cs="Times New Roman"/>
                <w:color w:val="000000"/>
                <w:kern w:val="0"/>
                <w:sz w:val="18"/>
                <w:szCs w:val="18"/>
                <w14:ligatures w14:val="none"/>
                <w:rPrChange w:id="10504" w:author="Jujia Li" w:date="2025-08-12T08:24:00Z" w16du:dateUtc="2025-08-12T13:24:00Z">
                  <w:rPr>
                    <w:ins w:id="10505" w:author="Jujia Li" w:date="2025-08-11T19:22:00Z" w16du:dateUtc="2025-08-12T00:22:00Z"/>
                    <w:rFonts w:ascii="Aptos Narrow" w:eastAsia="Times New Roman" w:hAnsi="Aptos Narrow" w:cs="Times New Roman"/>
                    <w:color w:val="000000"/>
                    <w:kern w:val="0"/>
                    <w:sz w:val="22"/>
                    <w:szCs w:val="22"/>
                    <w14:ligatures w14:val="none"/>
                  </w:rPr>
                </w:rPrChange>
              </w:rPr>
              <w:pPrChange w:id="10506" w:author="Jujia Li" w:date="2025-08-12T08:24:00Z" w16du:dateUtc="2025-08-12T13:24:00Z">
                <w:pPr>
                  <w:spacing w:after="0" w:line="240" w:lineRule="auto"/>
                  <w:jc w:val="right"/>
                </w:pPr>
              </w:pPrChange>
            </w:pPr>
            <w:ins w:id="1050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08" w:author="Jujia Li" w:date="2025-08-12T08:24:00Z" w16du:dateUtc="2025-08-12T13:24:00Z">
                    <w:rPr>
                      <w:rFonts w:ascii="Aptos Narrow" w:eastAsia="Times New Roman" w:hAnsi="Aptos Narrow" w:cs="Times New Roman"/>
                      <w:color w:val="000000"/>
                      <w:kern w:val="0"/>
                      <w:sz w:val="22"/>
                      <w:szCs w:val="22"/>
                      <w14:ligatures w14:val="none"/>
                    </w:rPr>
                  </w:rPrChange>
                </w:rPr>
                <w:t>32859.61</w:t>
              </w:r>
            </w:ins>
          </w:p>
        </w:tc>
        <w:tc>
          <w:tcPr>
            <w:tcW w:w="810" w:type="dxa"/>
            <w:noWrap/>
            <w:vAlign w:val="center"/>
            <w:hideMark/>
            <w:tcPrChange w:id="10509" w:author="Jujia Li" w:date="2025-08-12T08:24:00Z" w16du:dateUtc="2025-08-12T13:24:00Z">
              <w:tcPr>
                <w:tcW w:w="900" w:type="dxa"/>
                <w:gridSpan w:val="2"/>
                <w:noWrap/>
                <w:vAlign w:val="center"/>
                <w:hideMark/>
              </w:tcPr>
            </w:tcPrChange>
          </w:tcPr>
          <w:p w14:paraId="6DF9652F" w14:textId="77777777" w:rsidR="00244F23" w:rsidRPr="002913A0" w:rsidRDefault="00244F23">
            <w:pPr>
              <w:spacing w:after="0" w:line="240" w:lineRule="auto"/>
              <w:rPr>
                <w:ins w:id="10510" w:author="Jujia Li" w:date="2025-08-11T19:22:00Z" w16du:dateUtc="2025-08-12T00:22:00Z"/>
                <w:rFonts w:ascii="Times New Roman" w:eastAsia="Times New Roman" w:hAnsi="Times New Roman" w:cs="Times New Roman"/>
                <w:color w:val="000000"/>
                <w:kern w:val="0"/>
                <w:sz w:val="18"/>
                <w:szCs w:val="18"/>
                <w14:ligatures w14:val="none"/>
                <w:rPrChange w:id="10511" w:author="Jujia Li" w:date="2025-08-12T08:24:00Z" w16du:dateUtc="2025-08-12T13:24:00Z">
                  <w:rPr>
                    <w:ins w:id="10512" w:author="Jujia Li" w:date="2025-08-11T19:22:00Z" w16du:dateUtc="2025-08-12T00:22:00Z"/>
                    <w:rFonts w:ascii="Aptos Narrow" w:eastAsia="Times New Roman" w:hAnsi="Aptos Narrow" w:cs="Times New Roman"/>
                    <w:color w:val="000000"/>
                    <w:kern w:val="0"/>
                    <w:sz w:val="22"/>
                    <w:szCs w:val="22"/>
                    <w14:ligatures w14:val="none"/>
                  </w:rPr>
                </w:rPrChange>
              </w:rPr>
              <w:pPrChange w:id="10513" w:author="Jujia Li" w:date="2025-08-12T08:24:00Z" w16du:dateUtc="2025-08-12T13:24:00Z">
                <w:pPr>
                  <w:spacing w:after="0" w:line="240" w:lineRule="auto"/>
                  <w:jc w:val="center"/>
                </w:pPr>
              </w:pPrChange>
            </w:pPr>
            <w:ins w:id="1051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15"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516" w:author="Jujia Li" w:date="2025-08-12T08:24:00Z" w16du:dateUtc="2025-08-12T13:24:00Z">
              <w:tcPr>
                <w:tcW w:w="6570" w:type="dxa"/>
                <w:noWrap/>
                <w:vAlign w:val="center"/>
                <w:hideMark/>
              </w:tcPr>
            </w:tcPrChange>
          </w:tcPr>
          <w:p w14:paraId="13ABB024" w14:textId="77777777" w:rsidR="00244F23" w:rsidRPr="002913A0" w:rsidRDefault="00244F23" w:rsidP="00244F23">
            <w:pPr>
              <w:spacing w:after="0" w:line="240" w:lineRule="auto"/>
              <w:rPr>
                <w:ins w:id="10517" w:author="Jujia Li" w:date="2025-08-11T19:22:00Z" w16du:dateUtc="2025-08-12T00:22:00Z"/>
                <w:rFonts w:ascii="Times New Roman" w:eastAsia="Times New Roman" w:hAnsi="Times New Roman" w:cs="Times New Roman"/>
                <w:color w:val="000000"/>
                <w:kern w:val="0"/>
                <w:sz w:val="18"/>
                <w:szCs w:val="18"/>
                <w14:ligatures w14:val="none"/>
                <w:rPrChange w:id="10518" w:author="Jujia Li" w:date="2025-08-12T08:24:00Z" w16du:dateUtc="2025-08-12T13:24:00Z">
                  <w:rPr>
                    <w:ins w:id="10519" w:author="Jujia Li" w:date="2025-08-11T19:22:00Z" w16du:dateUtc="2025-08-12T00:22:00Z"/>
                    <w:rFonts w:ascii="Aptos Narrow" w:eastAsia="Times New Roman" w:hAnsi="Aptos Narrow" w:cs="Times New Roman"/>
                    <w:color w:val="000000"/>
                    <w:kern w:val="0"/>
                    <w:sz w:val="22"/>
                    <w:szCs w:val="22"/>
                    <w14:ligatures w14:val="none"/>
                  </w:rPr>
                </w:rPrChange>
              </w:rPr>
            </w:pPr>
            <w:ins w:id="1052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21" w:author="Jujia Li" w:date="2025-08-12T08:24:00Z" w16du:dateUtc="2025-08-12T13:24:00Z">
                    <w:rPr>
                      <w:rFonts w:ascii="Aptos Narrow" w:eastAsia="Times New Roman" w:hAnsi="Aptos Narrow" w:cs="Times New Roman"/>
                      <w:color w:val="000000"/>
                      <w:kern w:val="0"/>
                      <w:sz w:val="22"/>
                      <w:szCs w:val="22"/>
                      <w14:ligatures w14:val="none"/>
                    </w:rPr>
                  </w:rPrChange>
                </w:rPr>
                <w:t>GLM (no random effects), Negative Binomial</w:t>
              </w:r>
            </w:ins>
          </w:p>
        </w:tc>
      </w:tr>
      <w:tr w:rsidR="00244F23" w:rsidRPr="00204C0B" w14:paraId="555BCD15" w14:textId="77777777" w:rsidTr="00204C0B">
        <w:trPr>
          <w:trHeight w:val="300"/>
          <w:ins w:id="10522" w:author="Jujia Li" w:date="2025-08-11T19:22:00Z"/>
          <w:trPrChange w:id="10523" w:author="Jujia Li" w:date="2025-08-12T08:24:00Z" w16du:dateUtc="2025-08-12T13:24:00Z">
            <w:trPr>
              <w:trHeight w:val="300"/>
            </w:trPr>
          </w:trPrChange>
        </w:trPr>
        <w:tc>
          <w:tcPr>
            <w:tcW w:w="990" w:type="dxa"/>
            <w:noWrap/>
            <w:vAlign w:val="center"/>
            <w:hideMark/>
            <w:tcPrChange w:id="10524" w:author="Jujia Li" w:date="2025-08-12T08:24:00Z" w16du:dateUtc="2025-08-12T13:24:00Z">
              <w:tcPr>
                <w:tcW w:w="990" w:type="dxa"/>
                <w:noWrap/>
                <w:vAlign w:val="center"/>
                <w:hideMark/>
              </w:tcPr>
            </w:tcPrChange>
          </w:tcPr>
          <w:p w14:paraId="2518A935" w14:textId="77777777" w:rsidR="00244F23" w:rsidRPr="002913A0" w:rsidRDefault="00244F23" w:rsidP="00244F23">
            <w:pPr>
              <w:spacing w:after="0" w:line="240" w:lineRule="auto"/>
              <w:rPr>
                <w:ins w:id="10525" w:author="Jujia Li" w:date="2025-08-11T19:22:00Z" w16du:dateUtc="2025-08-12T00:22:00Z"/>
                <w:rFonts w:ascii="Times New Roman" w:eastAsia="Times New Roman" w:hAnsi="Times New Roman" w:cs="Times New Roman"/>
                <w:color w:val="000000"/>
                <w:kern w:val="0"/>
                <w:sz w:val="18"/>
                <w:szCs w:val="18"/>
                <w14:ligatures w14:val="none"/>
                <w:rPrChange w:id="10526" w:author="Jujia Li" w:date="2025-08-12T08:24:00Z" w16du:dateUtc="2025-08-12T13:24:00Z">
                  <w:rPr>
                    <w:ins w:id="10527" w:author="Jujia Li" w:date="2025-08-11T19:22:00Z" w16du:dateUtc="2025-08-12T00:22:00Z"/>
                    <w:rFonts w:ascii="Aptos Narrow" w:eastAsia="Times New Roman" w:hAnsi="Aptos Narrow" w:cs="Times New Roman"/>
                    <w:color w:val="000000"/>
                    <w:kern w:val="0"/>
                    <w:sz w:val="22"/>
                    <w:szCs w:val="22"/>
                    <w14:ligatures w14:val="none"/>
                  </w:rPr>
                </w:rPrChange>
              </w:rPr>
            </w:pPr>
            <w:ins w:id="1052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29" w:author="Jujia Li" w:date="2025-08-12T08:24:00Z" w16du:dateUtc="2025-08-12T13:24:00Z">
                    <w:rPr>
                      <w:rFonts w:ascii="Aptos Narrow" w:eastAsia="Times New Roman" w:hAnsi="Aptos Narrow" w:cs="Times New Roman"/>
                      <w:color w:val="000000"/>
                      <w:kern w:val="0"/>
                      <w:sz w:val="22"/>
                      <w:szCs w:val="22"/>
                      <w14:ligatures w14:val="none"/>
                    </w:rPr>
                  </w:rPrChange>
                </w:rPr>
                <w:t>glm_pois</w:t>
              </w:r>
            </w:ins>
          </w:p>
        </w:tc>
        <w:tc>
          <w:tcPr>
            <w:tcW w:w="900" w:type="dxa"/>
            <w:noWrap/>
            <w:vAlign w:val="center"/>
            <w:hideMark/>
            <w:tcPrChange w:id="10530" w:author="Jujia Li" w:date="2025-08-12T08:24:00Z" w16du:dateUtc="2025-08-12T13:24:00Z">
              <w:tcPr>
                <w:tcW w:w="900" w:type="dxa"/>
                <w:noWrap/>
                <w:vAlign w:val="center"/>
                <w:hideMark/>
              </w:tcPr>
            </w:tcPrChange>
          </w:tcPr>
          <w:p w14:paraId="3E200A08" w14:textId="77777777" w:rsidR="00244F23" w:rsidRPr="002913A0" w:rsidRDefault="00244F23">
            <w:pPr>
              <w:spacing w:after="0" w:line="240" w:lineRule="auto"/>
              <w:rPr>
                <w:ins w:id="10531" w:author="Jujia Li" w:date="2025-08-11T19:22:00Z" w16du:dateUtc="2025-08-12T00:22:00Z"/>
                <w:rFonts w:ascii="Times New Roman" w:eastAsia="Times New Roman" w:hAnsi="Times New Roman" w:cs="Times New Roman"/>
                <w:color w:val="000000"/>
                <w:kern w:val="0"/>
                <w:sz w:val="18"/>
                <w:szCs w:val="18"/>
                <w14:ligatures w14:val="none"/>
                <w:rPrChange w:id="10532" w:author="Jujia Li" w:date="2025-08-12T08:24:00Z" w16du:dateUtc="2025-08-12T13:24:00Z">
                  <w:rPr>
                    <w:ins w:id="10533" w:author="Jujia Li" w:date="2025-08-11T19:22:00Z" w16du:dateUtc="2025-08-12T00:22:00Z"/>
                    <w:rFonts w:ascii="Aptos Narrow" w:eastAsia="Times New Roman" w:hAnsi="Aptos Narrow" w:cs="Times New Roman"/>
                    <w:color w:val="000000"/>
                    <w:kern w:val="0"/>
                    <w:sz w:val="22"/>
                    <w:szCs w:val="22"/>
                    <w14:ligatures w14:val="none"/>
                  </w:rPr>
                </w:rPrChange>
              </w:rPr>
              <w:pPrChange w:id="10534" w:author="Jujia Li" w:date="2025-08-12T08:24:00Z" w16du:dateUtc="2025-08-12T13:24:00Z">
                <w:pPr>
                  <w:spacing w:after="0" w:line="240" w:lineRule="auto"/>
                  <w:jc w:val="right"/>
                </w:pPr>
              </w:pPrChange>
            </w:pPr>
            <w:ins w:id="1053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36" w:author="Jujia Li" w:date="2025-08-12T08:24:00Z" w16du:dateUtc="2025-08-12T13:24:00Z">
                    <w:rPr>
                      <w:rFonts w:ascii="Aptos Narrow" w:eastAsia="Times New Roman" w:hAnsi="Aptos Narrow" w:cs="Times New Roman"/>
                      <w:color w:val="000000"/>
                      <w:kern w:val="0"/>
                      <w:sz w:val="22"/>
                      <w:szCs w:val="22"/>
                      <w14:ligatures w14:val="none"/>
                    </w:rPr>
                  </w:rPrChange>
                </w:rPr>
                <w:t>32983.39</w:t>
              </w:r>
            </w:ins>
          </w:p>
        </w:tc>
        <w:tc>
          <w:tcPr>
            <w:tcW w:w="810" w:type="dxa"/>
            <w:noWrap/>
            <w:vAlign w:val="center"/>
            <w:hideMark/>
            <w:tcPrChange w:id="10537" w:author="Jujia Li" w:date="2025-08-12T08:24:00Z" w16du:dateUtc="2025-08-12T13:24:00Z">
              <w:tcPr>
                <w:tcW w:w="900" w:type="dxa"/>
                <w:gridSpan w:val="2"/>
                <w:noWrap/>
                <w:vAlign w:val="center"/>
                <w:hideMark/>
              </w:tcPr>
            </w:tcPrChange>
          </w:tcPr>
          <w:p w14:paraId="6E2D9C16" w14:textId="77777777" w:rsidR="00244F23" w:rsidRPr="002913A0" w:rsidRDefault="00244F23">
            <w:pPr>
              <w:spacing w:after="0" w:line="240" w:lineRule="auto"/>
              <w:rPr>
                <w:ins w:id="10538" w:author="Jujia Li" w:date="2025-08-11T19:22:00Z" w16du:dateUtc="2025-08-12T00:22:00Z"/>
                <w:rFonts w:ascii="Times New Roman" w:eastAsia="Times New Roman" w:hAnsi="Times New Roman" w:cs="Times New Roman"/>
                <w:color w:val="000000"/>
                <w:kern w:val="0"/>
                <w:sz w:val="18"/>
                <w:szCs w:val="18"/>
                <w14:ligatures w14:val="none"/>
                <w:rPrChange w:id="10539" w:author="Jujia Li" w:date="2025-08-12T08:24:00Z" w16du:dateUtc="2025-08-12T13:24:00Z">
                  <w:rPr>
                    <w:ins w:id="10540" w:author="Jujia Li" w:date="2025-08-11T19:22:00Z" w16du:dateUtc="2025-08-12T00:22:00Z"/>
                    <w:rFonts w:ascii="Aptos Narrow" w:eastAsia="Times New Roman" w:hAnsi="Aptos Narrow" w:cs="Times New Roman"/>
                    <w:color w:val="000000"/>
                    <w:kern w:val="0"/>
                    <w:sz w:val="22"/>
                    <w:szCs w:val="22"/>
                    <w14:ligatures w14:val="none"/>
                  </w:rPr>
                </w:rPrChange>
              </w:rPr>
              <w:pPrChange w:id="10541" w:author="Jujia Li" w:date="2025-08-12T08:24:00Z" w16du:dateUtc="2025-08-12T13:24:00Z">
                <w:pPr>
                  <w:spacing w:after="0" w:line="240" w:lineRule="auto"/>
                  <w:jc w:val="center"/>
                </w:pPr>
              </w:pPrChange>
            </w:pPr>
            <w:ins w:id="1054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43"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544" w:author="Jujia Li" w:date="2025-08-12T08:24:00Z" w16du:dateUtc="2025-08-12T13:24:00Z">
              <w:tcPr>
                <w:tcW w:w="6570" w:type="dxa"/>
                <w:noWrap/>
                <w:vAlign w:val="center"/>
                <w:hideMark/>
              </w:tcPr>
            </w:tcPrChange>
          </w:tcPr>
          <w:p w14:paraId="66C9E742" w14:textId="77777777" w:rsidR="00244F23" w:rsidRPr="002913A0" w:rsidRDefault="00244F23" w:rsidP="00244F23">
            <w:pPr>
              <w:spacing w:after="0" w:line="240" w:lineRule="auto"/>
              <w:rPr>
                <w:ins w:id="10545" w:author="Jujia Li" w:date="2025-08-11T19:22:00Z" w16du:dateUtc="2025-08-12T00:22:00Z"/>
                <w:rFonts w:ascii="Times New Roman" w:eastAsia="Times New Roman" w:hAnsi="Times New Roman" w:cs="Times New Roman"/>
                <w:color w:val="000000"/>
                <w:kern w:val="0"/>
                <w:sz w:val="18"/>
                <w:szCs w:val="18"/>
                <w14:ligatures w14:val="none"/>
                <w:rPrChange w:id="10546" w:author="Jujia Li" w:date="2025-08-12T08:24:00Z" w16du:dateUtc="2025-08-12T13:24:00Z">
                  <w:rPr>
                    <w:ins w:id="10547" w:author="Jujia Li" w:date="2025-08-11T19:22:00Z" w16du:dateUtc="2025-08-12T00:22:00Z"/>
                    <w:rFonts w:ascii="Aptos Narrow" w:eastAsia="Times New Roman" w:hAnsi="Aptos Narrow" w:cs="Times New Roman"/>
                    <w:color w:val="000000"/>
                    <w:kern w:val="0"/>
                    <w:sz w:val="22"/>
                    <w:szCs w:val="22"/>
                    <w14:ligatures w14:val="none"/>
                  </w:rPr>
                </w:rPrChange>
              </w:rPr>
            </w:pPr>
            <w:ins w:id="1054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49" w:author="Jujia Li" w:date="2025-08-12T08:24:00Z" w16du:dateUtc="2025-08-12T13:24:00Z">
                    <w:rPr>
                      <w:rFonts w:ascii="Aptos Narrow" w:eastAsia="Times New Roman" w:hAnsi="Aptos Narrow" w:cs="Times New Roman"/>
                      <w:color w:val="000000"/>
                      <w:kern w:val="0"/>
                      <w:sz w:val="22"/>
                      <w:szCs w:val="22"/>
                      <w14:ligatures w14:val="none"/>
                    </w:rPr>
                  </w:rPrChange>
                </w:rPr>
                <w:t>GLM (no random effects), Poisson</w:t>
              </w:r>
            </w:ins>
          </w:p>
        </w:tc>
      </w:tr>
    </w:tbl>
    <w:p w14:paraId="687673BA" w14:textId="5AD4AC46" w:rsidR="00B47530" w:rsidRDefault="00B47530" w:rsidP="00181C07">
      <w:pPr>
        <w:rPr>
          <w:ins w:id="10550" w:author="Jujia Li" w:date="2025-08-11T21:04:00Z" w16du:dateUtc="2025-08-12T02:04:00Z"/>
          <w:rFonts w:ascii="Times New Roman" w:hAnsi="Times New Roman" w:cs="Times New Roman"/>
          <w:noProof/>
        </w:rPr>
      </w:pPr>
      <w:ins w:id="10551" w:author="Jujia Li" w:date="2025-08-11T21:05:00Z" w16du:dateUtc="2025-08-12T02:05:00Z">
        <w:r w:rsidRPr="00B47530">
          <w:rPr>
            <w:rFonts w:ascii="Times New Roman" w:hAnsi="Times New Roman" w:cs="Times New Roman"/>
            <w:i/>
            <w:iCs/>
            <w:noProof/>
            <w:rPrChange w:id="10552" w:author="Jujia Li" w:date="2025-08-11T21:05:00Z" w16du:dateUtc="2025-08-12T02:05:00Z">
              <w:rPr>
                <w:rFonts w:ascii="Times New Roman" w:hAnsi="Times New Roman" w:cs="Times New Roman"/>
                <w:noProof/>
              </w:rPr>
            </w:rPrChange>
          </w:rPr>
          <w:t>Note.</w:t>
        </w:r>
        <w:r>
          <w:rPr>
            <w:rFonts w:ascii="Times New Roman" w:hAnsi="Times New Roman" w:cs="Times New Roman"/>
            <w:noProof/>
          </w:rPr>
          <w:t xml:space="preserve"> </w:t>
        </w:r>
        <w:r w:rsidRPr="00B47530">
          <w:rPr>
            <w:rFonts w:ascii="Times New Roman" w:hAnsi="Times New Roman" w:cs="Times New Roman"/>
            <w:noProof/>
          </w:rPr>
          <w:t xml:space="preserve">AIC = Akaike Information Criterion; lower values indicate better model fit. pdHess = Hessian positive-definite check, where TRUE indicates successful convergence. “Random intercept” models account for baseline differences between counties; “random slope” models account for county-specific temporal trends. Negative Binomial (nb2) models address overdispersion, while Poisson models assume the variance equals the mean. </w:t>
        </w:r>
      </w:ins>
    </w:p>
    <w:p w14:paraId="17A106AC" w14:textId="333AB775" w:rsidR="008E2C72" w:rsidRDefault="00114F3E">
      <w:pPr>
        <w:ind w:firstLine="720"/>
        <w:rPr>
          <w:ins w:id="10553" w:author="Jujia Li" w:date="2025-08-11T19:23:00Z" w16du:dateUtc="2025-08-12T00:23:00Z"/>
          <w:rFonts w:ascii="Times New Roman" w:hAnsi="Times New Roman" w:cs="Times New Roman"/>
          <w:noProof/>
        </w:rPr>
        <w:pPrChange w:id="10554" w:author="Jujia Li" w:date="2025-08-11T21:05:00Z" w16du:dateUtc="2025-08-12T02:05:00Z">
          <w:pPr/>
        </w:pPrChange>
      </w:pPr>
      <w:ins w:id="10555" w:author="Jujia Li" w:date="2025-08-11T21:03:00Z" w16du:dateUtc="2025-08-12T02:03:00Z">
        <w:r w:rsidRPr="00114F3E">
          <w:rPr>
            <w:rFonts w:ascii="Times New Roman" w:hAnsi="Times New Roman" w:cs="Times New Roman"/>
            <w:noProof/>
          </w:rPr>
          <w:t>Table X presents the AIC values for eight candidate models fitted to county-level counts, varying by distributional assumption (Poisson vs. Negative Binomial) and random effects structure. The model with the lowest AIC was the Negative Binomial model with both random intercept and random slope by county (AIC = 31,588.52), indicating the best balance of fit and parsimony among the tested models. This suggests that accounting for both baseline differences in county-level rates and heterogeneous year-to-year trends, while allowing for overdispersion, provides the most appropriate model for the data. Models assuming a Poisson distribution consistently performed worse, reflecting overdispersion in the counts. Simpler random effects structures (intercept-only or slope-only) and models without random effects (GLMs) also showed substantially higher AIC values, indicating poorer fit.</w:t>
        </w:r>
      </w:ins>
    </w:p>
    <w:p w14:paraId="57D09328" w14:textId="77777777" w:rsidR="00C745D5" w:rsidRDefault="00C745D5" w:rsidP="00C948DF">
      <w:pPr>
        <w:rPr>
          <w:ins w:id="10556" w:author="Jujia Li" w:date="2025-08-24T12:16:00Z" w16du:dateUtc="2025-08-24T17:16:00Z"/>
          <w:rFonts w:ascii="Times New Roman" w:hAnsi="Times New Roman" w:cs="Times New Roman"/>
          <w:noProof/>
        </w:rPr>
      </w:pPr>
    </w:p>
    <w:p w14:paraId="62B7325C" w14:textId="18A04700" w:rsidR="00C948DF" w:rsidRPr="00C948DF" w:rsidRDefault="00C948DF" w:rsidP="00C948DF">
      <w:pPr>
        <w:rPr>
          <w:ins w:id="10557" w:author="Jujia Li" w:date="2025-08-12T10:24:00Z" w16du:dateUtc="2025-08-12T15:24:00Z"/>
          <w:rFonts w:ascii="Times New Roman" w:hAnsi="Times New Roman" w:cs="Times New Roman"/>
          <w:noProof/>
        </w:rPr>
      </w:pPr>
      <w:ins w:id="10558" w:author="Jujia Li" w:date="2025-08-12T10:24:00Z" w16du:dateUtc="2025-08-12T15:24:00Z">
        <w:r w:rsidRPr="00C948DF">
          <w:rPr>
            <w:rFonts w:ascii="Times New Roman" w:hAnsi="Times New Roman" w:cs="Times New Roman"/>
            <w:noProof/>
          </w:rPr>
          <w:t>Table X</w:t>
        </w:r>
      </w:ins>
      <w:ins w:id="10559" w:author="Jujia Li" w:date="2025-08-12T10:25:00Z" w16du:dateUtc="2025-08-12T15:25:00Z">
        <w:r>
          <w:rPr>
            <w:rFonts w:ascii="Times New Roman" w:hAnsi="Times New Roman" w:cs="Times New Roman"/>
            <w:noProof/>
          </w:rPr>
          <w:t>.</w:t>
        </w:r>
      </w:ins>
    </w:p>
    <w:p w14:paraId="5E1FF50A" w14:textId="2913E683" w:rsidR="00C948DF" w:rsidRDefault="00C948DF" w:rsidP="00C948DF">
      <w:pPr>
        <w:rPr>
          <w:ins w:id="10560" w:author="Jujia Li" w:date="2025-08-12T10:22:00Z" w16du:dateUtc="2025-08-12T15:22:00Z"/>
          <w:rFonts w:ascii="Times New Roman" w:hAnsi="Times New Roman" w:cs="Times New Roman"/>
          <w:noProof/>
        </w:rPr>
      </w:pPr>
      <w:ins w:id="10561" w:author="Jujia Li" w:date="2025-08-12T10:24:00Z" w16du:dateUtc="2025-08-12T15:24:00Z">
        <w:r w:rsidRPr="00C948DF">
          <w:rPr>
            <w:rFonts w:ascii="Times New Roman" w:hAnsi="Times New Roman" w:cs="Times New Roman"/>
            <w:noProof/>
          </w:rPr>
          <w:t>Comparison of Spatiotemporal Models for County-Level Visit Counts</w:t>
        </w:r>
      </w:ins>
    </w:p>
    <w:tbl>
      <w:tblPr>
        <w:tblW w:w="0" w:type="auto"/>
        <w:tblBorders>
          <w:top w:val="single" w:sz="4" w:space="0" w:color="auto"/>
          <w:bottom w:val="single" w:sz="4" w:space="0" w:color="auto"/>
        </w:tblBorders>
        <w:tblLook w:val="04A0" w:firstRow="1" w:lastRow="0" w:firstColumn="1" w:lastColumn="0" w:noHBand="0" w:noVBand="1"/>
        <w:tblPrChange w:id="10562" w:author="Jujia Li" w:date="2025-08-12T10:27:00Z" w16du:dateUtc="2025-08-12T15:27:00Z">
          <w:tblPr>
            <w:tblW w:w="0" w:type="auto"/>
            <w:tblBorders>
              <w:top w:val="single" w:sz="4" w:space="0" w:color="auto"/>
              <w:bottom w:val="single" w:sz="4" w:space="0" w:color="auto"/>
            </w:tblBorders>
            <w:tblLook w:val="04A0" w:firstRow="1" w:lastRow="0" w:firstColumn="1" w:lastColumn="0" w:noHBand="0" w:noVBand="1"/>
          </w:tblPr>
        </w:tblPrChange>
      </w:tblPr>
      <w:tblGrid>
        <w:gridCol w:w="706"/>
        <w:gridCol w:w="2347"/>
        <w:gridCol w:w="936"/>
        <w:gridCol w:w="5371"/>
        <w:tblGridChange w:id="10563">
          <w:tblGrid>
            <w:gridCol w:w="706"/>
            <w:gridCol w:w="1994"/>
            <w:gridCol w:w="353"/>
            <w:gridCol w:w="907"/>
            <w:gridCol w:w="29"/>
            <w:gridCol w:w="5371"/>
          </w:tblGrid>
        </w:tblGridChange>
      </w:tblGrid>
      <w:tr w:rsidR="00C948DF" w:rsidRPr="00C948DF" w14:paraId="68BA17F0" w14:textId="77777777" w:rsidTr="00C948DF">
        <w:trPr>
          <w:trHeight w:val="432"/>
          <w:ins w:id="10564" w:author="Jujia Li" w:date="2025-08-12T10:22:00Z"/>
          <w:trPrChange w:id="10565" w:author="Jujia Li" w:date="2025-08-12T10:27:00Z" w16du:dateUtc="2025-08-12T15:27:00Z">
            <w:trPr>
              <w:trHeight w:val="432"/>
            </w:trPr>
          </w:trPrChange>
        </w:trPr>
        <w:tc>
          <w:tcPr>
            <w:tcW w:w="0" w:type="auto"/>
            <w:tcBorders>
              <w:top w:val="single" w:sz="4" w:space="0" w:color="auto"/>
              <w:bottom w:val="single" w:sz="4" w:space="0" w:color="auto"/>
            </w:tcBorders>
            <w:vAlign w:val="center"/>
            <w:hideMark/>
            <w:tcPrChange w:id="10566" w:author="Jujia Li" w:date="2025-08-12T10:27:00Z" w16du:dateUtc="2025-08-12T15:27:00Z">
              <w:tcPr>
                <w:tcW w:w="0" w:type="auto"/>
                <w:tcBorders>
                  <w:top w:val="single" w:sz="4" w:space="0" w:color="auto"/>
                  <w:bottom w:val="single" w:sz="4" w:space="0" w:color="auto"/>
                </w:tcBorders>
                <w:vAlign w:val="center"/>
                <w:hideMark/>
              </w:tcPr>
            </w:tcPrChange>
          </w:tcPr>
          <w:p w14:paraId="7DDB5309" w14:textId="28C369A6" w:rsidR="00C948DF" w:rsidRPr="00C948DF" w:rsidRDefault="00C948DF" w:rsidP="00C948DF">
            <w:pPr>
              <w:spacing w:after="0" w:line="240" w:lineRule="auto"/>
              <w:jc w:val="center"/>
              <w:rPr>
                <w:ins w:id="10567" w:author="Jujia Li" w:date="2025-08-12T10:22:00Z" w16du:dateUtc="2025-08-12T15:22:00Z"/>
                <w:rFonts w:ascii="Times New Roman" w:eastAsia="Times New Roman" w:hAnsi="Times New Roman" w:cs="Times New Roman"/>
                <w:b/>
                <w:bCs/>
                <w:color w:val="000000"/>
                <w:kern w:val="0"/>
                <w:sz w:val="18"/>
                <w:szCs w:val="18"/>
                <w14:ligatures w14:val="none"/>
                <w:rPrChange w:id="10568" w:author="Jujia Li" w:date="2025-08-12T10:27:00Z" w16du:dateUtc="2025-08-12T15:27:00Z">
                  <w:rPr>
                    <w:ins w:id="10569" w:author="Jujia Li" w:date="2025-08-12T10:22:00Z" w16du:dateUtc="2025-08-12T15:22:00Z"/>
                    <w:rFonts w:ascii="Aptos Narrow" w:eastAsia="Times New Roman" w:hAnsi="Aptos Narrow" w:cs="Times New Roman"/>
                    <w:b/>
                    <w:bCs/>
                    <w:color w:val="000000"/>
                    <w:kern w:val="0"/>
                    <w:sz w:val="22"/>
                    <w:szCs w:val="22"/>
                    <w14:ligatures w14:val="none"/>
                  </w:rPr>
                </w:rPrChange>
              </w:rPr>
            </w:pPr>
            <w:ins w:id="10570"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10571" w:author="Jujia Li" w:date="2025-08-12T10:27:00Z" w16du:dateUtc="2025-08-12T15:27:00Z">
                    <w:rPr>
                      <w:rFonts w:ascii="Aptos Narrow" w:eastAsia="Times New Roman" w:hAnsi="Aptos Narrow" w:cs="Times New Roman"/>
                      <w:b/>
                      <w:bCs/>
                      <w:color w:val="000000"/>
                      <w:kern w:val="0"/>
                      <w:sz w:val="22"/>
                      <w:szCs w:val="22"/>
                      <w14:ligatures w14:val="none"/>
                    </w:rPr>
                  </w:rPrChange>
                </w:rPr>
                <w:t>Model</w:t>
              </w:r>
            </w:ins>
          </w:p>
        </w:tc>
        <w:tc>
          <w:tcPr>
            <w:tcW w:w="2354" w:type="dxa"/>
            <w:tcBorders>
              <w:top w:val="single" w:sz="4" w:space="0" w:color="auto"/>
              <w:bottom w:val="single" w:sz="4" w:space="0" w:color="auto"/>
            </w:tcBorders>
            <w:vAlign w:val="center"/>
            <w:hideMark/>
            <w:tcPrChange w:id="10572" w:author="Jujia Li" w:date="2025-08-12T10:27:00Z" w16du:dateUtc="2025-08-12T15:27:00Z">
              <w:tcPr>
                <w:tcW w:w="1994" w:type="dxa"/>
                <w:tcBorders>
                  <w:top w:val="single" w:sz="4" w:space="0" w:color="auto"/>
                  <w:bottom w:val="single" w:sz="4" w:space="0" w:color="auto"/>
                </w:tcBorders>
                <w:vAlign w:val="center"/>
                <w:hideMark/>
              </w:tcPr>
            </w:tcPrChange>
          </w:tcPr>
          <w:p w14:paraId="620D8DE2" w14:textId="77777777" w:rsidR="00C948DF" w:rsidRPr="00C948DF" w:rsidRDefault="00C948DF" w:rsidP="00C948DF">
            <w:pPr>
              <w:spacing w:after="0" w:line="240" w:lineRule="auto"/>
              <w:jc w:val="center"/>
              <w:rPr>
                <w:ins w:id="10573" w:author="Jujia Li" w:date="2025-08-12T10:22:00Z" w16du:dateUtc="2025-08-12T15:22:00Z"/>
                <w:rFonts w:ascii="Times New Roman" w:eastAsia="Times New Roman" w:hAnsi="Times New Roman" w:cs="Times New Roman"/>
                <w:b/>
                <w:bCs/>
                <w:color w:val="000000"/>
                <w:kern w:val="0"/>
                <w:sz w:val="18"/>
                <w:szCs w:val="18"/>
                <w14:ligatures w14:val="none"/>
                <w:rPrChange w:id="10574" w:author="Jujia Li" w:date="2025-08-12T10:27:00Z" w16du:dateUtc="2025-08-12T15:27:00Z">
                  <w:rPr>
                    <w:ins w:id="10575" w:author="Jujia Li" w:date="2025-08-12T10:22:00Z" w16du:dateUtc="2025-08-12T15:22:00Z"/>
                    <w:rFonts w:ascii="Aptos Narrow" w:eastAsia="Times New Roman" w:hAnsi="Aptos Narrow" w:cs="Times New Roman"/>
                    <w:b/>
                    <w:bCs/>
                    <w:color w:val="000000"/>
                    <w:kern w:val="0"/>
                    <w:sz w:val="22"/>
                    <w:szCs w:val="22"/>
                    <w14:ligatures w14:val="none"/>
                  </w:rPr>
                </w:rPrChange>
              </w:rPr>
            </w:pPr>
            <w:ins w:id="10576"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10577" w:author="Jujia Li" w:date="2025-08-12T10:27:00Z" w16du:dateUtc="2025-08-12T15:27:00Z">
                    <w:rPr>
                      <w:rFonts w:ascii="Aptos Narrow" w:eastAsia="Times New Roman" w:hAnsi="Aptos Narrow" w:cs="Times New Roman"/>
                      <w:b/>
                      <w:bCs/>
                      <w:color w:val="000000"/>
                      <w:kern w:val="0"/>
                      <w:sz w:val="22"/>
                      <w:szCs w:val="22"/>
                      <w14:ligatures w14:val="none"/>
                    </w:rPr>
                  </w:rPrChange>
                </w:rPr>
                <w:t>Spatiotemporal Structure</w:t>
              </w:r>
            </w:ins>
          </w:p>
        </w:tc>
        <w:tc>
          <w:tcPr>
            <w:tcW w:w="900" w:type="dxa"/>
            <w:tcBorders>
              <w:top w:val="single" w:sz="4" w:space="0" w:color="auto"/>
              <w:bottom w:val="single" w:sz="4" w:space="0" w:color="auto"/>
            </w:tcBorders>
            <w:vAlign w:val="center"/>
            <w:hideMark/>
            <w:tcPrChange w:id="10578" w:author="Jujia Li" w:date="2025-08-12T10:27:00Z" w16du:dateUtc="2025-08-12T15:27:00Z">
              <w:tcPr>
                <w:tcW w:w="1260" w:type="dxa"/>
                <w:gridSpan w:val="2"/>
                <w:tcBorders>
                  <w:top w:val="single" w:sz="4" w:space="0" w:color="auto"/>
                  <w:bottom w:val="single" w:sz="4" w:space="0" w:color="auto"/>
                </w:tcBorders>
                <w:vAlign w:val="center"/>
                <w:hideMark/>
              </w:tcPr>
            </w:tcPrChange>
          </w:tcPr>
          <w:p w14:paraId="1CD08B0D" w14:textId="77777777" w:rsidR="00C948DF" w:rsidRPr="00C948DF" w:rsidRDefault="00C948DF" w:rsidP="00C948DF">
            <w:pPr>
              <w:spacing w:after="0" w:line="240" w:lineRule="auto"/>
              <w:jc w:val="center"/>
              <w:rPr>
                <w:ins w:id="10579" w:author="Jujia Li" w:date="2025-08-12T10:22:00Z" w16du:dateUtc="2025-08-12T15:22:00Z"/>
                <w:rFonts w:ascii="Times New Roman" w:eastAsia="Times New Roman" w:hAnsi="Times New Roman" w:cs="Times New Roman"/>
                <w:b/>
                <w:bCs/>
                <w:color w:val="000000"/>
                <w:kern w:val="0"/>
                <w:sz w:val="18"/>
                <w:szCs w:val="18"/>
                <w14:ligatures w14:val="none"/>
                <w:rPrChange w:id="10580" w:author="Jujia Li" w:date="2025-08-12T10:27:00Z" w16du:dateUtc="2025-08-12T15:27:00Z">
                  <w:rPr>
                    <w:ins w:id="10581" w:author="Jujia Li" w:date="2025-08-12T10:22:00Z" w16du:dateUtc="2025-08-12T15:22:00Z"/>
                    <w:rFonts w:ascii="Aptos Narrow" w:eastAsia="Times New Roman" w:hAnsi="Aptos Narrow" w:cs="Times New Roman"/>
                    <w:b/>
                    <w:bCs/>
                    <w:color w:val="000000"/>
                    <w:kern w:val="0"/>
                    <w:sz w:val="22"/>
                    <w:szCs w:val="22"/>
                    <w14:ligatures w14:val="none"/>
                  </w:rPr>
                </w:rPrChange>
              </w:rPr>
            </w:pPr>
            <w:ins w:id="10582"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10583" w:author="Jujia Li" w:date="2025-08-12T10:27:00Z" w16du:dateUtc="2025-08-12T15:27:00Z">
                    <w:rPr>
                      <w:rFonts w:ascii="Aptos Narrow" w:eastAsia="Times New Roman" w:hAnsi="Aptos Narrow" w:cs="Times New Roman"/>
                      <w:b/>
                      <w:bCs/>
                      <w:color w:val="000000"/>
                      <w:kern w:val="0"/>
                      <w:sz w:val="22"/>
                      <w:szCs w:val="22"/>
                      <w14:ligatures w14:val="none"/>
                    </w:rPr>
                  </w:rPrChange>
                </w:rPr>
                <w:t>AIC</w:t>
              </w:r>
            </w:ins>
          </w:p>
        </w:tc>
        <w:tc>
          <w:tcPr>
            <w:tcW w:w="5400" w:type="dxa"/>
            <w:tcBorders>
              <w:top w:val="single" w:sz="4" w:space="0" w:color="auto"/>
              <w:bottom w:val="single" w:sz="4" w:space="0" w:color="auto"/>
            </w:tcBorders>
            <w:vAlign w:val="center"/>
            <w:hideMark/>
            <w:tcPrChange w:id="10584" w:author="Jujia Li" w:date="2025-08-12T10:27:00Z" w16du:dateUtc="2025-08-12T15:27:00Z">
              <w:tcPr>
                <w:tcW w:w="5400" w:type="dxa"/>
                <w:gridSpan w:val="2"/>
                <w:tcBorders>
                  <w:top w:val="single" w:sz="4" w:space="0" w:color="auto"/>
                  <w:bottom w:val="single" w:sz="4" w:space="0" w:color="auto"/>
                </w:tcBorders>
                <w:vAlign w:val="center"/>
                <w:hideMark/>
              </w:tcPr>
            </w:tcPrChange>
          </w:tcPr>
          <w:p w14:paraId="07732E0B" w14:textId="77777777" w:rsidR="00C948DF" w:rsidRPr="00C948DF" w:rsidRDefault="00C948DF" w:rsidP="00C948DF">
            <w:pPr>
              <w:spacing w:after="0" w:line="240" w:lineRule="auto"/>
              <w:jc w:val="center"/>
              <w:rPr>
                <w:ins w:id="10585" w:author="Jujia Li" w:date="2025-08-12T10:22:00Z" w16du:dateUtc="2025-08-12T15:22:00Z"/>
                <w:rFonts w:ascii="Times New Roman" w:eastAsia="Times New Roman" w:hAnsi="Times New Roman" w:cs="Times New Roman"/>
                <w:b/>
                <w:bCs/>
                <w:color w:val="000000"/>
                <w:kern w:val="0"/>
                <w:sz w:val="18"/>
                <w:szCs w:val="18"/>
                <w14:ligatures w14:val="none"/>
                <w:rPrChange w:id="10586" w:author="Jujia Li" w:date="2025-08-12T10:27:00Z" w16du:dateUtc="2025-08-12T15:27:00Z">
                  <w:rPr>
                    <w:ins w:id="10587" w:author="Jujia Li" w:date="2025-08-12T10:22:00Z" w16du:dateUtc="2025-08-12T15:22:00Z"/>
                    <w:rFonts w:ascii="Aptos Narrow" w:eastAsia="Times New Roman" w:hAnsi="Aptos Narrow" w:cs="Times New Roman"/>
                    <w:b/>
                    <w:bCs/>
                    <w:color w:val="000000"/>
                    <w:kern w:val="0"/>
                    <w:sz w:val="22"/>
                    <w:szCs w:val="22"/>
                    <w14:ligatures w14:val="none"/>
                  </w:rPr>
                </w:rPrChange>
              </w:rPr>
            </w:pPr>
            <w:ins w:id="10588"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10589" w:author="Jujia Li" w:date="2025-08-12T10:27:00Z" w16du:dateUtc="2025-08-12T15:27:00Z">
                    <w:rPr>
                      <w:rFonts w:ascii="Aptos Narrow" w:eastAsia="Times New Roman" w:hAnsi="Aptos Narrow" w:cs="Times New Roman"/>
                      <w:b/>
                      <w:bCs/>
                      <w:color w:val="000000"/>
                      <w:kern w:val="0"/>
                      <w:sz w:val="22"/>
                      <w:szCs w:val="22"/>
                      <w14:ligatures w14:val="none"/>
                    </w:rPr>
                  </w:rPrChange>
                </w:rPr>
                <w:t>Description</w:t>
              </w:r>
            </w:ins>
          </w:p>
        </w:tc>
      </w:tr>
      <w:tr w:rsidR="00C948DF" w:rsidRPr="00C948DF" w14:paraId="600924F6" w14:textId="77777777" w:rsidTr="00C948DF">
        <w:trPr>
          <w:trHeight w:val="432"/>
          <w:ins w:id="10590" w:author="Jujia Li" w:date="2025-08-12T10:22:00Z"/>
          <w:trPrChange w:id="10591" w:author="Jujia Li" w:date="2025-08-12T10:27:00Z" w16du:dateUtc="2025-08-12T15:27:00Z">
            <w:trPr>
              <w:trHeight w:val="432"/>
            </w:trPr>
          </w:trPrChange>
        </w:trPr>
        <w:tc>
          <w:tcPr>
            <w:tcW w:w="0" w:type="auto"/>
            <w:tcBorders>
              <w:top w:val="single" w:sz="4" w:space="0" w:color="auto"/>
            </w:tcBorders>
            <w:vAlign w:val="center"/>
            <w:hideMark/>
            <w:tcPrChange w:id="10592" w:author="Jujia Li" w:date="2025-08-12T10:27:00Z" w16du:dateUtc="2025-08-12T15:27:00Z">
              <w:tcPr>
                <w:tcW w:w="0" w:type="auto"/>
                <w:tcBorders>
                  <w:top w:val="single" w:sz="4" w:space="0" w:color="auto"/>
                </w:tcBorders>
                <w:vAlign w:val="center"/>
                <w:hideMark/>
              </w:tcPr>
            </w:tcPrChange>
          </w:tcPr>
          <w:p w14:paraId="46353804" w14:textId="77777777" w:rsidR="00C948DF" w:rsidRPr="00C948DF" w:rsidRDefault="00C948DF" w:rsidP="00C948DF">
            <w:pPr>
              <w:spacing w:after="0" w:line="240" w:lineRule="auto"/>
              <w:rPr>
                <w:ins w:id="10593" w:author="Jujia Li" w:date="2025-08-12T10:22:00Z" w16du:dateUtc="2025-08-12T15:22:00Z"/>
                <w:rFonts w:ascii="Times New Roman" w:eastAsia="Times New Roman" w:hAnsi="Times New Roman" w:cs="Times New Roman"/>
                <w:color w:val="000000"/>
                <w:kern w:val="0"/>
                <w:sz w:val="18"/>
                <w:szCs w:val="18"/>
                <w14:ligatures w14:val="none"/>
                <w:rPrChange w:id="10594" w:author="Jujia Li" w:date="2025-08-12T10:27:00Z" w16du:dateUtc="2025-08-12T15:27:00Z">
                  <w:rPr>
                    <w:ins w:id="10595" w:author="Jujia Li" w:date="2025-08-12T10:22:00Z" w16du:dateUtc="2025-08-12T15:22:00Z"/>
                    <w:rFonts w:ascii="Aptos Narrow" w:eastAsia="Times New Roman" w:hAnsi="Aptos Narrow" w:cs="Times New Roman"/>
                    <w:color w:val="000000"/>
                    <w:kern w:val="0"/>
                    <w:sz w:val="22"/>
                    <w:szCs w:val="22"/>
                    <w14:ligatures w14:val="none"/>
                  </w:rPr>
                </w:rPrChange>
              </w:rPr>
            </w:pPr>
            <w:ins w:id="10596"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597" w:author="Jujia Li" w:date="2025-08-12T10:27:00Z" w16du:dateUtc="2025-08-12T15:27:00Z">
                    <w:rPr>
                      <w:rFonts w:ascii="Aptos Narrow" w:eastAsia="Times New Roman" w:hAnsi="Aptos Narrow" w:cs="Times New Roman"/>
                      <w:color w:val="000000"/>
                      <w:kern w:val="0"/>
                      <w:sz w:val="22"/>
                      <w:szCs w:val="22"/>
                      <w14:ligatures w14:val="none"/>
                    </w:rPr>
                  </w:rPrChange>
                </w:rPr>
                <w:t>fit_iid</w:t>
              </w:r>
            </w:ins>
          </w:p>
        </w:tc>
        <w:tc>
          <w:tcPr>
            <w:tcW w:w="2354" w:type="dxa"/>
            <w:tcBorders>
              <w:top w:val="single" w:sz="4" w:space="0" w:color="auto"/>
            </w:tcBorders>
            <w:vAlign w:val="center"/>
            <w:hideMark/>
            <w:tcPrChange w:id="10598" w:author="Jujia Li" w:date="2025-08-12T10:27:00Z" w16du:dateUtc="2025-08-12T15:27:00Z">
              <w:tcPr>
                <w:tcW w:w="1994" w:type="dxa"/>
                <w:tcBorders>
                  <w:top w:val="single" w:sz="4" w:space="0" w:color="auto"/>
                </w:tcBorders>
                <w:vAlign w:val="center"/>
                <w:hideMark/>
              </w:tcPr>
            </w:tcPrChange>
          </w:tcPr>
          <w:p w14:paraId="02B2C587" w14:textId="77777777" w:rsidR="00C948DF" w:rsidRPr="00C948DF" w:rsidRDefault="00C948DF" w:rsidP="00C948DF">
            <w:pPr>
              <w:spacing w:after="0" w:line="240" w:lineRule="auto"/>
              <w:rPr>
                <w:ins w:id="10599" w:author="Jujia Li" w:date="2025-08-12T10:22:00Z" w16du:dateUtc="2025-08-12T15:22:00Z"/>
                <w:rFonts w:ascii="Times New Roman" w:eastAsia="Times New Roman" w:hAnsi="Times New Roman" w:cs="Times New Roman"/>
                <w:color w:val="000000"/>
                <w:kern w:val="0"/>
                <w:sz w:val="18"/>
                <w:szCs w:val="18"/>
                <w14:ligatures w14:val="none"/>
                <w:rPrChange w:id="10600" w:author="Jujia Li" w:date="2025-08-12T10:27:00Z" w16du:dateUtc="2025-08-12T15:27:00Z">
                  <w:rPr>
                    <w:ins w:id="10601" w:author="Jujia Li" w:date="2025-08-12T10:22:00Z" w16du:dateUtc="2025-08-12T15:22:00Z"/>
                    <w:rFonts w:ascii="Aptos Narrow" w:eastAsia="Times New Roman" w:hAnsi="Aptos Narrow" w:cs="Times New Roman"/>
                    <w:color w:val="000000"/>
                    <w:kern w:val="0"/>
                    <w:sz w:val="22"/>
                    <w:szCs w:val="22"/>
                    <w14:ligatures w14:val="none"/>
                  </w:rPr>
                </w:rPrChange>
              </w:rPr>
            </w:pPr>
            <w:ins w:id="10602"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03" w:author="Jujia Li" w:date="2025-08-12T10:27:00Z" w16du:dateUtc="2025-08-12T15:27:00Z">
                    <w:rPr>
                      <w:rFonts w:ascii="Aptos Narrow" w:eastAsia="Times New Roman" w:hAnsi="Aptos Narrow" w:cs="Times New Roman"/>
                      <w:color w:val="000000"/>
                      <w:kern w:val="0"/>
                      <w:sz w:val="22"/>
                      <w:szCs w:val="22"/>
                      <w14:ligatures w14:val="none"/>
                    </w:rPr>
                  </w:rPrChange>
                </w:rPr>
                <w:t>IID (independent years)</w:t>
              </w:r>
            </w:ins>
          </w:p>
        </w:tc>
        <w:tc>
          <w:tcPr>
            <w:tcW w:w="900" w:type="dxa"/>
            <w:tcBorders>
              <w:top w:val="single" w:sz="4" w:space="0" w:color="auto"/>
            </w:tcBorders>
            <w:vAlign w:val="center"/>
            <w:hideMark/>
            <w:tcPrChange w:id="10604" w:author="Jujia Li" w:date="2025-08-12T10:27:00Z" w16du:dateUtc="2025-08-12T15:27:00Z">
              <w:tcPr>
                <w:tcW w:w="1260" w:type="dxa"/>
                <w:gridSpan w:val="2"/>
                <w:tcBorders>
                  <w:top w:val="single" w:sz="4" w:space="0" w:color="auto"/>
                </w:tcBorders>
                <w:vAlign w:val="center"/>
                <w:hideMark/>
              </w:tcPr>
            </w:tcPrChange>
          </w:tcPr>
          <w:p w14:paraId="6D13B02E" w14:textId="77777777" w:rsidR="00C948DF" w:rsidRPr="00C948DF" w:rsidRDefault="00C948DF">
            <w:pPr>
              <w:spacing w:after="0" w:line="240" w:lineRule="auto"/>
              <w:rPr>
                <w:ins w:id="10605" w:author="Jujia Li" w:date="2025-08-12T10:22:00Z" w16du:dateUtc="2025-08-12T15:22:00Z"/>
                <w:rFonts w:ascii="Times New Roman" w:eastAsia="Times New Roman" w:hAnsi="Times New Roman" w:cs="Times New Roman"/>
                <w:color w:val="000000"/>
                <w:kern w:val="0"/>
                <w:sz w:val="18"/>
                <w:szCs w:val="18"/>
                <w14:ligatures w14:val="none"/>
                <w:rPrChange w:id="10606" w:author="Jujia Li" w:date="2025-08-12T10:27:00Z" w16du:dateUtc="2025-08-12T15:27:00Z">
                  <w:rPr>
                    <w:ins w:id="10607" w:author="Jujia Li" w:date="2025-08-12T10:22:00Z" w16du:dateUtc="2025-08-12T15:22:00Z"/>
                    <w:rFonts w:ascii="Aptos Narrow" w:eastAsia="Times New Roman" w:hAnsi="Aptos Narrow" w:cs="Times New Roman"/>
                    <w:color w:val="000000"/>
                    <w:kern w:val="0"/>
                    <w:sz w:val="22"/>
                    <w:szCs w:val="22"/>
                    <w14:ligatures w14:val="none"/>
                  </w:rPr>
                </w:rPrChange>
              </w:rPr>
              <w:pPrChange w:id="10608" w:author="Jujia Li" w:date="2025-08-12T10:24:00Z" w16du:dateUtc="2025-08-12T15:24:00Z">
                <w:pPr>
                  <w:spacing w:after="0" w:line="240" w:lineRule="auto"/>
                  <w:jc w:val="right"/>
                </w:pPr>
              </w:pPrChange>
            </w:pPr>
            <w:ins w:id="10609"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10" w:author="Jujia Li" w:date="2025-08-12T10:27:00Z" w16du:dateUtc="2025-08-12T15:27:00Z">
                    <w:rPr>
                      <w:rFonts w:ascii="Aptos Narrow" w:eastAsia="Times New Roman" w:hAnsi="Aptos Narrow" w:cs="Times New Roman"/>
                      <w:color w:val="000000"/>
                      <w:kern w:val="0"/>
                      <w:sz w:val="22"/>
                      <w:szCs w:val="22"/>
                      <w14:ligatures w14:val="none"/>
                    </w:rPr>
                  </w:rPrChange>
                </w:rPr>
                <w:t>31,467.39</w:t>
              </w:r>
            </w:ins>
          </w:p>
        </w:tc>
        <w:tc>
          <w:tcPr>
            <w:tcW w:w="5400" w:type="dxa"/>
            <w:tcBorders>
              <w:top w:val="single" w:sz="4" w:space="0" w:color="auto"/>
            </w:tcBorders>
            <w:vAlign w:val="center"/>
            <w:hideMark/>
            <w:tcPrChange w:id="10611" w:author="Jujia Li" w:date="2025-08-12T10:27:00Z" w16du:dateUtc="2025-08-12T15:27:00Z">
              <w:tcPr>
                <w:tcW w:w="5400" w:type="dxa"/>
                <w:gridSpan w:val="2"/>
                <w:tcBorders>
                  <w:top w:val="single" w:sz="4" w:space="0" w:color="auto"/>
                </w:tcBorders>
                <w:vAlign w:val="center"/>
                <w:hideMark/>
              </w:tcPr>
            </w:tcPrChange>
          </w:tcPr>
          <w:p w14:paraId="275AC375" w14:textId="77777777" w:rsidR="00C948DF" w:rsidRPr="00C948DF" w:rsidRDefault="00C948DF" w:rsidP="00C948DF">
            <w:pPr>
              <w:spacing w:after="0" w:line="240" w:lineRule="auto"/>
              <w:rPr>
                <w:ins w:id="10612" w:author="Jujia Li" w:date="2025-08-12T10:22:00Z" w16du:dateUtc="2025-08-12T15:22:00Z"/>
                <w:rFonts w:ascii="Times New Roman" w:eastAsia="Times New Roman" w:hAnsi="Times New Roman" w:cs="Times New Roman"/>
                <w:color w:val="000000"/>
                <w:kern w:val="0"/>
                <w:sz w:val="18"/>
                <w:szCs w:val="18"/>
                <w14:ligatures w14:val="none"/>
                <w:rPrChange w:id="10613" w:author="Jujia Li" w:date="2025-08-12T10:27:00Z" w16du:dateUtc="2025-08-12T15:27:00Z">
                  <w:rPr>
                    <w:ins w:id="10614" w:author="Jujia Li" w:date="2025-08-12T10:22:00Z" w16du:dateUtc="2025-08-12T15:22:00Z"/>
                    <w:rFonts w:ascii="Aptos Narrow" w:eastAsia="Times New Roman" w:hAnsi="Aptos Narrow" w:cs="Times New Roman"/>
                    <w:color w:val="000000"/>
                    <w:kern w:val="0"/>
                    <w:sz w:val="22"/>
                    <w:szCs w:val="22"/>
                    <w14:ligatures w14:val="none"/>
                  </w:rPr>
                </w:rPrChange>
              </w:rPr>
            </w:pPr>
            <w:ins w:id="10615"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16" w:author="Jujia Li" w:date="2025-08-12T10:27:00Z" w16du:dateUtc="2025-08-12T15:27:00Z">
                    <w:rPr>
                      <w:rFonts w:ascii="Aptos Narrow" w:eastAsia="Times New Roman" w:hAnsi="Aptos Narrow" w:cs="Times New Roman"/>
                      <w:color w:val="000000"/>
                      <w:kern w:val="0"/>
                      <w:sz w:val="22"/>
                      <w:szCs w:val="22"/>
                      <w14:ligatures w14:val="none"/>
                    </w:rPr>
                  </w:rPrChange>
                </w:rPr>
                <w:t>Assumes annual spatiotemporal random effects are independent across years.</w:t>
              </w:r>
            </w:ins>
          </w:p>
        </w:tc>
      </w:tr>
      <w:tr w:rsidR="00C948DF" w:rsidRPr="00C948DF" w14:paraId="07044E67" w14:textId="77777777" w:rsidTr="00C948DF">
        <w:trPr>
          <w:trHeight w:val="432"/>
          <w:ins w:id="10617" w:author="Jujia Li" w:date="2025-08-12T10:22:00Z"/>
          <w:trPrChange w:id="10618" w:author="Jujia Li" w:date="2025-08-12T10:27:00Z" w16du:dateUtc="2025-08-12T15:27:00Z">
            <w:trPr>
              <w:trHeight w:val="432"/>
            </w:trPr>
          </w:trPrChange>
        </w:trPr>
        <w:tc>
          <w:tcPr>
            <w:tcW w:w="0" w:type="auto"/>
            <w:vAlign w:val="center"/>
            <w:hideMark/>
            <w:tcPrChange w:id="10619" w:author="Jujia Li" w:date="2025-08-12T10:27:00Z" w16du:dateUtc="2025-08-12T15:27:00Z">
              <w:tcPr>
                <w:tcW w:w="0" w:type="auto"/>
                <w:vAlign w:val="center"/>
                <w:hideMark/>
              </w:tcPr>
            </w:tcPrChange>
          </w:tcPr>
          <w:p w14:paraId="59DBD9D1" w14:textId="77777777" w:rsidR="00C948DF" w:rsidRPr="00C948DF" w:rsidRDefault="00C948DF" w:rsidP="00C948DF">
            <w:pPr>
              <w:spacing w:after="0" w:line="240" w:lineRule="auto"/>
              <w:rPr>
                <w:ins w:id="10620" w:author="Jujia Li" w:date="2025-08-12T10:22:00Z" w16du:dateUtc="2025-08-12T15:22:00Z"/>
                <w:rFonts w:ascii="Times New Roman" w:eastAsia="Times New Roman" w:hAnsi="Times New Roman" w:cs="Times New Roman"/>
                <w:color w:val="000000"/>
                <w:kern w:val="0"/>
                <w:sz w:val="18"/>
                <w:szCs w:val="18"/>
                <w14:ligatures w14:val="none"/>
                <w:rPrChange w:id="10621" w:author="Jujia Li" w:date="2025-08-12T10:27:00Z" w16du:dateUtc="2025-08-12T15:27:00Z">
                  <w:rPr>
                    <w:ins w:id="10622" w:author="Jujia Li" w:date="2025-08-12T10:22:00Z" w16du:dateUtc="2025-08-12T15:22:00Z"/>
                    <w:rFonts w:ascii="Aptos Narrow" w:eastAsia="Times New Roman" w:hAnsi="Aptos Narrow" w:cs="Times New Roman"/>
                    <w:color w:val="000000"/>
                    <w:kern w:val="0"/>
                    <w:sz w:val="22"/>
                    <w:szCs w:val="22"/>
                    <w14:ligatures w14:val="none"/>
                  </w:rPr>
                </w:rPrChange>
              </w:rPr>
            </w:pPr>
            <w:ins w:id="10623"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24" w:author="Jujia Li" w:date="2025-08-12T10:27:00Z" w16du:dateUtc="2025-08-12T15:27:00Z">
                    <w:rPr>
                      <w:rFonts w:ascii="Aptos Narrow" w:eastAsia="Times New Roman" w:hAnsi="Aptos Narrow" w:cs="Times New Roman"/>
                      <w:color w:val="000000"/>
                      <w:kern w:val="0"/>
                      <w:sz w:val="22"/>
                      <w:szCs w:val="22"/>
                      <w14:ligatures w14:val="none"/>
                    </w:rPr>
                  </w:rPrChange>
                </w:rPr>
                <w:t>fit_ar1</w:t>
              </w:r>
            </w:ins>
          </w:p>
        </w:tc>
        <w:tc>
          <w:tcPr>
            <w:tcW w:w="2354" w:type="dxa"/>
            <w:vAlign w:val="center"/>
            <w:hideMark/>
            <w:tcPrChange w:id="10625" w:author="Jujia Li" w:date="2025-08-12T10:27:00Z" w16du:dateUtc="2025-08-12T15:27:00Z">
              <w:tcPr>
                <w:tcW w:w="1994" w:type="dxa"/>
                <w:vAlign w:val="center"/>
                <w:hideMark/>
              </w:tcPr>
            </w:tcPrChange>
          </w:tcPr>
          <w:p w14:paraId="624008B5" w14:textId="77777777" w:rsidR="00C948DF" w:rsidRPr="00C948DF" w:rsidRDefault="00C948DF" w:rsidP="00C948DF">
            <w:pPr>
              <w:spacing w:after="0" w:line="240" w:lineRule="auto"/>
              <w:rPr>
                <w:ins w:id="10626" w:author="Jujia Li" w:date="2025-08-12T10:22:00Z" w16du:dateUtc="2025-08-12T15:22:00Z"/>
                <w:rFonts w:ascii="Times New Roman" w:eastAsia="Times New Roman" w:hAnsi="Times New Roman" w:cs="Times New Roman"/>
                <w:color w:val="000000"/>
                <w:kern w:val="0"/>
                <w:sz w:val="18"/>
                <w:szCs w:val="18"/>
                <w14:ligatures w14:val="none"/>
                <w:rPrChange w:id="10627" w:author="Jujia Li" w:date="2025-08-12T10:27:00Z" w16du:dateUtc="2025-08-12T15:27:00Z">
                  <w:rPr>
                    <w:ins w:id="10628" w:author="Jujia Li" w:date="2025-08-12T10:22:00Z" w16du:dateUtc="2025-08-12T15:22:00Z"/>
                    <w:rFonts w:ascii="Aptos Narrow" w:eastAsia="Times New Roman" w:hAnsi="Aptos Narrow" w:cs="Times New Roman"/>
                    <w:color w:val="000000"/>
                    <w:kern w:val="0"/>
                    <w:sz w:val="22"/>
                    <w:szCs w:val="22"/>
                    <w14:ligatures w14:val="none"/>
                  </w:rPr>
                </w:rPrChange>
              </w:rPr>
            </w:pPr>
            <w:ins w:id="10629"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30" w:author="Jujia Li" w:date="2025-08-12T10:27:00Z" w16du:dateUtc="2025-08-12T15:27:00Z">
                    <w:rPr>
                      <w:rFonts w:ascii="Aptos Narrow" w:eastAsia="Times New Roman" w:hAnsi="Aptos Narrow" w:cs="Times New Roman"/>
                      <w:color w:val="000000"/>
                      <w:kern w:val="0"/>
                      <w:sz w:val="22"/>
                      <w:szCs w:val="22"/>
                      <w14:ligatures w14:val="none"/>
                    </w:rPr>
                  </w:rPrChange>
                </w:rPr>
                <w:t>AR1 (first-order autoregressive)</w:t>
              </w:r>
            </w:ins>
          </w:p>
        </w:tc>
        <w:tc>
          <w:tcPr>
            <w:tcW w:w="900" w:type="dxa"/>
            <w:vAlign w:val="center"/>
            <w:hideMark/>
            <w:tcPrChange w:id="10631" w:author="Jujia Li" w:date="2025-08-12T10:27:00Z" w16du:dateUtc="2025-08-12T15:27:00Z">
              <w:tcPr>
                <w:tcW w:w="1260" w:type="dxa"/>
                <w:gridSpan w:val="2"/>
                <w:vAlign w:val="center"/>
                <w:hideMark/>
              </w:tcPr>
            </w:tcPrChange>
          </w:tcPr>
          <w:p w14:paraId="4A09B32D" w14:textId="77777777" w:rsidR="00C948DF" w:rsidRPr="00C948DF" w:rsidRDefault="00C948DF">
            <w:pPr>
              <w:spacing w:after="0" w:line="240" w:lineRule="auto"/>
              <w:rPr>
                <w:ins w:id="10632" w:author="Jujia Li" w:date="2025-08-12T10:22:00Z" w16du:dateUtc="2025-08-12T15:22:00Z"/>
                <w:rFonts w:ascii="Times New Roman" w:eastAsia="Times New Roman" w:hAnsi="Times New Roman" w:cs="Times New Roman"/>
                <w:color w:val="000000"/>
                <w:kern w:val="0"/>
                <w:sz w:val="18"/>
                <w:szCs w:val="18"/>
                <w14:ligatures w14:val="none"/>
                <w:rPrChange w:id="10633" w:author="Jujia Li" w:date="2025-08-12T10:27:00Z" w16du:dateUtc="2025-08-12T15:27:00Z">
                  <w:rPr>
                    <w:ins w:id="10634" w:author="Jujia Li" w:date="2025-08-12T10:22:00Z" w16du:dateUtc="2025-08-12T15:22:00Z"/>
                    <w:rFonts w:ascii="Aptos Narrow" w:eastAsia="Times New Roman" w:hAnsi="Aptos Narrow" w:cs="Times New Roman"/>
                    <w:color w:val="000000"/>
                    <w:kern w:val="0"/>
                    <w:sz w:val="22"/>
                    <w:szCs w:val="22"/>
                    <w14:ligatures w14:val="none"/>
                  </w:rPr>
                </w:rPrChange>
              </w:rPr>
              <w:pPrChange w:id="10635" w:author="Jujia Li" w:date="2025-08-12T10:24:00Z" w16du:dateUtc="2025-08-12T15:24:00Z">
                <w:pPr>
                  <w:spacing w:after="0" w:line="240" w:lineRule="auto"/>
                  <w:jc w:val="right"/>
                </w:pPr>
              </w:pPrChange>
            </w:pPr>
            <w:ins w:id="10636"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37" w:author="Jujia Li" w:date="2025-08-12T10:27:00Z" w16du:dateUtc="2025-08-12T15:27:00Z">
                    <w:rPr>
                      <w:rFonts w:ascii="Aptos Narrow" w:eastAsia="Times New Roman" w:hAnsi="Aptos Narrow" w:cs="Times New Roman"/>
                      <w:color w:val="000000"/>
                      <w:kern w:val="0"/>
                      <w:sz w:val="22"/>
                      <w:szCs w:val="22"/>
                      <w14:ligatures w14:val="none"/>
                    </w:rPr>
                  </w:rPrChange>
                </w:rPr>
                <w:t>31,446.95</w:t>
              </w:r>
            </w:ins>
          </w:p>
        </w:tc>
        <w:tc>
          <w:tcPr>
            <w:tcW w:w="5400" w:type="dxa"/>
            <w:vAlign w:val="center"/>
            <w:hideMark/>
            <w:tcPrChange w:id="10638" w:author="Jujia Li" w:date="2025-08-12T10:27:00Z" w16du:dateUtc="2025-08-12T15:27:00Z">
              <w:tcPr>
                <w:tcW w:w="5400" w:type="dxa"/>
                <w:gridSpan w:val="2"/>
                <w:vAlign w:val="center"/>
                <w:hideMark/>
              </w:tcPr>
            </w:tcPrChange>
          </w:tcPr>
          <w:p w14:paraId="712B94EB" w14:textId="77777777" w:rsidR="00C948DF" w:rsidRPr="00C948DF" w:rsidRDefault="00C948DF" w:rsidP="00C948DF">
            <w:pPr>
              <w:spacing w:after="0" w:line="240" w:lineRule="auto"/>
              <w:rPr>
                <w:ins w:id="10639" w:author="Jujia Li" w:date="2025-08-12T10:22:00Z" w16du:dateUtc="2025-08-12T15:22:00Z"/>
                <w:rFonts w:ascii="Times New Roman" w:eastAsia="Times New Roman" w:hAnsi="Times New Roman" w:cs="Times New Roman"/>
                <w:color w:val="000000"/>
                <w:kern w:val="0"/>
                <w:sz w:val="18"/>
                <w:szCs w:val="18"/>
                <w14:ligatures w14:val="none"/>
                <w:rPrChange w:id="10640" w:author="Jujia Li" w:date="2025-08-12T10:27:00Z" w16du:dateUtc="2025-08-12T15:27:00Z">
                  <w:rPr>
                    <w:ins w:id="10641" w:author="Jujia Li" w:date="2025-08-12T10:22:00Z" w16du:dateUtc="2025-08-12T15:22:00Z"/>
                    <w:rFonts w:ascii="Aptos Narrow" w:eastAsia="Times New Roman" w:hAnsi="Aptos Narrow" w:cs="Times New Roman"/>
                    <w:color w:val="000000"/>
                    <w:kern w:val="0"/>
                    <w:sz w:val="22"/>
                    <w:szCs w:val="22"/>
                    <w14:ligatures w14:val="none"/>
                  </w:rPr>
                </w:rPrChange>
              </w:rPr>
            </w:pPr>
            <w:ins w:id="10642"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43" w:author="Jujia Li" w:date="2025-08-12T10:27:00Z" w16du:dateUtc="2025-08-12T15:27:00Z">
                    <w:rPr>
                      <w:rFonts w:ascii="Aptos Narrow" w:eastAsia="Times New Roman" w:hAnsi="Aptos Narrow" w:cs="Times New Roman"/>
                      <w:color w:val="000000"/>
                      <w:kern w:val="0"/>
                      <w:sz w:val="22"/>
                      <w:szCs w:val="22"/>
                      <w14:ligatures w14:val="none"/>
                    </w:rPr>
                  </w:rPrChange>
                </w:rPr>
                <w:t>Models correlation between random effects in consecutive years, allowing temporal persistence.</w:t>
              </w:r>
            </w:ins>
          </w:p>
        </w:tc>
      </w:tr>
      <w:tr w:rsidR="00C948DF" w:rsidRPr="00C948DF" w14:paraId="1129AD44" w14:textId="77777777" w:rsidTr="00C948DF">
        <w:trPr>
          <w:trHeight w:val="432"/>
          <w:ins w:id="10644" w:author="Jujia Li" w:date="2025-08-12T10:22:00Z"/>
          <w:trPrChange w:id="10645" w:author="Jujia Li" w:date="2025-08-12T10:27:00Z" w16du:dateUtc="2025-08-12T15:27:00Z">
            <w:trPr>
              <w:trHeight w:val="432"/>
            </w:trPr>
          </w:trPrChange>
        </w:trPr>
        <w:tc>
          <w:tcPr>
            <w:tcW w:w="0" w:type="auto"/>
            <w:vAlign w:val="center"/>
            <w:hideMark/>
            <w:tcPrChange w:id="10646" w:author="Jujia Li" w:date="2025-08-12T10:27:00Z" w16du:dateUtc="2025-08-12T15:27:00Z">
              <w:tcPr>
                <w:tcW w:w="0" w:type="auto"/>
                <w:vAlign w:val="center"/>
                <w:hideMark/>
              </w:tcPr>
            </w:tcPrChange>
          </w:tcPr>
          <w:p w14:paraId="16BC4E9E" w14:textId="77777777" w:rsidR="00C948DF" w:rsidRPr="00C948DF" w:rsidRDefault="00C948DF" w:rsidP="00C948DF">
            <w:pPr>
              <w:spacing w:after="0" w:line="240" w:lineRule="auto"/>
              <w:rPr>
                <w:ins w:id="10647" w:author="Jujia Li" w:date="2025-08-12T10:22:00Z" w16du:dateUtc="2025-08-12T15:22:00Z"/>
                <w:rFonts w:ascii="Times New Roman" w:eastAsia="Times New Roman" w:hAnsi="Times New Roman" w:cs="Times New Roman"/>
                <w:color w:val="000000"/>
                <w:kern w:val="0"/>
                <w:sz w:val="18"/>
                <w:szCs w:val="18"/>
                <w14:ligatures w14:val="none"/>
                <w:rPrChange w:id="10648" w:author="Jujia Li" w:date="2025-08-12T10:27:00Z" w16du:dateUtc="2025-08-12T15:27:00Z">
                  <w:rPr>
                    <w:ins w:id="10649" w:author="Jujia Li" w:date="2025-08-12T10:22:00Z" w16du:dateUtc="2025-08-12T15:22:00Z"/>
                    <w:rFonts w:ascii="Aptos Narrow" w:eastAsia="Times New Roman" w:hAnsi="Aptos Narrow" w:cs="Times New Roman"/>
                    <w:color w:val="000000"/>
                    <w:kern w:val="0"/>
                    <w:sz w:val="22"/>
                    <w:szCs w:val="22"/>
                    <w14:ligatures w14:val="none"/>
                  </w:rPr>
                </w:rPrChange>
              </w:rPr>
            </w:pPr>
            <w:ins w:id="10650"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51" w:author="Jujia Li" w:date="2025-08-12T10:27:00Z" w16du:dateUtc="2025-08-12T15:27:00Z">
                    <w:rPr>
                      <w:rFonts w:ascii="Aptos Narrow" w:eastAsia="Times New Roman" w:hAnsi="Aptos Narrow" w:cs="Times New Roman"/>
                      <w:color w:val="000000"/>
                      <w:kern w:val="0"/>
                      <w:sz w:val="22"/>
                      <w:szCs w:val="22"/>
                      <w14:ligatures w14:val="none"/>
                    </w:rPr>
                  </w:rPrChange>
                </w:rPr>
                <w:t>fit_rw</w:t>
              </w:r>
            </w:ins>
          </w:p>
        </w:tc>
        <w:tc>
          <w:tcPr>
            <w:tcW w:w="2354" w:type="dxa"/>
            <w:vAlign w:val="center"/>
            <w:hideMark/>
            <w:tcPrChange w:id="10652" w:author="Jujia Li" w:date="2025-08-12T10:27:00Z" w16du:dateUtc="2025-08-12T15:27:00Z">
              <w:tcPr>
                <w:tcW w:w="1994" w:type="dxa"/>
                <w:vAlign w:val="center"/>
                <w:hideMark/>
              </w:tcPr>
            </w:tcPrChange>
          </w:tcPr>
          <w:p w14:paraId="5120CBA1" w14:textId="77777777" w:rsidR="00C948DF" w:rsidRPr="00C948DF" w:rsidRDefault="00C948DF" w:rsidP="00C948DF">
            <w:pPr>
              <w:spacing w:after="0" w:line="240" w:lineRule="auto"/>
              <w:rPr>
                <w:ins w:id="10653" w:author="Jujia Li" w:date="2025-08-12T10:22:00Z" w16du:dateUtc="2025-08-12T15:22:00Z"/>
                <w:rFonts w:ascii="Times New Roman" w:eastAsia="Times New Roman" w:hAnsi="Times New Roman" w:cs="Times New Roman"/>
                <w:color w:val="000000"/>
                <w:kern w:val="0"/>
                <w:sz w:val="18"/>
                <w:szCs w:val="18"/>
                <w14:ligatures w14:val="none"/>
                <w:rPrChange w:id="10654" w:author="Jujia Li" w:date="2025-08-12T10:27:00Z" w16du:dateUtc="2025-08-12T15:27:00Z">
                  <w:rPr>
                    <w:ins w:id="10655" w:author="Jujia Li" w:date="2025-08-12T10:22:00Z" w16du:dateUtc="2025-08-12T15:22:00Z"/>
                    <w:rFonts w:ascii="Aptos Narrow" w:eastAsia="Times New Roman" w:hAnsi="Aptos Narrow" w:cs="Times New Roman"/>
                    <w:color w:val="000000"/>
                    <w:kern w:val="0"/>
                    <w:sz w:val="22"/>
                    <w:szCs w:val="22"/>
                    <w14:ligatures w14:val="none"/>
                  </w:rPr>
                </w:rPrChange>
              </w:rPr>
            </w:pPr>
            <w:ins w:id="10656"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57" w:author="Jujia Li" w:date="2025-08-12T10:27:00Z" w16du:dateUtc="2025-08-12T15:27:00Z">
                    <w:rPr>
                      <w:rFonts w:ascii="Aptos Narrow" w:eastAsia="Times New Roman" w:hAnsi="Aptos Narrow" w:cs="Times New Roman"/>
                      <w:color w:val="000000"/>
                      <w:kern w:val="0"/>
                      <w:sz w:val="22"/>
                      <w:szCs w:val="22"/>
                      <w14:ligatures w14:val="none"/>
                    </w:rPr>
                  </w:rPrChange>
                </w:rPr>
                <w:t>RW (random walk)</w:t>
              </w:r>
            </w:ins>
          </w:p>
        </w:tc>
        <w:tc>
          <w:tcPr>
            <w:tcW w:w="900" w:type="dxa"/>
            <w:vAlign w:val="center"/>
            <w:hideMark/>
            <w:tcPrChange w:id="10658" w:author="Jujia Li" w:date="2025-08-12T10:27:00Z" w16du:dateUtc="2025-08-12T15:27:00Z">
              <w:tcPr>
                <w:tcW w:w="1260" w:type="dxa"/>
                <w:gridSpan w:val="2"/>
                <w:vAlign w:val="center"/>
                <w:hideMark/>
              </w:tcPr>
            </w:tcPrChange>
          </w:tcPr>
          <w:p w14:paraId="52D81676" w14:textId="77777777" w:rsidR="00C948DF" w:rsidRPr="00C948DF" w:rsidRDefault="00C948DF">
            <w:pPr>
              <w:spacing w:after="0" w:line="240" w:lineRule="auto"/>
              <w:rPr>
                <w:ins w:id="10659" w:author="Jujia Li" w:date="2025-08-12T10:22:00Z" w16du:dateUtc="2025-08-12T15:22:00Z"/>
                <w:rFonts w:ascii="Times New Roman" w:eastAsia="Times New Roman" w:hAnsi="Times New Roman" w:cs="Times New Roman"/>
                <w:color w:val="000000"/>
                <w:kern w:val="0"/>
                <w:sz w:val="18"/>
                <w:szCs w:val="18"/>
                <w14:ligatures w14:val="none"/>
                <w:rPrChange w:id="10660" w:author="Jujia Li" w:date="2025-08-12T10:27:00Z" w16du:dateUtc="2025-08-12T15:27:00Z">
                  <w:rPr>
                    <w:ins w:id="10661" w:author="Jujia Li" w:date="2025-08-12T10:22:00Z" w16du:dateUtc="2025-08-12T15:22:00Z"/>
                    <w:rFonts w:ascii="Aptos Narrow" w:eastAsia="Times New Roman" w:hAnsi="Aptos Narrow" w:cs="Times New Roman"/>
                    <w:color w:val="000000"/>
                    <w:kern w:val="0"/>
                    <w:sz w:val="22"/>
                    <w:szCs w:val="22"/>
                    <w14:ligatures w14:val="none"/>
                  </w:rPr>
                </w:rPrChange>
              </w:rPr>
              <w:pPrChange w:id="10662" w:author="Jujia Li" w:date="2025-08-12T10:24:00Z" w16du:dateUtc="2025-08-12T15:24:00Z">
                <w:pPr>
                  <w:spacing w:after="0" w:line="240" w:lineRule="auto"/>
                  <w:jc w:val="right"/>
                </w:pPr>
              </w:pPrChange>
            </w:pPr>
            <w:ins w:id="10663"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64" w:author="Jujia Li" w:date="2025-08-12T10:27:00Z" w16du:dateUtc="2025-08-12T15:27:00Z">
                    <w:rPr>
                      <w:rFonts w:ascii="Aptos Narrow" w:eastAsia="Times New Roman" w:hAnsi="Aptos Narrow" w:cs="Times New Roman"/>
                      <w:color w:val="000000"/>
                      <w:kern w:val="0"/>
                      <w:sz w:val="22"/>
                      <w:szCs w:val="22"/>
                      <w14:ligatures w14:val="none"/>
                    </w:rPr>
                  </w:rPrChange>
                </w:rPr>
                <w:t>31,448.63</w:t>
              </w:r>
            </w:ins>
          </w:p>
        </w:tc>
        <w:tc>
          <w:tcPr>
            <w:tcW w:w="5400" w:type="dxa"/>
            <w:vAlign w:val="center"/>
            <w:hideMark/>
            <w:tcPrChange w:id="10665" w:author="Jujia Li" w:date="2025-08-12T10:27:00Z" w16du:dateUtc="2025-08-12T15:27:00Z">
              <w:tcPr>
                <w:tcW w:w="5400" w:type="dxa"/>
                <w:gridSpan w:val="2"/>
                <w:vAlign w:val="center"/>
                <w:hideMark/>
              </w:tcPr>
            </w:tcPrChange>
          </w:tcPr>
          <w:p w14:paraId="46E2964B" w14:textId="77777777" w:rsidR="00C948DF" w:rsidRPr="00C948DF" w:rsidRDefault="00C948DF" w:rsidP="00C948DF">
            <w:pPr>
              <w:spacing w:after="0" w:line="240" w:lineRule="auto"/>
              <w:rPr>
                <w:ins w:id="10666" w:author="Jujia Li" w:date="2025-08-12T10:22:00Z" w16du:dateUtc="2025-08-12T15:22:00Z"/>
                <w:rFonts w:ascii="Times New Roman" w:eastAsia="Times New Roman" w:hAnsi="Times New Roman" w:cs="Times New Roman"/>
                <w:color w:val="000000"/>
                <w:kern w:val="0"/>
                <w:sz w:val="18"/>
                <w:szCs w:val="18"/>
                <w14:ligatures w14:val="none"/>
                <w:rPrChange w:id="10667" w:author="Jujia Li" w:date="2025-08-12T10:27:00Z" w16du:dateUtc="2025-08-12T15:27:00Z">
                  <w:rPr>
                    <w:ins w:id="10668" w:author="Jujia Li" w:date="2025-08-12T10:22:00Z" w16du:dateUtc="2025-08-12T15:22:00Z"/>
                    <w:rFonts w:ascii="Aptos Narrow" w:eastAsia="Times New Roman" w:hAnsi="Aptos Narrow" w:cs="Times New Roman"/>
                    <w:color w:val="000000"/>
                    <w:kern w:val="0"/>
                    <w:sz w:val="22"/>
                    <w:szCs w:val="22"/>
                    <w14:ligatures w14:val="none"/>
                  </w:rPr>
                </w:rPrChange>
              </w:rPr>
            </w:pPr>
            <w:ins w:id="10669"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70" w:author="Jujia Li" w:date="2025-08-12T10:27:00Z" w16du:dateUtc="2025-08-12T15:27:00Z">
                    <w:rPr>
                      <w:rFonts w:ascii="Aptos Narrow" w:eastAsia="Times New Roman" w:hAnsi="Aptos Narrow" w:cs="Times New Roman"/>
                      <w:color w:val="000000"/>
                      <w:kern w:val="0"/>
                      <w:sz w:val="22"/>
                      <w:szCs w:val="22"/>
                      <w14:ligatures w14:val="none"/>
                    </w:rPr>
                  </w:rPrChange>
                </w:rPr>
                <w:t>Models gradual changes in spatiotemporal random effects over time (smooth year-to-year drift).</w:t>
              </w:r>
            </w:ins>
          </w:p>
        </w:tc>
      </w:tr>
    </w:tbl>
    <w:p w14:paraId="47099DD2" w14:textId="30F8E841" w:rsidR="00C948DF" w:rsidRDefault="00C948DF" w:rsidP="00181C07">
      <w:pPr>
        <w:rPr>
          <w:ins w:id="10671" w:author="Jujia Li" w:date="2025-08-12T10:22:00Z" w16du:dateUtc="2025-08-12T15:22:00Z"/>
          <w:rFonts w:ascii="Times New Roman" w:hAnsi="Times New Roman" w:cs="Times New Roman"/>
          <w:noProof/>
        </w:rPr>
      </w:pPr>
      <w:ins w:id="10672" w:author="Jujia Li" w:date="2025-08-12T10:25:00Z">
        <w:r w:rsidRPr="00C948DF">
          <w:rPr>
            <w:rFonts w:ascii="Times New Roman" w:hAnsi="Times New Roman" w:cs="Times New Roman"/>
            <w:i/>
            <w:iCs/>
            <w:noProof/>
          </w:rPr>
          <w:t>Note.</w:t>
        </w:r>
        <w:r w:rsidRPr="00C948DF">
          <w:rPr>
            <w:rFonts w:ascii="Times New Roman" w:hAnsi="Times New Roman" w:cs="Times New Roman"/>
            <w:noProof/>
          </w:rPr>
          <w:t xml:space="preserve"> AIC = Akaike Information Criterion. </w:t>
        </w:r>
      </w:ins>
    </w:p>
    <w:p w14:paraId="7D373AB4" w14:textId="575ABA83" w:rsidR="00C948DF" w:rsidRDefault="001A1390" w:rsidP="00181C07">
      <w:pPr>
        <w:rPr>
          <w:ins w:id="10673" w:author="Jujia Li" w:date="2025-08-12T10:22:00Z" w16du:dateUtc="2025-08-12T15:22:00Z"/>
          <w:rFonts w:ascii="Times New Roman" w:hAnsi="Times New Roman" w:cs="Times New Roman"/>
          <w:noProof/>
        </w:rPr>
      </w:pPr>
      <w:ins w:id="10674" w:author="Jujia Li" w:date="2025-08-12T10:28:00Z" w16du:dateUtc="2025-08-12T15:28:00Z">
        <w:r w:rsidRPr="001A1390">
          <w:rPr>
            <w:rFonts w:ascii="Times New Roman" w:hAnsi="Times New Roman" w:cs="Times New Roman"/>
            <w:noProof/>
          </w:rPr>
          <w:t>Among the three, the AR1 model (AIC = 31,446.95, df = 7) demonstrated the best fit, with a decrease of 20.44 AIC units relative to the IID model (AIC = 31,467.39, df = 6) and a decrease of 1.68 AIC units relative to the RW model (AIC = 31,448.63, df = 6). These results suggest that incorporating temporal autocorrelation in the spatiotemporal random effects improves model fit over assuming independence across years.</w:t>
        </w:r>
      </w:ins>
    </w:p>
    <w:p w14:paraId="208019BD" w14:textId="520AA3B5" w:rsidR="002B7045" w:rsidRDefault="002B7045" w:rsidP="00181C07">
      <w:pPr>
        <w:rPr>
          <w:ins w:id="10675" w:author="Jujia Li" w:date="2025-08-11T19:44:00Z" w16du:dateUtc="2025-08-12T00:44:00Z"/>
          <w:rFonts w:ascii="Times New Roman" w:hAnsi="Times New Roman" w:cs="Times New Roman"/>
          <w:noProof/>
        </w:rPr>
      </w:pPr>
      <w:ins w:id="10676" w:author="Jujia Li" w:date="2025-08-11T19:44:00Z" w16du:dateUtc="2025-08-12T00:44:00Z">
        <w:r>
          <w:rPr>
            <w:rFonts w:ascii="Times New Roman" w:hAnsi="Times New Roman" w:cs="Times New Roman"/>
            <w:noProof/>
          </w:rPr>
          <w:t xml:space="preserve">Table </w:t>
        </w:r>
      </w:ins>
      <w:ins w:id="10677" w:author="Jujia Li" w:date="2025-08-11T21:20:00Z" w16du:dateUtc="2025-08-12T02:20:00Z">
        <w:r w:rsidR="00FD67B4">
          <w:rPr>
            <w:rFonts w:ascii="Times New Roman" w:hAnsi="Times New Roman" w:cs="Times New Roman"/>
            <w:noProof/>
          </w:rPr>
          <w:t>X</w:t>
        </w:r>
      </w:ins>
      <w:ins w:id="10678" w:author="Jujia Li" w:date="2025-08-11T19:44:00Z" w16du:dateUtc="2025-08-12T00:44:00Z">
        <w:r>
          <w:rPr>
            <w:rFonts w:ascii="Times New Roman" w:hAnsi="Times New Roman" w:cs="Times New Roman"/>
            <w:noProof/>
          </w:rPr>
          <w:t>.</w:t>
        </w:r>
      </w:ins>
    </w:p>
    <w:p w14:paraId="689159EB" w14:textId="58BE884F" w:rsidR="001878ED" w:rsidRDefault="002B7045" w:rsidP="00181C07">
      <w:pPr>
        <w:rPr>
          <w:ins w:id="10679" w:author="Jujia Li" w:date="2025-08-11T19:36:00Z" w16du:dateUtc="2025-08-12T00:36:00Z"/>
          <w:rFonts w:ascii="Times New Roman" w:hAnsi="Times New Roman" w:cs="Times New Roman"/>
          <w:noProof/>
        </w:rPr>
      </w:pPr>
      <w:ins w:id="10680" w:author="Jujia Li" w:date="2025-08-11T19:44:00Z">
        <w:r w:rsidRPr="002B7045">
          <w:rPr>
            <w:rFonts w:ascii="Times New Roman" w:hAnsi="Times New Roman" w:cs="Times New Roman"/>
            <w:noProof/>
          </w:rPr>
          <w:lastRenderedPageBreak/>
          <w:t xml:space="preserve">Baseline Rates and Annual Trends in </w:t>
        </w:r>
      </w:ins>
      <w:ins w:id="10681" w:author="Jujia Li" w:date="2025-08-11T19:44:00Z" w16du:dateUtc="2025-08-12T00:44:00Z">
        <w:r>
          <w:rPr>
            <w:rFonts w:ascii="Times New Roman" w:hAnsi="Times New Roman" w:cs="Times New Roman"/>
            <w:noProof/>
          </w:rPr>
          <w:t>Visits</w:t>
        </w:r>
      </w:ins>
      <w:ins w:id="10682" w:author="Jujia Li" w:date="2025-08-11T19:44:00Z">
        <w:r w:rsidRPr="002B7045">
          <w:rPr>
            <w:rFonts w:ascii="Times New Roman" w:hAnsi="Times New Roman" w:cs="Times New Roman"/>
            <w:noProof/>
          </w:rPr>
          <w:t xml:space="preserve"> by County</w:t>
        </w:r>
      </w:ins>
    </w:p>
    <w:tbl>
      <w:tblPr>
        <w:tblW w:w="9360" w:type="dxa"/>
        <w:tblBorders>
          <w:top w:val="single" w:sz="4" w:space="0" w:color="auto"/>
          <w:bottom w:val="single" w:sz="4" w:space="0" w:color="auto"/>
        </w:tblBorders>
        <w:tblLook w:val="04A0" w:firstRow="1" w:lastRow="0" w:firstColumn="1" w:lastColumn="0" w:noHBand="0" w:noVBand="1"/>
        <w:tblPrChange w:id="10683" w:author="Jujia Li" w:date="2025-08-11T19:44:00Z" w16du:dateUtc="2025-08-12T00:44:00Z">
          <w:tblPr>
            <w:tblW w:w="9360" w:type="dxa"/>
            <w:tblBorders>
              <w:top w:val="single" w:sz="4" w:space="0" w:color="auto"/>
              <w:bottom w:val="single" w:sz="4" w:space="0" w:color="auto"/>
            </w:tblBorders>
            <w:tblLook w:val="04A0" w:firstRow="1" w:lastRow="0" w:firstColumn="1" w:lastColumn="0" w:noHBand="0" w:noVBand="1"/>
          </w:tblPr>
        </w:tblPrChange>
      </w:tblPr>
      <w:tblGrid>
        <w:gridCol w:w="1350"/>
        <w:gridCol w:w="1508"/>
        <w:gridCol w:w="1440"/>
        <w:gridCol w:w="1642"/>
        <w:gridCol w:w="1630"/>
        <w:gridCol w:w="1790"/>
        <w:tblGridChange w:id="10684">
          <w:tblGrid>
            <w:gridCol w:w="1350"/>
            <w:gridCol w:w="1508"/>
            <w:gridCol w:w="1440"/>
            <w:gridCol w:w="1642"/>
            <w:gridCol w:w="1630"/>
            <w:gridCol w:w="1790"/>
          </w:tblGrid>
        </w:tblGridChange>
      </w:tblGrid>
      <w:tr w:rsidR="00D94444" w:rsidRPr="00D94444" w14:paraId="720841D4" w14:textId="77777777" w:rsidTr="00D94444">
        <w:trPr>
          <w:trHeight w:val="300"/>
          <w:ins w:id="10685" w:author="Jujia Li" w:date="2025-08-11T19:38:00Z"/>
          <w:trPrChange w:id="10686" w:author="Jujia Li" w:date="2025-08-11T19:44:00Z" w16du:dateUtc="2025-08-12T00:44:00Z">
            <w:trPr>
              <w:trHeight w:val="300"/>
            </w:trPr>
          </w:trPrChange>
        </w:trPr>
        <w:tc>
          <w:tcPr>
            <w:tcW w:w="1350" w:type="dxa"/>
            <w:tcBorders>
              <w:top w:val="single" w:sz="4" w:space="0" w:color="auto"/>
              <w:bottom w:val="single" w:sz="4" w:space="0" w:color="auto"/>
            </w:tcBorders>
            <w:noWrap/>
            <w:vAlign w:val="center"/>
            <w:hideMark/>
            <w:tcPrChange w:id="10687" w:author="Jujia Li" w:date="2025-08-11T19:44:00Z" w16du:dateUtc="2025-08-12T00:44:00Z">
              <w:tcPr>
                <w:tcW w:w="1350" w:type="dxa"/>
                <w:tcBorders>
                  <w:top w:val="single" w:sz="4" w:space="0" w:color="auto"/>
                  <w:bottom w:val="single" w:sz="4" w:space="0" w:color="auto"/>
                </w:tcBorders>
                <w:noWrap/>
                <w:vAlign w:val="bottom"/>
                <w:hideMark/>
              </w:tcPr>
            </w:tcPrChange>
          </w:tcPr>
          <w:p w14:paraId="72F17973" w14:textId="77777777" w:rsidR="001878ED" w:rsidRPr="00D94444" w:rsidRDefault="001878ED">
            <w:pPr>
              <w:spacing w:after="0" w:line="240" w:lineRule="auto"/>
              <w:jc w:val="center"/>
              <w:rPr>
                <w:ins w:id="10688" w:author="Jujia Li" w:date="2025-08-11T19:38:00Z" w16du:dateUtc="2025-08-12T00:38:00Z"/>
                <w:rFonts w:ascii="Times New Roman" w:eastAsia="Times New Roman" w:hAnsi="Times New Roman" w:cs="Times New Roman"/>
                <w:color w:val="000000"/>
                <w:kern w:val="0"/>
                <w:sz w:val="18"/>
                <w:szCs w:val="18"/>
                <w14:ligatures w14:val="none"/>
                <w:rPrChange w:id="10689" w:author="Jujia Li" w:date="2025-08-11T19:44:00Z" w16du:dateUtc="2025-08-12T00:44:00Z">
                  <w:rPr>
                    <w:ins w:id="10690" w:author="Jujia Li" w:date="2025-08-11T19:38:00Z" w16du:dateUtc="2025-08-12T00:38:00Z"/>
                    <w:rFonts w:ascii="Aptos Narrow" w:eastAsia="Times New Roman" w:hAnsi="Aptos Narrow" w:cs="Times New Roman"/>
                    <w:color w:val="000000"/>
                    <w:kern w:val="0"/>
                    <w:sz w:val="22"/>
                    <w:szCs w:val="22"/>
                    <w14:ligatures w14:val="none"/>
                  </w:rPr>
                </w:rPrChange>
              </w:rPr>
              <w:pPrChange w:id="10691" w:author="Jujia Li" w:date="2025-08-11T19:44:00Z" w16du:dateUtc="2025-08-12T00:44:00Z">
                <w:pPr>
                  <w:spacing w:after="0" w:line="240" w:lineRule="auto"/>
                </w:pPr>
              </w:pPrChange>
            </w:pPr>
            <w:ins w:id="1069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693" w:author="Jujia Li" w:date="2025-08-11T19:44:00Z" w16du:dateUtc="2025-08-12T00:44:00Z">
                    <w:rPr>
                      <w:rFonts w:ascii="Aptos Narrow" w:eastAsia="Times New Roman" w:hAnsi="Aptos Narrow" w:cs="Times New Roman"/>
                      <w:color w:val="000000"/>
                      <w:kern w:val="0"/>
                      <w:sz w:val="22"/>
                      <w:szCs w:val="22"/>
                      <w14:ligatures w14:val="none"/>
                    </w:rPr>
                  </w:rPrChange>
                </w:rPr>
                <w:t>County</w:t>
              </w:r>
            </w:ins>
          </w:p>
        </w:tc>
        <w:tc>
          <w:tcPr>
            <w:tcW w:w="1508" w:type="dxa"/>
            <w:tcBorders>
              <w:top w:val="single" w:sz="4" w:space="0" w:color="auto"/>
              <w:bottom w:val="single" w:sz="4" w:space="0" w:color="auto"/>
            </w:tcBorders>
            <w:noWrap/>
            <w:vAlign w:val="center"/>
            <w:hideMark/>
            <w:tcPrChange w:id="10694" w:author="Jujia Li" w:date="2025-08-11T19:44:00Z" w16du:dateUtc="2025-08-12T00:44:00Z">
              <w:tcPr>
                <w:tcW w:w="1508" w:type="dxa"/>
                <w:tcBorders>
                  <w:top w:val="single" w:sz="4" w:space="0" w:color="auto"/>
                  <w:bottom w:val="single" w:sz="4" w:space="0" w:color="auto"/>
                </w:tcBorders>
                <w:noWrap/>
                <w:vAlign w:val="bottom"/>
                <w:hideMark/>
              </w:tcPr>
            </w:tcPrChange>
          </w:tcPr>
          <w:p w14:paraId="34CD2332" w14:textId="449E4A81" w:rsidR="001878ED" w:rsidRPr="00D94444" w:rsidRDefault="00502FAC">
            <w:pPr>
              <w:spacing w:after="0" w:line="240" w:lineRule="auto"/>
              <w:jc w:val="center"/>
              <w:rPr>
                <w:ins w:id="10695" w:author="Jujia Li" w:date="2025-08-11T19:38:00Z" w16du:dateUtc="2025-08-12T00:38:00Z"/>
                <w:rFonts w:ascii="Times New Roman" w:eastAsia="Times New Roman" w:hAnsi="Times New Roman" w:cs="Times New Roman"/>
                <w:color w:val="000000"/>
                <w:kern w:val="0"/>
                <w:sz w:val="18"/>
                <w:szCs w:val="18"/>
                <w14:ligatures w14:val="none"/>
                <w:rPrChange w:id="10696" w:author="Jujia Li" w:date="2025-08-11T19:44:00Z" w16du:dateUtc="2025-08-12T00:44:00Z">
                  <w:rPr>
                    <w:ins w:id="10697" w:author="Jujia Li" w:date="2025-08-11T19:38:00Z" w16du:dateUtc="2025-08-12T00:38:00Z"/>
                    <w:rFonts w:ascii="Aptos Narrow" w:eastAsia="Times New Roman" w:hAnsi="Aptos Narrow" w:cs="Times New Roman"/>
                    <w:color w:val="000000"/>
                    <w:kern w:val="0"/>
                    <w:sz w:val="22"/>
                    <w:szCs w:val="22"/>
                    <w14:ligatures w14:val="none"/>
                  </w:rPr>
                </w:rPrChange>
              </w:rPr>
              <w:pPrChange w:id="10698" w:author="Jujia Li" w:date="2025-08-11T19:44:00Z" w16du:dateUtc="2025-08-12T00:44:00Z">
                <w:pPr>
                  <w:spacing w:after="0" w:line="240" w:lineRule="auto"/>
                </w:pPr>
              </w:pPrChange>
            </w:pPr>
            <w:ins w:id="10699"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00" w:author="Jujia Li" w:date="2025-08-11T19:44:00Z" w16du:dateUtc="2025-08-12T00:44:00Z">
                    <w:rPr>
                      <w:rFonts w:ascii="Aptos Narrow" w:eastAsia="Times New Roman" w:hAnsi="Aptos Narrow" w:cs="Times New Roman"/>
                      <w:color w:val="000000"/>
                      <w:kern w:val="0"/>
                      <w:sz w:val="22"/>
                      <w:szCs w:val="22"/>
                      <w14:ligatures w14:val="none"/>
                    </w:rPr>
                  </w:rPrChange>
                </w:rPr>
                <w:t>Intercept (log)</w:t>
              </w:r>
            </w:ins>
          </w:p>
        </w:tc>
        <w:tc>
          <w:tcPr>
            <w:tcW w:w="1440" w:type="dxa"/>
            <w:tcBorders>
              <w:top w:val="single" w:sz="4" w:space="0" w:color="auto"/>
              <w:bottom w:val="single" w:sz="4" w:space="0" w:color="auto"/>
            </w:tcBorders>
            <w:noWrap/>
            <w:vAlign w:val="center"/>
            <w:hideMark/>
            <w:tcPrChange w:id="10701" w:author="Jujia Li" w:date="2025-08-11T19:44:00Z" w16du:dateUtc="2025-08-12T00:44:00Z">
              <w:tcPr>
                <w:tcW w:w="1440" w:type="dxa"/>
                <w:tcBorders>
                  <w:top w:val="single" w:sz="4" w:space="0" w:color="auto"/>
                  <w:bottom w:val="single" w:sz="4" w:space="0" w:color="auto"/>
                </w:tcBorders>
                <w:noWrap/>
                <w:vAlign w:val="bottom"/>
                <w:hideMark/>
              </w:tcPr>
            </w:tcPrChange>
          </w:tcPr>
          <w:p w14:paraId="3CCBF6BA" w14:textId="1B5AA154" w:rsidR="001878ED" w:rsidRPr="00D94444" w:rsidRDefault="00502FAC">
            <w:pPr>
              <w:spacing w:after="0" w:line="240" w:lineRule="auto"/>
              <w:jc w:val="center"/>
              <w:rPr>
                <w:ins w:id="10702" w:author="Jujia Li" w:date="2025-08-11T19:38:00Z" w16du:dateUtc="2025-08-12T00:38:00Z"/>
                <w:rFonts w:ascii="Times New Roman" w:eastAsia="Times New Roman" w:hAnsi="Times New Roman" w:cs="Times New Roman"/>
                <w:color w:val="000000"/>
                <w:kern w:val="0"/>
                <w:sz w:val="18"/>
                <w:szCs w:val="18"/>
                <w14:ligatures w14:val="none"/>
                <w:rPrChange w:id="10703" w:author="Jujia Li" w:date="2025-08-11T19:44:00Z" w16du:dateUtc="2025-08-12T00:44:00Z">
                  <w:rPr>
                    <w:ins w:id="10704" w:author="Jujia Li" w:date="2025-08-11T19:38:00Z" w16du:dateUtc="2025-08-12T00:38:00Z"/>
                    <w:rFonts w:ascii="Aptos Narrow" w:eastAsia="Times New Roman" w:hAnsi="Aptos Narrow" w:cs="Times New Roman"/>
                    <w:color w:val="000000"/>
                    <w:kern w:val="0"/>
                    <w:sz w:val="22"/>
                    <w:szCs w:val="22"/>
                    <w14:ligatures w14:val="none"/>
                  </w:rPr>
                </w:rPrChange>
              </w:rPr>
              <w:pPrChange w:id="10705" w:author="Jujia Li" w:date="2025-08-11T19:44:00Z" w16du:dateUtc="2025-08-12T00:44:00Z">
                <w:pPr>
                  <w:spacing w:after="0" w:line="240" w:lineRule="auto"/>
                </w:pPr>
              </w:pPrChange>
            </w:pPr>
            <w:ins w:id="10706"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07" w:author="Jujia Li" w:date="2025-08-11T19:44:00Z" w16du:dateUtc="2025-08-12T00:44:00Z">
                    <w:rPr>
                      <w:rFonts w:ascii="Aptos Narrow" w:eastAsia="Times New Roman" w:hAnsi="Aptos Narrow" w:cs="Times New Roman"/>
                      <w:color w:val="000000"/>
                      <w:kern w:val="0"/>
                      <w:sz w:val="22"/>
                      <w:szCs w:val="22"/>
                      <w14:ligatures w14:val="none"/>
                    </w:rPr>
                  </w:rPrChange>
                </w:rPr>
                <w:t>Slope (log/year)</w:t>
              </w:r>
            </w:ins>
          </w:p>
        </w:tc>
        <w:tc>
          <w:tcPr>
            <w:tcW w:w="1642" w:type="dxa"/>
            <w:tcBorders>
              <w:top w:val="single" w:sz="4" w:space="0" w:color="auto"/>
              <w:bottom w:val="single" w:sz="4" w:space="0" w:color="auto"/>
            </w:tcBorders>
            <w:noWrap/>
            <w:vAlign w:val="center"/>
            <w:hideMark/>
            <w:tcPrChange w:id="10708" w:author="Jujia Li" w:date="2025-08-11T19:44:00Z" w16du:dateUtc="2025-08-12T00:44:00Z">
              <w:tcPr>
                <w:tcW w:w="1642" w:type="dxa"/>
                <w:tcBorders>
                  <w:top w:val="single" w:sz="4" w:space="0" w:color="auto"/>
                  <w:bottom w:val="single" w:sz="4" w:space="0" w:color="auto"/>
                </w:tcBorders>
                <w:noWrap/>
                <w:vAlign w:val="bottom"/>
                <w:hideMark/>
              </w:tcPr>
            </w:tcPrChange>
          </w:tcPr>
          <w:p w14:paraId="15B8B399" w14:textId="77777777" w:rsidR="002C541F" w:rsidRDefault="00502FAC" w:rsidP="00D94444">
            <w:pPr>
              <w:spacing w:after="0" w:line="240" w:lineRule="auto"/>
              <w:jc w:val="center"/>
              <w:rPr>
                <w:ins w:id="10709" w:author="Jujia Li" w:date="2025-08-11T21:37:00Z" w16du:dateUtc="2025-08-12T02:37:00Z"/>
                <w:rFonts w:ascii="Times New Roman" w:eastAsia="Times New Roman" w:hAnsi="Times New Roman" w:cs="Times New Roman"/>
                <w:color w:val="000000"/>
                <w:kern w:val="0"/>
                <w:sz w:val="18"/>
                <w:szCs w:val="18"/>
                <w14:ligatures w14:val="none"/>
              </w:rPr>
            </w:pPr>
            <w:ins w:id="10710"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11" w:author="Jujia Li" w:date="2025-08-11T19:44:00Z" w16du:dateUtc="2025-08-12T00:44:00Z">
                    <w:rPr>
                      <w:rFonts w:ascii="Aptos Narrow" w:eastAsia="Times New Roman" w:hAnsi="Aptos Narrow" w:cs="Times New Roman"/>
                      <w:color w:val="000000"/>
                      <w:kern w:val="0"/>
                      <w:sz w:val="22"/>
                      <w:szCs w:val="22"/>
                      <w14:ligatures w14:val="none"/>
                    </w:rPr>
                  </w:rPrChange>
                </w:rPr>
                <w:t>Baseline rate</w:t>
              </w:r>
            </w:ins>
          </w:p>
          <w:p w14:paraId="77C514EF" w14:textId="5453F1F9" w:rsidR="001878ED" w:rsidRPr="00D94444" w:rsidRDefault="00502FAC">
            <w:pPr>
              <w:spacing w:after="0" w:line="240" w:lineRule="auto"/>
              <w:jc w:val="center"/>
              <w:rPr>
                <w:ins w:id="10712" w:author="Jujia Li" w:date="2025-08-11T19:38:00Z" w16du:dateUtc="2025-08-12T00:38:00Z"/>
                <w:rFonts w:ascii="Times New Roman" w:eastAsia="Times New Roman" w:hAnsi="Times New Roman" w:cs="Times New Roman"/>
                <w:color w:val="000000"/>
                <w:kern w:val="0"/>
                <w:sz w:val="18"/>
                <w:szCs w:val="18"/>
                <w14:ligatures w14:val="none"/>
                <w:rPrChange w:id="10713" w:author="Jujia Li" w:date="2025-08-11T19:44:00Z" w16du:dateUtc="2025-08-12T00:44:00Z">
                  <w:rPr>
                    <w:ins w:id="10714" w:author="Jujia Li" w:date="2025-08-11T19:38:00Z" w16du:dateUtc="2025-08-12T00:38:00Z"/>
                    <w:rFonts w:ascii="Aptos Narrow" w:eastAsia="Times New Roman" w:hAnsi="Aptos Narrow" w:cs="Times New Roman"/>
                    <w:color w:val="000000"/>
                    <w:kern w:val="0"/>
                    <w:sz w:val="22"/>
                    <w:szCs w:val="22"/>
                    <w14:ligatures w14:val="none"/>
                  </w:rPr>
                </w:rPrChange>
              </w:rPr>
              <w:pPrChange w:id="10715" w:author="Jujia Li" w:date="2025-08-11T19:44:00Z" w16du:dateUtc="2025-08-12T00:44:00Z">
                <w:pPr>
                  <w:spacing w:after="0" w:line="240" w:lineRule="auto"/>
                </w:pPr>
              </w:pPrChange>
            </w:pPr>
            <w:ins w:id="10716"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17" w:author="Jujia Li" w:date="2025-08-11T19:44:00Z" w16du:dateUtc="2025-08-12T00:44:00Z">
                    <w:rPr>
                      <w:rFonts w:ascii="Aptos Narrow" w:eastAsia="Times New Roman" w:hAnsi="Aptos Narrow" w:cs="Times New Roman"/>
                      <w:color w:val="000000"/>
                      <w:kern w:val="0"/>
                      <w:sz w:val="22"/>
                      <w:szCs w:val="22"/>
                      <w14:ligatures w14:val="none"/>
                    </w:rPr>
                  </w:rPrChange>
                </w:rPr>
                <w:t>(/1M pop)</w:t>
              </w:r>
            </w:ins>
          </w:p>
        </w:tc>
        <w:tc>
          <w:tcPr>
            <w:tcW w:w="1630" w:type="dxa"/>
            <w:tcBorders>
              <w:top w:val="single" w:sz="4" w:space="0" w:color="auto"/>
              <w:bottom w:val="single" w:sz="4" w:space="0" w:color="auto"/>
            </w:tcBorders>
            <w:noWrap/>
            <w:vAlign w:val="center"/>
            <w:hideMark/>
            <w:tcPrChange w:id="10718" w:author="Jujia Li" w:date="2025-08-11T19:44:00Z" w16du:dateUtc="2025-08-12T00:44:00Z">
              <w:tcPr>
                <w:tcW w:w="1630" w:type="dxa"/>
                <w:tcBorders>
                  <w:top w:val="single" w:sz="4" w:space="0" w:color="auto"/>
                  <w:bottom w:val="single" w:sz="4" w:space="0" w:color="auto"/>
                </w:tcBorders>
                <w:noWrap/>
                <w:vAlign w:val="bottom"/>
                <w:hideMark/>
              </w:tcPr>
            </w:tcPrChange>
          </w:tcPr>
          <w:p w14:paraId="5EC10D15" w14:textId="31330CF6" w:rsidR="001878ED" w:rsidRPr="00D94444" w:rsidRDefault="00502FAC">
            <w:pPr>
              <w:spacing w:after="0" w:line="240" w:lineRule="auto"/>
              <w:jc w:val="center"/>
              <w:rPr>
                <w:ins w:id="10719" w:author="Jujia Li" w:date="2025-08-11T19:38:00Z" w16du:dateUtc="2025-08-12T00:38:00Z"/>
                <w:rFonts w:ascii="Times New Roman" w:eastAsia="Times New Roman" w:hAnsi="Times New Roman" w:cs="Times New Roman"/>
                <w:color w:val="000000"/>
                <w:kern w:val="0"/>
                <w:sz w:val="18"/>
                <w:szCs w:val="18"/>
                <w14:ligatures w14:val="none"/>
                <w:rPrChange w:id="10720" w:author="Jujia Li" w:date="2025-08-11T19:44:00Z" w16du:dateUtc="2025-08-12T00:44:00Z">
                  <w:rPr>
                    <w:ins w:id="10721" w:author="Jujia Li" w:date="2025-08-11T19:38:00Z" w16du:dateUtc="2025-08-12T00:38:00Z"/>
                    <w:rFonts w:ascii="Aptos Narrow" w:eastAsia="Times New Roman" w:hAnsi="Aptos Narrow" w:cs="Times New Roman"/>
                    <w:color w:val="000000"/>
                    <w:kern w:val="0"/>
                    <w:sz w:val="22"/>
                    <w:szCs w:val="22"/>
                    <w14:ligatures w14:val="none"/>
                  </w:rPr>
                </w:rPrChange>
              </w:rPr>
              <w:pPrChange w:id="10722" w:author="Jujia Li" w:date="2025-08-11T19:44:00Z" w16du:dateUtc="2025-08-12T00:44:00Z">
                <w:pPr>
                  <w:spacing w:after="0" w:line="240" w:lineRule="auto"/>
                </w:pPr>
              </w:pPrChange>
            </w:pPr>
            <w:ins w:id="10723"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24" w:author="Jujia Li" w:date="2025-08-11T19:44:00Z" w16du:dateUtc="2025-08-12T00:44:00Z">
                    <w:rPr>
                      <w:rFonts w:ascii="Aptos Narrow" w:eastAsia="Times New Roman" w:hAnsi="Aptos Narrow" w:cs="Times New Roman"/>
                      <w:color w:val="000000"/>
                      <w:kern w:val="0"/>
                      <w:sz w:val="22"/>
                      <w:szCs w:val="22"/>
                      <w14:ligatures w14:val="none"/>
                    </w:rPr>
                  </w:rPrChange>
                </w:rPr>
                <w:t>Annual multiplier</w:t>
              </w:r>
            </w:ins>
          </w:p>
        </w:tc>
        <w:tc>
          <w:tcPr>
            <w:tcW w:w="1790" w:type="dxa"/>
            <w:tcBorders>
              <w:top w:val="single" w:sz="4" w:space="0" w:color="auto"/>
              <w:bottom w:val="single" w:sz="4" w:space="0" w:color="auto"/>
            </w:tcBorders>
            <w:noWrap/>
            <w:vAlign w:val="center"/>
            <w:hideMark/>
            <w:tcPrChange w:id="10725" w:author="Jujia Li" w:date="2025-08-11T19:44:00Z" w16du:dateUtc="2025-08-12T00:44:00Z">
              <w:tcPr>
                <w:tcW w:w="1790" w:type="dxa"/>
                <w:tcBorders>
                  <w:top w:val="single" w:sz="4" w:space="0" w:color="auto"/>
                  <w:bottom w:val="single" w:sz="4" w:space="0" w:color="auto"/>
                </w:tcBorders>
                <w:noWrap/>
                <w:vAlign w:val="bottom"/>
                <w:hideMark/>
              </w:tcPr>
            </w:tcPrChange>
          </w:tcPr>
          <w:p w14:paraId="2F1FCD00" w14:textId="5A67EC65" w:rsidR="001878ED" w:rsidRPr="00D94444" w:rsidRDefault="00502FAC">
            <w:pPr>
              <w:spacing w:after="0" w:line="240" w:lineRule="auto"/>
              <w:jc w:val="center"/>
              <w:rPr>
                <w:ins w:id="10726" w:author="Jujia Li" w:date="2025-08-11T19:38:00Z" w16du:dateUtc="2025-08-12T00:38:00Z"/>
                <w:rFonts w:ascii="Times New Roman" w:eastAsia="Times New Roman" w:hAnsi="Times New Roman" w:cs="Times New Roman"/>
                <w:color w:val="000000"/>
                <w:kern w:val="0"/>
                <w:sz w:val="18"/>
                <w:szCs w:val="18"/>
                <w14:ligatures w14:val="none"/>
                <w:rPrChange w:id="10727" w:author="Jujia Li" w:date="2025-08-11T19:44:00Z" w16du:dateUtc="2025-08-12T00:44:00Z">
                  <w:rPr>
                    <w:ins w:id="10728" w:author="Jujia Li" w:date="2025-08-11T19:38:00Z" w16du:dateUtc="2025-08-12T00:38:00Z"/>
                    <w:rFonts w:ascii="Aptos Narrow" w:eastAsia="Times New Roman" w:hAnsi="Aptos Narrow" w:cs="Times New Roman"/>
                    <w:color w:val="000000"/>
                    <w:kern w:val="0"/>
                    <w:sz w:val="22"/>
                    <w:szCs w:val="22"/>
                    <w14:ligatures w14:val="none"/>
                  </w:rPr>
                </w:rPrChange>
              </w:rPr>
              <w:pPrChange w:id="10729" w:author="Jujia Li" w:date="2025-08-11T19:44:00Z" w16du:dateUtc="2025-08-12T00:44:00Z">
                <w:pPr>
                  <w:spacing w:after="0" w:line="240" w:lineRule="auto"/>
                </w:pPr>
              </w:pPrChange>
            </w:pPr>
            <w:ins w:id="10730"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31" w:author="Jujia Li" w:date="2025-08-11T19:44:00Z" w16du:dateUtc="2025-08-12T00:44:00Z">
                    <w:rPr>
                      <w:rFonts w:ascii="Aptos Narrow" w:eastAsia="Times New Roman" w:hAnsi="Aptos Narrow" w:cs="Times New Roman"/>
                      <w:color w:val="000000"/>
                      <w:kern w:val="0"/>
                      <w:sz w:val="22"/>
                      <w:szCs w:val="22"/>
                      <w14:ligatures w14:val="none"/>
                    </w:rPr>
                  </w:rPrChange>
                </w:rPr>
                <w:t>Annual change (%)</w:t>
              </w:r>
            </w:ins>
          </w:p>
        </w:tc>
      </w:tr>
      <w:tr w:rsidR="00D94444" w:rsidRPr="00D94444" w14:paraId="4875A94C" w14:textId="77777777" w:rsidTr="00502FAC">
        <w:trPr>
          <w:trHeight w:val="300"/>
          <w:ins w:id="10732" w:author="Jujia Li" w:date="2025-08-11T19:38:00Z"/>
        </w:trPr>
        <w:tc>
          <w:tcPr>
            <w:tcW w:w="1350" w:type="dxa"/>
            <w:tcBorders>
              <w:top w:val="single" w:sz="4" w:space="0" w:color="auto"/>
            </w:tcBorders>
            <w:noWrap/>
            <w:vAlign w:val="bottom"/>
            <w:hideMark/>
          </w:tcPr>
          <w:p w14:paraId="41D25122" w14:textId="77777777" w:rsidR="001878ED" w:rsidRPr="00D94444" w:rsidRDefault="001878ED" w:rsidP="001878ED">
            <w:pPr>
              <w:spacing w:after="0" w:line="240" w:lineRule="auto"/>
              <w:rPr>
                <w:ins w:id="10733" w:author="Jujia Li" w:date="2025-08-11T19:38:00Z" w16du:dateUtc="2025-08-12T00:38:00Z"/>
                <w:rFonts w:ascii="Times New Roman" w:eastAsia="Times New Roman" w:hAnsi="Times New Roman" w:cs="Times New Roman"/>
                <w:color w:val="000000"/>
                <w:kern w:val="0"/>
                <w:sz w:val="18"/>
                <w:szCs w:val="18"/>
                <w14:ligatures w14:val="none"/>
                <w:rPrChange w:id="10734" w:author="Jujia Li" w:date="2025-08-11T19:44:00Z" w16du:dateUtc="2025-08-12T00:44:00Z">
                  <w:rPr>
                    <w:ins w:id="10735" w:author="Jujia Li" w:date="2025-08-11T19:38:00Z" w16du:dateUtc="2025-08-12T00:38:00Z"/>
                    <w:rFonts w:ascii="Aptos Narrow" w:eastAsia="Times New Roman" w:hAnsi="Aptos Narrow" w:cs="Times New Roman"/>
                    <w:color w:val="000000"/>
                    <w:kern w:val="0"/>
                    <w:sz w:val="22"/>
                    <w:szCs w:val="22"/>
                    <w14:ligatures w14:val="none"/>
                  </w:rPr>
                </w:rPrChange>
              </w:rPr>
            </w:pPr>
            <w:ins w:id="1073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37" w:author="Jujia Li" w:date="2025-08-11T19:44:00Z" w16du:dateUtc="2025-08-12T00:44:00Z">
                    <w:rPr>
                      <w:rFonts w:ascii="Aptos Narrow" w:eastAsia="Times New Roman" w:hAnsi="Aptos Narrow" w:cs="Times New Roman"/>
                      <w:color w:val="000000"/>
                      <w:kern w:val="0"/>
                      <w:sz w:val="22"/>
                      <w:szCs w:val="22"/>
                      <w14:ligatures w14:val="none"/>
                    </w:rPr>
                  </w:rPrChange>
                </w:rPr>
                <w:t>Lauderdale</w:t>
              </w:r>
            </w:ins>
          </w:p>
        </w:tc>
        <w:tc>
          <w:tcPr>
            <w:tcW w:w="1508" w:type="dxa"/>
            <w:tcBorders>
              <w:top w:val="single" w:sz="4" w:space="0" w:color="auto"/>
            </w:tcBorders>
            <w:noWrap/>
            <w:vAlign w:val="bottom"/>
            <w:hideMark/>
          </w:tcPr>
          <w:p w14:paraId="3C7F6D94" w14:textId="77777777" w:rsidR="001878ED" w:rsidRPr="00D94444" w:rsidRDefault="001878ED" w:rsidP="001878ED">
            <w:pPr>
              <w:spacing w:after="0" w:line="240" w:lineRule="auto"/>
              <w:jc w:val="right"/>
              <w:rPr>
                <w:ins w:id="10738" w:author="Jujia Li" w:date="2025-08-11T19:38:00Z" w16du:dateUtc="2025-08-12T00:38:00Z"/>
                <w:rFonts w:ascii="Times New Roman" w:eastAsia="Times New Roman" w:hAnsi="Times New Roman" w:cs="Times New Roman"/>
                <w:color w:val="000000"/>
                <w:kern w:val="0"/>
                <w:sz w:val="18"/>
                <w:szCs w:val="18"/>
                <w14:ligatures w14:val="none"/>
                <w:rPrChange w:id="10739" w:author="Jujia Li" w:date="2025-08-11T19:44:00Z" w16du:dateUtc="2025-08-12T00:44:00Z">
                  <w:rPr>
                    <w:ins w:id="10740" w:author="Jujia Li" w:date="2025-08-11T19:38:00Z" w16du:dateUtc="2025-08-12T00:38:00Z"/>
                    <w:rFonts w:ascii="Aptos Narrow" w:eastAsia="Times New Roman" w:hAnsi="Aptos Narrow" w:cs="Times New Roman"/>
                    <w:color w:val="000000"/>
                    <w:kern w:val="0"/>
                    <w:sz w:val="22"/>
                    <w:szCs w:val="22"/>
                    <w14:ligatures w14:val="none"/>
                  </w:rPr>
                </w:rPrChange>
              </w:rPr>
            </w:pPr>
            <w:ins w:id="1074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42" w:author="Jujia Li" w:date="2025-08-11T19:44:00Z" w16du:dateUtc="2025-08-12T00:44:00Z">
                    <w:rPr>
                      <w:rFonts w:ascii="Aptos Narrow" w:eastAsia="Times New Roman" w:hAnsi="Aptos Narrow" w:cs="Times New Roman"/>
                      <w:color w:val="000000"/>
                      <w:kern w:val="0"/>
                      <w:sz w:val="22"/>
                      <w:szCs w:val="22"/>
                      <w14:ligatures w14:val="none"/>
                    </w:rPr>
                  </w:rPrChange>
                </w:rPr>
                <w:t>-13.37</w:t>
              </w:r>
            </w:ins>
          </w:p>
        </w:tc>
        <w:tc>
          <w:tcPr>
            <w:tcW w:w="1440" w:type="dxa"/>
            <w:tcBorders>
              <w:top w:val="single" w:sz="4" w:space="0" w:color="auto"/>
            </w:tcBorders>
            <w:noWrap/>
            <w:vAlign w:val="bottom"/>
            <w:hideMark/>
          </w:tcPr>
          <w:p w14:paraId="7F9B93A3" w14:textId="77777777" w:rsidR="001878ED" w:rsidRPr="00D94444" w:rsidRDefault="001878ED" w:rsidP="001878ED">
            <w:pPr>
              <w:spacing w:after="0" w:line="240" w:lineRule="auto"/>
              <w:jc w:val="right"/>
              <w:rPr>
                <w:ins w:id="10743" w:author="Jujia Li" w:date="2025-08-11T19:38:00Z" w16du:dateUtc="2025-08-12T00:38:00Z"/>
                <w:rFonts w:ascii="Times New Roman" w:eastAsia="Times New Roman" w:hAnsi="Times New Roman" w:cs="Times New Roman"/>
                <w:color w:val="000000"/>
                <w:kern w:val="0"/>
                <w:sz w:val="18"/>
                <w:szCs w:val="18"/>
                <w14:ligatures w14:val="none"/>
                <w:rPrChange w:id="10744" w:author="Jujia Li" w:date="2025-08-11T19:44:00Z" w16du:dateUtc="2025-08-12T00:44:00Z">
                  <w:rPr>
                    <w:ins w:id="10745" w:author="Jujia Li" w:date="2025-08-11T19:38:00Z" w16du:dateUtc="2025-08-12T00:38:00Z"/>
                    <w:rFonts w:ascii="Aptos Narrow" w:eastAsia="Times New Roman" w:hAnsi="Aptos Narrow" w:cs="Times New Roman"/>
                    <w:color w:val="000000"/>
                    <w:kern w:val="0"/>
                    <w:sz w:val="22"/>
                    <w:szCs w:val="22"/>
                    <w14:ligatures w14:val="none"/>
                  </w:rPr>
                </w:rPrChange>
              </w:rPr>
            </w:pPr>
            <w:ins w:id="1074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47" w:author="Jujia Li" w:date="2025-08-11T19:44:00Z" w16du:dateUtc="2025-08-12T00:44:00Z">
                    <w:rPr>
                      <w:rFonts w:ascii="Aptos Narrow" w:eastAsia="Times New Roman" w:hAnsi="Aptos Narrow" w:cs="Times New Roman"/>
                      <w:color w:val="000000"/>
                      <w:kern w:val="0"/>
                      <w:sz w:val="22"/>
                      <w:szCs w:val="22"/>
                      <w14:ligatures w14:val="none"/>
                    </w:rPr>
                  </w:rPrChange>
                </w:rPr>
                <w:t>0.64</w:t>
              </w:r>
            </w:ins>
          </w:p>
        </w:tc>
        <w:tc>
          <w:tcPr>
            <w:tcW w:w="1642" w:type="dxa"/>
            <w:tcBorders>
              <w:top w:val="single" w:sz="4" w:space="0" w:color="auto"/>
            </w:tcBorders>
            <w:noWrap/>
            <w:vAlign w:val="bottom"/>
            <w:hideMark/>
          </w:tcPr>
          <w:p w14:paraId="0E7BE25B" w14:textId="77777777" w:rsidR="001878ED" w:rsidRPr="00D94444" w:rsidRDefault="001878ED" w:rsidP="001878ED">
            <w:pPr>
              <w:spacing w:after="0" w:line="240" w:lineRule="auto"/>
              <w:jc w:val="right"/>
              <w:rPr>
                <w:ins w:id="10748" w:author="Jujia Li" w:date="2025-08-11T19:38:00Z" w16du:dateUtc="2025-08-12T00:38:00Z"/>
                <w:rFonts w:ascii="Times New Roman" w:eastAsia="Times New Roman" w:hAnsi="Times New Roman" w:cs="Times New Roman"/>
                <w:color w:val="000000"/>
                <w:kern w:val="0"/>
                <w:sz w:val="18"/>
                <w:szCs w:val="18"/>
                <w14:ligatures w14:val="none"/>
                <w:rPrChange w:id="10749" w:author="Jujia Li" w:date="2025-08-11T19:44:00Z" w16du:dateUtc="2025-08-12T00:44:00Z">
                  <w:rPr>
                    <w:ins w:id="10750" w:author="Jujia Li" w:date="2025-08-11T19:38:00Z" w16du:dateUtc="2025-08-12T00:38:00Z"/>
                    <w:rFonts w:ascii="Aptos Narrow" w:eastAsia="Times New Roman" w:hAnsi="Aptos Narrow" w:cs="Times New Roman"/>
                    <w:color w:val="000000"/>
                    <w:kern w:val="0"/>
                    <w:sz w:val="22"/>
                    <w:szCs w:val="22"/>
                    <w14:ligatures w14:val="none"/>
                  </w:rPr>
                </w:rPrChange>
              </w:rPr>
            </w:pPr>
            <w:ins w:id="1075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52" w:author="Jujia Li" w:date="2025-08-11T19:44:00Z" w16du:dateUtc="2025-08-12T00:44:00Z">
                    <w:rPr>
                      <w:rFonts w:ascii="Aptos Narrow" w:eastAsia="Times New Roman" w:hAnsi="Aptos Narrow" w:cs="Times New Roman"/>
                      <w:color w:val="000000"/>
                      <w:kern w:val="0"/>
                      <w:sz w:val="22"/>
                      <w:szCs w:val="22"/>
                      <w14:ligatures w14:val="none"/>
                    </w:rPr>
                  </w:rPrChange>
                </w:rPr>
                <w:t>1.55</w:t>
              </w:r>
            </w:ins>
          </w:p>
        </w:tc>
        <w:tc>
          <w:tcPr>
            <w:tcW w:w="1630" w:type="dxa"/>
            <w:tcBorders>
              <w:top w:val="single" w:sz="4" w:space="0" w:color="auto"/>
            </w:tcBorders>
            <w:noWrap/>
            <w:vAlign w:val="bottom"/>
            <w:hideMark/>
          </w:tcPr>
          <w:p w14:paraId="41A78690" w14:textId="77777777" w:rsidR="001878ED" w:rsidRPr="00D94444" w:rsidRDefault="001878ED" w:rsidP="001878ED">
            <w:pPr>
              <w:spacing w:after="0" w:line="240" w:lineRule="auto"/>
              <w:jc w:val="right"/>
              <w:rPr>
                <w:ins w:id="10753" w:author="Jujia Li" w:date="2025-08-11T19:38:00Z" w16du:dateUtc="2025-08-12T00:38:00Z"/>
                <w:rFonts w:ascii="Times New Roman" w:eastAsia="Times New Roman" w:hAnsi="Times New Roman" w:cs="Times New Roman"/>
                <w:color w:val="000000"/>
                <w:kern w:val="0"/>
                <w:sz w:val="18"/>
                <w:szCs w:val="18"/>
                <w14:ligatures w14:val="none"/>
                <w:rPrChange w:id="10754" w:author="Jujia Li" w:date="2025-08-11T19:44:00Z" w16du:dateUtc="2025-08-12T00:44:00Z">
                  <w:rPr>
                    <w:ins w:id="10755" w:author="Jujia Li" w:date="2025-08-11T19:38:00Z" w16du:dateUtc="2025-08-12T00:38:00Z"/>
                    <w:rFonts w:ascii="Aptos Narrow" w:eastAsia="Times New Roman" w:hAnsi="Aptos Narrow" w:cs="Times New Roman"/>
                    <w:color w:val="000000"/>
                    <w:kern w:val="0"/>
                    <w:sz w:val="22"/>
                    <w:szCs w:val="22"/>
                    <w14:ligatures w14:val="none"/>
                  </w:rPr>
                </w:rPrChange>
              </w:rPr>
            </w:pPr>
            <w:ins w:id="1075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57" w:author="Jujia Li" w:date="2025-08-11T19:44:00Z" w16du:dateUtc="2025-08-12T00:44:00Z">
                    <w:rPr>
                      <w:rFonts w:ascii="Aptos Narrow" w:eastAsia="Times New Roman" w:hAnsi="Aptos Narrow" w:cs="Times New Roman"/>
                      <w:color w:val="000000"/>
                      <w:kern w:val="0"/>
                      <w:sz w:val="22"/>
                      <w:szCs w:val="22"/>
                      <w14:ligatures w14:val="none"/>
                    </w:rPr>
                  </w:rPrChange>
                </w:rPr>
                <w:t>1.90</w:t>
              </w:r>
            </w:ins>
          </w:p>
        </w:tc>
        <w:tc>
          <w:tcPr>
            <w:tcW w:w="1790" w:type="dxa"/>
            <w:tcBorders>
              <w:top w:val="single" w:sz="4" w:space="0" w:color="auto"/>
            </w:tcBorders>
            <w:noWrap/>
            <w:vAlign w:val="bottom"/>
            <w:hideMark/>
          </w:tcPr>
          <w:p w14:paraId="52E2236B" w14:textId="77777777" w:rsidR="001878ED" w:rsidRPr="00D94444" w:rsidRDefault="001878ED" w:rsidP="001878ED">
            <w:pPr>
              <w:spacing w:after="0" w:line="240" w:lineRule="auto"/>
              <w:jc w:val="right"/>
              <w:rPr>
                <w:ins w:id="10758" w:author="Jujia Li" w:date="2025-08-11T19:38:00Z" w16du:dateUtc="2025-08-12T00:38:00Z"/>
                <w:rFonts w:ascii="Times New Roman" w:eastAsia="Times New Roman" w:hAnsi="Times New Roman" w:cs="Times New Roman"/>
                <w:color w:val="000000"/>
                <w:kern w:val="0"/>
                <w:sz w:val="18"/>
                <w:szCs w:val="18"/>
                <w14:ligatures w14:val="none"/>
                <w:rPrChange w:id="10759" w:author="Jujia Li" w:date="2025-08-11T19:44:00Z" w16du:dateUtc="2025-08-12T00:44:00Z">
                  <w:rPr>
                    <w:ins w:id="10760" w:author="Jujia Li" w:date="2025-08-11T19:38:00Z" w16du:dateUtc="2025-08-12T00:38:00Z"/>
                    <w:rFonts w:ascii="Aptos Narrow" w:eastAsia="Times New Roman" w:hAnsi="Aptos Narrow" w:cs="Times New Roman"/>
                    <w:color w:val="000000"/>
                    <w:kern w:val="0"/>
                    <w:sz w:val="22"/>
                    <w:szCs w:val="22"/>
                    <w14:ligatures w14:val="none"/>
                  </w:rPr>
                </w:rPrChange>
              </w:rPr>
            </w:pPr>
            <w:ins w:id="1076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62" w:author="Jujia Li" w:date="2025-08-11T19:44:00Z" w16du:dateUtc="2025-08-12T00:44:00Z">
                    <w:rPr>
                      <w:rFonts w:ascii="Aptos Narrow" w:eastAsia="Times New Roman" w:hAnsi="Aptos Narrow" w:cs="Times New Roman"/>
                      <w:color w:val="000000"/>
                      <w:kern w:val="0"/>
                      <w:sz w:val="22"/>
                      <w:szCs w:val="22"/>
                      <w14:ligatures w14:val="none"/>
                    </w:rPr>
                  </w:rPrChange>
                </w:rPr>
                <w:t>89.52</w:t>
              </w:r>
            </w:ins>
          </w:p>
        </w:tc>
      </w:tr>
      <w:tr w:rsidR="00DD51F8" w:rsidRPr="00DD51F8" w14:paraId="6A21944A" w14:textId="77777777" w:rsidTr="00502FAC">
        <w:trPr>
          <w:trHeight w:val="300"/>
          <w:ins w:id="10763" w:author="Jujia Li" w:date="2025-08-11T19:38:00Z"/>
        </w:trPr>
        <w:tc>
          <w:tcPr>
            <w:tcW w:w="1350" w:type="dxa"/>
            <w:noWrap/>
            <w:vAlign w:val="bottom"/>
            <w:hideMark/>
          </w:tcPr>
          <w:p w14:paraId="64EC91E3" w14:textId="77777777" w:rsidR="001878ED" w:rsidRPr="00D94444" w:rsidRDefault="001878ED" w:rsidP="001878ED">
            <w:pPr>
              <w:spacing w:after="0" w:line="240" w:lineRule="auto"/>
              <w:rPr>
                <w:ins w:id="10764" w:author="Jujia Li" w:date="2025-08-11T19:38:00Z" w16du:dateUtc="2025-08-12T00:38:00Z"/>
                <w:rFonts w:ascii="Times New Roman" w:eastAsia="Times New Roman" w:hAnsi="Times New Roman" w:cs="Times New Roman"/>
                <w:color w:val="000000"/>
                <w:kern w:val="0"/>
                <w:sz w:val="18"/>
                <w:szCs w:val="18"/>
                <w14:ligatures w14:val="none"/>
                <w:rPrChange w:id="10765" w:author="Jujia Li" w:date="2025-08-11T19:44:00Z" w16du:dateUtc="2025-08-12T00:44:00Z">
                  <w:rPr>
                    <w:ins w:id="10766" w:author="Jujia Li" w:date="2025-08-11T19:38:00Z" w16du:dateUtc="2025-08-12T00:38:00Z"/>
                    <w:rFonts w:ascii="Aptos Narrow" w:eastAsia="Times New Roman" w:hAnsi="Aptos Narrow" w:cs="Times New Roman"/>
                    <w:color w:val="000000"/>
                    <w:kern w:val="0"/>
                    <w:sz w:val="22"/>
                    <w:szCs w:val="22"/>
                    <w14:ligatures w14:val="none"/>
                  </w:rPr>
                </w:rPrChange>
              </w:rPr>
            </w:pPr>
            <w:ins w:id="1076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68" w:author="Jujia Li" w:date="2025-08-11T19:44:00Z" w16du:dateUtc="2025-08-12T00:44:00Z">
                    <w:rPr>
                      <w:rFonts w:ascii="Aptos Narrow" w:eastAsia="Times New Roman" w:hAnsi="Aptos Narrow" w:cs="Times New Roman"/>
                      <w:color w:val="000000"/>
                      <w:kern w:val="0"/>
                      <w:sz w:val="22"/>
                      <w:szCs w:val="22"/>
                      <w14:ligatures w14:val="none"/>
                    </w:rPr>
                  </w:rPrChange>
                </w:rPr>
                <w:t>Cherokee</w:t>
              </w:r>
            </w:ins>
          </w:p>
        </w:tc>
        <w:tc>
          <w:tcPr>
            <w:tcW w:w="1508" w:type="dxa"/>
            <w:noWrap/>
            <w:vAlign w:val="bottom"/>
            <w:hideMark/>
          </w:tcPr>
          <w:p w14:paraId="62A5A407" w14:textId="77777777" w:rsidR="001878ED" w:rsidRPr="00D94444" w:rsidRDefault="001878ED" w:rsidP="001878ED">
            <w:pPr>
              <w:spacing w:after="0" w:line="240" w:lineRule="auto"/>
              <w:jc w:val="right"/>
              <w:rPr>
                <w:ins w:id="10769" w:author="Jujia Li" w:date="2025-08-11T19:38:00Z" w16du:dateUtc="2025-08-12T00:38:00Z"/>
                <w:rFonts w:ascii="Times New Roman" w:eastAsia="Times New Roman" w:hAnsi="Times New Roman" w:cs="Times New Roman"/>
                <w:color w:val="000000"/>
                <w:kern w:val="0"/>
                <w:sz w:val="18"/>
                <w:szCs w:val="18"/>
                <w14:ligatures w14:val="none"/>
                <w:rPrChange w:id="10770" w:author="Jujia Li" w:date="2025-08-11T19:44:00Z" w16du:dateUtc="2025-08-12T00:44:00Z">
                  <w:rPr>
                    <w:ins w:id="10771" w:author="Jujia Li" w:date="2025-08-11T19:38:00Z" w16du:dateUtc="2025-08-12T00:38:00Z"/>
                    <w:rFonts w:ascii="Aptos Narrow" w:eastAsia="Times New Roman" w:hAnsi="Aptos Narrow" w:cs="Times New Roman"/>
                    <w:color w:val="000000"/>
                    <w:kern w:val="0"/>
                    <w:sz w:val="22"/>
                    <w:szCs w:val="22"/>
                    <w14:ligatures w14:val="none"/>
                  </w:rPr>
                </w:rPrChange>
              </w:rPr>
            </w:pPr>
            <w:ins w:id="1077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73" w:author="Jujia Li" w:date="2025-08-11T19:44:00Z" w16du:dateUtc="2025-08-12T00:44:00Z">
                    <w:rPr>
                      <w:rFonts w:ascii="Aptos Narrow" w:eastAsia="Times New Roman" w:hAnsi="Aptos Narrow" w:cs="Times New Roman"/>
                      <w:color w:val="000000"/>
                      <w:kern w:val="0"/>
                      <w:sz w:val="22"/>
                      <w:szCs w:val="22"/>
                      <w14:ligatures w14:val="none"/>
                    </w:rPr>
                  </w:rPrChange>
                </w:rPr>
                <w:t>-12.73</w:t>
              </w:r>
            </w:ins>
          </w:p>
        </w:tc>
        <w:tc>
          <w:tcPr>
            <w:tcW w:w="1440" w:type="dxa"/>
            <w:noWrap/>
            <w:vAlign w:val="bottom"/>
            <w:hideMark/>
          </w:tcPr>
          <w:p w14:paraId="07929656" w14:textId="77777777" w:rsidR="001878ED" w:rsidRPr="00D94444" w:rsidRDefault="001878ED" w:rsidP="001878ED">
            <w:pPr>
              <w:spacing w:after="0" w:line="240" w:lineRule="auto"/>
              <w:jc w:val="right"/>
              <w:rPr>
                <w:ins w:id="10774" w:author="Jujia Li" w:date="2025-08-11T19:38:00Z" w16du:dateUtc="2025-08-12T00:38:00Z"/>
                <w:rFonts w:ascii="Times New Roman" w:eastAsia="Times New Roman" w:hAnsi="Times New Roman" w:cs="Times New Roman"/>
                <w:color w:val="000000"/>
                <w:kern w:val="0"/>
                <w:sz w:val="18"/>
                <w:szCs w:val="18"/>
                <w14:ligatures w14:val="none"/>
                <w:rPrChange w:id="10775" w:author="Jujia Li" w:date="2025-08-11T19:44:00Z" w16du:dateUtc="2025-08-12T00:44:00Z">
                  <w:rPr>
                    <w:ins w:id="10776" w:author="Jujia Li" w:date="2025-08-11T19:38:00Z" w16du:dateUtc="2025-08-12T00:38:00Z"/>
                    <w:rFonts w:ascii="Aptos Narrow" w:eastAsia="Times New Roman" w:hAnsi="Aptos Narrow" w:cs="Times New Roman"/>
                    <w:color w:val="000000"/>
                    <w:kern w:val="0"/>
                    <w:sz w:val="22"/>
                    <w:szCs w:val="22"/>
                    <w14:ligatures w14:val="none"/>
                  </w:rPr>
                </w:rPrChange>
              </w:rPr>
            </w:pPr>
            <w:ins w:id="1077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78" w:author="Jujia Li" w:date="2025-08-11T19:44:00Z" w16du:dateUtc="2025-08-12T00:44:00Z">
                    <w:rPr>
                      <w:rFonts w:ascii="Aptos Narrow" w:eastAsia="Times New Roman" w:hAnsi="Aptos Narrow" w:cs="Times New Roman"/>
                      <w:color w:val="000000"/>
                      <w:kern w:val="0"/>
                      <w:sz w:val="22"/>
                      <w:szCs w:val="22"/>
                      <w14:ligatures w14:val="none"/>
                    </w:rPr>
                  </w:rPrChange>
                </w:rPr>
                <w:t>0.63</w:t>
              </w:r>
            </w:ins>
          </w:p>
        </w:tc>
        <w:tc>
          <w:tcPr>
            <w:tcW w:w="1642" w:type="dxa"/>
            <w:noWrap/>
            <w:vAlign w:val="bottom"/>
            <w:hideMark/>
          </w:tcPr>
          <w:p w14:paraId="1D9E030A" w14:textId="77777777" w:rsidR="001878ED" w:rsidRPr="00D94444" w:rsidRDefault="001878ED" w:rsidP="001878ED">
            <w:pPr>
              <w:spacing w:after="0" w:line="240" w:lineRule="auto"/>
              <w:jc w:val="right"/>
              <w:rPr>
                <w:ins w:id="10779" w:author="Jujia Li" w:date="2025-08-11T19:38:00Z" w16du:dateUtc="2025-08-12T00:38:00Z"/>
                <w:rFonts w:ascii="Times New Roman" w:eastAsia="Times New Roman" w:hAnsi="Times New Roman" w:cs="Times New Roman"/>
                <w:color w:val="000000"/>
                <w:kern w:val="0"/>
                <w:sz w:val="18"/>
                <w:szCs w:val="18"/>
                <w14:ligatures w14:val="none"/>
                <w:rPrChange w:id="10780" w:author="Jujia Li" w:date="2025-08-11T19:44:00Z" w16du:dateUtc="2025-08-12T00:44:00Z">
                  <w:rPr>
                    <w:ins w:id="10781" w:author="Jujia Li" w:date="2025-08-11T19:38:00Z" w16du:dateUtc="2025-08-12T00:38:00Z"/>
                    <w:rFonts w:ascii="Aptos Narrow" w:eastAsia="Times New Roman" w:hAnsi="Aptos Narrow" w:cs="Times New Roman"/>
                    <w:color w:val="000000"/>
                    <w:kern w:val="0"/>
                    <w:sz w:val="22"/>
                    <w:szCs w:val="22"/>
                    <w14:ligatures w14:val="none"/>
                  </w:rPr>
                </w:rPrChange>
              </w:rPr>
            </w:pPr>
            <w:ins w:id="1078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83" w:author="Jujia Li" w:date="2025-08-11T19:44:00Z" w16du:dateUtc="2025-08-12T00:44:00Z">
                    <w:rPr>
                      <w:rFonts w:ascii="Aptos Narrow" w:eastAsia="Times New Roman" w:hAnsi="Aptos Narrow" w:cs="Times New Roman"/>
                      <w:color w:val="000000"/>
                      <w:kern w:val="0"/>
                      <w:sz w:val="22"/>
                      <w:szCs w:val="22"/>
                      <w14:ligatures w14:val="none"/>
                    </w:rPr>
                  </w:rPrChange>
                </w:rPr>
                <w:t>2.97</w:t>
              </w:r>
            </w:ins>
          </w:p>
        </w:tc>
        <w:tc>
          <w:tcPr>
            <w:tcW w:w="1630" w:type="dxa"/>
            <w:noWrap/>
            <w:vAlign w:val="bottom"/>
            <w:hideMark/>
          </w:tcPr>
          <w:p w14:paraId="51E74709" w14:textId="77777777" w:rsidR="001878ED" w:rsidRPr="00D94444" w:rsidRDefault="001878ED" w:rsidP="001878ED">
            <w:pPr>
              <w:spacing w:after="0" w:line="240" w:lineRule="auto"/>
              <w:jc w:val="right"/>
              <w:rPr>
                <w:ins w:id="10784" w:author="Jujia Li" w:date="2025-08-11T19:38:00Z" w16du:dateUtc="2025-08-12T00:38:00Z"/>
                <w:rFonts w:ascii="Times New Roman" w:eastAsia="Times New Roman" w:hAnsi="Times New Roman" w:cs="Times New Roman"/>
                <w:color w:val="000000"/>
                <w:kern w:val="0"/>
                <w:sz w:val="18"/>
                <w:szCs w:val="18"/>
                <w14:ligatures w14:val="none"/>
                <w:rPrChange w:id="10785" w:author="Jujia Li" w:date="2025-08-11T19:44:00Z" w16du:dateUtc="2025-08-12T00:44:00Z">
                  <w:rPr>
                    <w:ins w:id="10786" w:author="Jujia Li" w:date="2025-08-11T19:38:00Z" w16du:dateUtc="2025-08-12T00:38:00Z"/>
                    <w:rFonts w:ascii="Aptos Narrow" w:eastAsia="Times New Roman" w:hAnsi="Aptos Narrow" w:cs="Times New Roman"/>
                    <w:color w:val="000000"/>
                    <w:kern w:val="0"/>
                    <w:sz w:val="22"/>
                    <w:szCs w:val="22"/>
                    <w14:ligatures w14:val="none"/>
                  </w:rPr>
                </w:rPrChange>
              </w:rPr>
            </w:pPr>
            <w:ins w:id="1078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88" w:author="Jujia Li" w:date="2025-08-11T19:44:00Z" w16du:dateUtc="2025-08-12T00:44:00Z">
                    <w:rPr>
                      <w:rFonts w:ascii="Aptos Narrow" w:eastAsia="Times New Roman" w:hAnsi="Aptos Narrow" w:cs="Times New Roman"/>
                      <w:color w:val="000000"/>
                      <w:kern w:val="0"/>
                      <w:sz w:val="22"/>
                      <w:szCs w:val="22"/>
                      <w14:ligatures w14:val="none"/>
                    </w:rPr>
                  </w:rPrChange>
                </w:rPr>
                <w:t>1.87</w:t>
              </w:r>
            </w:ins>
          </w:p>
        </w:tc>
        <w:tc>
          <w:tcPr>
            <w:tcW w:w="1790" w:type="dxa"/>
            <w:noWrap/>
            <w:vAlign w:val="bottom"/>
            <w:hideMark/>
          </w:tcPr>
          <w:p w14:paraId="309D0B26" w14:textId="77777777" w:rsidR="001878ED" w:rsidRPr="00D94444" w:rsidRDefault="001878ED" w:rsidP="001878ED">
            <w:pPr>
              <w:spacing w:after="0" w:line="240" w:lineRule="auto"/>
              <w:jc w:val="right"/>
              <w:rPr>
                <w:ins w:id="10789" w:author="Jujia Li" w:date="2025-08-11T19:38:00Z" w16du:dateUtc="2025-08-12T00:38:00Z"/>
                <w:rFonts w:ascii="Times New Roman" w:eastAsia="Times New Roman" w:hAnsi="Times New Roman" w:cs="Times New Roman"/>
                <w:color w:val="000000"/>
                <w:kern w:val="0"/>
                <w:sz w:val="18"/>
                <w:szCs w:val="18"/>
                <w14:ligatures w14:val="none"/>
                <w:rPrChange w:id="10790" w:author="Jujia Li" w:date="2025-08-11T19:44:00Z" w16du:dateUtc="2025-08-12T00:44:00Z">
                  <w:rPr>
                    <w:ins w:id="10791" w:author="Jujia Li" w:date="2025-08-11T19:38:00Z" w16du:dateUtc="2025-08-12T00:38:00Z"/>
                    <w:rFonts w:ascii="Aptos Narrow" w:eastAsia="Times New Roman" w:hAnsi="Aptos Narrow" w:cs="Times New Roman"/>
                    <w:color w:val="000000"/>
                    <w:kern w:val="0"/>
                    <w:sz w:val="22"/>
                    <w:szCs w:val="22"/>
                    <w14:ligatures w14:val="none"/>
                  </w:rPr>
                </w:rPrChange>
              </w:rPr>
            </w:pPr>
            <w:ins w:id="1079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93" w:author="Jujia Li" w:date="2025-08-11T19:44:00Z" w16du:dateUtc="2025-08-12T00:44:00Z">
                    <w:rPr>
                      <w:rFonts w:ascii="Aptos Narrow" w:eastAsia="Times New Roman" w:hAnsi="Aptos Narrow" w:cs="Times New Roman"/>
                      <w:color w:val="000000"/>
                      <w:kern w:val="0"/>
                      <w:sz w:val="22"/>
                      <w:szCs w:val="22"/>
                      <w14:ligatures w14:val="none"/>
                    </w:rPr>
                  </w:rPrChange>
                </w:rPr>
                <w:t>86.91</w:t>
              </w:r>
            </w:ins>
          </w:p>
        </w:tc>
      </w:tr>
      <w:tr w:rsidR="00DD51F8" w:rsidRPr="00DD51F8" w14:paraId="3064D379" w14:textId="77777777" w:rsidTr="00502FAC">
        <w:trPr>
          <w:trHeight w:val="300"/>
          <w:ins w:id="10794" w:author="Jujia Li" w:date="2025-08-11T19:38:00Z"/>
        </w:trPr>
        <w:tc>
          <w:tcPr>
            <w:tcW w:w="1350" w:type="dxa"/>
            <w:noWrap/>
            <w:vAlign w:val="bottom"/>
            <w:hideMark/>
          </w:tcPr>
          <w:p w14:paraId="7F72B5D4" w14:textId="77777777" w:rsidR="001878ED" w:rsidRPr="00D94444" w:rsidRDefault="001878ED" w:rsidP="001878ED">
            <w:pPr>
              <w:spacing w:after="0" w:line="240" w:lineRule="auto"/>
              <w:rPr>
                <w:ins w:id="10795" w:author="Jujia Li" w:date="2025-08-11T19:38:00Z" w16du:dateUtc="2025-08-12T00:38:00Z"/>
                <w:rFonts w:ascii="Times New Roman" w:eastAsia="Times New Roman" w:hAnsi="Times New Roman" w:cs="Times New Roman"/>
                <w:color w:val="000000"/>
                <w:kern w:val="0"/>
                <w:sz w:val="18"/>
                <w:szCs w:val="18"/>
                <w14:ligatures w14:val="none"/>
                <w:rPrChange w:id="10796" w:author="Jujia Li" w:date="2025-08-11T19:44:00Z" w16du:dateUtc="2025-08-12T00:44:00Z">
                  <w:rPr>
                    <w:ins w:id="10797" w:author="Jujia Li" w:date="2025-08-11T19:38:00Z" w16du:dateUtc="2025-08-12T00:38:00Z"/>
                    <w:rFonts w:ascii="Aptos Narrow" w:eastAsia="Times New Roman" w:hAnsi="Aptos Narrow" w:cs="Times New Roman"/>
                    <w:color w:val="000000"/>
                    <w:kern w:val="0"/>
                    <w:sz w:val="22"/>
                    <w:szCs w:val="22"/>
                    <w14:ligatures w14:val="none"/>
                  </w:rPr>
                </w:rPrChange>
              </w:rPr>
            </w:pPr>
            <w:ins w:id="1079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99" w:author="Jujia Li" w:date="2025-08-11T19:44:00Z" w16du:dateUtc="2025-08-12T00:44:00Z">
                    <w:rPr>
                      <w:rFonts w:ascii="Aptos Narrow" w:eastAsia="Times New Roman" w:hAnsi="Aptos Narrow" w:cs="Times New Roman"/>
                      <w:color w:val="000000"/>
                      <w:kern w:val="0"/>
                      <w:sz w:val="22"/>
                      <w:szCs w:val="22"/>
                      <w14:ligatures w14:val="none"/>
                    </w:rPr>
                  </w:rPrChange>
                </w:rPr>
                <w:t>Etowah</w:t>
              </w:r>
            </w:ins>
          </w:p>
        </w:tc>
        <w:tc>
          <w:tcPr>
            <w:tcW w:w="1508" w:type="dxa"/>
            <w:noWrap/>
            <w:vAlign w:val="bottom"/>
            <w:hideMark/>
          </w:tcPr>
          <w:p w14:paraId="6EB6956D" w14:textId="77777777" w:rsidR="001878ED" w:rsidRPr="00D94444" w:rsidRDefault="001878ED" w:rsidP="001878ED">
            <w:pPr>
              <w:spacing w:after="0" w:line="240" w:lineRule="auto"/>
              <w:jc w:val="right"/>
              <w:rPr>
                <w:ins w:id="10800" w:author="Jujia Li" w:date="2025-08-11T19:38:00Z" w16du:dateUtc="2025-08-12T00:38:00Z"/>
                <w:rFonts w:ascii="Times New Roman" w:eastAsia="Times New Roman" w:hAnsi="Times New Roman" w:cs="Times New Roman"/>
                <w:color w:val="000000"/>
                <w:kern w:val="0"/>
                <w:sz w:val="18"/>
                <w:szCs w:val="18"/>
                <w14:ligatures w14:val="none"/>
                <w:rPrChange w:id="10801" w:author="Jujia Li" w:date="2025-08-11T19:44:00Z" w16du:dateUtc="2025-08-12T00:44:00Z">
                  <w:rPr>
                    <w:ins w:id="10802" w:author="Jujia Li" w:date="2025-08-11T19:38:00Z" w16du:dateUtc="2025-08-12T00:38:00Z"/>
                    <w:rFonts w:ascii="Aptos Narrow" w:eastAsia="Times New Roman" w:hAnsi="Aptos Narrow" w:cs="Times New Roman"/>
                    <w:color w:val="000000"/>
                    <w:kern w:val="0"/>
                    <w:sz w:val="22"/>
                    <w:szCs w:val="22"/>
                    <w14:ligatures w14:val="none"/>
                  </w:rPr>
                </w:rPrChange>
              </w:rPr>
            </w:pPr>
            <w:ins w:id="1080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04" w:author="Jujia Li" w:date="2025-08-11T19:44:00Z" w16du:dateUtc="2025-08-12T00:44:00Z">
                    <w:rPr>
                      <w:rFonts w:ascii="Aptos Narrow" w:eastAsia="Times New Roman" w:hAnsi="Aptos Narrow" w:cs="Times New Roman"/>
                      <w:color w:val="000000"/>
                      <w:kern w:val="0"/>
                      <w:sz w:val="22"/>
                      <w:szCs w:val="22"/>
                      <w14:ligatures w14:val="none"/>
                    </w:rPr>
                  </w:rPrChange>
                </w:rPr>
                <w:t>-13.35</w:t>
              </w:r>
            </w:ins>
          </w:p>
        </w:tc>
        <w:tc>
          <w:tcPr>
            <w:tcW w:w="1440" w:type="dxa"/>
            <w:noWrap/>
            <w:vAlign w:val="bottom"/>
            <w:hideMark/>
          </w:tcPr>
          <w:p w14:paraId="6D8F69E9" w14:textId="77777777" w:rsidR="001878ED" w:rsidRPr="00D94444" w:rsidRDefault="001878ED" w:rsidP="001878ED">
            <w:pPr>
              <w:spacing w:after="0" w:line="240" w:lineRule="auto"/>
              <w:jc w:val="right"/>
              <w:rPr>
                <w:ins w:id="10805" w:author="Jujia Li" w:date="2025-08-11T19:38:00Z" w16du:dateUtc="2025-08-12T00:38:00Z"/>
                <w:rFonts w:ascii="Times New Roman" w:eastAsia="Times New Roman" w:hAnsi="Times New Roman" w:cs="Times New Roman"/>
                <w:color w:val="000000"/>
                <w:kern w:val="0"/>
                <w:sz w:val="18"/>
                <w:szCs w:val="18"/>
                <w14:ligatures w14:val="none"/>
                <w:rPrChange w:id="10806" w:author="Jujia Li" w:date="2025-08-11T19:44:00Z" w16du:dateUtc="2025-08-12T00:44:00Z">
                  <w:rPr>
                    <w:ins w:id="10807" w:author="Jujia Li" w:date="2025-08-11T19:38:00Z" w16du:dateUtc="2025-08-12T00:38:00Z"/>
                    <w:rFonts w:ascii="Aptos Narrow" w:eastAsia="Times New Roman" w:hAnsi="Aptos Narrow" w:cs="Times New Roman"/>
                    <w:color w:val="000000"/>
                    <w:kern w:val="0"/>
                    <w:sz w:val="22"/>
                    <w:szCs w:val="22"/>
                    <w14:ligatures w14:val="none"/>
                  </w:rPr>
                </w:rPrChange>
              </w:rPr>
            </w:pPr>
            <w:ins w:id="1080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09" w:author="Jujia Li" w:date="2025-08-11T19:44:00Z" w16du:dateUtc="2025-08-12T00:44:00Z">
                    <w:rPr>
                      <w:rFonts w:ascii="Aptos Narrow" w:eastAsia="Times New Roman" w:hAnsi="Aptos Narrow" w:cs="Times New Roman"/>
                      <w:color w:val="000000"/>
                      <w:kern w:val="0"/>
                      <w:sz w:val="22"/>
                      <w:szCs w:val="22"/>
                      <w14:ligatures w14:val="none"/>
                    </w:rPr>
                  </w:rPrChange>
                </w:rPr>
                <w:t>0.48</w:t>
              </w:r>
            </w:ins>
          </w:p>
        </w:tc>
        <w:tc>
          <w:tcPr>
            <w:tcW w:w="1642" w:type="dxa"/>
            <w:noWrap/>
            <w:vAlign w:val="bottom"/>
            <w:hideMark/>
          </w:tcPr>
          <w:p w14:paraId="31DEFE77" w14:textId="77777777" w:rsidR="001878ED" w:rsidRPr="00D94444" w:rsidRDefault="001878ED" w:rsidP="001878ED">
            <w:pPr>
              <w:spacing w:after="0" w:line="240" w:lineRule="auto"/>
              <w:jc w:val="right"/>
              <w:rPr>
                <w:ins w:id="10810" w:author="Jujia Li" w:date="2025-08-11T19:38:00Z" w16du:dateUtc="2025-08-12T00:38:00Z"/>
                <w:rFonts w:ascii="Times New Roman" w:eastAsia="Times New Roman" w:hAnsi="Times New Roman" w:cs="Times New Roman"/>
                <w:color w:val="000000"/>
                <w:kern w:val="0"/>
                <w:sz w:val="18"/>
                <w:szCs w:val="18"/>
                <w14:ligatures w14:val="none"/>
                <w:rPrChange w:id="10811" w:author="Jujia Li" w:date="2025-08-11T19:44:00Z" w16du:dateUtc="2025-08-12T00:44:00Z">
                  <w:rPr>
                    <w:ins w:id="10812" w:author="Jujia Li" w:date="2025-08-11T19:38:00Z" w16du:dateUtc="2025-08-12T00:38:00Z"/>
                    <w:rFonts w:ascii="Aptos Narrow" w:eastAsia="Times New Roman" w:hAnsi="Aptos Narrow" w:cs="Times New Roman"/>
                    <w:color w:val="000000"/>
                    <w:kern w:val="0"/>
                    <w:sz w:val="22"/>
                    <w:szCs w:val="22"/>
                    <w14:ligatures w14:val="none"/>
                  </w:rPr>
                </w:rPrChange>
              </w:rPr>
            </w:pPr>
            <w:ins w:id="1081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14" w:author="Jujia Li" w:date="2025-08-11T19:44:00Z" w16du:dateUtc="2025-08-12T00:44:00Z">
                    <w:rPr>
                      <w:rFonts w:ascii="Aptos Narrow" w:eastAsia="Times New Roman" w:hAnsi="Aptos Narrow" w:cs="Times New Roman"/>
                      <w:color w:val="000000"/>
                      <w:kern w:val="0"/>
                      <w:sz w:val="22"/>
                      <w:szCs w:val="22"/>
                      <w14:ligatures w14:val="none"/>
                    </w:rPr>
                  </w:rPrChange>
                </w:rPr>
                <w:t>1.59</w:t>
              </w:r>
            </w:ins>
          </w:p>
        </w:tc>
        <w:tc>
          <w:tcPr>
            <w:tcW w:w="1630" w:type="dxa"/>
            <w:noWrap/>
            <w:vAlign w:val="bottom"/>
            <w:hideMark/>
          </w:tcPr>
          <w:p w14:paraId="52D4E795" w14:textId="77777777" w:rsidR="001878ED" w:rsidRPr="00D94444" w:rsidRDefault="001878ED" w:rsidP="001878ED">
            <w:pPr>
              <w:spacing w:after="0" w:line="240" w:lineRule="auto"/>
              <w:jc w:val="right"/>
              <w:rPr>
                <w:ins w:id="10815" w:author="Jujia Li" w:date="2025-08-11T19:38:00Z" w16du:dateUtc="2025-08-12T00:38:00Z"/>
                <w:rFonts w:ascii="Times New Roman" w:eastAsia="Times New Roman" w:hAnsi="Times New Roman" w:cs="Times New Roman"/>
                <w:color w:val="000000"/>
                <w:kern w:val="0"/>
                <w:sz w:val="18"/>
                <w:szCs w:val="18"/>
                <w14:ligatures w14:val="none"/>
                <w:rPrChange w:id="10816" w:author="Jujia Li" w:date="2025-08-11T19:44:00Z" w16du:dateUtc="2025-08-12T00:44:00Z">
                  <w:rPr>
                    <w:ins w:id="10817" w:author="Jujia Li" w:date="2025-08-11T19:38:00Z" w16du:dateUtc="2025-08-12T00:38:00Z"/>
                    <w:rFonts w:ascii="Aptos Narrow" w:eastAsia="Times New Roman" w:hAnsi="Aptos Narrow" w:cs="Times New Roman"/>
                    <w:color w:val="000000"/>
                    <w:kern w:val="0"/>
                    <w:sz w:val="22"/>
                    <w:szCs w:val="22"/>
                    <w14:ligatures w14:val="none"/>
                  </w:rPr>
                </w:rPrChange>
              </w:rPr>
            </w:pPr>
            <w:ins w:id="1081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19" w:author="Jujia Li" w:date="2025-08-11T19:44:00Z" w16du:dateUtc="2025-08-12T00:44:00Z">
                    <w:rPr>
                      <w:rFonts w:ascii="Aptos Narrow" w:eastAsia="Times New Roman" w:hAnsi="Aptos Narrow" w:cs="Times New Roman"/>
                      <w:color w:val="000000"/>
                      <w:kern w:val="0"/>
                      <w:sz w:val="22"/>
                      <w:szCs w:val="22"/>
                      <w14:ligatures w14:val="none"/>
                    </w:rPr>
                  </w:rPrChange>
                </w:rPr>
                <w:t>1.62</w:t>
              </w:r>
            </w:ins>
          </w:p>
        </w:tc>
        <w:tc>
          <w:tcPr>
            <w:tcW w:w="1790" w:type="dxa"/>
            <w:noWrap/>
            <w:vAlign w:val="bottom"/>
            <w:hideMark/>
          </w:tcPr>
          <w:p w14:paraId="4CC51C7D" w14:textId="77777777" w:rsidR="001878ED" w:rsidRPr="00D94444" w:rsidRDefault="001878ED" w:rsidP="001878ED">
            <w:pPr>
              <w:spacing w:after="0" w:line="240" w:lineRule="auto"/>
              <w:jc w:val="right"/>
              <w:rPr>
                <w:ins w:id="10820" w:author="Jujia Li" w:date="2025-08-11T19:38:00Z" w16du:dateUtc="2025-08-12T00:38:00Z"/>
                <w:rFonts w:ascii="Times New Roman" w:eastAsia="Times New Roman" w:hAnsi="Times New Roman" w:cs="Times New Roman"/>
                <w:color w:val="000000"/>
                <w:kern w:val="0"/>
                <w:sz w:val="18"/>
                <w:szCs w:val="18"/>
                <w14:ligatures w14:val="none"/>
                <w:rPrChange w:id="10821" w:author="Jujia Li" w:date="2025-08-11T19:44:00Z" w16du:dateUtc="2025-08-12T00:44:00Z">
                  <w:rPr>
                    <w:ins w:id="10822" w:author="Jujia Li" w:date="2025-08-11T19:38:00Z" w16du:dateUtc="2025-08-12T00:38:00Z"/>
                    <w:rFonts w:ascii="Aptos Narrow" w:eastAsia="Times New Roman" w:hAnsi="Aptos Narrow" w:cs="Times New Roman"/>
                    <w:color w:val="000000"/>
                    <w:kern w:val="0"/>
                    <w:sz w:val="22"/>
                    <w:szCs w:val="22"/>
                    <w14:ligatures w14:val="none"/>
                  </w:rPr>
                </w:rPrChange>
              </w:rPr>
            </w:pPr>
            <w:ins w:id="1082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24" w:author="Jujia Li" w:date="2025-08-11T19:44:00Z" w16du:dateUtc="2025-08-12T00:44:00Z">
                    <w:rPr>
                      <w:rFonts w:ascii="Aptos Narrow" w:eastAsia="Times New Roman" w:hAnsi="Aptos Narrow" w:cs="Times New Roman"/>
                      <w:color w:val="000000"/>
                      <w:kern w:val="0"/>
                      <w:sz w:val="22"/>
                      <w:szCs w:val="22"/>
                      <w14:ligatures w14:val="none"/>
                    </w:rPr>
                  </w:rPrChange>
                </w:rPr>
                <w:t>61.80</w:t>
              </w:r>
            </w:ins>
          </w:p>
        </w:tc>
      </w:tr>
      <w:tr w:rsidR="00DD51F8" w:rsidRPr="00DD51F8" w14:paraId="26010C7F" w14:textId="77777777" w:rsidTr="00502FAC">
        <w:trPr>
          <w:trHeight w:val="300"/>
          <w:ins w:id="10825" w:author="Jujia Li" w:date="2025-08-11T19:38:00Z"/>
        </w:trPr>
        <w:tc>
          <w:tcPr>
            <w:tcW w:w="1350" w:type="dxa"/>
            <w:noWrap/>
            <w:vAlign w:val="bottom"/>
            <w:hideMark/>
          </w:tcPr>
          <w:p w14:paraId="57F9B074" w14:textId="77777777" w:rsidR="001878ED" w:rsidRPr="00D94444" w:rsidRDefault="001878ED" w:rsidP="001878ED">
            <w:pPr>
              <w:spacing w:after="0" w:line="240" w:lineRule="auto"/>
              <w:rPr>
                <w:ins w:id="10826" w:author="Jujia Li" w:date="2025-08-11T19:38:00Z" w16du:dateUtc="2025-08-12T00:38:00Z"/>
                <w:rFonts w:ascii="Times New Roman" w:eastAsia="Times New Roman" w:hAnsi="Times New Roman" w:cs="Times New Roman"/>
                <w:color w:val="000000"/>
                <w:kern w:val="0"/>
                <w:sz w:val="18"/>
                <w:szCs w:val="18"/>
                <w14:ligatures w14:val="none"/>
                <w:rPrChange w:id="10827" w:author="Jujia Li" w:date="2025-08-11T19:44:00Z" w16du:dateUtc="2025-08-12T00:44:00Z">
                  <w:rPr>
                    <w:ins w:id="10828" w:author="Jujia Li" w:date="2025-08-11T19:38:00Z" w16du:dateUtc="2025-08-12T00:38:00Z"/>
                    <w:rFonts w:ascii="Aptos Narrow" w:eastAsia="Times New Roman" w:hAnsi="Aptos Narrow" w:cs="Times New Roman"/>
                    <w:color w:val="000000"/>
                    <w:kern w:val="0"/>
                    <w:sz w:val="22"/>
                    <w:szCs w:val="22"/>
                    <w14:ligatures w14:val="none"/>
                  </w:rPr>
                </w:rPrChange>
              </w:rPr>
            </w:pPr>
            <w:ins w:id="1082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30" w:author="Jujia Li" w:date="2025-08-11T19:44:00Z" w16du:dateUtc="2025-08-12T00:44:00Z">
                    <w:rPr>
                      <w:rFonts w:ascii="Aptos Narrow" w:eastAsia="Times New Roman" w:hAnsi="Aptos Narrow" w:cs="Times New Roman"/>
                      <w:color w:val="000000"/>
                      <w:kern w:val="0"/>
                      <w:sz w:val="22"/>
                      <w:szCs w:val="22"/>
                      <w14:ligatures w14:val="none"/>
                    </w:rPr>
                  </w:rPrChange>
                </w:rPr>
                <w:t>Franklin</w:t>
              </w:r>
            </w:ins>
          </w:p>
        </w:tc>
        <w:tc>
          <w:tcPr>
            <w:tcW w:w="1508" w:type="dxa"/>
            <w:noWrap/>
            <w:vAlign w:val="bottom"/>
            <w:hideMark/>
          </w:tcPr>
          <w:p w14:paraId="20F331FA" w14:textId="77777777" w:rsidR="001878ED" w:rsidRPr="00D94444" w:rsidRDefault="001878ED" w:rsidP="001878ED">
            <w:pPr>
              <w:spacing w:after="0" w:line="240" w:lineRule="auto"/>
              <w:jc w:val="right"/>
              <w:rPr>
                <w:ins w:id="10831" w:author="Jujia Li" w:date="2025-08-11T19:38:00Z" w16du:dateUtc="2025-08-12T00:38:00Z"/>
                <w:rFonts w:ascii="Times New Roman" w:eastAsia="Times New Roman" w:hAnsi="Times New Roman" w:cs="Times New Roman"/>
                <w:color w:val="000000"/>
                <w:kern w:val="0"/>
                <w:sz w:val="18"/>
                <w:szCs w:val="18"/>
                <w14:ligatures w14:val="none"/>
                <w:rPrChange w:id="10832" w:author="Jujia Li" w:date="2025-08-11T19:44:00Z" w16du:dateUtc="2025-08-12T00:44:00Z">
                  <w:rPr>
                    <w:ins w:id="10833" w:author="Jujia Li" w:date="2025-08-11T19:38:00Z" w16du:dateUtc="2025-08-12T00:38:00Z"/>
                    <w:rFonts w:ascii="Aptos Narrow" w:eastAsia="Times New Roman" w:hAnsi="Aptos Narrow" w:cs="Times New Roman"/>
                    <w:color w:val="000000"/>
                    <w:kern w:val="0"/>
                    <w:sz w:val="22"/>
                    <w:szCs w:val="22"/>
                    <w14:ligatures w14:val="none"/>
                  </w:rPr>
                </w:rPrChange>
              </w:rPr>
            </w:pPr>
            <w:ins w:id="1083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35" w:author="Jujia Li" w:date="2025-08-11T19:44:00Z" w16du:dateUtc="2025-08-12T00:44:00Z">
                    <w:rPr>
                      <w:rFonts w:ascii="Aptos Narrow" w:eastAsia="Times New Roman" w:hAnsi="Aptos Narrow" w:cs="Times New Roman"/>
                      <w:color w:val="000000"/>
                      <w:kern w:val="0"/>
                      <w:sz w:val="22"/>
                      <w:szCs w:val="22"/>
                      <w14:ligatures w14:val="none"/>
                    </w:rPr>
                  </w:rPrChange>
                </w:rPr>
                <w:t>-12.28</w:t>
              </w:r>
            </w:ins>
          </w:p>
        </w:tc>
        <w:tc>
          <w:tcPr>
            <w:tcW w:w="1440" w:type="dxa"/>
            <w:noWrap/>
            <w:vAlign w:val="bottom"/>
            <w:hideMark/>
          </w:tcPr>
          <w:p w14:paraId="2CD10383" w14:textId="77777777" w:rsidR="001878ED" w:rsidRPr="00D94444" w:rsidRDefault="001878ED" w:rsidP="001878ED">
            <w:pPr>
              <w:spacing w:after="0" w:line="240" w:lineRule="auto"/>
              <w:jc w:val="right"/>
              <w:rPr>
                <w:ins w:id="10836" w:author="Jujia Li" w:date="2025-08-11T19:38:00Z" w16du:dateUtc="2025-08-12T00:38:00Z"/>
                <w:rFonts w:ascii="Times New Roman" w:eastAsia="Times New Roman" w:hAnsi="Times New Roman" w:cs="Times New Roman"/>
                <w:color w:val="000000"/>
                <w:kern w:val="0"/>
                <w:sz w:val="18"/>
                <w:szCs w:val="18"/>
                <w14:ligatures w14:val="none"/>
                <w:rPrChange w:id="10837" w:author="Jujia Li" w:date="2025-08-11T19:44:00Z" w16du:dateUtc="2025-08-12T00:44:00Z">
                  <w:rPr>
                    <w:ins w:id="10838" w:author="Jujia Li" w:date="2025-08-11T19:38:00Z" w16du:dateUtc="2025-08-12T00:38:00Z"/>
                    <w:rFonts w:ascii="Aptos Narrow" w:eastAsia="Times New Roman" w:hAnsi="Aptos Narrow" w:cs="Times New Roman"/>
                    <w:color w:val="000000"/>
                    <w:kern w:val="0"/>
                    <w:sz w:val="22"/>
                    <w:szCs w:val="22"/>
                    <w14:ligatures w14:val="none"/>
                  </w:rPr>
                </w:rPrChange>
              </w:rPr>
            </w:pPr>
            <w:ins w:id="1083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40" w:author="Jujia Li" w:date="2025-08-11T19:44:00Z" w16du:dateUtc="2025-08-12T00:44:00Z">
                    <w:rPr>
                      <w:rFonts w:ascii="Aptos Narrow" w:eastAsia="Times New Roman" w:hAnsi="Aptos Narrow" w:cs="Times New Roman"/>
                      <w:color w:val="000000"/>
                      <w:kern w:val="0"/>
                      <w:sz w:val="22"/>
                      <w:szCs w:val="22"/>
                      <w14:ligatures w14:val="none"/>
                    </w:rPr>
                  </w:rPrChange>
                </w:rPr>
                <w:t>0.27</w:t>
              </w:r>
            </w:ins>
          </w:p>
        </w:tc>
        <w:tc>
          <w:tcPr>
            <w:tcW w:w="1642" w:type="dxa"/>
            <w:noWrap/>
            <w:vAlign w:val="bottom"/>
            <w:hideMark/>
          </w:tcPr>
          <w:p w14:paraId="69807B33" w14:textId="77777777" w:rsidR="001878ED" w:rsidRPr="00D94444" w:rsidRDefault="001878ED" w:rsidP="001878ED">
            <w:pPr>
              <w:spacing w:after="0" w:line="240" w:lineRule="auto"/>
              <w:jc w:val="right"/>
              <w:rPr>
                <w:ins w:id="10841" w:author="Jujia Li" w:date="2025-08-11T19:38:00Z" w16du:dateUtc="2025-08-12T00:38:00Z"/>
                <w:rFonts w:ascii="Times New Roman" w:eastAsia="Times New Roman" w:hAnsi="Times New Roman" w:cs="Times New Roman"/>
                <w:color w:val="000000"/>
                <w:kern w:val="0"/>
                <w:sz w:val="18"/>
                <w:szCs w:val="18"/>
                <w14:ligatures w14:val="none"/>
                <w:rPrChange w:id="10842" w:author="Jujia Li" w:date="2025-08-11T19:44:00Z" w16du:dateUtc="2025-08-12T00:44:00Z">
                  <w:rPr>
                    <w:ins w:id="10843" w:author="Jujia Li" w:date="2025-08-11T19:38:00Z" w16du:dateUtc="2025-08-12T00:38:00Z"/>
                    <w:rFonts w:ascii="Aptos Narrow" w:eastAsia="Times New Roman" w:hAnsi="Aptos Narrow" w:cs="Times New Roman"/>
                    <w:color w:val="000000"/>
                    <w:kern w:val="0"/>
                    <w:sz w:val="22"/>
                    <w:szCs w:val="22"/>
                    <w14:ligatures w14:val="none"/>
                  </w:rPr>
                </w:rPrChange>
              </w:rPr>
            </w:pPr>
            <w:ins w:id="1084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45" w:author="Jujia Li" w:date="2025-08-11T19:44:00Z" w16du:dateUtc="2025-08-12T00:44:00Z">
                    <w:rPr>
                      <w:rFonts w:ascii="Aptos Narrow" w:eastAsia="Times New Roman" w:hAnsi="Aptos Narrow" w:cs="Times New Roman"/>
                      <w:color w:val="000000"/>
                      <w:kern w:val="0"/>
                      <w:sz w:val="22"/>
                      <w:szCs w:val="22"/>
                      <w14:ligatures w14:val="none"/>
                    </w:rPr>
                  </w:rPrChange>
                </w:rPr>
                <w:t>4.65</w:t>
              </w:r>
            </w:ins>
          </w:p>
        </w:tc>
        <w:tc>
          <w:tcPr>
            <w:tcW w:w="1630" w:type="dxa"/>
            <w:noWrap/>
            <w:vAlign w:val="bottom"/>
            <w:hideMark/>
          </w:tcPr>
          <w:p w14:paraId="01033FBA" w14:textId="77777777" w:rsidR="001878ED" w:rsidRPr="00D94444" w:rsidRDefault="001878ED" w:rsidP="001878ED">
            <w:pPr>
              <w:spacing w:after="0" w:line="240" w:lineRule="auto"/>
              <w:jc w:val="right"/>
              <w:rPr>
                <w:ins w:id="10846" w:author="Jujia Li" w:date="2025-08-11T19:38:00Z" w16du:dateUtc="2025-08-12T00:38:00Z"/>
                <w:rFonts w:ascii="Times New Roman" w:eastAsia="Times New Roman" w:hAnsi="Times New Roman" w:cs="Times New Roman"/>
                <w:color w:val="000000"/>
                <w:kern w:val="0"/>
                <w:sz w:val="18"/>
                <w:szCs w:val="18"/>
                <w14:ligatures w14:val="none"/>
                <w:rPrChange w:id="10847" w:author="Jujia Li" w:date="2025-08-11T19:44:00Z" w16du:dateUtc="2025-08-12T00:44:00Z">
                  <w:rPr>
                    <w:ins w:id="10848" w:author="Jujia Li" w:date="2025-08-11T19:38:00Z" w16du:dateUtc="2025-08-12T00:38:00Z"/>
                    <w:rFonts w:ascii="Aptos Narrow" w:eastAsia="Times New Roman" w:hAnsi="Aptos Narrow" w:cs="Times New Roman"/>
                    <w:color w:val="000000"/>
                    <w:kern w:val="0"/>
                    <w:sz w:val="22"/>
                    <w:szCs w:val="22"/>
                    <w14:ligatures w14:val="none"/>
                  </w:rPr>
                </w:rPrChange>
              </w:rPr>
            </w:pPr>
            <w:ins w:id="1084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50" w:author="Jujia Li" w:date="2025-08-11T19:44:00Z" w16du:dateUtc="2025-08-12T00:44:00Z">
                    <w:rPr>
                      <w:rFonts w:ascii="Aptos Narrow" w:eastAsia="Times New Roman" w:hAnsi="Aptos Narrow" w:cs="Times New Roman"/>
                      <w:color w:val="000000"/>
                      <w:kern w:val="0"/>
                      <w:sz w:val="22"/>
                      <w:szCs w:val="22"/>
                      <w14:ligatures w14:val="none"/>
                    </w:rPr>
                  </w:rPrChange>
                </w:rPr>
                <w:t>1.31</w:t>
              </w:r>
            </w:ins>
          </w:p>
        </w:tc>
        <w:tc>
          <w:tcPr>
            <w:tcW w:w="1790" w:type="dxa"/>
            <w:noWrap/>
            <w:vAlign w:val="bottom"/>
            <w:hideMark/>
          </w:tcPr>
          <w:p w14:paraId="74B08122" w14:textId="77777777" w:rsidR="001878ED" w:rsidRPr="00D94444" w:rsidRDefault="001878ED" w:rsidP="001878ED">
            <w:pPr>
              <w:spacing w:after="0" w:line="240" w:lineRule="auto"/>
              <w:jc w:val="right"/>
              <w:rPr>
                <w:ins w:id="10851" w:author="Jujia Li" w:date="2025-08-11T19:38:00Z" w16du:dateUtc="2025-08-12T00:38:00Z"/>
                <w:rFonts w:ascii="Times New Roman" w:eastAsia="Times New Roman" w:hAnsi="Times New Roman" w:cs="Times New Roman"/>
                <w:color w:val="000000"/>
                <w:kern w:val="0"/>
                <w:sz w:val="18"/>
                <w:szCs w:val="18"/>
                <w14:ligatures w14:val="none"/>
                <w:rPrChange w:id="10852" w:author="Jujia Li" w:date="2025-08-11T19:44:00Z" w16du:dateUtc="2025-08-12T00:44:00Z">
                  <w:rPr>
                    <w:ins w:id="10853" w:author="Jujia Li" w:date="2025-08-11T19:38:00Z" w16du:dateUtc="2025-08-12T00:38:00Z"/>
                    <w:rFonts w:ascii="Aptos Narrow" w:eastAsia="Times New Roman" w:hAnsi="Aptos Narrow" w:cs="Times New Roman"/>
                    <w:color w:val="000000"/>
                    <w:kern w:val="0"/>
                    <w:sz w:val="22"/>
                    <w:szCs w:val="22"/>
                    <w14:ligatures w14:val="none"/>
                  </w:rPr>
                </w:rPrChange>
              </w:rPr>
            </w:pPr>
            <w:ins w:id="1085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55" w:author="Jujia Li" w:date="2025-08-11T19:44:00Z" w16du:dateUtc="2025-08-12T00:44:00Z">
                    <w:rPr>
                      <w:rFonts w:ascii="Aptos Narrow" w:eastAsia="Times New Roman" w:hAnsi="Aptos Narrow" w:cs="Times New Roman"/>
                      <w:color w:val="000000"/>
                      <w:kern w:val="0"/>
                      <w:sz w:val="22"/>
                      <w:szCs w:val="22"/>
                      <w14:ligatures w14:val="none"/>
                    </w:rPr>
                  </w:rPrChange>
                </w:rPr>
                <w:t>31.24</w:t>
              </w:r>
            </w:ins>
          </w:p>
        </w:tc>
      </w:tr>
      <w:tr w:rsidR="00DD51F8" w:rsidRPr="00DD51F8" w14:paraId="3DFB01C3" w14:textId="77777777" w:rsidTr="00502FAC">
        <w:trPr>
          <w:trHeight w:val="300"/>
          <w:ins w:id="10856" w:author="Jujia Li" w:date="2025-08-11T19:38:00Z"/>
        </w:trPr>
        <w:tc>
          <w:tcPr>
            <w:tcW w:w="1350" w:type="dxa"/>
            <w:noWrap/>
            <w:vAlign w:val="bottom"/>
            <w:hideMark/>
          </w:tcPr>
          <w:p w14:paraId="4B315BA7" w14:textId="77777777" w:rsidR="001878ED" w:rsidRPr="00D94444" w:rsidRDefault="001878ED" w:rsidP="001878ED">
            <w:pPr>
              <w:spacing w:after="0" w:line="240" w:lineRule="auto"/>
              <w:rPr>
                <w:ins w:id="10857" w:author="Jujia Li" w:date="2025-08-11T19:38:00Z" w16du:dateUtc="2025-08-12T00:38:00Z"/>
                <w:rFonts w:ascii="Times New Roman" w:eastAsia="Times New Roman" w:hAnsi="Times New Roman" w:cs="Times New Roman"/>
                <w:color w:val="000000"/>
                <w:kern w:val="0"/>
                <w:sz w:val="18"/>
                <w:szCs w:val="18"/>
                <w14:ligatures w14:val="none"/>
                <w:rPrChange w:id="10858" w:author="Jujia Li" w:date="2025-08-11T19:44:00Z" w16du:dateUtc="2025-08-12T00:44:00Z">
                  <w:rPr>
                    <w:ins w:id="10859" w:author="Jujia Li" w:date="2025-08-11T19:38:00Z" w16du:dateUtc="2025-08-12T00:38:00Z"/>
                    <w:rFonts w:ascii="Aptos Narrow" w:eastAsia="Times New Roman" w:hAnsi="Aptos Narrow" w:cs="Times New Roman"/>
                    <w:color w:val="000000"/>
                    <w:kern w:val="0"/>
                    <w:sz w:val="22"/>
                    <w:szCs w:val="22"/>
                    <w14:ligatures w14:val="none"/>
                  </w:rPr>
                </w:rPrChange>
              </w:rPr>
            </w:pPr>
            <w:ins w:id="1086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61" w:author="Jujia Li" w:date="2025-08-11T19:44:00Z" w16du:dateUtc="2025-08-12T00:44:00Z">
                    <w:rPr>
                      <w:rFonts w:ascii="Aptos Narrow" w:eastAsia="Times New Roman" w:hAnsi="Aptos Narrow" w:cs="Times New Roman"/>
                      <w:color w:val="000000"/>
                      <w:kern w:val="0"/>
                      <w:sz w:val="22"/>
                      <w:szCs w:val="22"/>
                      <w14:ligatures w14:val="none"/>
                    </w:rPr>
                  </w:rPrChange>
                </w:rPr>
                <w:t>Colbert</w:t>
              </w:r>
            </w:ins>
          </w:p>
        </w:tc>
        <w:tc>
          <w:tcPr>
            <w:tcW w:w="1508" w:type="dxa"/>
            <w:noWrap/>
            <w:vAlign w:val="bottom"/>
            <w:hideMark/>
          </w:tcPr>
          <w:p w14:paraId="3F95F3EE" w14:textId="77777777" w:rsidR="001878ED" w:rsidRPr="00D94444" w:rsidRDefault="001878ED" w:rsidP="001878ED">
            <w:pPr>
              <w:spacing w:after="0" w:line="240" w:lineRule="auto"/>
              <w:jc w:val="right"/>
              <w:rPr>
                <w:ins w:id="10862" w:author="Jujia Li" w:date="2025-08-11T19:38:00Z" w16du:dateUtc="2025-08-12T00:38:00Z"/>
                <w:rFonts w:ascii="Times New Roman" w:eastAsia="Times New Roman" w:hAnsi="Times New Roman" w:cs="Times New Roman"/>
                <w:color w:val="000000"/>
                <w:kern w:val="0"/>
                <w:sz w:val="18"/>
                <w:szCs w:val="18"/>
                <w14:ligatures w14:val="none"/>
                <w:rPrChange w:id="10863" w:author="Jujia Li" w:date="2025-08-11T19:44:00Z" w16du:dateUtc="2025-08-12T00:44:00Z">
                  <w:rPr>
                    <w:ins w:id="10864" w:author="Jujia Li" w:date="2025-08-11T19:38:00Z" w16du:dateUtc="2025-08-12T00:38:00Z"/>
                    <w:rFonts w:ascii="Aptos Narrow" w:eastAsia="Times New Roman" w:hAnsi="Aptos Narrow" w:cs="Times New Roman"/>
                    <w:color w:val="000000"/>
                    <w:kern w:val="0"/>
                    <w:sz w:val="22"/>
                    <w:szCs w:val="22"/>
                    <w14:ligatures w14:val="none"/>
                  </w:rPr>
                </w:rPrChange>
              </w:rPr>
            </w:pPr>
            <w:ins w:id="1086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66" w:author="Jujia Li" w:date="2025-08-11T19:44:00Z" w16du:dateUtc="2025-08-12T00:44:00Z">
                    <w:rPr>
                      <w:rFonts w:ascii="Aptos Narrow" w:eastAsia="Times New Roman" w:hAnsi="Aptos Narrow" w:cs="Times New Roman"/>
                      <w:color w:val="000000"/>
                      <w:kern w:val="0"/>
                      <w:sz w:val="22"/>
                      <w:szCs w:val="22"/>
                      <w14:ligatures w14:val="none"/>
                    </w:rPr>
                  </w:rPrChange>
                </w:rPr>
                <w:t>-12.44</w:t>
              </w:r>
            </w:ins>
          </w:p>
        </w:tc>
        <w:tc>
          <w:tcPr>
            <w:tcW w:w="1440" w:type="dxa"/>
            <w:noWrap/>
            <w:vAlign w:val="bottom"/>
            <w:hideMark/>
          </w:tcPr>
          <w:p w14:paraId="76BBB844" w14:textId="77777777" w:rsidR="001878ED" w:rsidRPr="00D94444" w:rsidRDefault="001878ED" w:rsidP="001878ED">
            <w:pPr>
              <w:spacing w:after="0" w:line="240" w:lineRule="auto"/>
              <w:jc w:val="right"/>
              <w:rPr>
                <w:ins w:id="10867" w:author="Jujia Li" w:date="2025-08-11T19:38:00Z" w16du:dateUtc="2025-08-12T00:38:00Z"/>
                <w:rFonts w:ascii="Times New Roman" w:eastAsia="Times New Roman" w:hAnsi="Times New Roman" w:cs="Times New Roman"/>
                <w:color w:val="000000"/>
                <w:kern w:val="0"/>
                <w:sz w:val="18"/>
                <w:szCs w:val="18"/>
                <w14:ligatures w14:val="none"/>
                <w:rPrChange w:id="10868" w:author="Jujia Li" w:date="2025-08-11T19:44:00Z" w16du:dateUtc="2025-08-12T00:44:00Z">
                  <w:rPr>
                    <w:ins w:id="10869" w:author="Jujia Li" w:date="2025-08-11T19:38:00Z" w16du:dateUtc="2025-08-12T00:38:00Z"/>
                    <w:rFonts w:ascii="Aptos Narrow" w:eastAsia="Times New Roman" w:hAnsi="Aptos Narrow" w:cs="Times New Roman"/>
                    <w:color w:val="000000"/>
                    <w:kern w:val="0"/>
                    <w:sz w:val="22"/>
                    <w:szCs w:val="22"/>
                    <w14:ligatures w14:val="none"/>
                  </w:rPr>
                </w:rPrChange>
              </w:rPr>
            </w:pPr>
            <w:ins w:id="1087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71" w:author="Jujia Li" w:date="2025-08-11T19:44:00Z" w16du:dateUtc="2025-08-12T00:44:00Z">
                    <w:rPr>
                      <w:rFonts w:ascii="Aptos Narrow" w:eastAsia="Times New Roman" w:hAnsi="Aptos Narrow" w:cs="Times New Roman"/>
                      <w:color w:val="000000"/>
                      <w:kern w:val="0"/>
                      <w:sz w:val="22"/>
                      <w:szCs w:val="22"/>
                      <w14:ligatures w14:val="none"/>
                    </w:rPr>
                  </w:rPrChange>
                </w:rPr>
                <w:t>0.27</w:t>
              </w:r>
            </w:ins>
          </w:p>
        </w:tc>
        <w:tc>
          <w:tcPr>
            <w:tcW w:w="1642" w:type="dxa"/>
            <w:noWrap/>
            <w:vAlign w:val="bottom"/>
            <w:hideMark/>
          </w:tcPr>
          <w:p w14:paraId="1A98FB7F" w14:textId="77777777" w:rsidR="001878ED" w:rsidRPr="00D94444" w:rsidRDefault="001878ED" w:rsidP="001878ED">
            <w:pPr>
              <w:spacing w:after="0" w:line="240" w:lineRule="auto"/>
              <w:jc w:val="right"/>
              <w:rPr>
                <w:ins w:id="10872" w:author="Jujia Li" w:date="2025-08-11T19:38:00Z" w16du:dateUtc="2025-08-12T00:38:00Z"/>
                <w:rFonts w:ascii="Times New Roman" w:eastAsia="Times New Roman" w:hAnsi="Times New Roman" w:cs="Times New Roman"/>
                <w:color w:val="000000"/>
                <w:kern w:val="0"/>
                <w:sz w:val="18"/>
                <w:szCs w:val="18"/>
                <w14:ligatures w14:val="none"/>
                <w:rPrChange w:id="10873" w:author="Jujia Li" w:date="2025-08-11T19:44:00Z" w16du:dateUtc="2025-08-12T00:44:00Z">
                  <w:rPr>
                    <w:ins w:id="10874" w:author="Jujia Li" w:date="2025-08-11T19:38:00Z" w16du:dateUtc="2025-08-12T00:38:00Z"/>
                    <w:rFonts w:ascii="Aptos Narrow" w:eastAsia="Times New Roman" w:hAnsi="Aptos Narrow" w:cs="Times New Roman"/>
                    <w:color w:val="000000"/>
                    <w:kern w:val="0"/>
                    <w:sz w:val="22"/>
                    <w:szCs w:val="22"/>
                    <w14:ligatures w14:val="none"/>
                  </w:rPr>
                </w:rPrChange>
              </w:rPr>
            </w:pPr>
            <w:ins w:id="1087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76" w:author="Jujia Li" w:date="2025-08-11T19:44:00Z" w16du:dateUtc="2025-08-12T00:44:00Z">
                    <w:rPr>
                      <w:rFonts w:ascii="Aptos Narrow" w:eastAsia="Times New Roman" w:hAnsi="Aptos Narrow" w:cs="Times New Roman"/>
                      <w:color w:val="000000"/>
                      <w:kern w:val="0"/>
                      <w:sz w:val="22"/>
                      <w:szCs w:val="22"/>
                      <w14:ligatures w14:val="none"/>
                    </w:rPr>
                  </w:rPrChange>
                </w:rPr>
                <w:t>3.94</w:t>
              </w:r>
            </w:ins>
          </w:p>
        </w:tc>
        <w:tc>
          <w:tcPr>
            <w:tcW w:w="1630" w:type="dxa"/>
            <w:noWrap/>
            <w:vAlign w:val="bottom"/>
            <w:hideMark/>
          </w:tcPr>
          <w:p w14:paraId="79F4F519" w14:textId="77777777" w:rsidR="001878ED" w:rsidRPr="00D94444" w:rsidRDefault="001878ED" w:rsidP="001878ED">
            <w:pPr>
              <w:spacing w:after="0" w:line="240" w:lineRule="auto"/>
              <w:jc w:val="right"/>
              <w:rPr>
                <w:ins w:id="10877" w:author="Jujia Li" w:date="2025-08-11T19:38:00Z" w16du:dateUtc="2025-08-12T00:38:00Z"/>
                <w:rFonts w:ascii="Times New Roman" w:eastAsia="Times New Roman" w:hAnsi="Times New Roman" w:cs="Times New Roman"/>
                <w:color w:val="000000"/>
                <w:kern w:val="0"/>
                <w:sz w:val="18"/>
                <w:szCs w:val="18"/>
                <w14:ligatures w14:val="none"/>
                <w:rPrChange w:id="10878" w:author="Jujia Li" w:date="2025-08-11T19:44:00Z" w16du:dateUtc="2025-08-12T00:44:00Z">
                  <w:rPr>
                    <w:ins w:id="10879" w:author="Jujia Li" w:date="2025-08-11T19:38:00Z" w16du:dateUtc="2025-08-12T00:38:00Z"/>
                    <w:rFonts w:ascii="Aptos Narrow" w:eastAsia="Times New Roman" w:hAnsi="Aptos Narrow" w:cs="Times New Roman"/>
                    <w:color w:val="000000"/>
                    <w:kern w:val="0"/>
                    <w:sz w:val="22"/>
                    <w:szCs w:val="22"/>
                    <w14:ligatures w14:val="none"/>
                  </w:rPr>
                </w:rPrChange>
              </w:rPr>
            </w:pPr>
            <w:ins w:id="1088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81" w:author="Jujia Li" w:date="2025-08-11T19:44:00Z" w16du:dateUtc="2025-08-12T00:44:00Z">
                    <w:rPr>
                      <w:rFonts w:ascii="Aptos Narrow" w:eastAsia="Times New Roman" w:hAnsi="Aptos Narrow" w:cs="Times New Roman"/>
                      <w:color w:val="000000"/>
                      <w:kern w:val="0"/>
                      <w:sz w:val="22"/>
                      <w:szCs w:val="22"/>
                      <w14:ligatures w14:val="none"/>
                    </w:rPr>
                  </w:rPrChange>
                </w:rPr>
                <w:t>1.30</w:t>
              </w:r>
            </w:ins>
          </w:p>
        </w:tc>
        <w:tc>
          <w:tcPr>
            <w:tcW w:w="1790" w:type="dxa"/>
            <w:noWrap/>
            <w:vAlign w:val="bottom"/>
            <w:hideMark/>
          </w:tcPr>
          <w:p w14:paraId="456BC89A" w14:textId="77777777" w:rsidR="001878ED" w:rsidRPr="00D94444" w:rsidRDefault="001878ED" w:rsidP="001878ED">
            <w:pPr>
              <w:spacing w:after="0" w:line="240" w:lineRule="auto"/>
              <w:jc w:val="right"/>
              <w:rPr>
                <w:ins w:id="10882" w:author="Jujia Li" w:date="2025-08-11T19:38:00Z" w16du:dateUtc="2025-08-12T00:38:00Z"/>
                <w:rFonts w:ascii="Times New Roman" w:eastAsia="Times New Roman" w:hAnsi="Times New Roman" w:cs="Times New Roman"/>
                <w:color w:val="000000"/>
                <w:kern w:val="0"/>
                <w:sz w:val="18"/>
                <w:szCs w:val="18"/>
                <w14:ligatures w14:val="none"/>
                <w:rPrChange w:id="10883" w:author="Jujia Li" w:date="2025-08-11T19:44:00Z" w16du:dateUtc="2025-08-12T00:44:00Z">
                  <w:rPr>
                    <w:ins w:id="10884" w:author="Jujia Li" w:date="2025-08-11T19:38:00Z" w16du:dateUtc="2025-08-12T00:38:00Z"/>
                    <w:rFonts w:ascii="Aptos Narrow" w:eastAsia="Times New Roman" w:hAnsi="Aptos Narrow" w:cs="Times New Roman"/>
                    <w:color w:val="000000"/>
                    <w:kern w:val="0"/>
                    <w:sz w:val="22"/>
                    <w:szCs w:val="22"/>
                    <w14:ligatures w14:val="none"/>
                  </w:rPr>
                </w:rPrChange>
              </w:rPr>
            </w:pPr>
            <w:ins w:id="1088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86" w:author="Jujia Li" w:date="2025-08-11T19:44:00Z" w16du:dateUtc="2025-08-12T00:44:00Z">
                    <w:rPr>
                      <w:rFonts w:ascii="Aptos Narrow" w:eastAsia="Times New Roman" w:hAnsi="Aptos Narrow" w:cs="Times New Roman"/>
                      <w:color w:val="000000"/>
                      <w:kern w:val="0"/>
                      <w:sz w:val="22"/>
                      <w:szCs w:val="22"/>
                      <w14:ligatures w14:val="none"/>
                    </w:rPr>
                  </w:rPrChange>
                </w:rPr>
                <w:t>30.41</w:t>
              </w:r>
            </w:ins>
          </w:p>
        </w:tc>
      </w:tr>
      <w:tr w:rsidR="00DD51F8" w:rsidRPr="00DD51F8" w14:paraId="2653B6FA" w14:textId="77777777" w:rsidTr="00502FAC">
        <w:trPr>
          <w:trHeight w:val="300"/>
          <w:ins w:id="10887" w:author="Jujia Li" w:date="2025-08-11T19:38:00Z"/>
        </w:trPr>
        <w:tc>
          <w:tcPr>
            <w:tcW w:w="1350" w:type="dxa"/>
            <w:noWrap/>
            <w:vAlign w:val="bottom"/>
            <w:hideMark/>
          </w:tcPr>
          <w:p w14:paraId="186914CC" w14:textId="77777777" w:rsidR="001878ED" w:rsidRPr="00D94444" w:rsidRDefault="001878ED" w:rsidP="001878ED">
            <w:pPr>
              <w:spacing w:after="0" w:line="240" w:lineRule="auto"/>
              <w:rPr>
                <w:ins w:id="10888" w:author="Jujia Li" w:date="2025-08-11T19:38:00Z" w16du:dateUtc="2025-08-12T00:38:00Z"/>
                <w:rFonts w:ascii="Times New Roman" w:eastAsia="Times New Roman" w:hAnsi="Times New Roman" w:cs="Times New Roman"/>
                <w:color w:val="000000"/>
                <w:kern w:val="0"/>
                <w:sz w:val="18"/>
                <w:szCs w:val="18"/>
                <w14:ligatures w14:val="none"/>
                <w:rPrChange w:id="10889" w:author="Jujia Li" w:date="2025-08-11T19:44:00Z" w16du:dateUtc="2025-08-12T00:44:00Z">
                  <w:rPr>
                    <w:ins w:id="10890" w:author="Jujia Li" w:date="2025-08-11T19:38:00Z" w16du:dateUtc="2025-08-12T00:38:00Z"/>
                    <w:rFonts w:ascii="Aptos Narrow" w:eastAsia="Times New Roman" w:hAnsi="Aptos Narrow" w:cs="Times New Roman"/>
                    <w:color w:val="000000"/>
                    <w:kern w:val="0"/>
                    <w:sz w:val="22"/>
                    <w:szCs w:val="22"/>
                    <w14:ligatures w14:val="none"/>
                  </w:rPr>
                </w:rPrChange>
              </w:rPr>
            </w:pPr>
            <w:ins w:id="1089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92" w:author="Jujia Li" w:date="2025-08-11T19:44:00Z" w16du:dateUtc="2025-08-12T00:44:00Z">
                    <w:rPr>
                      <w:rFonts w:ascii="Aptos Narrow" w:eastAsia="Times New Roman" w:hAnsi="Aptos Narrow" w:cs="Times New Roman"/>
                      <w:color w:val="000000"/>
                      <w:kern w:val="0"/>
                      <w:sz w:val="22"/>
                      <w:szCs w:val="22"/>
                      <w14:ligatures w14:val="none"/>
                    </w:rPr>
                  </w:rPrChange>
                </w:rPr>
                <w:t>Lamar</w:t>
              </w:r>
            </w:ins>
          </w:p>
        </w:tc>
        <w:tc>
          <w:tcPr>
            <w:tcW w:w="1508" w:type="dxa"/>
            <w:noWrap/>
            <w:vAlign w:val="bottom"/>
            <w:hideMark/>
          </w:tcPr>
          <w:p w14:paraId="124F9F51" w14:textId="77777777" w:rsidR="001878ED" w:rsidRPr="00D94444" w:rsidRDefault="001878ED" w:rsidP="001878ED">
            <w:pPr>
              <w:spacing w:after="0" w:line="240" w:lineRule="auto"/>
              <w:jc w:val="right"/>
              <w:rPr>
                <w:ins w:id="10893" w:author="Jujia Li" w:date="2025-08-11T19:38:00Z" w16du:dateUtc="2025-08-12T00:38:00Z"/>
                <w:rFonts w:ascii="Times New Roman" w:eastAsia="Times New Roman" w:hAnsi="Times New Roman" w:cs="Times New Roman"/>
                <w:color w:val="000000"/>
                <w:kern w:val="0"/>
                <w:sz w:val="18"/>
                <w:szCs w:val="18"/>
                <w14:ligatures w14:val="none"/>
                <w:rPrChange w:id="10894" w:author="Jujia Li" w:date="2025-08-11T19:44:00Z" w16du:dateUtc="2025-08-12T00:44:00Z">
                  <w:rPr>
                    <w:ins w:id="10895" w:author="Jujia Li" w:date="2025-08-11T19:38:00Z" w16du:dateUtc="2025-08-12T00:38:00Z"/>
                    <w:rFonts w:ascii="Aptos Narrow" w:eastAsia="Times New Roman" w:hAnsi="Aptos Narrow" w:cs="Times New Roman"/>
                    <w:color w:val="000000"/>
                    <w:kern w:val="0"/>
                    <w:sz w:val="22"/>
                    <w:szCs w:val="22"/>
                    <w14:ligatures w14:val="none"/>
                  </w:rPr>
                </w:rPrChange>
              </w:rPr>
            </w:pPr>
            <w:ins w:id="1089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97" w:author="Jujia Li" w:date="2025-08-11T19:44:00Z" w16du:dateUtc="2025-08-12T00:44:00Z">
                    <w:rPr>
                      <w:rFonts w:ascii="Aptos Narrow" w:eastAsia="Times New Roman" w:hAnsi="Aptos Narrow" w:cs="Times New Roman"/>
                      <w:color w:val="000000"/>
                      <w:kern w:val="0"/>
                      <w:sz w:val="22"/>
                      <w:szCs w:val="22"/>
                      <w14:ligatures w14:val="none"/>
                    </w:rPr>
                  </w:rPrChange>
                </w:rPr>
                <w:t>-13.32</w:t>
              </w:r>
            </w:ins>
          </w:p>
        </w:tc>
        <w:tc>
          <w:tcPr>
            <w:tcW w:w="1440" w:type="dxa"/>
            <w:noWrap/>
            <w:vAlign w:val="bottom"/>
            <w:hideMark/>
          </w:tcPr>
          <w:p w14:paraId="139FABAA" w14:textId="77777777" w:rsidR="001878ED" w:rsidRPr="00D94444" w:rsidRDefault="001878ED" w:rsidP="001878ED">
            <w:pPr>
              <w:spacing w:after="0" w:line="240" w:lineRule="auto"/>
              <w:jc w:val="right"/>
              <w:rPr>
                <w:ins w:id="10898" w:author="Jujia Li" w:date="2025-08-11T19:38:00Z" w16du:dateUtc="2025-08-12T00:38:00Z"/>
                <w:rFonts w:ascii="Times New Roman" w:eastAsia="Times New Roman" w:hAnsi="Times New Roman" w:cs="Times New Roman"/>
                <w:color w:val="000000"/>
                <w:kern w:val="0"/>
                <w:sz w:val="18"/>
                <w:szCs w:val="18"/>
                <w14:ligatures w14:val="none"/>
                <w:rPrChange w:id="10899" w:author="Jujia Li" w:date="2025-08-11T19:44:00Z" w16du:dateUtc="2025-08-12T00:44:00Z">
                  <w:rPr>
                    <w:ins w:id="10900" w:author="Jujia Li" w:date="2025-08-11T19:38:00Z" w16du:dateUtc="2025-08-12T00:38:00Z"/>
                    <w:rFonts w:ascii="Aptos Narrow" w:eastAsia="Times New Roman" w:hAnsi="Aptos Narrow" w:cs="Times New Roman"/>
                    <w:color w:val="000000"/>
                    <w:kern w:val="0"/>
                    <w:sz w:val="22"/>
                    <w:szCs w:val="22"/>
                    <w14:ligatures w14:val="none"/>
                  </w:rPr>
                </w:rPrChange>
              </w:rPr>
            </w:pPr>
            <w:ins w:id="1090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02"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6F8945F0" w14:textId="77777777" w:rsidR="001878ED" w:rsidRPr="00D94444" w:rsidRDefault="001878ED" w:rsidP="001878ED">
            <w:pPr>
              <w:spacing w:after="0" w:line="240" w:lineRule="auto"/>
              <w:jc w:val="right"/>
              <w:rPr>
                <w:ins w:id="10903" w:author="Jujia Li" w:date="2025-08-11T19:38:00Z" w16du:dateUtc="2025-08-12T00:38:00Z"/>
                <w:rFonts w:ascii="Times New Roman" w:eastAsia="Times New Roman" w:hAnsi="Times New Roman" w:cs="Times New Roman"/>
                <w:color w:val="000000"/>
                <w:kern w:val="0"/>
                <w:sz w:val="18"/>
                <w:szCs w:val="18"/>
                <w14:ligatures w14:val="none"/>
                <w:rPrChange w:id="10904" w:author="Jujia Li" w:date="2025-08-11T19:44:00Z" w16du:dateUtc="2025-08-12T00:44:00Z">
                  <w:rPr>
                    <w:ins w:id="10905" w:author="Jujia Li" w:date="2025-08-11T19:38:00Z" w16du:dateUtc="2025-08-12T00:38:00Z"/>
                    <w:rFonts w:ascii="Aptos Narrow" w:eastAsia="Times New Roman" w:hAnsi="Aptos Narrow" w:cs="Times New Roman"/>
                    <w:color w:val="000000"/>
                    <w:kern w:val="0"/>
                    <w:sz w:val="22"/>
                    <w:szCs w:val="22"/>
                    <w14:ligatures w14:val="none"/>
                  </w:rPr>
                </w:rPrChange>
              </w:rPr>
            </w:pPr>
            <w:ins w:id="1090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07" w:author="Jujia Li" w:date="2025-08-11T19:44:00Z" w16du:dateUtc="2025-08-12T00:44:00Z">
                    <w:rPr>
                      <w:rFonts w:ascii="Aptos Narrow" w:eastAsia="Times New Roman" w:hAnsi="Aptos Narrow" w:cs="Times New Roman"/>
                      <w:color w:val="000000"/>
                      <w:kern w:val="0"/>
                      <w:sz w:val="22"/>
                      <w:szCs w:val="22"/>
                      <w14:ligatures w14:val="none"/>
                    </w:rPr>
                  </w:rPrChange>
                </w:rPr>
                <w:t>1.65</w:t>
              </w:r>
            </w:ins>
          </w:p>
        </w:tc>
        <w:tc>
          <w:tcPr>
            <w:tcW w:w="1630" w:type="dxa"/>
            <w:noWrap/>
            <w:vAlign w:val="bottom"/>
            <w:hideMark/>
          </w:tcPr>
          <w:p w14:paraId="004CF656" w14:textId="77777777" w:rsidR="001878ED" w:rsidRPr="00D94444" w:rsidRDefault="001878ED" w:rsidP="001878ED">
            <w:pPr>
              <w:spacing w:after="0" w:line="240" w:lineRule="auto"/>
              <w:jc w:val="right"/>
              <w:rPr>
                <w:ins w:id="10908" w:author="Jujia Li" w:date="2025-08-11T19:38:00Z" w16du:dateUtc="2025-08-12T00:38:00Z"/>
                <w:rFonts w:ascii="Times New Roman" w:eastAsia="Times New Roman" w:hAnsi="Times New Roman" w:cs="Times New Roman"/>
                <w:color w:val="000000"/>
                <w:kern w:val="0"/>
                <w:sz w:val="18"/>
                <w:szCs w:val="18"/>
                <w14:ligatures w14:val="none"/>
                <w:rPrChange w:id="10909" w:author="Jujia Li" w:date="2025-08-11T19:44:00Z" w16du:dateUtc="2025-08-12T00:44:00Z">
                  <w:rPr>
                    <w:ins w:id="10910" w:author="Jujia Li" w:date="2025-08-11T19:38:00Z" w16du:dateUtc="2025-08-12T00:38:00Z"/>
                    <w:rFonts w:ascii="Aptos Narrow" w:eastAsia="Times New Roman" w:hAnsi="Aptos Narrow" w:cs="Times New Roman"/>
                    <w:color w:val="000000"/>
                    <w:kern w:val="0"/>
                    <w:sz w:val="22"/>
                    <w:szCs w:val="22"/>
                    <w14:ligatures w14:val="none"/>
                  </w:rPr>
                </w:rPrChange>
              </w:rPr>
            </w:pPr>
            <w:ins w:id="1091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12" w:author="Jujia Li" w:date="2025-08-11T19:44:00Z" w16du:dateUtc="2025-08-12T00:44:00Z">
                    <w:rPr>
                      <w:rFonts w:ascii="Aptos Narrow" w:eastAsia="Times New Roman" w:hAnsi="Aptos Narrow" w:cs="Times New Roman"/>
                      <w:color w:val="000000"/>
                      <w:kern w:val="0"/>
                      <w:sz w:val="22"/>
                      <w:szCs w:val="22"/>
                      <w14:ligatures w14:val="none"/>
                    </w:rPr>
                  </w:rPrChange>
                </w:rPr>
                <w:t>1.24</w:t>
              </w:r>
            </w:ins>
          </w:p>
        </w:tc>
        <w:tc>
          <w:tcPr>
            <w:tcW w:w="1790" w:type="dxa"/>
            <w:noWrap/>
            <w:vAlign w:val="bottom"/>
            <w:hideMark/>
          </w:tcPr>
          <w:p w14:paraId="2392F552" w14:textId="77777777" w:rsidR="001878ED" w:rsidRPr="00D94444" w:rsidRDefault="001878ED" w:rsidP="001878ED">
            <w:pPr>
              <w:spacing w:after="0" w:line="240" w:lineRule="auto"/>
              <w:jc w:val="right"/>
              <w:rPr>
                <w:ins w:id="10913" w:author="Jujia Li" w:date="2025-08-11T19:38:00Z" w16du:dateUtc="2025-08-12T00:38:00Z"/>
                <w:rFonts w:ascii="Times New Roman" w:eastAsia="Times New Roman" w:hAnsi="Times New Roman" w:cs="Times New Roman"/>
                <w:color w:val="000000"/>
                <w:kern w:val="0"/>
                <w:sz w:val="18"/>
                <w:szCs w:val="18"/>
                <w14:ligatures w14:val="none"/>
                <w:rPrChange w:id="10914" w:author="Jujia Li" w:date="2025-08-11T19:44:00Z" w16du:dateUtc="2025-08-12T00:44:00Z">
                  <w:rPr>
                    <w:ins w:id="10915" w:author="Jujia Li" w:date="2025-08-11T19:38:00Z" w16du:dateUtc="2025-08-12T00:38:00Z"/>
                    <w:rFonts w:ascii="Aptos Narrow" w:eastAsia="Times New Roman" w:hAnsi="Aptos Narrow" w:cs="Times New Roman"/>
                    <w:color w:val="000000"/>
                    <w:kern w:val="0"/>
                    <w:sz w:val="22"/>
                    <w:szCs w:val="22"/>
                    <w14:ligatures w14:val="none"/>
                  </w:rPr>
                </w:rPrChange>
              </w:rPr>
            </w:pPr>
            <w:ins w:id="1091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17" w:author="Jujia Li" w:date="2025-08-11T19:44:00Z" w16du:dateUtc="2025-08-12T00:44:00Z">
                    <w:rPr>
                      <w:rFonts w:ascii="Aptos Narrow" w:eastAsia="Times New Roman" w:hAnsi="Aptos Narrow" w:cs="Times New Roman"/>
                      <w:color w:val="000000"/>
                      <w:kern w:val="0"/>
                      <w:sz w:val="22"/>
                      <w:szCs w:val="22"/>
                      <w14:ligatures w14:val="none"/>
                    </w:rPr>
                  </w:rPrChange>
                </w:rPr>
                <w:t>24.08</w:t>
              </w:r>
            </w:ins>
          </w:p>
        </w:tc>
      </w:tr>
      <w:tr w:rsidR="00DD51F8" w:rsidRPr="00DD51F8" w14:paraId="0F139E4D" w14:textId="77777777" w:rsidTr="00502FAC">
        <w:trPr>
          <w:trHeight w:val="300"/>
          <w:ins w:id="10918" w:author="Jujia Li" w:date="2025-08-11T19:38:00Z"/>
        </w:trPr>
        <w:tc>
          <w:tcPr>
            <w:tcW w:w="1350" w:type="dxa"/>
            <w:noWrap/>
            <w:vAlign w:val="bottom"/>
            <w:hideMark/>
          </w:tcPr>
          <w:p w14:paraId="625DE6DA" w14:textId="77777777" w:rsidR="001878ED" w:rsidRPr="00D94444" w:rsidRDefault="001878ED" w:rsidP="001878ED">
            <w:pPr>
              <w:spacing w:after="0" w:line="240" w:lineRule="auto"/>
              <w:rPr>
                <w:ins w:id="10919" w:author="Jujia Li" w:date="2025-08-11T19:38:00Z" w16du:dateUtc="2025-08-12T00:38:00Z"/>
                <w:rFonts w:ascii="Times New Roman" w:eastAsia="Times New Roman" w:hAnsi="Times New Roman" w:cs="Times New Roman"/>
                <w:color w:val="000000"/>
                <w:kern w:val="0"/>
                <w:sz w:val="18"/>
                <w:szCs w:val="18"/>
                <w14:ligatures w14:val="none"/>
                <w:rPrChange w:id="10920" w:author="Jujia Li" w:date="2025-08-11T19:44:00Z" w16du:dateUtc="2025-08-12T00:44:00Z">
                  <w:rPr>
                    <w:ins w:id="10921" w:author="Jujia Li" w:date="2025-08-11T19:38:00Z" w16du:dateUtc="2025-08-12T00:38:00Z"/>
                    <w:rFonts w:ascii="Aptos Narrow" w:eastAsia="Times New Roman" w:hAnsi="Aptos Narrow" w:cs="Times New Roman"/>
                    <w:color w:val="000000"/>
                    <w:kern w:val="0"/>
                    <w:sz w:val="22"/>
                    <w:szCs w:val="22"/>
                    <w14:ligatures w14:val="none"/>
                  </w:rPr>
                </w:rPrChange>
              </w:rPr>
            </w:pPr>
            <w:ins w:id="1092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23" w:author="Jujia Li" w:date="2025-08-11T19:44:00Z" w16du:dateUtc="2025-08-12T00:44:00Z">
                    <w:rPr>
                      <w:rFonts w:ascii="Aptos Narrow" w:eastAsia="Times New Roman" w:hAnsi="Aptos Narrow" w:cs="Times New Roman"/>
                      <w:color w:val="000000"/>
                      <w:kern w:val="0"/>
                      <w:sz w:val="22"/>
                      <w:szCs w:val="22"/>
                      <w14:ligatures w14:val="none"/>
                    </w:rPr>
                  </w:rPrChange>
                </w:rPr>
                <w:t>Lawrence</w:t>
              </w:r>
            </w:ins>
          </w:p>
        </w:tc>
        <w:tc>
          <w:tcPr>
            <w:tcW w:w="1508" w:type="dxa"/>
            <w:noWrap/>
            <w:vAlign w:val="bottom"/>
            <w:hideMark/>
          </w:tcPr>
          <w:p w14:paraId="476E2BFC" w14:textId="77777777" w:rsidR="001878ED" w:rsidRPr="00D94444" w:rsidRDefault="001878ED" w:rsidP="001878ED">
            <w:pPr>
              <w:spacing w:after="0" w:line="240" w:lineRule="auto"/>
              <w:jc w:val="right"/>
              <w:rPr>
                <w:ins w:id="10924" w:author="Jujia Li" w:date="2025-08-11T19:38:00Z" w16du:dateUtc="2025-08-12T00:38:00Z"/>
                <w:rFonts w:ascii="Times New Roman" w:eastAsia="Times New Roman" w:hAnsi="Times New Roman" w:cs="Times New Roman"/>
                <w:color w:val="000000"/>
                <w:kern w:val="0"/>
                <w:sz w:val="18"/>
                <w:szCs w:val="18"/>
                <w14:ligatures w14:val="none"/>
                <w:rPrChange w:id="10925" w:author="Jujia Li" w:date="2025-08-11T19:44:00Z" w16du:dateUtc="2025-08-12T00:44:00Z">
                  <w:rPr>
                    <w:ins w:id="10926" w:author="Jujia Li" w:date="2025-08-11T19:38:00Z" w16du:dateUtc="2025-08-12T00:38:00Z"/>
                    <w:rFonts w:ascii="Aptos Narrow" w:eastAsia="Times New Roman" w:hAnsi="Aptos Narrow" w:cs="Times New Roman"/>
                    <w:color w:val="000000"/>
                    <w:kern w:val="0"/>
                    <w:sz w:val="22"/>
                    <w:szCs w:val="22"/>
                    <w14:ligatures w14:val="none"/>
                  </w:rPr>
                </w:rPrChange>
              </w:rPr>
            </w:pPr>
            <w:ins w:id="1092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28" w:author="Jujia Li" w:date="2025-08-11T19:44:00Z" w16du:dateUtc="2025-08-12T00:44:00Z">
                    <w:rPr>
                      <w:rFonts w:ascii="Aptos Narrow" w:eastAsia="Times New Roman" w:hAnsi="Aptos Narrow" w:cs="Times New Roman"/>
                      <w:color w:val="000000"/>
                      <w:kern w:val="0"/>
                      <w:sz w:val="22"/>
                      <w:szCs w:val="22"/>
                      <w14:ligatures w14:val="none"/>
                    </w:rPr>
                  </w:rPrChange>
                </w:rPr>
                <w:t>-12.75</w:t>
              </w:r>
            </w:ins>
          </w:p>
        </w:tc>
        <w:tc>
          <w:tcPr>
            <w:tcW w:w="1440" w:type="dxa"/>
            <w:noWrap/>
            <w:vAlign w:val="bottom"/>
            <w:hideMark/>
          </w:tcPr>
          <w:p w14:paraId="689A46E0" w14:textId="77777777" w:rsidR="001878ED" w:rsidRPr="00D94444" w:rsidRDefault="001878ED" w:rsidP="001878ED">
            <w:pPr>
              <w:spacing w:after="0" w:line="240" w:lineRule="auto"/>
              <w:jc w:val="right"/>
              <w:rPr>
                <w:ins w:id="10929" w:author="Jujia Li" w:date="2025-08-11T19:38:00Z" w16du:dateUtc="2025-08-12T00:38:00Z"/>
                <w:rFonts w:ascii="Times New Roman" w:eastAsia="Times New Roman" w:hAnsi="Times New Roman" w:cs="Times New Roman"/>
                <w:color w:val="000000"/>
                <w:kern w:val="0"/>
                <w:sz w:val="18"/>
                <w:szCs w:val="18"/>
                <w14:ligatures w14:val="none"/>
                <w:rPrChange w:id="10930" w:author="Jujia Li" w:date="2025-08-11T19:44:00Z" w16du:dateUtc="2025-08-12T00:44:00Z">
                  <w:rPr>
                    <w:ins w:id="10931" w:author="Jujia Li" w:date="2025-08-11T19:38:00Z" w16du:dateUtc="2025-08-12T00:38:00Z"/>
                    <w:rFonts w:ascii="Aptos Narrow" w:eastAsia="Times New Roman" w:hAnsi="Aptos Narrow" w:cs="Times New Roman"/>
                    <w:color w:val="000000"/>
                    <w:kern w:val="0"/>
                    <w:sz w:val="22"/>
                    <w:szCs w:val="22"/>
                    <w14:ligatures w14:val="none"/>
                  </w:rPr>
                </w:rPrChange>
              </w:rPr>
            </w:pPr>
            <w:ins w:id="1093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33" w:author="Jujia Li" w:date="2025-08-11T19:44:00Z" w16du:dateUtc="2025-08-12T00:44:00Z">
                    <w:rPr>
                      <w:rFonts w:ascii="Aptos Narrow" w:eastAsia="Times New Roman" w:hAnsi="Aptos Narrow" w:cs="Times New Roman"/>
                      <w:color w:val="000000"/>
                      <w:kern w:val="0"/>
                      <w:sz w:val="22"/>
                      <w:szCs w:val="22"/>
                      <w14:ligatures w14:val="none"/>
                    </w:rPr>
                  </w:rPrChange>
                </w:rPr>
                <w:t>0.21</w:t>
              </w:r>
            </w:ins>
          </w:p>
        </w:tc>
        <w:tc>
          <w:tcPr>
            <w:tcW w:w="1642" w:type="dxa"/>
            <w:noWrap/>
            <w:vAlign w:val="bottom"/>
            <w:hideMark/>
          </w:tcPr>
          <w:p w14:paraId="019DE189" w14:textId="77777777" w:rsidR="001878ED" w:rsidRPr="00D94444" w:rsidRDefault="001878ED" w:rsidP="001878ED">
            <w:pPr>
              <w:spacing w:after="0" w:line="240" w:lineRule="auto"/>
              <w:jc w:val="right"/>
              <w:rPr>
                <w:ins w:id="10934" w:author="Jujia Li" w:date="2025-08-11T19:38:00Z" w16du:dateUtc="2025-08-12T00:38:00Z"/>
                <w:rFonts w:ascii="Times New Roman" w:eastAsia="Times New Roman" w:hAnsi="Times New Roman" w:cs="Times New Roman"/>
                <w:color w:val="000000"/>
                <w:kern w:val="0"/>
                <w:sz w:val="18"/>
                <w:szCs w:val="18"/>
                <w14:ligatures w14:val="none"/>
                <w:rPrChange w:id="10935" w:author="Jujia Li" w:date="2025-08-11T19:44:00Z" w16du:dateUtc="2025-08-12T00:44:00Z">
                  <w:rPr>
                    <w:ins w:id="10936" w:author="Jujia Li" w:date="2025-08-11T19:38:00Z" w16du:dateUtc="2025-08-12T00:38:00Z"/>
                    <w:rFonts w:ascii="Aptos Narrow" w:eastAsia="Times New Roman" w:hAnsi="Aptos Narrow" w:cs="Times New Roman"/>
                    <w:color w:val="000000"/>
                    <w:kern w:val="0"/>
                    <w:sz w:val="22"/>
                    <w:szCs w:val="22"/>
                    <w14:ligatures w14:val="none"/>
                  </w:rPr>
                </w:rPrChange>
              </w:rPr>
            </w:pPr>
            <w:ins w:id="1093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38" w:author="Jujia Li" w:date="2025-08-11T19:44:00Z" w16du:dateUtc="2025-08-12T00:44:00Z">
                    <w:rPr>
                      <w:rFonts w:ascii="Aptos Narrow" w:eastAsia="Times New Roman" w:hAnsi="Aptos Narrow" w:cs="Times New Roman"/>
                      <w:color w:val="000000"/>
                      <w:kern w:val="0"/>
                      <w:sz w:val="22"/>
                      <w:szCs w:val="22"/>
                      <w14:ligatures w14:val="none"/>
                    </w:rPr>
                  </w:rPrChange>
                </w:rPr>
                <w:t>2.92</w:t>
              </w:r>
            </w:ins>
          </w:p>
        </w:tc>
        <w:tc>
          <w:tcPr>
            <w:tcW w:w="1630" w:type="dxa"/>
            <w:noWrap/>
            <w:vAlign w:val="bottom"/>
            <w:hideMark/>
          </w:tcPr>
          <w:p w14:paraId="20E1F64D" w14:textId="77777777" w:rsidR="001878ED" w:rsidRPr="00D94444" w:rsidRDefault="001878ED" w:rsidP="001878ED">
            <w:pPr>
              <w:spacing w:after="0" w:line="240" w:lineRule="auto"/>
              <w:jc w:val="right"/>
              <w:rPr>
                <w:ins w:id="10939" w:author="Jujia Li" w:date="2025-08-11T19:38:00Z" w16du:dateUtc="2025-08-12T00:38:00Z"/>
                <w:rFonts w:ascii="Times New Roman" w:eastAsia="Times New Roman" w:hAnsi="Times New Roman" w:cs="Times New Roman"/>
                <w:color w:val="000000"/>
                <w:kern w:val="0"/>
                <w:sz w:val="18"/>
                <w:szCs w:val="18"/>
                <w14:ligatures w14:val="none"/>
                <w:rPrChange w:id="10940" w:author="Jujia Li" w:date="2025-08-11T19:44:00Z" w16du:dateUtc="2025-08-12T00:44:00Z">
                  <w:rPr>
                    <w:ins w:id="10941" w:author="Jujia Li" w:date="2025-08-11T19:38:00Z" w16du:dateUtc="2025-08-12T00:38:00Z"/>
                    <w:rFonts w:ascii="Aptos Narrow" w:eastAsia="Times New Roman" w:hAnsi="Aptos Narrow" w:cs="Times New Roman"/>
                    <w:color w:val="000000"/>
                    <w:kern w:val="0"/>
                    <w:sz w:val="22"/>
                    <w:szCs w:val="22"/>
                    <w14:ligatures w14:val="none"/>
                  </w:rPr>
                </w:rPrChange>
              </w:rPr>
            </w:pPr>
            <w:ins w:id="1094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43" w:author="Jujia Li" w:date="2025-08-11T19:44:00Z" w16du:dateUtc="2025-08-12T00:44:00Z">
                    <w:rPr>
                      <w:rFonts w:ascii="Aptos Narrow" w:eastAsia="Times New Roman" w:hAnsi="Aptos Narrow" w:cs="Times New Roman"/>
                      <w:color w:val="000000"/>
                      <w:kern w:val="0"/>
                      <w:sz w:val="22"/>
                      <w:szCs w:val="22"/>
                      <w14:ligatures w14:val="none"/>
                    </w:rPr>
                  </w:rPrChange>
                </w:rPr>
                <w:t>1.23</w:t>
              </w:r>
            </w:ins>
          </w:p>
        </w:tc>
        <w:tc>
          <w:tcPr>
            <w:tcW w:w="1790" w:type="dxa"/>
            <w:noWrap/>
            <w:vAlign w:val="bottom"/>
            <w:hideMark/>
          </w:tcPr>
          <w:p w14:paraId="17B29DED" w14:textId="77777777" w:rsidR="001878ED" w:rsidRPr="00D94444" w:rsidRDefault="001878ED" w:rsidP="001878ED">
            <w:pPr>
              <w:spacing w:after="0" w:line="240" w:lineRule="auto"/>
              <w:jc w:val="right"/>
              <w:rPr>
                <w:ins w:id="10944" w:author="Jujia Li" w:date="2025-08-11T19:38:00Z" w16du:dateUtc="2025-08-12T00:38:00Z"/>
                <w:rFonts w:ascii="Times New Roman" w:eastAsia="Times New Roman" w:hAnsi="Times New Roman" w:cs="Times New Roman"/>
                <w:color w:val="000000"/>
                <w:kern w:val="0"/>
                <w:sz w:val="18"/>
                <w:szCs w:val="18"/>
                <w14:ligatures w14:val="none"/>
                <w:rPrChange w:id="10945" w:author="Jujia Li" w:date="2025-08-11T19:44:00Z" w16du:dateUtc="2025-08-12T00:44:00Z">
                  <w:rPr>
                    <w:ins w:id="10946" w:author="Jujia Li" w:date="2025-08-11T19:38:00Z" w16du:dateUtc="2025-08-12T00:38:00Z"/>
                    <w:rFonts w:ascii="Aptos Narrow" w:eastAsia="Times New Roman" w:hAnsi="Aptos Narrow" w:cs="Times New Roman"/>
                    <w:color w:val="000000"/>
                    <w:kern w:val="0"/>
                    <w:sz w:val="22"/>
                    <w:szCs w:val="22"/>
                    <w14:ligatures w14:val="none"/>
                  </w:rPr>
                </w:rPrChange>
              </w:rPr>
            </w:pPr>
            <w:ins w:id="1094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48" w:author="Jujia Li" w:date="2025-08-11T19:44:00Z" w16du:dateUtc="2025-08-12T00:44:00Z">
                    <w:rPr>
                      <w:rFonts w:ascii="Aptos Narrow" w:eastAsia="Times New Roman" w:hAnsi="Aptos Narrow" w:cs="Times New Roman"/>
                      <w:color w:val="000000"/>
                      <w:kern w:val="0"/>
                      <w:sz w:val="22"/>
                      <w:szCs w:val="22"/>
                      <w14:ligatures w14:val="none"/>
                    </w:rPr>
                  </w:rPrChange>
                </w:rPr>
                <w:t>23.33</w:t>
              </w:r>
            </w:ins>
          </w:p>
        </w:tc>
      </w:tr>
      <w:tr w:rsidR="00DD51F8" w:rsidRPr="00DD51F8" w14:paraId="42DB96FD" w14:textId="77777777" w:rsidTr="00502FAC">
        <w:trPr>
          <w:trHeight w:val="300"/>
          <w:ins w:id="10949" w:author="Jujia Li" w:date="2025-08-11T19:38:00Z"/>
        </w:trPr>
        <w:tc>
          <w:tcPr>
            <w:tcW w:w="1350" w:type="dxa"/>
            <w:noWrap/>
            <w:vAlign w:val="bottom"/>
            <w:hideMark/>
          </w:tcPr>
          <w:p w14:paraId="406E63B5" w14:textId="77777777" w:rsidR="001878ED" w:rsidRPr="00D94444" w:rsidRDefault="001878ED" w:rsidP="001878ED">
            <w:pPr>
              <w:spacing w:after="0" w:line="240" w:lineRule="auto"/>
              <w:rPr>
                <w:ins w:id="10950" w:author="Jujia Li" w:date="2025-08-11T19:38:00Z" w16du:dateUtc="2025-08-12T00:38:00Z"/>
                <w:rFonts w:ascii="Times New Roman" w:eastAsia="Times New Roman" w:hAnsi="Times New Roman" w:cs="Times New Roman"/>
                <w:color w:val="000000"/>
                <w:kern w:val="0"/>
                <w:sz w:val="18"/>
                <w:szCs w:val="18"/>
                <w14:ligatures w14:val="none"/>
                <w:rPrChange w:id="10951" w:author="Jujia Li" w:date="2025-08-11T19:44:00Z" w16du:dateUtc="2025-08-12T00:44:00Z">
                  <w:rPr>
                    <w:ins w:id="10952" w:author="Jujia Li" w:date="2025-08-11T19:38:00Z" w16du:dateUtc="2025-08-12T00:38:00Z"/>
                    <w:rFonts w:ascii="Aptos Narrow" w:eastAsia="Times New Roman" w:hAnsi="Aptos Narrow" w:cs="Times New Roman"/>
                    <w:color w:val="000000"/>
                    <w:kern w:val="0"/>
                    <w:sz w:val="22"/>
                    <w:szCs w:val="22"/>
                    <w14:ligatures w14:val="none"/>
                  </w:rPr>
                </w:rPrChange>
              </w:rPr>
            </w:pPr>
            <w:ins w:id="1095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54" w:author="Jujia Li" w:date="2025-08-11T19:44:00Z" w16du:dateUtc="2025-08-12T00:44:00Z">
                    <w:rPr>
                      <w:rFonts w:ascii="Aptos Narrow" w:eastAsia="Times New Roman" w:hAnsi="Aptos Narrow" w:cs="Times New Roman"/>
                      <w:color w:val="000000"/>
                      <w:kern w:val="0"/>
                      <w:sz w:val="22"/>
                      <w:szCs w:val="22"/>
                      <w14:ligatures w14:val="none"/>
                    </w:rPr>
                  </w:rPrChange>
                </w:rPr>
                <w:t>Marion</w:t>
              </w:r>
            </w:ins>
          </w:p>
        </w:tc>
        <w:tc>
          <w:tcPr>
            <w:tcW w:w="1508" w:type="dxa"/>
            <w:noWrap/>
            <w:vAlign w:val="bottom"/>
            <w:hideMark/>
          </w:tcPr>
          <w:p w14:paraId="65F3F1B7" w14:textId="77777777" w:rsidR="001878ED" w:rsidRPr="00D94444" w:rsidRDefault="001878ED" w:rsidP="001878ED">
            <w:pPr>
              <w:spacing w:after="0" w:line="240" w:lineRule="auto"/>
              <w:jc w:val="right"/>
              <w:rPr>
                <w:ins w:id="10955" w:author="Jujia Li" w:date="2025-08-11T19:38:00Z" w16du:dateUtc="2025-08-12T00:38:00Z"/>
                <w:rFonts w:ascii="Times New Roman" w:eastAsia="Times New Roman" w:hAnsi="Times New Roman" w:cs="Times New Roman"/>
                <w:color w:val="000000"/>
                <w:kern w:val="0"/>
                <w:sz w:val="18"/>
                <w:szCs w:val="18"/>
                <w14:ligatures w14:val="none"/>
                <w:rPrChange w:id="10956" w:author="Jujia Li" w:date="2025-08-11T19:44:00Z" w16du:dateUtc="2025-08-12T00:44:00Z">
                  <w:rPr>
                    <w:ins w:id="10957" w:author="Jujia Li" w:date="2025-08-11T19:38:00Z" w16du:dateUtc="2025-08-12T00:38:00Z"/>
                    <w:rFonts w:ascii="Aptos Narrow" w:eastAsia="Times New Roman" w:hAnsi="Aptos Narrow" w:cs="Times New Roman"/>
                    <w:color w:val="000000"/>
                    <w:kern w:val="0"/>
                    <w:sz w:val="22"/>
                    <w:szCs w:val="22"/>
                    <w14:ligatures w14:val="none"/>
                  </w:rPr>
                </w:rPrChange>
              </w:rPr>
            </w:pPr>
            <w:ins w:id="1095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59" w:author="Jujia Li" w:date="2025-08-11T19:44:00Z" w16du:dateUtc="2025-08-12T00:44:00Z">
                    <w:rPr>
                      <w:rFonts w:ascii="Aptos Narrow" w:eastAsia="Times New Roman" w:hAnsi="Aptos Narrow" w:cs="Times New Roman"/>
                      <w:color w:val="000000"/>
                      <w:kern w:val="0"/>
                      <w:sz w:val="22"/>
                      <w:szCs w:val="22"/>
                      <w14:ligatures w14:val="none"/>
                    </w:rPr>
                  </w:rPrChange>
                </w:rPr>
                <w:t>-13.01</w:t>
              </w:r>
            </w:ins>
          </w:p>
        </w:tc>
        <w:tc>
          <w:tcPr>
            <w:tcW w:w="1440" w:type="dxa"/>
            <w:noWrap/>
            <w:vAlign w:val="bottom"/>
            <w:hideMark/>
          </w:tcPr>
          <w:p w14:paraId="5A8CE6F3" w14:textId="77777777" w:rsidR="001878ED" w:rsidRPr="00D94444" w:rsidRDefault="001878ED" w:rsidP="001878ED">
            <w:pPr>
              <w:spacing w:after="0" w:line="240" w:lineRule="auto"/>
              <w:jc w:val="right"/>
              <w:rPr>
                <w:ins w:id="10960" w:author="Jujia Li" w:date="2025-08-11T19:38:00Z" w16du:dateUtc="2025-08-12T00:38:00Z"/>
                <w:rFonts w:ascii="Times New Roman" w:eastAsia="Times New Roman" w:hAnsi="Times New Roman" w:cs="Times New Roman"/>
                <w:color w:val="000000"/>
                <w:kern w:val="0"/>
                <w:sz w:val="18"/>
                <w:szCs w:val="18"/>
                <w14:ligatures w14:val="none"/>
                <w:rPrChange w:id="10961" w:author="Jujia Li" w:date="2025-08-11T19:44:00Z" w16du:dateUtc="2025-08-12T00:44:00Z">
                  <w:rPr>
                    <w:ins w:id="10962" w:author="Jujia Li" w:date="2025-08-11T19:38:00Z" w16du:dateUtc="2025-08-12T00:38:00Z"/>
                    <w:rFonts w:ascii="Aptos Narrow" w:eastAsia="Times New Roman" w:hAnsi="Aptos Narrow" w:cs="Times New Roman"/>
                    <w:color w:val="000000"/>
                    <w:kern w:val="0"/>
                    <w:sz w:val="22"/>
                    <w:szCs w:val="22"/>
                    <w14:ligatures w14:val="none"/>
                  </w:rPr>
                </w:rPrChange>
              </w:rPr>
            </w:pPr>
            <w:ins w:id="1096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64" w:author="Jujia Li" w:date="2025-08-11T19:44:00Z" w16du:dateUtc="2025-08-12T00:44:00Z">
                    <w:rPr>
                      <w:rFonts w:ascii="Aptos Narrow" w:eastAsia="Times New Roman" w:hAnsi="Aptos Narrow" w:cs="Times New Roman"/>
                      <w:color w:val="000000"/>
                      <w:kern w:val="0"/>
                      <w:sz w:val="22"/>
                      <w:szCs w:val="22"/>
                      <w14:ligatures w14:val="none"/>
                    </w:rPr>
                  </w:rPrChange>
                </w:rPr>
                <w:t>0.19</w:t>
              </w:r>
            </w:ins>
          </w:p>
        </w:tc>
        <w:tc>
          <w:tcPr>
            <w:tcW w:w="1642" w:type="dxa"/>
            <w:noWrap/>
            <w:vAlign w:val="bottom"/>
            <w:hideMark/>
          </w:tcPr>
          <w:p w14:paraId="6A84E093" w14:textId="77777777" w:rsidR="001878ED" w:rsidRPr="00D94444" w:rsidRDefault="001878ED" w:rsidP="001878ED">
            <w:pPr>
              <w:spacing w:after="0" w:line="240" w:lineRule="auto"/>
              <w:jc w:val="right"/>
              <w:rPr>
                <w:ins w:id="10965" w:author="Jujia Li" w:date="2025-08-11T19:38:00Z" w16du:dateUtc="2025-08-12T00:38:00Z"/>
                <w:rFonts w:ascii="Times New Roman" w:eastAsia="Times New Roman" w:hAnsi="Times New Roman" w:cs="Times New Roman"/>
                <w:color w:val="000000"/>
                <w:kern w:val="0"/>
                <w:sz w:val="18"/>
                <w:szCs w:val="18"/>
                <w14:ligatures w14:val="none"/>
                <w:rPrChange w:id="10966" w:author="Jujia Li" w:date="2025-08-11T19:44:00Z" w16du:dateUtc="2025-08-12T00:44:00Z">
                  <w:rPr>
                    <w:ins w:id="10967" w:author="Jujia Li" w:date="2025-08-11T19:38:00Z" w16du:dateUtc="2025-08-12T00:38:00Z"/>
                    <w:rFonts w:ascii="Aptos Narrow" w:eastAsia="Times New Roman" w:hAnsi="Aptos Narrow" w:cs="Times New Roman"/>
                    <w:color w:val="000000"/>
                    <w:kern w:val="0"/>
                    <w:sz w:val="22"/>
                    <w:szCs w:val="22"/>
                    <w14:ligatures w14:val="none"/>
                  </w:rPr>
                </w:rPrChange>
              </w:rPr>
            </w:pPr>
            <w:ins w:id="1096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69" w:author="Jujia Li" w:date="2025-08-11T19:44:00Z" w16du:dateUtc="2025-08-12T00:44:00Z">
                    <w:rPr>
                      <w:rFonts w:ascii="Aptos Narrow" w:eastAsia="Times New Roman" w:hAnsi="Aptos Narrow" w:cs="Times New Roman"/>
                      <w:color w:val="000000"/>
                      <w:kern w:val="0"/>
                      <w:sz w:val="22"/>
                      <w:szCs w:val="22"/>
                      <w14:ligatures w14:val="none"/>
                    </w:rPr>
                  </w:rPrChange>
                </w:rPr>
                <w:t>2.24</w:t>
              </w:r>
            </w:ins>
          </w:p>
        </w:tc>
        <w:tc>
          <w:tcPr>
            <w:tcW w:w="1630" w:type="dxa"/>
            <w:noWrap/>
            <w:vAlign w:val="bottom"/>
            <w:hideMark/>
          </w:tcPr>
          <w:p w14:paraId="06A8619D" w14:textId="77777777" w:rsidR="001878ED" w:rsidRPr="00D94444" w:rsidRDefault="001878ED" w:rsidP="001878ED">
            <w:pPr>
              <w:spacing w:after="0" w:line="240" w:lineRule="auto"/>
              <w:jc w:val="right"/>
              <w:rPr>
                <w:ins w:id="10970" w:author="Jujia Li" w:date="2025-08-11T19:38:00Z" w16du:dateUtc="2025-08-12T00:38:00Z"/>
                <w:rFonts w:ascii="Times New Roman" w:eastAsia="Times New Roman" w:hAnsi="Times New Roman" w:cs="Times New Roman"/>
                <w:color w:val="000000"/>
                <w:kern w:val="0"/>
                <w:sz w:val="18"/>
                <w:szCs w:val="18"/>
                <w14:ligatures w14:val="none"/>
                <w:rPrChange w:id="10971" w:author="Jujia Li" w:date="2025-08-11T19:44:00Z" w16du:dateUtc="2025-08-12T00:44:00Z">
                  <w:rPr>
                    <w:ins w:id="10972" w:author="Jujia Li" w:date="2025-08-11T19:38:00Z" w16du:dateUtc="2025-08-12T00:38:00Z"/>
                    <w:rFonts w:ascii="Aptos Narrow" w:eastAsia="Times New Roman" w:hAnsi="Aptos Narrow" w:cs="Times New Roman"/>
                    <w:color w:val="000000"/>
                    <w:kern w:val="0"/>
                    <w:sz w:val="22"/>
                    <w:szCs w:val="22"/>
                    <w14:ligatures w14:val="none"/>
                  </w:rPr>
                </w:rPrChange>
              </w:rPr>
            </w:pPr>
            <w:ins w:id="1097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74" w:author="Jujia Li" w:date="2025-08-11T19:44:00Z" w16du:dateUtc="2025-08-12T00:44:00Z">
                    <w:rPr>
                      <w:rFonts w:ascii="Aptos Narrow" w:eastAsia="Times New Roman" w:hAnsi="Aptos Narrow" w:cs="Times New Roman"/>
                      <w:color w:val="000000"/>
                      <w:kern w:val="0"/>
                      <w:sz w:val="22"/>
                      <w:szCs w:val="22"/>
                      <w14:ligatures w14:val="none"/>
                    </w:rPr>
                  </w:rPrChange>
                </w:rPr>
                <w:t>1.21</w:t>
              </w:r>
            </w:ins>
          </w:p>
        </w:tc>
        <w:tc>
          <w:tcPr>
            <w:tcW w:w="1790" w:type="dxa"/>
            <w:noWrap/>
            <w:vAlign w:val="bottom"/>
            <w:hideMark/>
          </w:tcPr>
          <w:p w14:paraId="04B58155" w14:textId="77777777" w:rsidR="001878ED" w:rsidRPr="00D94444" w:rsidRDefault="001878ED" w:rsidP="001878ED">
            <w:pPr>
              <w:spacing w:after="0" w:line="240" w:lineRule="auto"/>
              <w:jc w:val="right"/>
              <w:rPr>
                <w:ins w:id="10975" w:author="Jujia Li" w:date="2025-08-11T19:38:00Z" w16du:dateUtc="2025-08-12T00:38:00Z"/>
                <w:rFonts w:ascii="Times New Roman" w:eastAsia="Times New Roman" w:hAnsi="Times New Roman" w:cs="Times New Roman"/>
                <w:color w:val="000000"/>
                <w:kern w:val="0"/>
                <w:sz w:val="18"/>
                <w:szCs w:val="18"/>
                <w14:ligatures w14:val="none"/>
                <w:rPrChange w:id="10976" w:author="Jujia Li" w:date="2025-08-11T19:44:00Z" w16du:dateUtc="2025-08-12T00:44:00Z">
                  <w:rPr>
                    <w:ins w:id="10977" w:author="Jujia Li" w:date="2025-08-11T19:38:00Z" w16du:dateUtc="2025-08-12T00:38:00Z"/>
                    <w:rFonts w:ascii="Aptos Narrow" w:eastAsia="Times New Roman" w:hAnsi="Aptos Narrow" w:cs="Times New Roman"/>
                    <w:color w:val="000000"/>
                    <w:kern w:val="0"/>
                    <w:sz w:val="22"/>
                    <w:szCs w:val="22"/>
                    <w14:ligatures w14:val="none"/>
                  </w:rPr>
                </w:rPrChange>
              </w:rPr>
            </w:pPr>
            <w:ins w:id="1097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79" w:author="Jujia Li" w:date="2025-08-11T19:44:00Z" w16du:dateUtc="2025-08-12T00:44:00Z">
                    <w:rPr>
                      <w:rFonts w:ascii="Aptos Narrow" w:eastAsia="Times New Roman" w:hAnsi="Aptos Narrow" w:cs="Times New Roman"/>
                      <w:color w:val="000000"/>
                      <w:kern w:val="0"/>
                      <w:sz w:val="22"/>
                      <w:szCs w:val="22"/>
                      <w14:ligatures w14:val="none"/>
                    </w:rPr>
                  </w:rPrChange>
                </w:rPr>
                <w:t>21.30</w:t>
              </w:r>
            </w:ins>
          </w:p>
        </w:tc>
      </w:tr>
      <w:tr w:rsidR="00DD51F8" w:rsidRPr="00DD51F8" w14:paraId="5627292C" w14:textId="77777777" w:rsidTr="00502FAC">
        <w:trPr>
          <w:trHeight w:val="300"/>
          <w:ins w:id="10980" w:author="Jujia Li" w:date="2025-08-11T19:38:00Z"/>
        </w:trPr>
        <w:tc>
          <w:tcPr>
            <w:tcW w:w="1350" w:type="dxa"/>
            <w:noWrap/>
            <w:vAlign w:val="bottom"/>
            <w:hideMark/>
          </w:tcPr>
          <w:p w14:paraId="29504968" w14:textId="77777777" w:rsidR="001878ED" w:rsidRPr="00D94444" w:rsidRDefault="001878ED" w:rsidP="001878ED">
            <w:pPr>
              <w:spacing w:after="0" w:line="240" w:lineRule="auto"/>
              <w:rPr>
                <w:ins w:id="10981" w:author="Jujia Li" w:date="2025-08-11T19:38:00Z" w16du:dateUtc="2025-08-12T00:38:00Z"/>
                <w:rFonts w:ascii="Times New Roman" w:eastAsia="Times New Roman" w:hAnsi="Times New Roman" w:cs="Times New Roman"/>
                <w:color w:val="000000"/>
                <w:kern w:val="0"/>
                <w:sz w:val="18"/>
                <w:szCs w:val="18"/>
                <w14:ligatures w14:val="none"/>
                <w:rPrChange w:id="10982" w:author="Jujia Li" w:date="2025-08-11T19:44:00Z" w16du:dateUtc="2025-08-12T00:44:00Z">
                  <w:rPr>
                    <w:ins w:id="10983" w:author="Jujia Li" w:date="2025-08-11T19:38:00Z" w16du:dateUtc="2025-08-12T00:38:00Z"/>
                    <w:rFonts w:ascii="Aptos Narrow" w:eastAsia="Times New Roman" w:hAnsi="Aptos Narrow" w:cs="Times New Roman"/>
                    <w:color w:val="000000"/>
                    <w:kern w:val="0"/>
                    <w:sz w:val="22"/>
                    <w:szCs w:val="22"/>
                    <w14:ligatures w14:val="none"/>
                  </w:rPr>
                </w:rPrChange>
              </w:rPr>
            </w:pPr>
            <w:ins w:id="1098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85" w:author="Jujia Li" w:date="2025-08-11T19:44:00Z" w16du:dateUtc="2025-08-12T00:44:00Z">
                    <w:rPr>
                      <w:rFonts w:ascii="Aptos Narrow" w:eastAsia="Times New Roman" w:hAnsi="Aptos Narrow" w:cs="Times New Roman"/>
                      <w:color w:val="000000"/>
                      <w:kern w:val="0"/>
                      <w:sz w:val="22"/>
                      <w:szCs w:val="22"/>
                      <w14:ligatures w14:val="none"/>
                    </w:rPr>
                  </w:rPrChange>
                </w:rPr>
                <w:t>Winston</w:t>
              </w:r>
            </w:ins>
          </w:p>
        </w:tc>
        <w:tc>
          <w:tcPr>
            <w:tcW w:w="1508" w:type="dxa"/>
            <w:noWrap/>
            <w:vAlign w:val="bottom"/>
            <w:hideMark/>
          </w:tcPr>
          <w:p w14:paraId="081CF3BA" w14:textId="77777777" w:rsidR="001878ED" w:rsidRPr="00D94444" w:rsidRDefault="001878ED" w:rsidP="001878ED">
            <w:pPr>
              <w:spacing w:after="0" w:line="240" w:lineRule="auto"/>
              <w:jc w:val="right"/>
              <w:rPr>
                <w:ins w:id="10986" w:author="Jujia Li" w:date="2025-08-11T19:38:00Z" w16du:dateUtc="2025-08-12T00:38:00Z"/>
                <w:rFonts w:ascii="Times New Roman" w:eastAsia="Times New Roman" w:hAnsi="Times New Roman" w:cs="Times New Roman"/>
                <w:color w:val="000000"/>
                <w:kern w:val="0"/>
                <w:sz w:val="18"/>
                <w:szCs w:val="18"/>
                <w14:ligatures w14:val="none"/>
                <w:rPrChange w:id="10987" w:author="Jujia Li" w:date="2025-08-11T19:44:00Z" w16du:dateUtc="2025-08-12T00:44:00Z">
                  <w:rPr>
                    <w:ins w:id="10988" w:author="Jujia Li" w:date="2025-08-11T19:38:00Z" w16du:dateUtc="2025-08-12T00:38:00Z"/>
                    <w:rFonts w:ascii="Aptos Narrow" w:eastAsia="Times New Roman" w:hAnsi="Aptos Narrow" w:cs="Times New Roman"/>
                    <w:color w:val="000000"/>
                    <w:kern w:val="0"/>
                    <w:sz w:val="22"/>
                    <w:szCs w:val="22"/>
                    <w14:ligatures w14:val="none"/>
                  </w:rPr>
                </w:rPrChange>
              </w:rPr>
            </w:pPr>
            <w:ins w:id="1098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90" w:author="Jujia Li" w:date="2025-08-11T19:44:00Z" w16du:dateUtc="2025-08-12T00:44:00Z">
                    <w:rPr>
                      <w:rFonts w:ascii="Aptos Narrow" w:eastAsia="Times New Roman" w:hAnsi="Aptos Narrow" w:cs="Times New Roman"/>
                      <w:color w:val="000000"/>
                      <w:kern w:val="0"/>
                      <w:sz w:val="22"/>
                      <w:szCs w:val="22"/>
                      <w14:ligatures w14:val="none"/>
                    </w:rPr>
                  </w:rPrChange>
                </w:rPr>
                <w:t>-12.70</w:t>
              </w:r>
            </w:ins>
          </w:p>
        </w:tc>
        <w:tc>
          <w:tcPr>
            <w:tcW w:w="1440" w:type="dxa"/>
            <w:noWrap/>
            <w:vAlign w:val="bottom"/>
            <w:hideMark/>
          </w:tcPr>
          <w:p w14:paraId="59BECAFC" w14:textId="77777777" w:rsidR="001878ED" w:rsidRPr="00D94444" w:rsidRDefault="001878ED" w:rsidP="001878ED">
            <w:pPr>
              <w:spacing w:after="0" w:line="240" w:lineRule="auto"/>
              <w:jc w:val="right"/>
              <w:rPr>
                <w:ins w:id="10991" w:author="Jujia Li" w:date="2025-08-11T19:38:00Z" w16du:dateUtc="2025-08-12T00:38:00Z"/>
                <w:rFonts w:ascii="Times New Roman" w:eastAsia="Times New Roman" w:hAnsi="Times New Roman" w:cs="Times New Roman"/>
                <w:color w:val="000000"/>
                <w:kern w:val="0"/>
                <w:sz w:val="18"/>
                <w:szCs w:val="18"/>
                <w14:ligatures w14:val="none"/>
                <w:rPrChange w:id="10992" w:author="Jujia Li" w:date="2025-08-11T19:44:00Z" w16du:dateUtc="2025-08-12T00:44:00Z">
                  <w:rPr>
                    <w:ins w:id="10993" w:author="Jujia Li" w:date="2025-08-11T19:38:00Z" w16du:dateUtc="2025-08-12T00:38:00Z"/>
                    <w:rFonts w:ascii="Aptos Narrow" w:eastAsia="Times New Roman" w:hAnsi="Aptos Narrow" w:cs="Times New Roman"/>
                    <w:color w:val="000000"/>
                    <w:kern w:val="0"/>
                    <w:sz w:val="22"/>
                    <w:szCs w:val="22"/>
                    <w14:ligatures w14:val="none"/>
                  </w:rPr>
                </w:rPrChange>
              </w:rPr>
            </w:pPr>
            <w:ins w:id="1099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95" w:author="Jujia Li" w:date="2025-08-11T19:44:00Z" w16du:dateUtc="2025-08-12T00:44:00Z">
                    <w:rPr>
                      <w:rFonts w:ascii="Aptos Narrow" w:eastAsia="Times New Roman" w:hAnsi="Aptos Narrow" w:cs="Times New Roman"/>
                      <w:color w:val="000000"/>
                      <w:kern w:val="0"/>
                      <w:sz w:val="22"/>
                      <w:szCs w:val="22"/>
                      <w14:ligatures w14:val="none"/>
                    </w:rPr>
                  </w:rPrChange>
                </w:rPr>
                <w:t>0.14</w:t>
              </w:r>
            </w:ins>
          </w:p>
        </w:tc>
        <w:tc>
          <w:tcPr>
            <w:tcW w:w="1642" w:type="dxa"/>
            <w:noWrap/>
            <w:vAlign w:val="bottom"/>
            <w:hideMark/>
          </w:tcPr>
          <w:p w14:paraId="077E0A08" w14:textId="77777777" w:rsidR="001878ED" w:rsidRPr="00D94444" w:rsidRDefault="001878ED" w:rsidP="001878ED">
            <w:pPr>
              <w:spacing w:after="0" w:line="240" w:lineRule="auto"/>
              <w:jc w:val="right"/>
              <w:rPr>
                <w:ins w:id="10996" w:author="Jujia Li" w:date="2025-08-11T19:38:00Z" w16du:dateUtc="2025-08-12T00:38:00Z"/>
                <w:rFonts w:ascii="Times New Roman" w:eastAsia="Times New Roman" w:hAnsi="Times New Roman" w:cs="Times New Roman"/>
                <w:color w:val="000000"/>
                <w:kern w:val="0"/>
                <w:sz w:val="18"/>
                <w:szCs w:val="18"/>
                <w14:ligatures w14:val="none"/>
                <w:rPrChange w:id="10997" w:author="Jujia Li" w:date="2025-08-11T19:44:00Z" w16du:dateUtc="2025-08-12T00:44:00Z">
                  <w:rPr>
                    <w:ins w:id="10998" w:author="Jujia Li" w:date="2025-08-11T19:38:00Z" w16du:dateUtc="2025-08-12T00:38:00Z"/>
                    <w:rFonts w:ascii="Aptos Narrow" w:eastAsia="Times New Roman" w:hAnsi="Aptos Narrow" w:cs="Times New Roman"/>
                    <w:color w:val="000000"/>
                    <w:kern w:val="0"/>
                    <w:sz w:val="22"/>
                    <w:szCs w:val="22"/>
                    <w14:ligatures w14:val="none"/>
                  </w:rPr>
                </w:rPrChange>
              </w:rPr>
            </w:pPr>
            <w:ins w:id="1099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00" w:author="Jujia Li" w:date="2025-08-11T19:44:00Z" w16du:dateUtc="2025-08-12T00:44:00Z">
                    <w:rPr>
                      <w:rFonts w:ascii="Aptos Narrow" w:eastAsia="Times New Roman" w:hAnsi="Aptos Narrow" w:cs="Times New Roman"/>
                      <w:color w:val="000000"/>
                      <w:kern w:val="0"/>
                      <w:sz w:val="22"/>
                      <w:szCs w:val="22"/>
                      <w14:ligatures w14:val="none"/>
                    </w:rPr>
                  </w:rPrChange>
                </w:rPr>
                <w:t>3.05</w:t>
              </w:r>
            </w:ins>
          </w:p>
        </w:tc>
        <w:tc>
          <w:tcPr>
            <w:tcW w:w="1630" w:type="dxa"/>
            <w:noWrap/>
            <w:vAlign w:val="bottom"/>
            <w:hideMark/>
          </w:tcPr>
          <w:p w14:paraId="09537847" w14:textId="77777777" w:rsidR="001878ED" w:rsidRPr="00D94444" w:rsidRDefault="001878ED" w:rsidP="001878ED">
            <w:pPr>
              <w:spacing w:after="0" w:line="240" w:lineRule="auto"/>
              <w:jc w:val="right"/>
              <w:rPr>
                <w:ins w:id="11001" w:author="Jujia Li" w:date="2025-08-11T19:38:00Z" w16du:dateUtc="2025-08-12T00:38:00Z"/>
                <w:rFonts w:ascii="Times New Roman" w:eastAsia="Times New Roman" w:hAnsi="Times New Roman" w:cs="Times New Roman"/>
                <w:color w:val="000000"/>
                <w:kern w:val="0"/>
                <w:sz w:val="18"/>
                <w:szCs w:val="18"/>
                <w14:ligatures w14:val="none"/>
                <w:rPrChange w:id="11002" w:author="Jujia Li" w:date="2025-08-11T19:44:00Z" w16du:dateUtc="2025-08-12T00:44:00Z">
                  <w:rPr>
                    <w:ins w:id="11003" w:author="Jujia Li" w:date="2025-08-11T19:38:00Z" w16du:dateUtc="2025-08-12T00:38:00Z"/>
                    <w:rFonts w:ascii="Aptos Narrow" w:eastAsia="Times New Roman" w:hAnsi="Aptos Narrow" w:cs="Times New Roman"/>
                    <w:color w:val="000000"/>
                    <w:kern w:val="0"/>
                    <w:sz w:val="22"/>
                    <w:szCs w:val="22"/>
                    <w14:ligatures w14:val="none"/>
                  </w:rPr>
                </w:rPrChange>
              </w:rPr>
            </w:pPr>
            <w:ins w:id="1100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05" w:author="Jujia Li" w:date="2025-08-11T19:44:00Z" w16du:dateUtc="2025-08-12T00:44:00Z">
                    <w:rPr>
                      <w:rFonts w:ascii="Aptos Narrow" w:eastAsia="Times New Roman" w:hAnsi="Aptos Narrow" w:cs="Times New Roman"/>
                      <w:color w:val="000000"/>
                      <w:kern w:val="0"/>
                      <w:sz w:val="22"/>
                      <w:szCs w:val="22"/>
                      <w14:ligatures w14:val="none"/>
                    </w:rPr>
                  </w:rPrChange>
                </w:rPr>
                <w:t>1.15</w:t>
              </w:r>
            </w:ins>
          </w:p>
        </w:tc>
        <w:tc>
          <w:tcPr>
            <w:tcW w:w="1790" w:type="dxa"/>
            <w:noWrap/>
            <w:vAlign w:val="bottom"/>
            <w:hideMark/>
          </w:tcPr>
          <w:p w14:paraId="6239E514" w14:textId="77777777" w:rsidR="001878ED" w:rsidRPr="00D94444" w:rsidRDefault="001878ED" w:rsidP="001878ED">
            <w:pPr>
              <w:spacing w:after="0" w:line="240" w:lineRule="auto"/>
              <w:jc w:val="right"/>
              <w:rPr>
                <w:ins w:id="11006" w:author="Jujia Li" w:date="2025-08-11T19:38:00Z" w16du:dateUtc="2025-08-12T00:38:00Z"/>
                <w:rFonts w:ascii="Times New Roman" w:eastAsia="Times New Roman" w:hAnsi="Times New Roman" w:cs="Times New Roman"/>
                <w:color w:val="000000"/>
                <w:kern w:val="0"/>
                <w:sz w:val="18"/>
                <w:szCs w:val="18"/>
                <w14:ligatures w14:val="none"/>
                <w:rPrChange w:id="11007" w:author="Jujia Li" w:date="2025-08-11T19:44:00Z" w16du:dateUtc="2025-08-12T00:44:00Z">
                  <w:rPr>
                    <w:ins w:id="11008" w:author="Jujia Li" w:date="2025-08-11T19:38:00Z" w16du:dateUtc="2025-08-12T00:38:00Z"/>
                    <w:rFonts w:ascii="Aptos Narrow" w:eastAsia="Times New Roman" w:hAnsi="Aptos Narrow" w:cs="Times New Roman"/>
                    <w:color w:val="000000"/>
                    <w:kern w:val="0"/>
                    <w:sz w:val="22"/>
                    <w:szCs w:val="22"/>
                    <w14:ligatures w14:val="none"/>
                  </w:rPr>
                </w:rPrChange>
              </w:rPr>
            </w:pPr>
            <w:ins w:id="1100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10" w:author="Jujia Li" w:date="2025-08-11T19:44:00Z" w16du:dateUtc="2025-08-12T00:44:00Z">
                    <w:rPr>
                      <w:rFonts w:ascii="Aptos Narrow" w:eastAsia="Times New Roman" w:hAnsi="Aptos Narrow" w:cs="Times New Roman"/>
                      <w:color w:val="000000"/>
                      <w:kern w:val="0"/>
                      <w:sz w:val="22"/>
                      <w:szCs w:val="22"/>
                      <w14:ligatures w14:val="none"/>
                    </w:rPr>
                  </w:rPrChange>
                </w:rPr>
                <w:t>15.19</w:t>
              </w:r>
            </w:ins>
          </w:p>
        </w:tc>
      </w:tr>
      <w:tr w:rsidR="00DD51F8" w:rsidRPr="00DD51F8" w14:paraId="42696D64" w14:textId="77777777" w:rsidTr="00502FAC">
        <w:trPr>
          <w:trHeight w:val="300"/>
          <w:ins w:id="11011" w:author="Jujia Li" w:date="2025-08-11T19:38:00Z"/>
        </w:trPr>
        <w:tc>
          <w:tcPr>
            <w:tcW w:w="1350" w:type="dxa"/>
            <w:noWrap/>
            <w:vAlign w:val="bottom"/>
            <w:hideMark/>
          </w:tcPr>
          <w:p w14:paraId="030A19EC" w14:textId="77777777" w:rsidR="001878ED" w:rsidRPr="00D94444" w:rsidRDefault="001878ED" w:rsidP="001878ED">
            <w:pPr>
              <w:spacing w:after="0" w:line="240" w:lineRule="auto"/>
              <w:rPr>
                <w:ins w:id="11012" w:author="Jujia Li" w:date="2025-08-11T19:38:00Z" w16du:dateUtc="2025-08-12T00:38:00Z"/>
                <w:rFonts w:ascii="Times New Roman" w:eastAsia="Times New Roman" w:hAnsi="Times New Roman" w:cs="Times New Roman"/>
                <w:color w:val="000000"/>
                <w:kern w:val="0"/>
                <w:sz w:val="18"/>
                <w:szCs w:val="18"/>
                <w14:ligatures w14:val="none"/>
                <w:rPrChange w:id="11013" w:author="Jujia Li" w:date="2025-08-11T19:44:00Z" w16du:dateUtc="2025-08-12T00:44:00Z">
                  <w:rPr>
                    <w:ins w:id="11014" w:author="Jujia Li" w:date="2025-08-11T19:38:00Z" w16du:dateUtc="2025-08-12T00:38:00Z"/>
                    <w:rFonts w:ascii="Aptos Narrow" w:eastAsia="Times New Roman" w:hAnsi="Aptos Narrow" w:cs="Times New Roman"/>
                    <w:color w:val="000000"/>
                    <w:kern w:val="0"/>
                    <w:sz w:val="22"/>
                    <w:szCs w:val="22"/>
                    <w14:ligatures w14:val="none"/>
                  </w:rPr>
                </w:rPrChange>
              </w:rPr>
            </w:pPr>
            <w:ins w:id="1101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16" w:author="Jujia Li" w:date="2025-08-11T19:44:00Z" w16du:dateUtc="2025-08-12T00:44:00Z">
                    <w:rPr>
                      <w:rFonts w:ascii="Aptos Narrow" w:eastAsia="Times New Roman" w:hAnsi="Aptos Narrow" w:cs="Times New Roman"/>
                      <w:color w:val="000000"/>
                      <w:kern w:val="0"/>
                      <w:sz w:val="22"/>
                      <w:szCs w:val="22"/>
                      <w14:ligatures w14:val="none"/>
                    </w:rPr>
                  </w:rPrChange>
                </w:rPr>
                <w:t>Jackson</w:t>
              </w:r>
            </w:ins>
          </w:p>
        </w:tc>
        <w:tc>
          <w:tcPr>
            <w:tcW w:w="1508" w:type="dxa"/>
            <w:noWrap/>
            <w:vAlign w:val="bottom"/>
            <w:hideMark/>
          </w:tcPr>
          <w:p w14:paraId="3591345F" w14:textId="77777777" w:rsidR="001878ED" w:rsidRPr="00D94444" w:rsidRDefault="001878ED" w:rsidP="001878ED">
            <w:pPr>
              <w:spacing w:after="0" w:line="240" w:lineRule="auto"/>
              <w:jc w:val="right"/>
              <w:rPr>
                <w:ins w:id="11017" w:author="Jujia Li" w:date="2025-08-11T19:38:00Z" w16du:dateUtc="2025-08-12T00:38:00Z"/>
                <w:rFonts w:ascii="Times New Roman" w:eastAsia="Times New Roman" w:hAnsi="Times New Roman" w:cs="Times New Roman"/>
                <w:color w:val="000000"/>
                <w:kern w:val="0"/>
                <w:sz w:val="18"/>
                <w:szCs w:val="18"/>
                <w14:ligatures w14:val="none"/>
                <w:rPrChange w:id="11018" w:author="Jujia Li" w:date="2025-08-11T19:44:00Z" w16du:dateUtc="2025-08-12T00:44:00Z">
                  <w:rPr>
                    <w:ins w:id="11019" w:author="Jujia Li" w:date="2025-08-11T19:38:00Z" w16du:dateUtc="2025-08-12T00:38:00Z"/>
                    <w:rFonts w:ascii="Aptos Narrow" w:eastAsia="Times New Roman" w:hAnsi="Aptos Narrow" w:cs="Times New Roman"/>
                    <w:color w:val="000000"/>
                    <w:kern w:val="0"/>
                    <w:sz w:val="22"/>
                    <w:szCs w:val="22"/>
                    <w14:ligatures w14:val="none"/>
                  </w:rPr>
                </w:rPrChange>
              </w:rPr>
            </w:pPr>
            <w:ins w:id="1102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21" w:author="Jujia Li" w:date="2025-08-11T19:44:00Z" w16du:dateUtc="2025-08-12T00:44:00Z">
                    <w:rPr>
                      <w:rFonts w:ascii="Aptos Narrow" w:eastAsia="Times New Roman" w:hAnsi="Aptos Narrow" w:cs="Times New Roman"/>
                      <w:color w:val="000000"/>
                      <w:kern w:val="0"/>
                      <w:sz w:val="22"/>
                      <w:szCs w:val="22"/>
                      <w14:ligatures w14:val="none"/>
                    </w:rPr>
                  </w:rPrChange>
                </w:rPr>
                <w:t>-13.95</w:t>
              </w:r>
            </w:ins>
          </w:p>
        </w:tc>
        <w:tc>
          <w:tcPr>
            <w:tcW w:w="1440" w:type="dxa"/>
            <w:noWrap/>
            <w:vAlign w:val="bottom"/>
            <w:hideMark/>
          </w:tcPr>
          <w:p w14:paraId="1E92FEDA" w14:textId="77777777" w:rsidR="001878ED" w:rsidRPr="00D94444" w:rsidRDefault="001878ED" w:rsidP="001878ED">
            <w:pPr>
              <w:spacing w:after="0" w:line="240" w:lineRule="auto"/>
              <w:jc w:val="right"/>
              <w:rPr>
                <w:ins w:id="11022" w:author="Jujia Li" w:date="2025-08-11T19:38:00Z" w16du:dateUtc="2025-08-12T00:38:00Z"/>
                <w:rFonts w:ascii="Times New Roman" w:eastAsia="Times New Roman" w:hAnsi="Times New Roman" w:cs="Times New Roman"/>
                <w:color w:val="000000"/>
                <w:kern w:val="0"/>
                <w:sz w:val="18"/>
                <w:szCs w:val="18"/>
                <w14:ligatures w14:val="none"/>
                <w:rPrChange w:id="11023" w:author="Jujia Li" w:date="2025-08-11T19:44:00Z" w16du:dateUtc="2025-08-12T00:44:00Z">
                  <w:rPr>
                    <w:ins w:id="11024" w:author="Jujia Li" w:date="2025-08-11T19:38:00Z" w16du:dateUtc="2025-08-12T00:38:00Z"/>
                    <w:rFonts w:ascii="Aptos Narrow" w:eastAsia="Times New Roman" w:hAnsi="Aptos Narrow" w:cs="Times New Roman"/>
                    <w:color w:val="000000"/>
                    <w:kern w:val="0"/>
                    <w:sz w:val="22"/>
                    <w:szCs w:val="22"/>
                    <w14:ligatures w14:val="none"/>
                  </w:rPr>
                </w:rPrChange>
              </w:rPr>
            </w:pPr>
            <w:ins w:id="1102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26"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0847AF9D" w14:textId="77777777" w:rsidR="001878ED" w:rsidRPr="00D94444" w:rsidRDefault="001878ED" w:rsidP="001878ED">
            <w:pPr>
              <w:spacing w:after="0" w:line="240" w:lineRule="auto"/>
              <w:jc w:val="right"/>
              <w:rPr>
                <w:ins w:id="11027" w:author="Jujia Li" w:date="2025-08-11T19:38:00Z" w16du:dateUtc="2025-08-12T00:38:00Z"/>
                <w:rFonts w:ascii="Times New Roman" w:eastAsia="Times New Roman" w:hAnsi="Times New Roman" w:cs="Times New Roman"/>
                <w:color w:val="000000"/>
                <w:kern w:val="0"/>
                <w:sz w:val="18"/>
                <w:szCs w:val="18"/>
                <w14:ligatures w14:val="none"/>
                <w:rPrChange w:id="11028" w:author="Jujia Li" w:date="2025-08-11T19:44:00Z" w16du:dateUtc="2025-08-12T00:44:00Z">
                  <w:rPr>
                    <w:ins w:id="11029" w:author="Jujia Li" w:date="2025-08-11T19:38:00Z" w16du:dateUtc="2025-08-12T00:38:00Z"/>
                    <w:rFonts w:ascii="Aptos Narrow" w:eastAsia="Times New Roman" w:hAnsi="Aptos Narrow" w:cs="Times New Roman"/>
                    <w:color w:val="000000"/>
                    <w:kern w:val="0"/>
                    <w:sz w:val="22"/>
                    <w:szCs w:val="22"/>
                    <w14:ligatures w14:val="none"/>
                  </w:rPr>
                </w:rPrChange>
              </w:rPr>
            </w:pPr>
            <w:ins w:id="1103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31" w:author="Jujia Li" w:date="2025-08-11T19:44:00Z" w16du:dateUtc="2025-08-12T00:44:00Z">
                    <w:rPr>
                      <w:rFonts w:ascii="Aptos Narrow" w:eastAsia="Times New Roman" w:hAnsi="Aptos Narrow" w:cs="Times New Roman"/>
                      <w:color w:val="000000"/>
                      <w:kern w:val="0"/>
                      <w:sz w:val="22"/>
                      <w:szCs w:val="22"/>
                      <w14:ligatures w14:val="none"/>
                    </w:rPr>
                  </w:rPrChange>
                </w:rPr>
                <w:t>0.87</w:t>
              </w:r>
            </w:ins>
          </w:p>
        </w:tc>
        <w:tc>
          <w:tcPr>
            <w:tcW w:w="1630" w:type="dxa"/>
            <w:noWrap/>
            <w:vAlign w:val="bottom"/>
            <w:hideMark/>
          </w:tcPr>
          <w:p w14:paraId="4128D946" w14:textId="77777777" w:rsidR="001878ED" w:rsidRPr="00D94444" w:rsidRDefault="001878ED" w:rsidP="001878ED">
            <w:pPr>
              <w:spacing w:after="0" w:line="240" w:lineRule="auto"/>
              <w:jc w:val="right"/>
              <w:rPr>
                <w:ins w:id="11032" w:author="Jujia Li" w:date="2025-08-11T19:38:00Z" w16du:dateUtc="2025-08-12T00:38:00Z"/>
                <w:rFonts w:ascii="Times New Roman" w:eastAsia="Times New Roman" w:hAnsi="Times New Roman" w:cs="Times New Roman"/>
                <w:color w:val="000000"/>
                <w:kern w:val="0"/>
                <w:sz w:val="18"/>
                <w:szCs w:val="18"/>
                <w14:ligatures w14:val="none"/>
                <w:rPrChange w:id="11033" w:author="Jujia Li" w:date="2025-08-11T19:44:00Z" w16du:dateUtc="2025-08-12T00:44:00Z">
                  <w:rPr>
                    <w:ins w:id="11034" w:author="Jujia Li" w:date="2025-08-11T19:38:00Z" w16du:dateUtc="2025-08-12T00:38:00Z"/>
                    <w:rFonts w:ascii="Aptos Narrow" w:eastAsia="Times New Roman" w:hAnsi="Aptos Narrow" w:cs="Times New Roman"/>
                    <w:color w:val="000000"/>
                    <w:kern w:val="0"/>
                    <w:sz w:val="22"/>
                    <w:szCs w:val="22"/>
                    <w14:ligatures w14:val="none"/>
                  </w:rPr>
                </w:rPrChange>
              </w:rPr>
            </w:pPr>
            <w:ins w:id="1103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36" w:author="Jujia Li" w:date="2025-08-11T19:44:00Z" w16du:dateUtc="2025-08-12T00:44:00Z">
                    <w:rPr>
                      <w:rFonts w:ascii="Aptos Narrow" w:eastAsia="Times New Roman" w:hAnsi="Aptos Narrow" w:cs="Times New Roman"/>
                      <w:color w:val="000000"/>
                      <w:kern w:val="0"/>
                      <w:sz w:val="22"/>
                      <w:szCs w:val="22"/>
                      <w14:ligatures w14:val="none"/>
                    </w:rPr>
                  </w:rPrChange>
                </w:rPr>
                <w:t>1.01</w:t>
              </w:r>
            </w:ins>
          </w:p>
        </w:tc>
        <w:tc>
          <w:tcPr>
            <w:tcW w:w="1790" w:type="dxa"/>
            <w:noWrap/>
            <w:vAlign w:val="bottom"/>
            <w:hideMark/>
          </w:tcPr>
          <w:p w14:paraId="572437F5" w14:textId="77777777" w:rsidR="001878ED" w:rsidRPr="00D94444" w:rsidRDefault="001878ED" w:rsidP="001878ED">
            <w:pPr>
              <w:spacing w:after="0" w:line="240" w:lineRule="auto"/>
              <w:jc w:val="right"/>
              <w:rPr>
                <w:ins w:id="11037" w:author="Jujia Li" w:date="2025-08-11T19:38:00Z" w16du:dateUtc="2025-08-12T00:38:00Z"/>
                <w:rFonts w:ascii="Times New Roman" w:eastAsia="Times New Roman" w:hAnsi="Times New Roman" w:cs="Times New Roman"/>
                <w:color w:val="000000"/>
                <w:kern w:val="0"/>
                <w:sz w:val="18"/>
                <w:szCs w:val="18"/>
                <w14:ligatures w14:val="none"/>
                <w:rPrChange w:id="11038" w:author="Jujia Li" w:date="2025-08-11T19:44:00Z" w16du:dateUtc="2025-08-12T00:44:00Z">
                  <w:rPr>
                    <w:ins w:id="11039" w:author="Jujia Li" w:date="2025-08-11T19:38:00Z" w16du:dateUtc="2025-08-12T00:38:00Z"/>
                    <w:rFonts w:ascii="Aptos Narrow" w:eastAsia="Times New Roman" w:hAnsi="Aptos Narrow" w:cs="Times New Roman"/>
                    <w:color w:val="000000"/>
                    <w:kern w:val="0"/>
                    <w:sz w:val="22"/>
                    <w:szCs w:val="22"/>
                    <w14:ligatures w14:val="none"/>
                  </w:rPr>
                </w:rPrChange>
              </w:rPr>
            </w:pPr>
            <w:ins w:id="1104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41" w:author="Jujia Li" w:date="2025-08-11T19:44:00Z" w16du:dateUtc="2025-08-12T00:44:00Z">
                    <w:rPr>
                      <w:rFonts w:ascii="Aptos Narrow" w:eastAsia="Times New Roman" w:hAnsi="Aptos Narrow" w:cs="Times New Roman"/>
                      <w:color w:val="000000"/>
                      <w:kern w:val="0"/>
                      <w:sz w:val="22"/>
                      <w:szCs w:val="22"/>
                      <w14:ligatures w14:val="none"/>
                    </w:rPr>
                  </w:rPrChange>
                </w:rPr>
                <w:t>0.91</w:t>
              </w:r>
            </w:ins>
          </w:p>
        </w:tc>
      </w:tr>
      <w:tr w:rsidR="00DD51F8" w:rsidRPr="00DD51F8" w14:paraId="5F49CC07" w14:textId="77777777" w:rsidTr="00502FAC">
        <w:trPr>
          <w:trHeight w:val="300"/>
          <w:ins w:id="11042" w:author="Jujia Li" w:date="2025-08-11T19:38:00Z"/>
        </w:trPr>
        <w:tc>
          <w:tcPr>
            <w:tcW w:w="1350" w:type="dxa"/>
            <w:noWrap/>
            <w:vAlign w:val="bottom"/>
            <w:hideMark/>
          </w:tcPr>
          <w:p w14:paraId="094DC6FF" w14:textId="77777777" w:rsidR="001878ED" w:rsidRPr="00D94444" w:rsidRDefault="001878ED" w:rsidP="001878ED">
            <w:pPr>
              <w:spacing w:after="0" w:line="240" w:lineRule="auto"/>
              <w:rPr>
                <w:ins w:id="11043" w:author="Jujia Li" w:date="2025-08-11T19:38:00Z" w16du:dateUtc="2025-08-12T00:38:00Z"/>
                <w:rFonts w:ascii="Times New Roman" w:eastAsia="Times New Roman" w:hAnsi="Times New Roman" w:cs="Times New Roman"/>
                <w:color w:val="000000"/>
                <w:kern w:val="0"/>
                <w:sz w:val="18"/>
                <w:szCs w:val="18"/>
                <w14:ligatures w14:val="none"/>
                <w:rPrChange w:id="11044" w:author="Jujia Li" w:date="2025-08-11T19:44:00Z" w16du:dateUtc="2025-08-12T00:44:00Z">
                  <w:rPr>
                    <w:ins w:id="11045" w:author="Jujia Li" w:date="2025-08-11T19:38:00Z" w16du:dateUtc="2025-08-12T00:38:00Z"/>
                    <w:rFonts w:ascii="Aptos Narrow" w:eastAsia="Times New Roman" w:hAnsi="Aptos Narrow" w:cs="Times New Roman"/>
                    <w:color w:val="000000"/>
                    <w:kern w:val="0"/>
                    <w:sz w:val="22"/>
                    <w:szCs w:val="22"/>
                    <w14:ligatures w14:val="none"/>
                  </w:rPr>
                </w:rPrChange>
              </w:rPr>
            </w:pPr>
            <w:ins w:id="1104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47" w:author="Jujia Li" w:date="2025-08-11T19:44:00Z" w16du:dateUtc="2025-08-12T00:44:00Z">
                    <w:rPr>
                      <w:rFonts w:ascii="Aptos Narrow" w:eastAsia="Times New Roman" w:hAnsi="Aptos Narrow" w:cs="Times New Roman"/>
                      <w:color w:val="000000"/>
                      <w:kern w:val="0"/>
                      <w:sz w:val="22"/>
                      <w:szCs w:val="22"/>
                      <w14:ligatures w14:val="none"/>
                    </w:rPr>
                  </w:rPrChange>
                </w:rPr>
                <w:t>Jefferson</w:t>
              </w:r>
            </w:ins>
          </w:p>
        </w:tc>
        <w:tc>
          <w:tcPr>
            <w:tcW w:w="1508" w:type="dxa"/>
            <w:noWrap/>
            <w:vAlign w:val="bottom"/>
            <w:hideMark/>
          </w:tcPr>
          <w:p w14:paraId="07D7E095" w14:textId="77777777" w:rsidR="001878ED" w:rsidRPr="00D94444" w:rsidRDefault="001878ED" w:rsidP="001878ED">
            <w:pPr>
              <w:spacing w:after="0" w:line="240" w:lineRule="auto"/>
              <w:jc w:val="right"/>
              <w:rPr>
                <w:ins w:id="11048" w:author="Jujia Li" w:date="2025-08-11T19:38:00Z" w16du:dateUtc="2025-08-12T00:38:00Z"/>
                <w:rFonts w:ascii="Times New Roman" w:eastAsia="Times New Roman" w:hAnsi="Times New Roman" w:cs="Times New Roman"/>
                <w:color w:val="000000"/>
                <w:kern w:val="0"/>
                <w:sz w:val="18"/>
                <w:szCs w:val="18"/>
                <w14:ligatures w14:val="none"/>
                <w:rPrChange w:id="11049" w:author="Jujia Li" w:date="2025-08-11T19:44:00Z" w16du:dateUtc="2025-08-12T00:44:00Z">
                  <w:rPr>
                    <w:ins w:id="11050" w:author="Jujia Li" w:date="2025-08-11T19:38:00Z" w16du:dateUtc="2025-08-12T00:38:00Z"/>
                    <w:rFonts w:ascii="Aptos Narrow" w:eastAsia="Times New Roman" w:hAnsi="Aptos Narrow" w:cs="Times New Roman"/>
                    <w:color w:val="000000"/>
                    <w:kern w:val="0"/>
                    <w:sz w:val="22"/>
                    <w:szCs w:val="22"/>
                    <w14:ligatures w14:val="none"/>
                  </w:rPr>
                </w:rPrChange>
              </w:rPr>
            </w:pPr>
            <w:ins w:id="1105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52" w:author="Jujia Li" w:date="2025-08-11T19:44:00Z" w16du:dateUtc="2025-08-12T00:44:00Z">
                    <w:rPr>
                      <w:rFonts w:ascii="Aptos Narrow" w:eastAsia="Times New Roman" w:hAnsi="Aptos Narrow" w:cs="Times New Roman"/>
                      <w:color w:val="000000"/>
                      <w:kern w:val="0"/>
                      <w:sz w:val="22"/>
                      <w:szCs w:val="22"/>
                      <w14:ligatures w14:val="none"/>
                    </w:rPr>
                  </w:rPrChange>
                </w:rPr>
                <w:t>-12.96</w:t>
              </w:r>
            </w:ins>
          </w:p>
        </w:tc>
        <w:tc>
          <w:tcPr>
            <w:tcW w:w="1440" w:type="dxa"/>
            <w:noWrap/>
            <w:vAlign w:val="bottom"/>
            <w:hideMark/>
          </w:tcPr>
          <w:p w14:paraId="7FCF7397" w14:textId="77777777" w:rsidR="001878ED" w:rsidRPr="00D94444" w:rsidRDefault="001878ED" w:rsidP="001878ED">
            <w:pPr>
              <w:spacing w:after="0" w:line="240" w:lineRule="auto"/>
              <w:jc w:val="right"/>
              <w:rPr>
                <w:ins w:id="11053" w:author="Jujia Li" w:date="2025-08-11T19:38:00Z" w16du:dateUtc="2025-08-12T00:38:00Z"/>
                <w:rFonts w:ascii="Times New Roman" w:eastAsia="Times New Roman" w:hAnsi="Times New Roman" w:cs="Times New Roman"/>
                <w:color w:val="000000"/>
                <w:kern w:val="0"/>
                <w:sz w:val="18"/>
                <w:szCs w:val="18"/>
                <w14:ligatures w14:val="none"/>
                <w:rPrChange w:id="11054" w:author="Jujia Li" w:date="2025-08-11T19:44:00Z" w16du:dateUtc="2025-08-12T00:44:00Z">
                  <w:rPr>
                    <w:ins w:id="11055" w:author="Jujia Li" w:date="2025-08-11T19:38:00Z" w16du:dateUtc="2025-08-12T00:38:00Z"/>
                    <w:rFonts w:ascii="Aptos Narrow" w:eastAsia="Times New Roman" w:hAnsi="Aptos Narrow" w:cs="Times New Roman"/>
                    <w:color w:val="000000"/>
                    <w:kern w:val="0"/>
                    <w:sz w:val="22"/>
                    <w:szCs w:val="22"/>
                    <w14:ligatures w14:val="none"/>
                  </w:rPr>
                </w:rPrChange>
              </w:rPr>
            </w:pPr>
            <w:ins w:id="1105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57"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5492624A" w14:textId="77777777" w:rsidR="001878ED" w:rsidRPr="00D94444" w:rsidRDefault="001878ED" w:rsidP="001878ED">
            <w:pPr>
              <w:spacing w:after="0" w:line="240" w:lineRule="auto"/>
              <w:jc w:val="right"/>
              <w:rPr>
                <w:ins w:id="11058" w:author="Jujia Li" w:date="2025-08-11T19:38:00Z" w16du:dateUtc="2025-08-12T00:38:00Z"/>
                <w:rFonts w:ascii="Times New Roman" w:eastAsia="Times New Roman" w:hAnsi="Times New Roman" w:cs="Times New Roman"/>
                <w:color w:val="000000"/>
                <w:kern w:val="0"/>
                <w:sz w:val="18"/>
                <w:szCs w:val="18"/>
                <w14:ligatures w14:val="none"/>
                <w:rPrChange w:id="11059" w:author="Jujia Li" w:date="2025-08-11T19:44:00Z" w16du:dateUtc="2025-08-12T00:44:00Z">
                  <w:rPr>
                    <w:ins w:id="11060" w:author="Jujia Li" w:date="2025-08-11T19:38:00Z" w16du:dateUtc="2025-08-12T00:38:00Z"/>
                    <w:rFonts w:ascii="Aptos Narrow" w:eastAsia="Times New Roman" w:hAnsi="Aptos Narrow" w:cs="Times New Roman"/>
                    <w:color w:val="000000"/>
                    <w:kern w:val="0"/>
                    <w:sz w:val="22"/>
                    <w:szCs w:val="22"/>
                    <w14:ligatures w14:val="none"/>
                  </w:rPr>
                </w:rPrChange>
              </w:rPr>
            </w:pPr>
            <w:ins w:id="1106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62" w:author="Jujia Li" w:date="2025-08-11T19:44:00Z" w16du:dateUtc="2025-08-12T00:44:00Z">
                    <w:rPr>
                      <w:rFonts w:ascii="Aptos Narrow" w:eastAsia="Times New Roman" w:hAnsi="Aptos Narrow" w:cs="Times New Roman"/>
                      <w:color w:val="000000"/>
                      <w:kern w:val="0"/>
                      <w:sz w:val="22"/>
                      <w:szCs w:val="22"/>
                      <w14:ligatures w14:val="none"/>
                    </w:rPr>
                  </w:rPrChange>
                </w:rPr>
                <w:t>2.34</w:t>
              </w:r>
            </w:ins>
          </w:p>
        </w:tc>
        <w:tc>
          <w:tcPr>
            <w:tcW w:w="1630" w:type="dxa"/>
            <w:noWrap/>
            <w:vAlign w:val="bottom"/>
            <w:hideMark/>
          </w:tcPr>
          <w:p w14:paraId="0ED1833B" w14:textId="77777777" w:rsidR="001878ED" w:rsidRPr="00D94444" w:rsidRDefault="001878ED" w:rsidP="001878ED">
            <w:pPr>
              <w:spacing w:after="0" w:line="240" w:lineRule="auto"/>
              <w:jc w:val="right"/>
              <w:rPr>
                <w:ins w:id="11063" w:author="Jujia Li" w:date="2025-08-11T19:38:00Z" w16du:dateUtc="2025-08-12T00:38:00Z"/>
                <w:rFonts w:ascii="Times New Roman" w:eastAsia="Times New Roman" w:hAnsi="Times New Roman" w:cs="Times New Roman"/>
                <w:color w:val="000000"/>
                <w:kern w:val="0"/>
                <w:sz w:val="18"/>
                <w:szCs w:val="18"/>
                <w14:ligatures w14:val="none"/>
                <w:rPrChange w:id="11064" w:author="Jujia Li" w:date="2025-08-11T19:44:00Z" w16du:dateUtc="2025-08-12T00:44:00Z">
                  <w:rPr>
                    <w:ins w:id="11065" w:author="Jujia Li" w:date="2025-08-11T19:38:00Z" w16du:dateUtc="2025-08-12T00:38:00Z"/>
                    <w:rFonts w:ascii="Aptos Narrow" w:eastAsia="Times New Roman" w:hAnsi="Aptos Narrow" w:cs="Times New Roman"/>
                    <w:color w:val="000000"/>
                    <w:kern w:val="0"/>
                    <w:sz w:val="22"/>
                    <w:szCs w:val="22"/>
                    <w14:ligatures w14:val="none"/>
                  </w:rPr>
                </w:rPrChange>
              </w:rPr>
            </w:pPr>
            <w:ins w:id="1106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67" w:author="Jujia Li" w:date="2025-08-11T19:44:00Z" w16du:dateUtc="2025-08-12T00:44:00Z">
                    <w:rPr>
                      <w:rFonts w:ascii="Aptos Narrow" w:eastAsia="Times New Roman" w:hAnsi="Aptos Narrow" w:cs="Times New Roman"/>
                      <w:color w:val="000000"/>
                      <w:kern w:val="0"/>
                      <w:sz w:val="22"/>
                      <w:szCs w:val="22"/>
                      <w14:ligatures w14:val="none"/>
                    </w:rPr>
                  </w:rPrChange>
                </w:rPr>
                <w:t>1.01</w:t>
              </w:r>
            </w:ins>
          </w:p>
        </w:tc>
        <w:tc>
          <w:tcPr>
            <w:tcW w:w="1790" w:type="dxa"/>
            <w:noWrap/>
            <w:vAlign w:val="bottom"/>
            <w:hideMark/>
          </w:tcPr>
          <w:p w14:paraId="16A439D0" w14:textId="77777777" w:rsidR="001878ED" w:rsidRPr="00D94444" w:rsidRDefault="001878ED" w:rsidP="001878ED">
            <w:pPr>
              <w:spacing w:after="0" w:line="240" w:lineRule="auto"/>
              <w:jc w:val="right"/>
              <w:rPr>
                <w:ins w:id="11068" w:author="Jujia Li" w:date="2025-08-11T19:38:00Z" w16du:dateUtc="2025-08-12T00:38:00Z"/>
                <w:rFonts w:ascii="Times New Roman" w:eastAsia="Times New Roman" w:hAnsi="Times New Roman" w:cs="Times New Roman"/>
                <w:color w:val="000000"/>
                <w:kern w:val="0"/>
                <w:sz w:val="18"/>
                <w:szCs w:val="18"/>
                <w14:ligatures w14:val="none"/>
                <w:rPrChange w:id="11069" w:author="Jujia Li" w:date="2025-08-11T19:44:00Z" w16du:dateUtc="2025-08-12T00:44:00Z">
                  <w:rPr>
                    <w:ins w:id="11070" w:author="Jujia Li" w:date="2025-08-11T19:38:00Z" w16du:dateUtc="2025-08-12T00:38:00Z"/>
                    <w:rFonts w:ascii="Aptos Narrow" w:eastAsia="Times New Roman" w:hAnsi="Aptos Narrow" w:cs="Times New Roman"/>
                    <w:color w:val="000000"/>
                    <w:kern w:val="0"/>
                    <w:sz w:val="22"/>
                    <w:szCs w:val="22"/>
                    <w14:ligatures w14:val="none"/>
                  </w:rPr>
                </w:rPrChange>
              </w:rPr>
            </w:pPr>
            <w:ins w:id="1107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72" w:author="Jujia Li" w:date="2025-08-11T19:44:00Z" w16du:dateUtc="2025-08-12T00:44:00Z">
                    <w:rPr>
                      <w:rFonts w:ascii="Aptos Narrow" w:eastAsia="Times New Roman" w:hAnsi="Aptos Narrow" w:cs="Times New Roman"/>
                      <w:color w:val="000000"/>
                      <w:kern w:val="0"/>
                      <w:sz w:val="22"/>
                      <w:szCs w:val="22"/>
                      <w14:ligatures w14:val="none"/>
                    </w:rPr>
                  </w:rPrChange>
                </w:rPr>
                <w:t>0.79</w:t>
              </w:r>
            </w:ins>
          </w:p>
        </w:tc>
      </w:tr>
      <w:tr w:rsidR="00DD51F8" w:rsidRPr="00DD51F8" w14:paraId="3354EA67" w14:textId="77777777" w:rsidTr="00502FAC">
        <w:trPr>
          <w:trHeight w:val="300"/>
          <w:ins w:id="11073" w:author="Jujia Li" w:date="2025-08-11T19:38:00Z"/>
        </w:trPr>
        <w:tc>
          <w:tcPr>
            <w:tcW w:w="1350" w:type="dxa"/>
            <w:noWrap/>
            <w:vAlign w:val="bottom"/>
            <w:hideMark/>
          </w:tcPr>
          <w:p w14:paraId="0D5124F1" w14:textId="77777777" w:rsidR="001878ED" w:rsidRPr="00D94444" w:rsidRDefault="001878ED" w:rsidP="001878ED">
            <w:pPr>
              <w:spacing w:after="0" w:line="240" w:lineRule="auto"/>
              <w:rPr>
                <w:ins w:id="11074" w:author="Jujia Li" w:date="2025-08-11T19:38:00Z" w16du:dateUtc="2025-08-12T00:38:00Z"/>
                <w:rFonts w:ascii="Times New Roman" w:eastAsia="Times New Roman" w:hAnsi="Times New Roman" w:cs="Times New Roman"/>
                <w:color w:val="000000"/>
                <w:kern w:val="0"/>
                <w:sz w:val="18"/>
                <w:szCs w:val="18"/>
                <w14:ligatures w14:val="none"/>
                <w:rPrChange w:id="11075" w:author="Jujia Li" w:date="2025-08-11T19:44:00Z" w16du:dateUtc="2025-08-12T00:44:00Z">
                  <w:rPr>
                    <w:ins w:id="11076" w:author="Jujia Li" w:date="2025-08-11T19:38:00Z" w16du:dateUtc="2025-08-12T00:38:00Z"/>
                    <w:rFonts w:ascii="Aptos Narrow" w:eastAsia="Times New Roman" w:hAnsi="Aptos Narrow" w:cs="Times New Roman"/>
                    <w:color w:val="000000"/>
                    <w:kern w:val="0"/>
                    <w:sz w:val="22"/>
                    <w:szCs w:val="22"/>
                    <w14:ligatures w14:val="none"/>
                  </w:rPr>
                </w:rPrChange>
              </w:rPr>
            </w:pPr>
            <w:ins w:id="1107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78" w:author="Jujia Li" w:date="2025-08-11T19:44:00Z" w16du:dateUtc="2025-08-12T00:44:00Z">
                    <w:rPr>
                      <w:rFonts w:ascii="Aptos Narrow" w:eastAsia="Times New Roman" w:hAnsi="Aptos Narrow" w:cs="Times New Roman"/>
                      <w:color w:val="000000"/>
                      <w:kern w:val="0"/>
                      <w:sz w:val="22"/>
                      <w:szCs w:val="22"/>
                      <w14:ligatures w14:val="none"/>
                    </w:rPr>
                  </w:rPrChange>
                </w:rPr>
                <w:t>Shelby</w:t>
              </w:r>
            </w:ins>
          </w:p>
        </w:tc>
        <w:tc>
          <w:tcPr>
            <w:tcW w:w="1508" w:type="dxa"/>
            <w:noWrap/>
            <w:vAlign w:val="bottom"/>
            <w:hideMark/>
          </w:tcPr>
          <w:p w14:paraId="7D02DDD4" w14:textId="77777777" w:rsidR="001878ED" w:rsidRPr="00D94444" w:rsidRDefault="001878ED" w:rsidP="001878ED">
            <w:pPr>
              <w:spacing w:after="0" w:line="240" w:lineRule="auto"/>
              <w:jc w:val="right"/>
              <w:rPr>
                <w:ins w:id="11079" w:author="Jujia Li" w:date="2025-08-11T19:38:00Z" w16du:dateUtc="2025-08-12T00:38:00Z"/>
                <w:rFonts w:ascii="Times New Roman" w:eastAsia="Times New Roman" w:hAnsi="Times New Roman" w:cs="Times New Roman"/>
                <w:color w:val="000000"/>
                <w:kern w:val="0"/>
                <w:sz w:val="18"/>
                <w:szCs w:val="18"/>
                <w14:ligatures w14:val="none"/>
                <w:rPrChange w:id="11080" w:author="Jujia Li" w:date="2025-08-11T19:44:00Z" w16du:dateUtc="2025-08-12T00:44:00Z">
                  <w:rPr>
                    <w:ins w:id="11081" w:author="Jujia Li" w:date="2025-08-11T19:38:00Z" w16du:dateUtc="2025-08-12T00:38:00Z"/>
                    <w:rFonts w:ascii="Aptos Narrow" w:eastAsia="Times New Roman" w:hAnsi="Aptos Narrow" w:cs="Times New Roman"/>
                    <w:color w:val="000000"/>
                    <w:kern w:val="0"/>
                    <w:sz w:val="22"/>
                    <w:szCs w:val="22"/>
                    <w14:ligatures w14:val="none"/>
                  </w:rPr>
                </w:rPrChange>
              </w:rPr>
            </w:pPr>
            <w:ins w:id="1108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83" w:author="Jujia Li" w:date="2025-08-11T19:44:00Z" w16du:dateUtc="2025-08-12T00:44:00Z">
                    <w:rPr>
                      <w:rFonts w:ascii="Aptos Narrow" w:eastAsia="Times New Roman" w:hAnsi="Aptos Narrow" w:cs="Times New Roman"/>
                      <w:color w:val="000000"/>
                      <w:kern w:val="0"/>
                      <w:sz w:val="22"/>
                      <w:szCs w:val="22"/>
                      <w14:ligatures w14:val="none"/>
                    </w:rPr>
                  </w:rPrChange>
                </w:rPr>
                <w:t>-13.28</w:t>
              </w:r>
            </w:ins>
          </w:p>
        </w:tc>
        <w:tc>
          <w:tcPr>
            <w:tcW w:w="1440" w:type="dxa"/>
            <w:noWrap/>
            <w:vAlign w:val="bottom"/>
            <w:hideMark/>
          </w:tcPr>
          <w:p w14:paraId="72051BA1" w14:textId="77777777" w:rsidR="001878ED" w:rsidRPr="00D94444" w:rsidRDefault="001878ED" w:rsidP="001878ED">
            <w:pPr>
              <w:spacing w:after="0" w:line="240" w:lineRule="auto"/>
              <w:jc w:val="right"/>
              <w:rPr>
                <w:ins w:id="11084" w:author="Jujia Li" w:date="2025-08-11T19:38:00Z" w16du:dateUtc="2025-08-12T00:38:00Z"/>
                <w:rFonts w:ascii="Times New Roman" w:eastAsia="Times New Roman" w:hAnsi="Times New Roman" w:cs="Times New Roman"/>
                <w:color w:val="000000"/>
                <w:kern w:val="0"/>
                <w:sz w:val="18"/>
                <w:szCs w:val="18"/>
                <w14:ligatures w14:val="none"/>
                <w:rPrChange w:id="11085" w:author="Jujia Li" w:date="2025-08-11T19:44:00Z" w16du:dateUtc="2025-08-12T00:44:00Z">
                  <w:rPr>
                    <w:ins w:id="11086" w:author="Jujia Li" w:date="2025-08-11T19:38:00Z" w16du:dateUtc="2025-08-12T00:38:00Z"/>
                    <w:rFonts w:ascii="Aptos Narrow" w:eastAsia="Times New Roman" w:hAnsi="Aptos Narrow" w:cs="Times New Roman"/>
                    <w:color w:val="000000"/>
                    <w:kern w:val="0"/>
                    <w:sz w:val="22"/>
                    <w:szCs w:val="22"/>
                    <w14:ligatures w14:val="none"/>
                  </w:rPr>
                </w:rPrChange>
              </w:rPr>
            </w:pPr>
            <w:ins w:id="1108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88"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4901D504" w14:textId="77777777" w:rsidR="001878ED" w:rsidRPr="00D94444" w:rsidRDefault="001878ED" w:rsidP="001878ED">
            <w:pPr>
              <w:spacing w:after="0" w:line="240" w:lineRule="auto"/>
              <w:jc w:val="right"/>
              <w:rPr>
                <w:ins w:id="11089" w:author="Jujia Li" w:date="2025-08-11T19:38:00Z" w16du:dateUtc="2025-08-12T00:38:00Z"/>
                <w:rFonts w:ascii="Times New Roman" w:eastAsia="Times New Roman" w:hAnsi="Times New Roman" w:cs="Times New Roman"/>
                <w:color w:val="000000"/>
                <w:kern w:val="0"/>
                <w:sz w:val="18"/>
                <w:szCs w:val="18"/>
                <w14:ligatures w14:val="none"/>
                <w:rPrChange w:id="11090" w:author="Jujia Li" w:date="2025-08-11T19:44:00Z" w16du:dateUtc="2025-08-12T00:44:00Z">
                  <w:rPr>
                    <w:ins w:id="11091" w:author="Jujia Li" w:date="2025-08-11T19:38:00Z" w16du:dateUtc="2025-08-12T00:38:00Z"/>
                    <w:rFonts w:ascii="Aptos Narrow" w:eastAsia="Times New Roman" w:hAnsi="Aptos Narrow" w:cs="Times New Roman"/>
                    <w:color w:val="000000"/>
                    <w:kern w:val="0"/>
                    <w:sz w:val="22"/>
                    <w:szCs w:val="22"/>
                    <w14:ligatures w14:val="none"/>
                  </w:rPr>
                </w:rPrChange>
              </w:rPr>
            </w:pPr>
            <w:ins w:id="1109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93" w:author="Jujia Li" w:date="2025-08-11T19:44:00Z" w16du:dateUtc="2025-08-12T00:44:00Z">
                    <w:rPr>
                      <w:rFonts w:ascii="Aptos Narrow" w:eastAsia="Times New Roman" w:hAnsi="Aptos Narrow" w:cs="Times New Roman"/>
                      <w:color w:val="000000"/>
                      <w:kern w:val="0"/>
                      <w:sz w:val="22"/>
                      <w:szCs w:val="22"/>
                      <w14:ligatures w14:val="none"/>
                    </w:rPr>
                  </w:rPrChange>
                </w:rPr>
                <w:t>1.72</w:t>
              </w:r>
            </w:ins>
          </w:p>
        </w:tc>
        <w:tc>
          <w:tcPr>
            <w:tcW w:w="1630" w:type="dxa"/>
            <w:noWrap/>
            <w:vAlign w:val="bottom"/>
            <w:hideMark/>
          </w:tcPr>
          <w:p w14:paraId="6655D916" w14:textId="77777777" w:rsidR="001878ED" w:rsidRPr="00D94444" w:rsidRDefault="001878ED" w:rsidP="001878ED">
            <w:pPr>
              <w:spacing w:after="0" w:line="240" w:lineRule="auto"/>
              <w:jc w:val="right"/>
              <w:rPr>
                <w:ins w:id="11094" w:author="Jujia Li" w:date="2025-08-11T19:38:00Z" w16du:dateUtc="2025-08-12T00:38:00Z"/>
                <w:rFonts w:ascii="Times New Roman" w:eastAsia="Times New Roman" w:hAnsi="Times New Roman" w:cs="Times New Roman"/>
                <w:color w:val="000000"/>
                <w:kern w:val="0"/>
                <w:sz w:val="18"/>
                <w:szCs w:val="18"/>
                <w14:ligatures w14:val="none"/>
                <w:rPrChange w:id="11095" w:author="Jujia Li" w:date="2025-08-11T19:44:00Z" w16du:dateUtc="2025-08-12T00:44:00Z">
                  <w:rPr>
                    <w:ins w:id="11096" w:author="Jujia Li" w:date="2025-08-11T19:38:00Z" w16du:dateUtc="2025-08-12T00:38:00Z"/>
                    <w:rFonts w:ascii="Aptos Narrow" w:eastAsia="Times New Roman" w:hAnsi="Aptos Narrow" w:cs="Times New Roman"/>
                    <w:color w:val="000000"/>
                    <w:kern w:val="0"/>
                    <w:sz w:val="22"/>
                    <w:szCs w:val="22"/>
                    <w14:ligatures w14:val="none"/>
                  </w:rPr>
                </w:rPrChange>
              </w:rPr>
            </w:pPr>
            <w:ins w:id="1109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98" w:author="Jujia Li" w:date="2025-08-11T19:44:00Z" w16du:dateUtc="2025-08-12T00:44:00Z">
                    <w:rPr>
                      <w:rFonts w:ascii="Aptos Narrow" w:eastAsia="Times New Roman" w:hAnsi="Aptos Narrow" w:cs="Times New Roman"/>
                      <w:color w:val="000000"/>
                      <w:kern w:val="0"/>
                      <w:sz w:val="22"/>
                      <w:szCs w:val="22"/>
                      <w14:ligatures w14:val="none"/>
                    </w:rPr>
                  </w:rPrChange>
                </w:rPr>
                <w:t>0.99</w:t>
              </w:r>
            </w:ins>
          </w:p>
        </w:tc>
        <w:tc>
          <w:tcPr>
            <w:tcW w:w="1790" w:type="dxa"/>
            <w:noWrap/>
            <w:vAlign w:val="bottom"/>
            <w:hideMark/>
          </w:tcPr>
          <w:p w14:paraId="06760AA5" w14:textId="77777777" w:rsidR="001878ED" w:rsidRPr="00D94444" w:rsidRDefault="001878ED" w:rsidP="001878ED">
            <w:pPr>
              <w:spacing w:after="0" w:line="240" w:lineRule="auto"/>
              <w:jc w:val="right"/>
              <w:rPr>
                <w:ins w:id="11099" w:author="Jujia Li" w:date="2025-08-11T19:38:00Z" w16du:dateUtc="2025-08-12T00:38:00Z"/>
                <w:rFonts w:ascii="Times New Roman" w:eastAsia="Times New Roman" w:hAnsi="Times New Roman" w:cs="Times New Roman"/>
                <w:color w:val="000000"/>
                <w:kern w:val="0"/>
                <w:sz w:val="18"/>
                <w:szCs w:val="18"/>
                <w14:ligatures w14:val="none"/>
                <w:rPrChange w:id="11100" w:author="Jujia Li" w:date="2025-08-11T19:44:00Z" w16du:dateUtc="2025-08-12T00:44:00Z">
                  <w:rPr>
                    <w:ins w:id="11101" w:author="Jujia Li" w:date="2025-08-11T19:38:00Z" w16du:dateUtc="2025-08-12T00:38:00Z"/>
                    <w:rFonts w:ascii="Aptos Narrow" w:eastAsia="Times New Roman" w:hAnsi="Aptos Narrow" w:cs="Times New Roman"/>
                    <w:color w:val="000000"/>
                    <w:kern w:val="0"/>
                    <w:sz w:val="22"/>
                    <w:szCs w:val="22"/>
                    <w14:ligatures w14:val="none"/>
                  </w:rPr>
                </w:rPrChange>
              </w:rPr>
            </w:pPr>
            <w:ins w:id="1110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03" w:author="Jujia Li" w:date="2025-08-11T19:44:00Z" w16du:dateUtc="2025-08-12T00:44:00Z">
                    <w:rPr>
                      <w:rFonts w:ascii="Aptos Narrow" w:eastAsia="Times New Roman" w:hAnsi="Aptos Narrow" w:cs="Times New Roman"/>
                      <w:color w:val="000000"/>
                      <w:kern w:val="0"/>
                      <w:sz w:val="22"/>
                      <w:szCs w:val="22"/>
                      <w14:ligatures w14:val="none"/>
                    </w:rPr>
                  </w:rPrChange>
                </w:rPr>
                <w:t>-0.94</w:t>
              </w:r>
            </w:ins>
          </w:p>
        </w:tc>
      </w:tr>
      <w:tr w:rsidR="00DD51F8" w:rsidRPr="00DD51F8" w14:paraId="31833DC2" w14:textId="77777777" w:rsidTr="00502FAC">
        <w:trPr>
          <w:trHeight w:val="300"/>
          <w:ins w:id="11104" w:author="Jujia Li" w:date="2025-08-11T19:38:00Z"/>
        </w:trPr>
        <w:tc>
          <w:tcPr>
            <w:tcW w:w="1350" w:type="dxa"/>
            <w:noWrap/>
            <w:vAlign w:val="bottom"/>
            <w:hideMark/>
          </w:tcPr>
          <w:p w14:paraId="349A060B" w14:textId="77777777" w:rsidR="001878ED" w:rsidRPr="00D94444" w:rsidRDefault="001878ED" w:rsidP="001878ED">
            <w:pPr>
              <w:spacing w:after="0" w:line="240" w:lineRule="auto"/>
              <w:rPr>
                <w:ins w:id="11105" w:author="Jujia Li" w:date="2025-08-11T19:38:00Z" w16du:dateUtc="2025-08-12T00:38:00Z"/>
                <w:rFonts w:ascii="Times New Roman" w:eastAsia="Times New Roman" w:hAnsi="Times New Roman" w:cs="Times New Roman"/>
                <w:color w:val="000000"/>
                <w:kern w:val="0"/>
                <w:sz w:val="18"/>
                <w:szCs w:val="18"/>
                <w14:ligatures w14:val="none"/>
                <w:rPrChange w:id="11106" w:author="Jujia Li" w:date="2025-08-11T19:44:00Z" w16du:dateUtc="2025-08-12T00:44:00Z">
                  <w:rPr>
                    <w:ins w:id="11107" w:author="Jujia Li" w:date="2025-08-11T19:38:00Z" w16du:dateUtc="2025-08-12T00:38:00Z"/>
                    <w:rFonts w:ascii="Aptos Narrow" w:eastAsia="Times New Roman" w:hAnsi="Aptos Narrow" w:cs="Times New Roman"/>
                    <w:color w:val="000000"/>
                    <w:kern w:val="0"/>
                    <w:sz w:val="22"/>
                    <w:szCs w:val="22"/>
                    <w14:ligatures w14:val="none"/>
                  </w:rPr>
                </w:rPrChange>
              </w:rPr>
            </w:pPr>
            <w:ins w:id="1110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09" w:author="Jujia Li" w:date="2025-08-11T19:44:00Z" w16du:dateUtc="2025-08-12T00:44:00Z">
                    <w:rPr>
                      <w:rFonts w:ascii="Aptos Narrow" w:eastAsia="Times New Roman" w:hAnsi="Aptos Narrow" w:cs="Times New Roman"/>
                      <w:color w:val="000000"/>
                      <w:kern w:val="0"/>
                      <w:sz w:val="22"/>
                      <w:szCs w:val="22"/>
                      <w14:ligatures w14:val="none"/>
                    </w:rPr>
                  </w:rPrChange>
                </w:rPr>
                <w:t>Cullman</w:t>
              </w:r>
            </w:ins>
          </w:p>
        </w:tc>
        <w:tc>
          <w:tcPr>
            <w:tcW w:w="1508" w:type="dxa"/>
            <w:noWrap/>
            <w:vAlign w:val="bottom"/>
            <w:hideMark/>
          </w:tcPr>
          <w:p w14:paraId="13E6A48C" w14:textId="77777777" w:rsidR="001878ED" w:rsidRPr="00D94444" w:rsidRDefault="001878ED" w:rsidP="001878ED">
            <w:pPr>
              <w:spacing w:after="0" w:line="240" w:lineRule="auto"/>
              <w:jc w:val="right"/>
              <w:rPr>
                <w:ins w:id="11110" w:author="Jujia Li" w:date="2025-08-11T19:38:00Z" w16du:dateUtc="2025-08-12T00:38:00Z"/>
                <w:rFonts w:ascii="Times New Roman" w:eastAsia="Times New Roman" w:hAnsi="Times New Roman" w:cs="Times New Roman"/>
                <w:color w:val="000000"/>
                <w:kern w:val="0"/>
                <w:sz w:val="18"/>
                <w:szCs w:val="18"/>
                <w14:ligatures w14:val="none"/>
                <w:rPrChange w:id="11111" w:author="Jujia Li" w:date="2025-08-11T19:44:00Z" w16du:dateUtc="2025-08-12T00:44:00Z">
                  <w:rPr>
                    <w:ins w:id="11112" w:author="Jujia Li" w:date="2025-08-11T19:38:00Z" w16du:dateUtc="2025-08-12T00:38:00Z"/>
                    <w:rFonts w:ascii="Aptos Narrow" w:eastAsia="Times New Roman" w:hAnsi="Aptos Narrow" w:cs="Times New Roman"/>
                    <w:color w:val="000000"/>
                    <w:kern w:val="0"/>
                    <w:sz w:val="22"/>
                    <w:szCs w:val="22"/>
                    <w14:ligatures w14:val="none"/>
                  </w:rPr>
                </w:rPrChange>
              </w:rPr>
            </w:pPr>
            <w:ins w:id="1111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14" w:author="Jujia Li" w:date="2025-08-11T19:44:00Z" w16du:dateUtc="2025-08-12T00:44:00Z">
                    <w:rPr>
                      <w:rFonts w:ascii="Aptos Narrow" w:eastAsia="Times New Roman" w:hAnsi="Aptos Narrow" w:cs="Times New Roman"/>
                      <w:color w:val="000000"/>
                      <w:kern w:val="0"/>
                      <w:sz w:val="22"/>
                      <w:szCs w:val="22"/>
                      <w14:ligatures w14:val="none"/>
                    </w:rPr>
                  </w:rPrChange>
                </w:rPr>
                <w:t>-13.17</w:t>
              </w:r>
            </w:ins>
          </w:p>
        </w:tc>
        <w:tc>
          <w:tcPr>
            <w:tcW w:w="1440" w:type="dxa"/>
            <w:noWrap/>
            <w:vAlign w:val="bottom"/>
            <w:hideMark/>
          </w:tcPr>
          <w:p w14:paraId="12434C74" w14:textId="77777777" w:rsidR="001878ED" w:rsidRPr="00D94444" w:rsidRDefault="001878ED" w:rsidP="001878ED">
            <w:pPr>
              <w:spacing w:after="0" w:line="240" w:lineRule="auto"/>
              <w:jc w:val="right"/>
              <w:rPr>
                <w:ins w:id="11115" w:author="Jujia Li" w:date="2025-08-11T19:38:00Z" w16du:dateUtc="2025-08-12T00:38:00Z"/>
                <w:rFonts w:ascii="Times New Roman" w:eastAsia="Times New Roman" w:hAnsi="Times New Roman" w:cs="Times New Roman"/>
                <w:color w:val="000000"/>
                <w:kern w:val="0"/>
                <w:sz w:val="18"/>
                <w:szCs w:val="18"/>
                <w14:ligatures w14:val="none"/>
                <w:rPrChange w:id="11116" w:author="Jujia Li" w:date="2025-08-11T19:44:00Z" w16du:dateUtc="2025-08-12T00:44:00Z">
                  <w:rPr>
                    <w:ins w:id="11117" w:author="Jujia Li" w:date="2025-08-11T19:38:00Z" w16du:dateUtc="2025-08-12T00:38:00Z"/>
                    <w:rFonts w:ascii="Aptos Narrow" w:eastAsia="Times New Roman" w:hAnsi="Aptos Narrow" w:cs="Times New Roman"/>
                    <w:color w:val="000000"/>
                    <w:kern w:val="0"/>
                    <w:sz w:val="22"/>
                    <w:szCs w:val="22"/>
                    <w14:ligatures w14:val="none"/>
                  </w:rPr>
                </w:rPrChange>
              </w:rPr>
            </w:pPr>
            <w:ins w:id="1111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19" w:author="Jujia Li" w:date="2025-08-11T19:44:00Z" w16du:dateUtc="2025-08-12T00:44:00Z">
                    <w:rPr>
                      <w:rFonts w:ascii="Aptos Narrow" w:eastAsia="Times New Roman" w:hAnsi="Aptos Narrow" w:cs="Times New Roman"/>
                      <w:color w:val="000000"/>
                      <w:kern w:val="0"/>
                      <w:sz w:val="22"/>
                      <w:szCs w:val="22"/>
                      <w14:ligatures w14:val="none"/>
                    </w:rPr>
                  </w:rPrChange>
                </w:rPr>
                <w:t>-0.02</w:t>
              </w:r>
            </w:ins>
          </w:p>
        </w:tc>
        <w:tc>
          <w:tcPr>
            <w:tcW w:w="1642" w:type="dxa"/>
            <w:noWrap/>
            <w:vAlign w:val="bottom"/>
            <w:hideMark/>
          </w:tcPr>
          <w:p w14:paraId="3AD8BD75" w14:textId="77777777" w:rsidR="001878ED" w:rsidRPr="00D94444" w:rsidRDefault="001878ED" w:rsidP="001878ED">
            <w:pPr>
              <w:spacing w:after="0" w:line="240" w:lineRule="auto"/>
              <w:jc w:val="right"/>
              <w:rPr>
                <w:ins w:id="11120" w:author="Jujia Li" w:date="2025-08-11T19:38:00Z" w16du:dateUtc="2025-08-12T00:38:00Z"/>
                <w:rFonts w:ascii="Times New Roman" w:eastAsia="Times New Roman" w:hAnsi="Times New Roman" w:cs="Times New Roman"/>
                <w:color w:val="000000"/>
                <w:kern w:val="0"/>
                <w:sz w:val="18"/>
                <w:szCs w:val="18"/>
                <w14:ligatures w14:val="none"/>
                <w:rPrChange w:id="11121" w:author="Jujia Li" w:date="2025-08-11T19:44:00Z" w16du:dateUtc="2025-08-12T00:44:00Z">
                  <w:rPr>
                    <w:ins w:id="11122" w:author="Jujia Li" w:date="2025-08-11T19:38:00Z" w16du:dateUtc="2025-08-12T00:38:00Z"/>
                    <w:rFonts w:ascii="Aptos Narrow" w:eastAsia="Times New Roman" w:hAnsi="Aptos Narrow" w:cs="Times New Roman"/>
                    <w:color w:val="000000"/>
                    <w:kern w:val="0"/>
                    <w:sz w:val="22"/>
                    <w:szCs w:val="22"/>
                    <w14:ligatures w14:val="none"/>
                  </w:rPr>
                </w:rPrChange>
              </w:rPr>
            </w:pPr>
            <w:ins w:id="1112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24" w:author="Jujia Li" w:date="2025-08-11T19:44:00Z" w16du:dateUtc="2025-08-12T00:44:00Z">
                    <w:rPr>
                      <w:rFonts w:ascii="Aptos Narrow" w:eastAsia="Times New Roman" w:hAnsi="Aptos Narrow" w:cs="Times New Roman"/>
                      <w:color w:val="000000"/>
                      <w:kern w:val="0"/>
                      <w:sz w:val="22"/>
                      <w:szCs w:val="22"/>
                      <w14:ligatures w14:val="none"/>
                    </w:rPr>
                  </w:rPrChange>
                </w:rPr>
                <w:t>1.90</w:t>
              </w:r>
            </w:ins>
          </w:p>
        </w:tc>
        <w:tc>
          <w:tcPr>
            <w:tcW w:w="1630" w:type="dxa"/>
            <w:noWrap/>
            <w:vAlign w:val="bottom"/>
            <w:hideMark/>
          </w:tcPr>
          <w:p w14:paraId="27E8F7A3" w14:textId="77777777" w:rsidR="001878ED" w:rsidRPr="00D94444" w:rsidRDefault="001878ED" w:rsidP="001878ED">
            <w:pPr>
              <w:spacing w:after="0" w:line="240" w:lineRule="auto"/>
              <w:jc w:val="right"/>
              <w:rPr>
                <w:ins w:id="11125" w:author="Jujia Li" w:date="2025-08-11T19:38:00Z" w16du:dateUtc="2025-08-12T00:38:00Z"/>
                <w:rFonts w:ascii="Times New Roman" w:eastAsia="Times New Roman" w:hAnsi="Times New Roman" w:cs="Times New Roman"/>
                <w:color w:val="000000"/>
                <w:kern w:val="0"/>
                <w:sz w:val="18"/>
                <w:szCs w:val="18"/>
                <w14:ligatures w14:val="none"/>
                <w:rPrChange w:id="11126" w:author="Jujia Li" w:date="2025-08-11T19:44:00Z" w16du:dateUtc="2025-08-12T00:44:00Z">
                  <w:rPr>
                    <w:ins w:id="11127" w:author="Jujia Li" w:date="2025-08-11T19:38:00Z" w16du:dateUtc="2025-08-12T00:38:00Z"/>
                    <w:rFonts w:ascii="Aptos Narrow" w:eastAsia="Times New Roman" w:hAnsi="Aptos Narrow" w:cs="Times New Roman"/>
                    <w:color w:val="000000"/>
                    <w:kern w:val="0"/>
                    <w:sz w:val="22"/>
                    <w:szCs w:val="22"/>
                    <w14:ligatures w14:val="none"/>
                  </w:rPr>
                </w:rPrChange>
              </w:rPr>
            </w:pPr>
            <w:ins w:id="1112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29" w:author="Jujia Li" w:date="2025-08-11T19:44:00Z" w16du:dateUtc="2025-08-12T00:44:00Z">
                    <w:rPr>
                      <w:rFonts w:ascii="Aptos Narrow" w:eastAsia="Times New Roman" w:hAnsi="Aptos Narrow" w:cs="Times New Roman"/>
                      <w:color w:val="000000"/>
                      <w:kern w:val="0"/>
                      <w:sz w:val="22"/>
                      <w:szCs w:val="22"/>
                      <w14:ligatures w14:val="none"/>
                    </w:rPr>
                  </w:rPrChange>
                </w:rPr>
                <w:t>0.98</w:t>
              </w:r>
            </w:ins>
          </w:p>
        </w:tc>
        <w:tc>
          <w:tcPr>
            <w:tcW w:w="1790" w:type="dxa"/>
            <w:noWrap/>
            <w:vAlign w:val="bottom"/>
            <w:hideMark/>
          </w:tcPr>
          <w:p w14:paraId="2F7102A8" w14:textId="77777777" w:rsidR="001878ED" w:rsidRPr="00D94444" w:rsidRDefault="001878ED" w:rsidP="001878ED">
            <w:pPr>
              <w:spacing w:after="0" w:line="240" w:lineRule="auto"/>
              <w:jc w:val="right"/>
              <w:rPr>
                <w:ins w:id="11130" w:author="Jujia Li" w:date="2025-08-11T19:38:00Z" w16du:dateUtc="2025-08-12T00:38:00Z"/>
                <w:rFonts w:ascii="Times New Roman" w:eastAsia="Times New Roman" w:hAnsi="Times New Roman" w:cs="Times New Roman"/>
                <w:color w:val="000000"/>
                <w:kern w:val="0"/>
                <w:sz w:val="18"/>
                <w:szCs w:val="18"/>
                <w14:ligatures w14:val="none"/>
                <w:rPrChange w:id="11131" w:author="Jujia Li" w:date="2025-08-11T19:44:00Z" w16du:dateUtc="2025-08-12T00:44:00Z">
                  <w:rPr>
                    <w:ins w:id="11132" w:author="Jujia Li" w:date="2025-08-11T19:38:00Z" w16du:dateUtc="2025-08-12T00:38:00Z"/>
                    <w:rFonts w:ascii="Aptos Narrow" w:eastAsia="Times New Roman" w:hAnsi="Aptos Narrow" w:cs="Times New Roman"/>
                    <w:color w:val="000000"/>
                    <w:kern w:val="0"/>
                    <w:sz w:val="22"/>
                    <w:szCs w:val="22"/>
                    <w14:ligatures w14:val="none"/>
                  </w:rPr>
                </w:rPrChange>
              </w:rPr>
            </w:pPr>
            <w:ins w:id="1113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34" w:author="Jujia Li" w:date="2025-08-11T19:44:00Z" w16du:dateUtc="2025-08-12T00:44:00Z">
                    <w:rPr>
                      <w:rFonts w:ascii="Aptos Narrow" w:eastAsia="Times New Roman" w:hAnsi="Aptos Narrow" w:cs="Times New Roman"/>
                      <w:color w:val="000000"/>
                      <w:kern w:val="0"/>
                      <w:sz w:val="22"/>
                      <w:szCs w:val="22"/>
                      <w14:ligatures w14:val="none"/>
                    </w:rPr>
                  </w:rPrChange>
                </w:rPr>
                <w:t>-2.12</w:t>
              </w:r>
            </w:ins>
          </w:p>
        </w:tc>
      </w:tr>
      <w:tr w:rsidR="00DD51F8" w:rsidRPr="00DD51F8" w14:paraId="18A63A99" w14:textId="77777777" w:rsidTr="00502FAC">
        <w:trPr>
          <w:trHeight w:val="300"/>
          <w:ins w:id="11135" w:author="Jujia Li" w:date="2025-08-11T19:38:00Z"/>
        </w:trPr>
        <w:tc>
          <w:tcPr>
            <w:tcW w:w="1350" w:type="dxa"/>
            <w:noWrap/>
            <w:vAlign w:val="bottom"/>
            <w:hideMark/>
          </w:tcPr>
          <w:p w14:paraId="44B8CEFE" w14:textId="77777777" w:rsidR="001878ED" w:rsidRPr="00D94444" w:rsidRDefault="001878ED" w:rsidP="001878ED">
            <w:pPr>
              <w:spacing w:after="0" w:line="240" w:lineRule="auto"/>
              <w:rPr>
                <w:ins w:id="11136" w:author="Jujia Li" w:date="2025-08-11T19:38:00Z" w16du:dateUtc="2025-08-12T00:38:00Z"/>
                <w:rFonts w:ascii="Times New Roman" w:eastAsia="Times New Roman" w:hAnsi="Times New Roman" w:cs="Times New Roman"/>
                <w:color w:val="000000"/>
                <w:kern w:val="0"/>
                <w:sz w:val="18"/>
                <w:szCs w:val="18"/>
                <w14:ligatures w14:val="none"/>
                <w:rPrChange w:id="11137" w:author="Jujia Li" w:date="2025-08-11T19:44:00Z" w16du:dateUtc="2025-08-12T00:44:00Z">
                  <w:rPr>
                    <w:ins w:id="11138" w:author="Jujia Li" w:date="2025-08-11T19:38:00Z" w16du:dateUtc="2025-08-12T00:38:00Z"/>
                    <w:rFonts w:ascii="Aptos Narrow" w:eastAsia="Times New Roman" w:hAnsi="Aptos Narrow" w:cs="Times New Roman"/>
                    <w:color w:val="000000"/>
                    <w:kern w:val="0"/>
                    <w:sz w:val="22"/>
                    <w:szCs w:val="22"/>
                    <w14:ligatures w14:val="none"/>
                  </w:rPr>
                </w:rPrChange>
              </w:rPr>
            </w:pPr>
            <w:ins w:id="1113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40" w:author="Jujia Li" w:date="2025-08-11T19:44:00Z" w16du:dateUtc="2025-08-12T00:44:00Z">
                    <w:rPr>
                      <w:rFonts w:ascii="Aptos Narrow" w:eastAsia="Times New Roman" w:hAnsi="Aptos Narrow" w:cs="Times New Roman"/>
                      <w:color w:val="000000"/>
                      <w:kern w:val="0"/>
                      <w:sz w:val="22"/>
                      <w:szCs w:val="22"/>
                      <w14:ligatures w14:val="none"/>
                    </w:rPr>
                  </w:rPrChange>
                </w:rPr>
                <w:t>Walker</w:t>
              </w:r>
            </w:ins>
          </w:p>
        </w:tc>
        <w:tc>
          <w:tcPr>
            <w:tcW w:w="1508" w:type="dxa"/>
            <w:noWrap/>
            <w:vAlign w:val="bottom"/>
            <w:hideMark/>
          </w:tcPr>
          <w:p w14:paraId="00E9B780" w14:textId="77777777" w:rsidR="001878ED" w:rsidRPr="00D94444" w:rsidRDefault="001878ED" w:rsidP="001878ED">
            <w:pPr>
              <w:spacing w:after="0" w:line="240" w:lineRule="auto"/>
              <w:jc w:val="right"/>
              <w:rPr>
                <w:ins w:id="11141" w:author="Jujia Li" w:date="2025-08-11T19:38:00Z" w16du:dateUtc="2025-08-12T00:38:00Z"/>
                <w:rFonts w:ascii="Times New Roman" w:eastAsia="Times New Roman" w:hAnsi="Times New Roman" w:cs="Times New Roman"/>
                <w:color w:val="000000"/>
                <w:kern w:val="0"/>
                <w:sz w:val="18"/>
                <w:szCs w:val="18"/>
                <w14:ligatures w14:val="none"/>
                <w:rPrChange w:id="11142" w:author="Jujia Li" w:date="2025-08-11T19:44:00Z" w16du:dateUtc="2025-08-12T00:44:00Z">
                  <w:rPr>
                    <w:ins w:id="11143" w:author="Jujia Li" w:date="2025-08-11T19:38:00Z" w16du:dateUtc="2025-08-12T00:38:00Z"/>
                    <w:rFonts w:ascii="Aptos Narrow" w:eastAsia="Times New Roman" w:hAnsi="Aptos Narrow" w:cs="Times New Roman"/>
                    <w:color w:val="000000"/>
                    <w:kern w:val="0"/>
                    <w:sz w:val="22"/>
                    <w:szCs w:val="22"/>
                    <w14:ligatures w14:val="none"/>
                  </w:rPr>
                </w:rPrChange>
              </w:rPr>
            </w:pPr>
            <w:ins w:id="1114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45" w:author="Jujia Li" w:date="2025-08-11T19:44:00Z" w16du:dateUtc="2025-08-12T00:44:00Z">
                    <w:rPr>
                      <w:rFonts w:ascii="Aptos Narrow" w:eastAsia="Times New Roman" w:hAnsi="Aptos Narrow" w:cs="Times New Roman"/>
                      <w:color w:val="000000"/>
                      <w:kern w:val="0"/>
                      <w:sz w:val="22"/>
                      <w:szCs w:val="22"/>
                      <w14:ligatures w14:val="none"/>
                    </w:rPr>
                  </w:rPrChange>
                </w:rPr>
                <w:t>-12.63</w:t>
              </w:r>
            </w:ins>
          </w:p>
        </w:tc>
        <w:tc>
          <w:tcPr>
            <w:tcW w:w="1440" w:type="dxa"/>
            <w:noWrap/>
            <w:vAlign w:val="bottom"/>
            <w:hideMark/>
          </w:tcPr>
          <w:p w14:paraId="21315915" w14:textId="77777777" w:rsidR="001878ED" w:rsidRPr="00D94444" w:rsidRDefault="001878ED" w:rsidP="001878ED">
            <w:pPr>
              <w:spacing w:after="0" w:line="240" w:lineRule="auto"/>
              <w:jc w:val="right"/>
              <w:rPr>
                <w:ins w:id="11146" w:author="Jujia Li" w:date="2025-08-11T19:38:00Z" w16du:dateUtc="2025-08-12T00:38:00Z"/>
                <w:rFonts w:ascii="Times New Roman" w:eastAsia="Times New Roman" w:hAnsi="Times New Roman" w:cs="Times New Roman"/>
                <w:color w:val="000000"/>
                <w:kern w:val="0"/>
                <w:sz w:val="18"/>
                <w:szCs w:val="18"/>
                <w14:ligatures w14:val="none"/>
                <w:rPrChange w:id="11147" w:author="Jujia Li" w:date="2025-08-11T19:44:00Z" w16du:dateUtc="2025-08-12T00:44:00Z">
                  <w:rPr>
                    <w:ins w:id="11148" w:author="Jujia Li" w:date="2025-08-11T19:38:00Z" w16du:dateUtc="2025-08-12T00:38:00Z"/>
                    <w:rFonts w:ascii="Aptos Narrow" w:eastAsia="Times New Roman" w:hAnsi="Aptos Narrow" w:cs="Times New Roman"/>
                    <w:color w:val="000000"/>
                    <w:kern w:val="0"/>
                    <w:sz w:val="22"/>
                    <w:szCs w:val="22"/>
                    <w14:ligatures w14:val="none"/>
                  </w:rPr>
                </w:rPrChange>
              </w:rPr>
            </w:pPr>
            <w:ins w:id="1114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50" w:author="Jujia Li" w:date="2025-08-11T19:44:00Z" w16du:dateUtc="2025-08-12T00:44:00Z">
                    <w:rPr>
                      <w:rFonts w:ascii="Aptos Narrow" w:eastAsia="Times New Roman" w:hAnsi="Aptos Narrow" w:cs="Times New Roman"/>
                      <w:color w:val="000000"/>
                      <w:kern w:val="0"/>
                      <w:sz w:val="22"/>
                      <w:szCs w:val="22"/>
                      <w14:ligatures w14:val="none"/>
                    </w:rPr>
                  </w:rPrChange>
                </w:rPr>
                <w:t>-0.05</w:t>
              </w:r>
            </w:ins>
          </w:p>
        </w:tc>
        <w:tc>
          <w:tcPr>
            <w:tcW w:w="1642" w:type="dxa"/>
            <w:noWrap/>
            <w:vAlign w:val="bottom"/>
            <w:hideMark/>
          </w:tcPr>
          <w:p w14:paraId="7D333B37" w14:textId="77777777" w:rsidR="001878ED" w:rsidRPr="00D94444" w:rsidRDefault="001878ED" w:rsidP="001878ED">
            <w:pPr>
              <w:spacing w:after="0" w:line="240" w:lineRule="auto"/>
              <w:jc w:val="right"/>
              <w:rPr>
                <w:ins w:id="11151" w:author="Jujia Li" w:date="2025-08-11T19:38:00Z" w16du:dateUtc="2025-08-12T00:38:00Z"/>
                <w:rFonts w:ascii="Times New Roman" w:eastAsia="Times New Roman" w:hAnsi="Times New Roman" w:cs="Times New Roman"/>
                <w:color w:val="000000"/>
                <w:kern w:val="0"/>
                <w:sz w:val="18"/>
                <w:szCs w:val="18"/>
                <w14:ligatures w14:val="none"/>
                <w:rPrChange w:id="11152" w:author="Jujia Li" w:date="2025-08-11T19:44:00Z" w16du:dateUtc="2025-08-12T00:44:00Z">
                  <w:rPr>
                    <w:ins w:id="11153" w:author="Jujia Li" w:date="2025-08-11T19:38:00Z" w16du:dateUtc="2025-08-12T00:38:00Z"/>
                    <w:rFonts w:ascii="Aptos Narrow" w:eastAsia="Times New Roman" w:hAnsi="Aptos Narrow" w:cs="Times New Roman"/>
                    <w:color w:val="000000"/>
                    <w:kern w:val="0"/>
                    <w:sz w:val="22"/>
                    <w:szCs w:val="22"/>
                    <w14:ligatures w14:val="none"/>
                  </w:rPr>
                </w:rPrChange>
              </w:rPr>
            </w:pPr>
            <w:ins w:id="1115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55" w:author="Jujia Li" w:date="2025-08-11T19:44:00Z" w16du:dateUtc="2025-08-12T00:44:00Z">
                    <w:rPr>
                      <w:rFonts w:ascii="Aptos Narrow" w:eastAsia="Times New Roman" w:hAnsi="Aptos Narrow" w:cs="Times New Roman"/>
                      <w:color w:val="000000"/>
                      <w:kern w:val="0"/>
                      <w:sz w:val="22"/>
                      <w:szCs w:val="22"/>
                      <w14:ligatures w14:val="none"/>
                    </w:rPr>
                  </w:rPrChange>
                </w:rPr>
                <w:t>3.27</w:t>
              </w:r>
            </w:ins>
          </w:p>
        </w:tc>
        <w:tc>
          <w:tcPr>
            <w:tcW w:w="1630" w:type="dxa"/>
            <w:noWrap/>
            <w:vAlign w:val="bottom"/>
            <w:hideMark/>
          </w:tcPr>
          <w:p w14:paraId="3173A85A" w14:textId="77777777" w:rsidR="001878ED" w:rsidRPr="00D94444" w:rsidRDefault="001878ED" w:rsidP="001878ED">
            <w:pPr>
              <w:spacing w:after="0" w:line="240" w:lineRule="auto"/>
              <w:jc w:val="right"/>
              <w:rPr>
                <w:ins w:id="11156" w:author="Jujia Li" w:date="2025-08-11T19:38:00Z" w16du:dateUtc="2025-08-12T00:38:00Z"/>
                <w:rFonts w:ascii="Times New Roman" w:eastAsia="Times New Roman" w:hAnsi="Times New Roman" w:cs="Times New Roman"/>
                <w:color w:val="000000"/>
                <w:kern w:val="0"/>
                <w:sz w:val="18"/>
                <w:szCs w:val="18"/>
                <w14:ligatures w14:val="none"/>
                <w:rPrChange w:id="11157" w:author="Jujia Li" w:date="2025-08-11T19:44:00Z" w16du:dateUtc="2025-08-12T00:44:00Z">
                  <w:rPr>
                    <w:ins w:id="11158" w:author="Jujia Li" w:date="2025-08-11T19:38:00Z" w16du:dateUtc="2025-08-12T00:38:00Z"/>
                    <w:rFonts w:ascii="Aptos Narrow" w:eastAsia="Times New Roman" w:hAnsi="Aptos Narrow" w:cs="Times New Roman"/>
                    <w:color w:val="000000"/>
                    <w:kern w:val="0"/>
                    <w:sz w:val="22"/>
                    <w:szCs w:val="22"/>
                    <w14:ligatures w14:val="none"/>
                  </w:rPr>
                </w:rPrChange>
              </w:rPr>
            </w:pPr>
            <w:ins w:id="1115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60" w:author="Jujia Li" w:date="2025-08-11T19:44:00Z" w16du:dateUtc="2025-08-12T00:44:00Z">
                    <w:rPr>
                      <w:rFonts w:ascii="Aptos Narrow" w:eastAsia="Times New Roman" w:hAnsi="Aptos Narrow" w:cs="Times New Roman"/>
                      <w:color w:val="000000"/>
                      <w:kern w:val="0"/>
                      <w:sz w:val="22"/>
                      <w:szCs w:val="22"/>
                      <w14:ligatures w14:val="none"/>
                    </w:rPr>
                  </w:rPrChange>
                </w:rPr>
                <w:t>0.95</w:t>
              </w:r>
            </w:ins>
          </w:p>
        </w:tc>
        <w:tc>
          <w:tcPr>
            <w:tcW w:w="1790" w:type="dxa"/>
            <w:noWrap/>
            <w:vAlign w:val="bottom"/>
            <w:hideMark/>
          </w:tcPr>
          <w:p w14:paraId="3D0E4E33" w14:textId="77777777" w:rsidR="001878ED" w:rsidRPr="00D94444" w:rsidRDefault="001878ED" w:rsidP="001878ED">
            <w:pPr>
              <w:spacing w:after="0" w:line="240" w:lineRule="auto"/>
              <w:jc w:val="right"/>
              <w:rPr>
                <w:ins w:id="11161" w:author="Jujia Li" w:date="2025-08-11T19:38:00Z" w16du:dateUtc="2025-08-12T00:38:00Z"/>
                <w:rFonts w:ascii="Times New Roman" w:eastAsia="Times New Roman" w:hAnsi="Times New Roman" w:cs="Times New Roman"/>
                <w:color w:val="000000"/>
                <w:kern w:val="0"/>
                <w:sz w:val="18"/>
                <w:szCs w:val="18"/>
                <w14:ligatures w14:val="none"/>
                <w:rPrChange w:id="11162" w:author="Jujia Li" w:date="2025-08-11T19:44:00Z" w16du:dateUtc="2025-08-12T00:44:00Z">
                  <w:rPr>
                    <w:ins w:id="11163" w:author="Jujia Li" w:date="2025-08-11T19:38:00Z" w16du:dateUtc="2025-08-12T00:38:00Z"/>
                    <w:rFonts w:ascii="Aptos Narrow" w:eastAsia="Times New Roman" w:hAnsi="Aptos Narrow" w:cs="Times New Roman"/>
                    <w:color w:val="000000"/>
                    <w:kern w:val="0"/>
                    <w:sz w:val="22"/>
                    <w:szCs w:val="22"/>
                    <w14:ligatures w14:val="none"/>
                  </w:rPr>
                </w:rPrChange>
              </w:rPr>
            </w:pPr>
            <w:ins w:id="1116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65" w:author="Jujia Li" w:date="2025-08-11T19:44:00Z" w16du:dateUtc="2025-08-12T00:44:00Z">
                    <w:rPr>
                      <w:rFonts w:ascii="Aptos Narrow" w:eastAsia="Times New Roman" w:hAnsi="Aptos Narrow" w:cs="Times New Roman"/>
                      <w:color w:val="000000"/>
                      <w:kern w:val="0"/>
                      <w:sz w:val="22"/>
                      <w:szCs w:val="22"/>
                      <w14:ligatures w14:val="none"/>
                    </w:rPr>
                  </w:rPrChange>
                </w:rPr>
                <w:t>-5.31</w:t>
              </w:r>
            </w:ins>
          </w:p>
        </w:tc>
      </w:tr>
      <w:tr w:rsidR="00DD51F8" w:rsidRPr="00DD51F8" w14:paraId="68958F05" w14:textId="77777777" w:rsidTr="00502FAC">
        <w:trPr>
          <w:trHeight w:val="300"/>
          <w:ins w:id="11166" w:author="Jujia Li" w:date="2025-08-11T19:38:00Z"/>
        </w:trPr>
        <w:tc>
          <w:tcPr>
            <w:tcW w:w="1350" w:type="dxa"/>
            <w:noWrap/>
            <w:vAlign w:val="bottom"/>
            <w:hideMark/>
          </w:tcPr>
          <w:p w14:paraId="2F28BF47" w14:textId="77777777" w:rsidR="001878ED" w:rsidRPr="00D94444" w:rsidRDefault="001878ED" w:rsidP="001878ED">
            <w:pPr>
              <w:spacing w:after="0" w:line="240" w:lineRule="auto"/>
              <w:rPr>
                <w:ins w:id="11167" w:author="Jujia Li" w:date="2025-08-11T19:38:00Z" w16du:dateUtc="2025-08-12T00:38:00Z"/>
                <w:rFonts w:ascii="Times New Roman" w:eastAsia="Times New Roman" w:hAnsi="Times New Roman" w:cs="Times New Roman"/>
                <w:color w:val="000000"/>
                <w:kern w:val="0"/>
                <w:sz w:val="18"/>
                <w:szCs w:val="18"/>
                <w14:ligatures w14:val="none"/>
                <w:rPrChange w:id="11168" w:author="Jujia Li" w:date="2025-08-11T19:44:00Z" w16du:dateUtc="2025-08-12T00:44:00Z">
                  <w:rPr>
                    <w:ins w:id="11169" w:author="Jujia Li" w:date="2025-08-11T19:38:00Z" w16du:dateUtc="2025-08-12T00:38:00Z"/>
                    <w:rFonts w:ascii="Aptos Narrow" w:eastAsia="Times New Roman" w:hAnsi="Aptos Narrow" w:cs="Times New Roman"/>
                    <w:color w:val="000000"/>
                    <w:kern w:val="0"/>
                    <w:sz w:val="22"/>
                    <w:szCs w:val="22"/>
                    <w14:ligatures w14:val="none"/>
                  </w:rPr>
                </w:rPrChange>
              </w:rPr>
            </w:pPr>
            <w:ins w:id="1117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71" w:author="Jujia Li" w:date="2025-08-11T19:44:00Z" w16du:dateUtc="2025-08-12T00:44:00Z">
                    <w:rPr>
                      <w:rFonts w:ascii="Aptos Narrow" w:eastAsia="Times New Roman" w:hAnsi="Aptos Narrow" w:cs="Times New Roman"/>
                      <w:color w:val="000000"/>
                      <w:kern w:val="0"/>
                      <w:sz w:val="22"/>
                      <w:szCs w:val="22"/>
                      <w14:ligatures w14:val="none"/>
                    </w:rPr>
                  </w:rPrChange>
                </w:rPr>
                <w:t>Morgan</w:t>
              </w:r>
            </w:ins>
          </w:p>
        </w:tc>
        <w:tc>
          <w:tcPr>
            <w:tcW w:w="1508" w:type="dxa"/>
            <w:noWrap/>
            <w:vAlign w:val="bottom"/>
            <w:hideMark/>
          </w:tcPr>
          <w:p w14:paraId="493ED013" w14:textId="77777777" w:rsidR="001878ED" w:rsidRPr="00D94444" w:rsidRDefault="001878ED" w:rsidP="001878ED">
            <w:pPr>
              <w:spacing w:after="0" w:line="240" w:lineRule="auto"/>
              <w:jc w:val="right"/>
              <w:rPr>
                <w:ins w:id="11172" w:author="Jujia Li" w:date="2025-08-11T19:38:00Z" w16du:dateUtc="2025-08-12T00:38:00Z"/>
                <w:rFonts w:ascii="Times New Roman" w:eastAsia="Times New Roman" w:hAnsi="Times New Roman" w:cs="Times New Roman"/>
                <w:color w:val="000000"/>
                <w:kern w:val="0"/>
                <w:sz w:val="18"/>
                <w:szCs w:val="18"/>
                <w14:ligatures w14:val="none"/>
                <w:rPrChange w:id="11173" w:author="Jujia Li" w:date="2025-08-11T19:44:00Z" w16du:dateUtc="2025-08-12T00:44:00Z">
                  <w:rPr>
                    <w:ins w:id="11174" w:author="Jujia Li" w:date="2025-08-11T19:38:00Z" w16du:dateUtc="2025-08-12T00:38:00Z"/>
                    <w:rFonts w:ascii="Aptos Narrow" w:eastAsia="Times New Roman" w:hAnsi="Aptos Narrow" w:cs="Times New Roman"/>
                    <w:color w:val="000000"/>
                    <w:kern w:val="0"/>
                    <w:sz w:val="22"/>
                    <w:szCs w:val="22"/>
                    <w14:ligatures w14:val="none"/>
                  </w:rPr>
                </w:rPrChange>
              </w:rPr>
            </w:pPr>
            <w:ins w:id="1117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76" w:author="Jujia Li" w:date="2025-08-11T19:44:00Z" w16du:dateUtc="2025-08-12T00:44:00Z">
                    <w:rPr>
                      <w:rFonts w:ascii="Aptos Narrow" w:eastAsia="Times New Roman" w:hAnsi="Aptos Narrow" w:cs="Times New Roman"/>
                      <w:color w:val="000000"/>
                      <w:kern w:val="0"/>
                      <w:sz w:val="22"/>
                      <w:szCs w:val="22"/>
                      <w14:ligatures w14:val="none"/>
                    </w:rPr>
                  </w:rPrChange>
                </w:rPr>
                <w:t>-13.21</w:t>
              </w:r>
            </w:ins>
          </w:p>
        </w:tc>
        <w:tc>
          <w:tcPr>
            <w:tcW w:w="1440" w:type="dxa"/>
            <w:noWrap/>
            <w:vAlign w:val="bottom"/>
            <w:hideMark/>
          </w:tcPr>
          <w:p w14:paraId="09C1351C" w14:textId="77777777" w:rsidR="001878ED" w:rsidRPr="00D94444" w:rsidRDefault="001878ED" w:rsidP="001878ED">
            <w:pPr>
              <w:spacing w:after="0" w:line="240" w:lineRule="auto"/>
              <w:jc w:val="right"/>
              <w:rPr>
                <w:ins w:id="11177" w:author="Jujia Li" w:date="2025-08-11T19:38:00Z" w16du:dateUtc="2025-08-12T00:38:00Z"/>
                <w:rFonts w:ascii="Times New Roman" w:eastAsia="Times New Roman" w:hAnsi="Times New Roman" w:cs="Times New Roman"/>
                <w:color w:val="000000"/>
                <w:kern w:val="0"/>
                <w:sz w:val="18"/>
                <w:szCs w:val="18"/>
                <w14:ligatures w14:val="none"/>
                <w:rPrChange w:id="11178" w:author="Jujia Li" w:date="2025-08-11T19:44:00Z" w16du:dateUtc="2025-08-12T00:44:00Z">
                  <w:rPr>
                    <w:ins w:id="11179" w:author="Jujia Li" w:date="2025-08-11T19:38:00Z" w16du:dateUtc="2025-08-12T00:38:00Z"/>
                    <w:rFonts w:ascii="Aptos Narrow" w:eastAsia="Times New Roman" w:hAnsi="Aptos Narrow" w:cs="Times New Roman"/>
                    <w:color w:val="000000"/>
                    <w:kern w:val="0"/>
                    <w:sz w:val="22"/>
                    <w:szCs w:val="22"/>
                    <w14:ligatures w14:val="none"/>
                  </w:rPr>
                </w:rPrChange>
              </w:rPr>
            </w:pPr>
            <w:ins w:id="1118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81" w:author="Jujia Li" w:date="2025-08-11T19:44:00Z" w16du:dateUtc="2025-08-12T00:44:00Z">
                    <w:rPr>
                      <w:rFonts w:ascii="Aptos Narrow" w:eastAsia="Times New Roman" w:hAnsi="Aptos Narrow" w:cs="Times New Roman"/>
                      <w:color w:val="000000"/>
                      <w:kern w:val="0"/>
                      <w:sz w:val="22"/>
                      <w:szCs w:val="22"/>
                      <w14:ligatures w14:val="none"/>
                    </w:rPr>
                  </w:rPrChange>
                </w:rPr>
                <w:t>-0.08</w:t>
              </w:r>
            </w:ins>
          </w:p>
        </w:tc>
        <w:tc>
          <w:tcPr>
            <w:tcW w:w="1642" w:type="dxa"/>
            <w:noWrap/>
            <w:vAlign w:val="bottom"/>
            <w:hideMark/>
          </w:tcPr>
          <w:p w14:paraId="541F1C3B" w14:textId="77777777" w:rsidR="001878ED" w:rsidRPr="00D94444" w:rsidRDefault="001878ED" w:rsidP="001878ED">
            <w:pPr>
              <w:spacing w:after="0" w:line="240" w:lineRule="auto"/>
              <w:jc w:val="right"/>
              <w:rPr>
                <w:ins w:id="11182" w:author="Jujia Li" w:date="2025-08-11T19:38:00Z" w16du:dateUtc="2025-08-12T00:38:00Z"/>
                <w:rFonts w:ascii="Times New Roman" w:eastAsia="Times New Roman" w:hAnsi="Times New Roman" w:cs="Times New Roman"/>
                <w:color w:val="000000"/>
                <w:kern w:val="0"/>
                <w:sz w:val="18"/>
                <w:szCs w:val="18"/>
                <w14:ligatures w14:val="none"/>
                <w:rPrChange w:id="11183" w:author="Jujia Li" w:date="2025-08-11T19:44:00Z" w16du:dateUtc="2025-08-12T00:44:00Z">
                  <w:rPr>
                    <w:ins w:id="11184" w:author="Jujia Li" w:date="2025-08-11T19:38:00Z" w16du:dateUtc="2025-08-12T00:38:00Z"/>
                    <w:rFonts w:ascii="Aptos Narrow" w:eastAsia="Times New Roman" w:hAnsi="Aptos Narrow" w:cs="Times New Roman"/>
                    <w:color w:val="000000"/>
                    <w:kern w:val="0"/>
                    <w:sz w:val="22"/>
                    <w:szCs w:val="22"/>
                    <w14:ligatures w14:val="none"/>
                  </w:rPr>
                </w:rPrChange>
              </w:rPr>
            </w:pPr>
            <w:ins w:id="1118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86" w:author="Jujia Li" w:date="2025-08-11T19:44:00Z" w16du:dateUtc="2025-08-12T00:44:00Z">
                    <w:rPr>
                      <w:rFonts w:ascii="Aptos Narrow" w:eastAsia="Times New Roman" w:hAnsi="Aptos Narrow" w:cs="Times New Roman"/>
                      <w:color w:val="000000"/>
                      <w:kern w:val="0"/>
                      <w:sz w:val="22"/>
                      <w:szCs w:val="22"/>
                      <w14:ligatures w14:val="none"/>
                    </w:rPr>
                  </w:rPrChange>
                </w:rPr>
                <w:t>1.82</w:t>
              </w:r>
            </w:ins>
          </w:p>
        </w:tc>
        <w:tc>
          <w:tcPr>
            <w:tcW w:w="1630" w:type="dxa"/>
            <w:noWrap/>
            <w:vAlign w:val="bottom"/>
            <w:hideMark/>
          </w:tcPr>
          <w:p w14:paraId="488AF1F4" w14:textId="77777777" w:rsidR="001878ED" w:rsidRPr="00D94444" w:rsidRDefault="001878ED" w:rsidP="001878ED">
            <w:pPr>
              <w:spacing w:after="0" w:line="240" w:lineRule="auto"/>
              <w:jc w:val="right"/>
              <w:rPr>
                <w:ins w:id="11187" w:author="Jujia Li" w:date="2025-08-11T19:38:00Z" w16du:dateUtc="2025-08-12T00:38:00Z"/>
                <w:rFonts w:ascii="Times New Roman" w:eastAsia="Times New Roman" w:hAnsi="Times New Roman" w:cs="Times New Roman"/>
                <w:color w:val="000000"/>
                <w:kern w:val="0"/>
                <w:sz w:val="18"/>
                <w:szCs w:val="18"/>
                <w14:ligatures w14:val="none"/>
                <w:rPrChange w:id="11188" w:author="Jujia Li" w:date="2025-08-11T19:44:00Z" w16du:dateUtc="2025-08-12T00:44:00Z">
                  <w:rPr>
                    <w:ins w:id="11189" w:author="Jujia Li" w:date="2025-08-11T19:38:00Z" w16du:dateUtc="2025-08-12T00:38:00Z"/>
                    <w:rFonts w:ascii="Aptos Narrow" w:eastAsia="Times New Roman" w:hAnsi="Aptos Narrow" w:cs="Times New Roman"/>
                    <w:color w:val="000000"/>
                    <w:kern w:val="0"/>
                    <w:sz w:val="22"/>
                    <w:szCs w:val="22"/>
                    <w14:ligatures w14:val="none"/>
                  </w:rPr>
                </w:rPrChange>
              </w:rPr>
            </w:pPr>
            <w:ins w:id="1119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91" w:author="Jujia Li" w:date="2025-08-11T19:44:00Z" w16du:dateUtc="2025-08-12T00:44:00Z">
                    <w:rPr>
                      <w:rFonts w:ascii="Aptos Narrow" w:eastAsia="Times New Roman" w:hAnsi="Aptos Narrow" w:cs="Times New Roman"/>
                      <w:color w:val="000000"/>
                      <w:kern w:val="0"/>
                      <w:sz w:val="22"/>
                      <w:szCs w:val="22"/>
                      <w14:ligatures w14:val="none"/>
                    </w:rPr>
                  </w:rPrChange>
                </w:rPr>
                <w:t>0.92</w:t>
              </w:r>
            </w:ins>
          </w:p>
        </w:tc>
        <w:tc>
          <w:tcPr>
            <w:tcW w:w="1790" w:type="dxa"/>
            <w:noWrap/>
            <w:vAlign w:val="bottom"/>
            <w:hideMark/>
          </w:tcPr>
          <w:p w14:paraId="1570F469" w14:textId="77777777" w:rsidR="001878ED" w:rsidRPr="00D94444" w:rsidRDefault="001878ED" w:rsidP="001878ED">
            <w:pPr>
              <w:spacing w:after="0" w:line="240" w:lineRule="auto"/>
              <w:jc w:val="right"/>
              <w:rPr>
                <w:ins w:id="11192" w:author="Jujia Li" w:date="2025-08-11T19:38:00Z" w16du:dateUtc="2025-08-12T00:38:00Z"/>
                <w:rFonts w:ascii="Times New Roman" w:eastAsia="Times New Roman" w:hAnsi="Times New Roman" w:cs="Times New Roman"/>
                <w:color w:val="000000"/>
                <w:kern w:val="0"/>
                <w:sz w:val="18"/>
                <w:szCs w:val="18"/>
                <w14:ligatures w14:val="none"/>
                <w:rPrChange w:id="11193" w:author="Jujia Li" w:date="2025-08-11T19:44:00Z" w16du:dateUtc="2025-08-12T00:44:00Z">
                  <w:rPr>
                    <w:ins w:id="11194" w:author="Jujia Li" w:date="2025-08-11T19:38:00Z" w16du:dateUtc="2025-08-12T00:38:00Z"/>
                    <w:rFonts w:ascii="Aptos Narrow" w:eastAsia="Times New Roman" w:hAnsi="Aptos Narrow" w:cs="Times New Roman"/>
                    <w:color w:val="000000"/>
                    <w:kern w:val="0"/>
                    <w:sz w:val="22"/>
                    <w:szCs w:val="22"/>
                    <w14:ligatures w14:val="none"/>
                  </w:rPr>
                </w:rPrChange>
              </w:rPr>
            </w:pPr>
            <w:ins w:id="1119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96" w:author="Jujia Li" w:date="2025-08-11T19:44:00Z" w16du:dateUtc="2025-08-12T00:44:00Z">
                    <w:rPr>
                      <w:rFonts w:ascii="Aptos Narrow" w:eastAsia="Times New Roman" w:hAnsi="Aptos Narrow" w:cs="Times New Roman"/>
                      <w:color w:val="000000"/>
                      <w:kern w:val="0"/>
                      <w:sz w:val="22"/>
                      <w:szCs w:val="22"/>
                      <w14:ligatures w14:val="none"/>
                    </w:rPr>
                  </w:rPrChange>
                </w:rPr>
                <w:t>-8.12</w:t>
              </w:r>
            </w:ins>
          </w:p>
        </w:tc>
      </w:tr>
      <w:tr w:rsidR="00DD51F8" w:rsidRPr="00DD51F8" w14:paraId="6EBCAE83" w14:textId="77777777" w:rsidTr="00502FAC">
        <w:trPr>
          <w:trHeight w:val="300"/>
          <w:ins w:id="11197" w:author="Jujia Li" w:date="2025-08-11T19:38:00Z"/>
        </w:trPr>
        <w:tc>
          <w:tcPr>
            <w:tcW w:w="1350" w:type="dxa"/>
            <w:noWrap/>
            <w:vAlign w:val="bottom"/>
            <w:hideMark/>
          </w:tcPr>
          <w:p w14:paraId="74BAB5EE" w14:textId="77777777" w:rsidR="001878ED" w:rsidRPr="00D94444" w:rsidRDefault="001878ED" w:rsidP="001878ED">
            <w:pPr>
              <w:spacing w:after="0" w:line="240" w:lineRule="auto"/>
              <w:rPr>
                <w:ins w:id="11198" w:author="Jujia Li" w:date="2025-08-11T19:38:00Z" w16du:dateUtc="2025-08-12T00:38:00Z"/>
                <w:rFonts w:ascii="Times New Roman" w:eastAsia="Times New Roman" w:hAnsi="Times New Roman" w:cs="Times New Roman"/>
                <w:color w:val="000000"/>
                <w:kern w:val="0"/>
                <w:sz w:val="18"/>
                <w:szCs w:val="18"/>
                <w14:ligatures w14:val="none"/>
                <w:rPrChange w:id="11199" w:author="Jujia Li" w:date="2025-08-11T19:44:00Z" w16du:dateUtc="2025-08-12T00:44:00Z">
                  <w:rPr>
                    <w:ins w:id="11200" w:author="Jujia Li" w:date="2025-08-11T19:38:00Z" w16du:dateUtc="2025-08-12T00:38:00Z"/>
                    <w:rFonts w:ascii="Aptos Narrow" w:eastAsia="Times New Roman" w:hAnsi="Aptos Narrow" w:cs="Times New Roman"/>
                    <w:color w:val="000000"/>
                    <w:kern w:val="0"/>
                    <w:sz w:val="22"/>
                    <w:szCs w:val="22"/>
                    <w14:ligatures w14:val="none"/>
                  </w:rPr>
                </w:rPrChange>
              </w:rPr>
            </w:pPr>
            <w:ins w:id="1120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02" w:author="Jujia Li" w:date="2025-08-11T19:44:00Z" w16du:dateUtc="2025-08-12T00:44:00Z">
                    <w:rPr>
                      <w:rFonts w:ascii="Aptos Narrow" w:eastAsia="Times New Roman" w:hAnsi="Aptos Narrow" w:cs="Times New Roman"/>
                      <w:color w:val="000000"/>
                      <w:kern w:val="0"/>
                      <w:sz w:val="22"/>
                      <w:szCs w:val="22"/>
                      <w14:ligatures w14:val="none"/>
                    </w:rPr>
                  </w:rPrChange>
                </w:rPr>
                <w:t>Fayette</w:t>
              </w:r>
            </w:ins>
          </w:p>
        </w:tc>
        <w:tc>
          <w:tcPr>
            <w:tcW w:w="1508" w:type="dxa"/>
            <w:noWrap/>
            <w:vAlign w:val="bottom"/>
            <w:hideMark/>
          </w:tcPr>
          <w:p w14:paraId="39E250B1" w14:textId="77777777" w:rsidR="001878ED" w:rsidRPr="00D94444" w:rsidRDefault="001878ED" w:rsidP="001878ED">
            <w:pPr>
              <w:spacing w:after="0" w:line="240" w:lineRule="auto"/>
              <w:jc w:val="right"/>
              <w:rPr>
                <w:ins w:id="11203" w:author="Jujia Li" w:date="2025-08-11T19:38:00Z" w16du:dateUtc="2025-08-12T00:38:00Z"/>
                <w:rFonts w:ascii="Times New Roman" w:eastAsia="Times New Roman" w:hAnsi="Times New Roman" w:cs="Times New Roman"/>
                <w:color w:val="000000"/>
                <w:kern w:val="0"/>
                <w:sz w:val="18"/>
                <w:szCs w:val="18"/>
                <w14:ligatures w14:val="none"/>
                <w:rPrChange w:id="11204" w:author="Jujia Li" w:date="2025-08-11T19:44:00Z" w16du:dateUtc="2025-08-12T00:44:00Z">
                  <w:rPr>
                    <w:ins w:id="11205" w:author="Jujia Li" w:date="2025-08-11T19:38:00Z" w16du:dateUtc="2025-08-12T00:38:00Z"/>
                    <w:rFonts w:ascii="Aptos Narrow" w:eastAsia="Times New Roman" w:hAnsi="Aptos Narrow" w:cs="Times New Roman"/>
                    <w:color w:val="000000"/>
                    <w:kern w:val="0"/>
                    <w:sz w:val="22"/>
                    <w:szCs w:val="22"/>
                    <w14:ligatures w14:val="none"/>
                  </w:rPr>
                </w:rPrChange>
              </w:rPr>
            </w:pPr>
            <w:ins w:id="1120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07" w:author="Jujia Li" w:date="2025-08-11T19:44:00Z" w16du:dateUtc="2025-08-12T00:44:00Z">
                    <w:rPr>
                      <w:rFonts w:ascii="Aptos Narrow" w:eastAsia="Times New Roman" w:hAnsi="Aptos Narrow" w:cs="Times New Roman"/>
                      <w:color w:val="000000"/>
                      <w:kern w:val="0"/>
                      <w:sz w:val="22"/>
                      <w:szCs w:val="22"/>
                      <w14:ligatures w14:val="none"/>
                    </w:rPr>
                  </w:rPrChange>
                </w:rPr>
                <w:t>-12.75</w:t>
              </w:r>
            </w:ins>
          </w:p>
        </w:tc>
        <w:tc>
          <w:tcPr>
            <w:tcW w:w="1440" w:type="dxa"/>
            <w:noWrap/>
            <w:vAlign w:val="bottom"/>
            <w:hideMark/>
          </w:tcPr>
          <w:p w14:paraId="3A3E5910" w14:textId="77777777" w:rsidR="001878ED" w:rsidRPr="00D94444" w:rsidRDefault="001878ED" w:rsidP="001878ED">
            <w:pPr>
              <w:spacing w:after="0" w:line="240" w:lineRule="auto"/>
              <w:jc w:val="right"/>
              <w:rPr>
                <w:ins w:id="11208" w:author="Jujia Li" w:date="2025-08-11T19:38:00Z" w16du:dateUtc="2025-08-12T00:38:00Z"/>
                <w:rFonts w:ascii="Times New Roman" w:eastAsia="Times New Roman" w:hAnsi="Times New Roman" w:cs="Times New Roman"/>
                <w:color w:val="000000"/>
                <w:kern w:val="0"/>
                <w:sz w:val="18"/>
                <w:szCs w:val="18"/>
                <w14:ligatures w14:val="none"/>
                <w:rPrChange w:id="11209" w:author="Jujia Li" w:date="2025-08-11T19:44:00Z" w16du:dateUtc="2025-08-12T00:44:00Z">
                  <w:rPr>
                    <w:ins w:id="11210" w:author="Jujia Li" w:date="2025-08-11T19:38:00Z" w16du:dateUtc="2025-08-12T00:38:00Z"/>
                    <w:rFonts w:ascii="Aptos Narrow" w:eastAsia="Times New Roman" w:hAnsi="Aptos Narrow" w:cs="Times New Roman"/>
                    <w:color w:val="000000"/>
                    <w:kern w:val="0"/>
                    <w:sz w:val="22"/>
                    <w:szCs w:val="22"/>
                    <w14:ligatures w14:val="none"/>
                  </w:rPr>
                </w:rPrChange>
              </w:rPr>
            </w:pPr>
            <w:ins w:id="1121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12" w:author="Jujia Li" w:date="2025-08-11T19:44:00Z" w16du:dateUtc="2025-08-12T00:44:00Z">
                    <w:rPr>
                      <w:rFonts w:ascii="Aptos Narrow" w:eastAsia="Times New Roman" w:hAnsi="Aptos Narrow" w:cs="Times New Roman"/>
                      <w:color w:val="000000"/>
                      <w:kern w:val="0"/>
                      <w:sz w:val="22"/>
                      <w:szCs w:val="22"/>
                      <w14:ligatures w14:val="none"/>
                    </w:rPr>
                  </w:rPrChange>
                </w:rPr>
                <w:t>-0.20</w:t>
              </w:r>
            </w:ins>
          </w:p>
        </w:tc>
        <w:tc>
          <w:tcPr>
            <w:tcW w:w="1642" w:type="dxa"/>
            <w:noWrap/>
            <w:vAlign w:val="bottom"/>
            <w:hideMark/>
          </w:tcPr>
          <w:p w14:paraId="04EB8E96" w14:textId="77777777" w:rsidR="001878ED" w:rsidRPr="00D94444" w:rsidRDefault="001878ED" w:rsidP="001878ED">
            <w:pPr>
              <w:spacing w:after="0" w:line="240" w:lineRule="auto"/>
              <w:jc w:val="right"/>
              <w:rPr>
                <w:ins w:id="11213" w:author="Jujia Li" w:date="2025-08-11T19:38:00Z" w16du:dateUtc="2025-08-12T00:38:00Z"/>
                <w:rFonts w:ascii="Times New Roman" w:eastAsia="Times New Roman" w:hAnsi="Times New Roman" w:cs="Times New Roman"/>
                <w:color w:val="000000"/>
                <w:kern w:val="0"/>
                <w:sz w:val="18"/>
                <w:szCs w:val="18"/>
                <w14:ligatures w14:val="none"/>
                <w:rPrChange w:id="11214" w:author="Jujia Li" w:date="2025-08-11T19:44:00Z" w16du:dateUtc="2025-08-12T00:44:00Z">
                  <w:rPr>
                    <w:ins w:id="11215" w:author="Jujia Li" w:date="2025-08-11T19:38:00Z" w16du:dateUtc="2025-08-12T00:38:00Z"/>
                    <w:rFonts w:ascii="Aptos Narrow" w:eastAsia="Times New Roman" w:hAnsi="Aptos Narrow" w:cs="Times New Roman"/>
                    <w:color w:val="000000"/>
                    <w:kern w:val="0"/>
                    <w:sz w:val="22"/>
                    <w:szCs w:val="22"/>
                    <w14:ligatures w14:val="none"/>
                  </w:rPr>
                </w:rPrChange>
              </w:rPr>
            </w:pPr>
            <w:ins w:id="1121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17" w:author="Jujia Li" w:date="2025-08-11T19:44:00Z" w16du:dateUtc="2025-08-12T00:44:00Z">
                    <w:rPr>
                      <w:rFonts w:ascii="Aptos Narrow" w:eastAsia="Times New Roman" w:hAnsi="Aptos Narrow" w:cs="Times New Roman"/>
                      <w:color w:val="000000"/>
                      <w:kern w:val="0"/>
                      <w:sz w:val="22"/>
                      <w:szCs w:val="22"/>
                      <w14:ligatures w14:val="none"/>
                    </w:rPr>
                  </w:rPrChange>
                </w:rPr>
                <w:t>2.91</w:t>
              </w:r>
            </w:ins>
          </w:p>
        </w:tc>
        <w:tc>
          <w:tcPr>
            <w:tcW w:w="1630" w:type="dxa"/>
            <w:noWrap/>
            <w:vAlign w:val="bottom"/>
            <w:hideMark/>
          </w:tcPr>
          <w:p w14:paraId="5BC9C6D0" w14:textId="77777777" w:rsidR="001878ED" w:rsidRPr="00D94444" w:rsidRDefault="001878ED" w:rsidP="001878ED">
            <w:pPr>
              <w:spacing w:after="0" w:line="240" w:lineRule="auto"/>
              <w:jc w:val="right"/>
              <w:rPr>
                <w:ins w:id="11218" w:author="Jujia Li" w:date="2025-08-11T19:38:00Z" w16du:dateUtc="2025-08-12T00:38:00Z"/>
                <w:rFonts w:ascii="Times New Roman" w:eastAsia="Times New Roman" w:hAnsi="Times New Roman" w:cs="Times New Roman"/>
                <w:color w:val="000000"/>
                <w:kern w:val="0"/>
                <w:sz w:val="18"/>
                <w:szCs w:val="18"/>
                <w14:ligatures w14:val="none"/>
                <w:rPrChange w:id="11219" w:author="Jujia Li" w:date="2025-08-11T19:44:00Z" w16du:dateUtc="2025-08-12T00:44:00Z">
                  <w:rPr>
                    <w:ins w:id="11220" w:author="Jujia Li" w:date="2025-08-11T19:38:00Z" w16du:dateUtc="2025-08-12T00:38:00Z"/>
                    <w:rFonts w:ascii="Aptos Narrow" w:eastAsia="Times New Roman" w:hAnsi="Aptos Narrow" w:cs="Times New Roman"/>
                    <w:color w:val="000000"/>
                    <w:kern w:val="0"/>
                    <w:sz w:val="22"/>
                    <w:szCs w:val="22"/>
                    <w14:ligatures w14:val="none"/>
                  </w:rPr>
                </w:rPrChange>
              </w:rPr>
            </w:pPr>
            <w:ins w:id="1122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22" w:author="Jujia Li" w:date="2025-08-11T19:44:00Z" w16du:dateUtc="2025-08-12T00:44:00Z">
                    <w:rPr>
                      <w:rFonts w:ascii="Aptos Narrow" w:eastAsia="Times New Roman" w:hAnsi="Aptos Narrow" w:cs="Times New Roman"/>
                      <w:color w:val="000000"/>
                      <w:kern w:val="0"/>
                      <w:sz w:val="22"/>
                      <w:szCs w:val="22"/>
                      <w14:ligatures w14:val="none"/>
                    </w:rPr>
                  </w:rPrChange>
                </w:rPr>
                <w:t>0.82</w:t>
              </w:r>
            </w:ins>
          </w:p>
        </w:tc>
        <w:tc>
          <w:tcPr>
            <w:tcW w:w="1790" w:type="dxa"/>
            <w:noWrap/>
            <w:vAlign w:val="bottom"/>
            <w:hideMark/>
          </w:tcPr>
          <w:p w14:paraId="66DD0DD9" w14:textId="77777777" w:rsidR="001878ED" w:rsidRPr="00D94444" w:rsidRDefault="001878ED" w:rsidP="001878ED">
            <w:pPr>
              <w:spacing w:after="0" w:line="240" w:lineRule="auto"/>
              <w:jc w:val="right"/>
              <w:rPr>
                <w:ins w:id="11223" w:author="Jujia Li" w:date="2025-08-11T19:38:00Z" w16du:dateUtc="2025-08-12T00:38:00Z"/>
                <w:rFonts w:ascii="Times New Roman" w:eastAsia="Times New Roman" w:hAnsi="Times New Roman" w:cs="Times New Roman"/>
                <w:color w:val="000000"/>
                <w:kern w:val="0"/>
                <w:sz w:val="18"/>
                <w:szCs w:val="18"/>
                <w14:ligatures w14:val="none"/>
                <w:rPrChange w:id="11224" w:author="Jujia Li" w:date="2025-08-11T19:44:00Z" w16du:dateUtc="2025-08-12T00:44:00Z">
                  <w:rPr>
                    <w:ins w:id="11225" w:author="Jujia Li" w:date="2025-08-11T19:38:00Z" w16du:dateUtc="2025-08-12T00:38:00Z"/>
                    <w:rFonts w:ascii="Aptos Narrow" w:eastAsia="Times New Roman" w:hAnsi="Aptos Narrow" w:cs="Times New Roman"/>
                    <w:color w:val="000000"/>
                    <w:kern w:val="0"/>
                    <w:sz w:val="22"/>
                    <w:szCs w:val="22"/>
                    <w14:ligatures w14:val="none"/>
                  </w:rPr>
                </w:rPrChange>
              </w:rPr>
            </w:pPr>
            <w:ins w:id="1122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27" w:author="Jujia Li" w:date="2025-08-11T19:44:00Z" w16du:dateUtc="2025-08-12T00:44:00Z">
                    <w:rPr>
                      <w:rFonts w:ascii="Aptos Narrow" w:eastAsia="Times New Roman" w:hAnsi="Aptos Narrow" w:cs="Times New Roman"/>
                      <w:color w:val="000000"/>
                      <w:kern w:val="0"/>
                      <w:sz w:val="22"/>
                      <w:szCs w:val="22"/>
                      <w14:ligatures w14:val="none"/>
                    </w:rPr>
                  </w:rPrChange>
                </w:rPr>
                <w:t>-18.18</w:t>
              </w:r>
            </w:ins>
          </w:p>
        </w:tc>
      </w:tr>
      <w:tr w:rsidR="00DD51F8" w:rsidRPr="00DD51F8" w14:paraId="4A04402E" w14:textId="77777777" w:rsidTr="00502FAC">
        <w:trPr>
          <w:trHeight w:val="300"/>
          <w:ins w:id="11228" w:author="Jujia Li" w:date="2025-08-11T19:38:00Z"/>
        </w:trPr>
        <w:tc>
          <w:tcPr>
            <w:tcW w:w="1350" w:type="dxa"/>
            <w:noWrap/>
            <w:vAlign w:val="bottom"/>
            <w:hideMark/>
          </w:tcPr>
          <w:p w14:paraId="64F3B726" w14:textId="77777777" w:rsidR="001878ED" w:rsidRPr="00D94444" w:rsidRDefault="001878ED" w:rsidP="001878ED">
            <w:pPr>
              <w:spacing w:after="0" w:line="240" w:lineRule="auto"/>
              <w:rPr>
                <w:ins w:id="11229" w:author="Jujia Li" w:date="2025-08-11T19:38:00Z" w16du:dateUtc="2025-08-12T00:38:00Z"/>
                <w:rFonts w:ascii="Times New Roman" w:eastAsia="Times New Roman" w:hAnsi="Times New Roman" w:cs="Times New Roman"/>
                <w:color w:val="000000"/>
                <w:kern w:val="0"/>
                <w:sz w:val="18"/>
                <w:szCs w:val="18"/>
                <w14:ligatures w14:val="none"/>
                <w:rPrChange w:id="11230" w:author="Jujia Li" w:date="2025-08-11T19:44:00Z" w16du:dateUtc="2025-08-12T00:44:00Z">
                  <w:rPr>
                    <w:ins w:id="11231" w:author="Jujia Li" w:date="2025-08-11T19:38:00Z" w16du:dateUtc="2025-08-12T00:38:00Z"/>
                    <w:rFonts w:ascii="Aptos Narrow" w:eastAsia="Times New Roman" w:hAnsi="Aptos Narrow" w:cs="Times New Roman"/>
                    <w:color w:val="000000"/>
                    <w:kern w:val="0"/>
                    <w:sz w:val="22"/>
                    <w:szCs w:val="22"/>
                    <w14:ligatures w14:val="none"/>
                  </w:rPr>
                </w:rPrChange>
              </w:rPr>
            </w:pPr>
            <w:ins w:id="1123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33" w:author="Jujia Li" w:date="2025-08-11T19:44:00Z" w16du:dateUtc="2025-08-12T00:44:00Z">
                    <w:rPr>
                      <w:rFonts w:ascii="Aptos Narrow" w:eastAsia="Times New Roman" w:hAnsi="Aptos Narrow" w:cs="Times New Roman"/>
                      <w:color w:val="000000"/>
                      <w:kern w:val="0"/>
                      <w:sz w:val="22"/>
                      <w:szCs w:val="22"/>
                      <w14:ligatures w14:val="none"/>
                    </w:rPr>
                  </w:rPrChange>
                </w:rPr>
                <w:t>Limestone</w:t>
              </w:r>
            </w:ins>
          </w:p>
        </w:tc>
        <w:tc>
          <w:tcPr>
            <w:tcW w:w="1508" w:type="dxa"/>
            <w:noWrap/>
            <w:vAlign w:val="bottom"/>
            <w:hideMark/>
          </w:tcPr>
          <w:p w14:paraId="74C60C2F" w14:textId="77777777" w:rsidR="001878ED" w:rsidRPr="00D94444" w:rsidRDefault="001878ED" w:rsidP="001878ED">
            <w:pPr>
              <w:spacing w:after="0" w:line="240" w:lineRule="auto"/>
              <w:jc w:val="right"/>
              <w:rPr>
                <w:ins w:id="11234" w:author="Jujia Li" w:date="2025-08-11T19:38:00Z" w16du:dateUtc="2025-08-12T00:38:00Z"/>
                <w:rFonts w:ascii="Times New Roman" w:eastAsia="Times New Roman" w:hAnsi="Times New Roman" w:cs="Times New Roman"/>
                <w:color w:val="000000"/>
                <w:kern w:val="0"/>
                <w:sz w:val="18"/>
                <w:szCs w:val="18"/>
                <w14:ligatures w14:val="none"/>
                <w:rPrChange w:id="11235" w:author="Jujia Li" w:date="2025-08-11T19:44:00Z" w16du:dateUtc="2025-08-12T00:44:00Z">
                  <w:rPr>
                    <w:ins w:id="11236" w:author="Jujia Li" w:date="2025-08-11T19:38:00Z" w16du:dateUtc="2025-08-12T00:38:00Z"/>
                    <w:rFonts w:ascii="Aptos Narrow" w:eastAsia="Times New Roman" w:hAnsi="Aptos Narrow" w:cs="Times New Roman"/>
                    <w:color w:val="000000"/>
                    <w:kern w:val="0"/>
                    <w:sz w:val="22"/>
                    <w:szCs w:val="22"/>
                    <w14:ligatures w14:val="none"/>
                  </w:rPr>
                </w:rPrChange>
              </w:rPr>
            </w:pPr>
            <w:ins w:id="1123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38" w:author="Jujia Li" w:date="2025-08-11T19:44:00Z" w16du:dateUtc="2025-08-12T00:44:00Z">
                    <w:rPr>
                      <w:rFonts w:ascii="Aptos Narrow" w:eastAsia="Times New Roman" w:hAnsi="Aptos Narrow" w:cs="Times New Roman"/>
                      <w:color w:val="000000"/>
                      <w:kern w:val="0"/>
                      <w:sz w:val="22"/>
                      <w:szCs w:val="22"/>
                      <w14:ligatures w14:val="none"/>
                    </w:rPr>
                  </w:rPrChange>
                </w:rPr>
                <w:t>-13.55</w:t>
              </w:r>
            </w:ins>
          </w:p>
        </w:tc>
        <w:tc>
          <w:tcPr>
            <w:tcW w:w="1440" w:type="dxa"/>
            <w:noWrap/>
            <w:vAlign w:val="bottom"/>
            <w:hideMark/>
          </w:tcPr>
          <w:p w14:paraId="6CCE700A" w14:textId="77777777" w:rsidR="001878ED" w:rsidRPr="00D94444" w:rsidRDefault="001878ED" w:rsidP="001878ED">
            <w:pPr>
              <w:spacing w:after="0" w:line="240" w:lineRule="auto"/>
              <w:jc w:val="right"/>
              <w:rPr>
                <w:ins w:id="11239" w:author="Jujia Li" w:date="2025-08-11T19:38:00Z" w16du:dateUtc="2025-08-12T00:38:00Z"/>
                <w:rFonts w:ascii="Times New Roman" w:eastAsia="Times New Roman" w:hAnsi="Times New Roman" w:cs="Times New Roman"/>
                <w:color w:val="000000"/>
                <w:kern w:val="0"/>
                <w:sz w:val="18"/>
                <w:szCs w:val="18"/>
                <w14:ligatures w14:val="none"/>
                <w:rPrChange w:id="11240" w:author="Jujia Li" w:date="2025-08-11T19:44:00Z" w16du:dateUtc="2025-08-12T00:44:00Z">
                  <w:rPr>
                    <w:ins w:id="11241" w:author="Jujia Li" w:date="2025-08-11T19:38:00Z" w16du:dateUtc="2025-08-12T00:38:00Z"/>
                    <w:rFonts w:ascii="Aptos Narrow" w:eastAsia="Times New Roman" w:hAnsi="Aptos Narrow" w:cs="Times New Roman"/>
                    <w:color w:val="000000"/>
                    <w:kern w:val="0"/>
                    <w:sz w:val="22"/>
                    <w:szCs w:val="22"/>
                    <w14:ligatures w14:val="none"/>
                  </w:rPr>
                </w:rPrChange>
              </w:rPr>
            </w:pPr>
            <w:ins w:id="1124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43"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46AD3155" w14:textId="77777777" w:rsidR="001878ED" w:rsidRPr="00D94444" w:rsidRDefault="001878ED" w:rsidP="001878ED">
            <w:pPr>
              <w:spacing w:after="0" w:line="240" w:lineRule="auto"/>
              <w:jc w:val="right"/>
              <w:rPr>
                <w:ins w:id="11244" w:author="Jujia Li" w:date="2025-08-11T19:38:00Z" w16du:dateUtc="2025-08-12T00:38:00Z"/>
                <w:rFonts w:ascii="Times New Roman" w:eastAsia="Times New Roman" w:hAnsi="Times New Roman" w:cs="Times New Roman"/>
                <w:color w:val="000000"/>
                <w:kern w:val="0"/>
                <w:sz w:val="18"/>
                <w:szCs w:val="18"/>
                <w14:ligatures w14:val="none"/>
                <w:rPrChange w:id="11245" w:author="Jujia Li" w:date="2025-08-11T19:44:00Z" w16du:dateUtc="2025-08-12T00:44:00Z">
                  <w:rPr>
                    <w:ins w:id="11246" w:author="Jujia Li" w:date="2025-08-11T19:38:00Z" w16du:dateUtc="2025-08-12T00:38:00Z"/>
                    <w:rFonts w:ascii="Aptos Narrow" w:eastAsia="Times New Roman" w:hAnsi="Aptos Narrow" w:cs="Times New Roman"/>
                    <w:color w:val="000000"/>
                    <w:kern w:val="0"/>
                    <w:sz w:val="22"/>
                    <w:szCs w:val="22"/>
                    <w14:ligatures w14:val="none"/>
                  </w:rPr>
                </w:rPrChange>
              </w:rPr>
            </w:pPr>
            <w:ins w:id="1124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48" w:author="Jujia Li" w:date="2025-08-11T19:44:00Z" w16du:dateUtc="2025-08-12T00:44:00Z">
                    <w:rPr>
                      <w:rFonts w:ascii="Aptos Narrow" w:eastAsia="Times New Roman" w:hAnsi="Aptos Narrow" w:cs="Times New Roman"/>
                      <w:color w:val="000000"/>
                      <w:kern w:val="0"/>
                      <w:sz w:val="22"/>
                      <w:szCs w:val="22"/>
                      <w14:ligatures w14:val="none"/>
                    </w:rPr>
                  </w:rPrChange>
                </w:rPr>
                <w:t>1.30</w:t>
              </w:r>
            </w:ins>
          </w:p>
        </w:tc>
        <w:tc>
          <w:tcPr>
            <w:tcW w:w="1630" w:type="dxa"/>
            <w:noWrap/>
            <w:vAlign w:val="bottom"/>
            <w:hideMark/>
          </w:tcPr>
          <w:p w14:paraId="7D4A73E6" w14:textId="77777777" w:rsidR="001878ED" w:rsidRPr="00D94444" w:rsidRDefault="001878ED" w:rsidP="001878ED">
            <w:pPr>
              <w:spacing w:after="0" w:line="240" w:lineRule="auto"/>
              <w:jc w:val="right"/>
              <w:rPr>
                <w:ins w:id="11249" w:author="Jujia Li" w:date="2025-08-11T19:38:00Z" w16du:dateUtc="2025-08-12T00:38:00Z"/>
                <w:rFonts w:ascii="Times New Roman" w:eastAsia="Times New Roman" w:hAnsi="Times New Roman" w:cs="Times New Roman"/>
                <w:color w:val="000000"/>
                <w:kern w:val="0"/>
                <w:sz w:val="18"/>
                <w:szCs w:val="18"/>
                <w14:ligatures w14:val="none"/>
                <w:rPrChange w:id="11250" w:author="Jujia Li" w:date="2025-08-11T19:44:00Z" w16du:dateUtc="2025-08-12T00:44:00Z">
                  <w:rPr>
                    <w:ins w:id="11251" w:author="Jujia Li" w:date="2025-08-11T19:38:00Z" w16du:dateUtc="2025-08-12T00:38:00Z"/>
                    <w:rFonts w:ascii="Aptos Narrow" w:eastAsia="Times New Roman" w:hAnsi="Aptos Narrow" w:cs="Times New Roman"/>
                    <w:color w:val="000000"/>
                    <w:kern w:val="0"/>
                    <w:sz w:val="22"/>
                    <w:szCs w:val="22"/>
                    <w14:ligatures w14:val="none"/>
                  </w:rPr>
                </w:rPrChange>
              </w:rPr>
            </w:pPr>
            <w:ins w:id="1125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53" w:author="Jujia Li" w:date="2025-08-11T19:44:00Z" w16du:dateUtc="2025-08-12T00:44:00Z">
                    <w:rPr>
                      <w:rFonts w:ascii="Aptos Narrow" w:eastAsia="Times New Roman" w:hAnsi="Aptos Narrow" w:cs="Times New Roman"/>
                      <w:color w:val="000000"/>
                      <w:kern w:val="0"/>
                      <w:sz w:val="22"/>
                      <w:szCs w:val="22"/>
                      <w14:ligatures w14:val="none"/>
                    </w:rPr>
                  </w:rPrChange>
                </w:rPr>
                <w:t>0.80</w:t>
              </w:r>
            </w:ins>
          </w:p>
        </w:tc>
        <w:tc>
          <w:tcPr>
            <w:tcW w:w="1790" w:type="dxa"/>
            <w:noWrap/>
            <w:vAlign w:val="bottom"/>
            <w:hideMark/>
          </w:tcPr>
          <w:p w14:paraId="2C4D3F95" w14:textId="77777777" w:rsidR="001878ED" w:rsidRPr="00D94444" w:rsidRDefault="001878ED" w:rsidP="001878ED">
            <w:pPr>
              <w:spacing w:after="0" w:line="240" w:lineRule="auto"/>
              <w:jc w:val="right"/>
              <w:rPr>
                <w:ins w:id="11254" w:author="Jujia Li" w:date="2025-08-11T19:38:00Z" w16du:dateUtc="2025-08-12T00:38:00Z"/>
                <w:rFonts w:ascii="Times New Roman" w:eastAsia="Times New Roman" w:hAnsi="Times New Roman" w:cs="Times New Roman"/>
                <w:color w:val="000000"/>
                <w:kern w:val="0"/>
                <w:sz w:val="18"/>
                <w:szCs w:val="18"/>
                <w14:ligatures w14:val="none"/>
                <w:rPrChange w:id="11255" w:author="Jujia Li" w:date="2025-08-11T19:44:00Z" w16du:dateUtc="2025-08-12T00:44:00Z">
                  <w:rPr>
                    <w:ins w:id="11256" w:author="Jujia Li" w:date="2025-08-11T19:38:00Z" w16du:dateUtc="2025-08-12T00:38:00Z"/>
                    <w:rFonts w:ascii="Aptos Narrow" w:eastAsia="Times New Roman" w:hAnsi="Aptos Narrow" w:cs="Times New Roman"/>
                    <w:color w:val="000000"/>
                    <w:kern w:val="0"/>
                    <w:sz w:val="22"/>
                    <w:szCs w:val="22"/>
                    <w14:ligatures w14:val="none"/>
                  </w:rPr>
                </w:rPrChange>
              </w:rPr>
            </w:pPr>
            <w:ins w:id="1125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58" w:author="Jujia Li" w:date="2025-08-11T19:44:00Z" w16du:dateUtc="2025-08-12T00:44:00Z">
                    <w:rPr>
                      <w:rFonts w:ascii="Aptos Narrow" w:eastAsia="Times New Roman" w:hAnsi="Aptos Narrow" w:cs="Times New Roman"/>
                      <w:color w:val="000000"/>
                      <w:kern w:val="0"/>
                      <w:sz w:val="22"/>
                      <w:szCs w:val="22"/>
                      <w14:ligatures w14:val="none"/>
                    </w:rPr>
                  </w:rPrChange>
                </w:rPr>
                <w:t>-19.82</w:t>
              </w:r>
            </w:ins>
          </w:p>
        </w:tc>
      </w:tr>
      <w:tr w:rsidR="00DD51F8" w:rsidRPr="00DD51F8" w14:paraId="050C4C7A" w14:textId="77777777" w:rsidTr="00502FAC">
        <w:trPr>
          <w:trHeight w:val="300"/>
          <w:ins w:id="11259" w:author="Jujia Li" w:date="2025-08-11T19:38:00Z"/>
        </w:trPr>
        <w:tc>
          <w:tcPr>
            <w:tcW w:w="1350" w:type="dxa"/>
            <w:noWrap/>
            <w:vAlign w:val="bottom"/>
            <w:hideMark/>
          </w:tcPr>
          <w:p w14:paraId="7F9A59BB" w14:textId="77777777" w:rsidR="001878ED" w:rsidRPr="00D94444" w:rsidRDefault="001878ED" w:rsidP="001878ED">
            <w:pPr>
              <w:spacing w:after="0" w:line="240" w:lineRule="auto"/>
              <w:rPr>
                <w:ins w:id="11260" w:author="Jujia Li" w:date="2025-08-11T19:38:00Z" w16du:dateUtc="2025-08-12T00:38:00Z"/>
                <w:rFonts w:ascii="Times New Roman" w:eastAsia="Times New Roman" w:hAnsi="Times New Roman" w:cs="Times New Roman"/>
                <w:color w:val="000000"/>
                <w:kern w:val="0"/>
                <w:sz w:val="18"/>
                <w:szCs w:val="18"/>
                <w14:ligatures w14:val="none"/>
                <w:rPrChange w:id="11261" w:author="Jujia Li" w:date="2025-08-11T19:44:00Z" w16du:dateUtc="2025-08-12T00:44:00Z">
                  <w:rPr>
                    <w:ins w:id="11262" w:author="Jujia Li" w:date="2025-08-11T19:38:00Z" w16du:dateUtc="2025-08-12T00:38:00Z"/>
                    <w:rFonts w:ascii="Aptos Narrow" w:eastAsia="Times New Roman" w:hAnsi="Aptos Narrow" w:cs="Times New Roman"/>
                    <w:color w:val="000000"/>
                    <w:kern w:val="0"/>
                    <w:sz w:val="22"/>
                    <w:szCs w:val="22"/>
                    <w14:ligatures w14:val="none"/>
                  </w:rPr>
                </w:rPrChange>
              </w:rPr>
            </w:pPr>
            <w:ins w:id="1126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64" w:author="Jujia Li" w:date="2025-08-11T19:44:00Z" w16du:dateUtc="2025-08-12T00:44:00Z">
                    <w:rPr>
                      <w:rFonts w:ascii="Aptos Narrow" w:eastAsia="Times New Roman" w:hAnsi="Aptos Narrow" w:cs="Times New Roman"/>
                      <w:color w:val="000000"/>
                      <w:kern w:val="0"/>
                      <w:sz w:val="22"/>
                      <w:szCs w:val="22"/>
                      <w14:ligatures w14:val="none"/>
                    </w:rPr>
                  </w:rPrChange>
                </w:rPr>
                <w:t>Tuscaloosa</w:t>
              </w:r>
            </w:ins>
          </w:p>
        </w:tc>
        <w:tc>
          <w:tcPr>
            <w:tcW w:w="1508" w:type="dxa"/>
            <w:noWrap/>
            <w:vAlign w:val="bottom"/>
            <w:hideMark/>
          </w:tcPr>
          <w:p w14:paraId="5F714B66" w14:textId="77777777" w:rsidR="001878ED" w:rsidRPr="00D94444" w:rsidRDefault="001878ED" w:rsidP="001878ED">
            <w:pPr>
              <w:spacing w:after="0" w:line="240" w:lineRule="auto"/>
              <w:jc w:val="right"/>
              <w:rPr>
                <w:ins w:id="11265" w:author="Jujia Li" w:date="2025-08-11T19:38:00Z" w16du:dateUtc="2025-08-12T00:38:00Z"/>
                <w:rFonts w:ascii="Times New Roman" w:eastAsia="Times New Roman" w:hAnsi="Times New Roman" w:cs="Times New Roman"/>
                <w:color w:val="000000"/>
                <w:kern w:val="0"/>
                <w:sz w:val="18"/>
                <w:szCs w:val="18"/>
                <w14:ligatures w14:val="none"/>
                <w:rPrChange w:id="11266" w:author="Jujia Li" w:date="2025-08-11T19:44:00Z" w16du:dateUtc="2025-08-12T00:44:00Z">
                  <w:rPr>
                    <w:ins w:id="11267" w:author="Jujia Li" w:date="2025-08-11T19:38:00Z" w16du:dateUtc="2025-08-12T00:38:00Z"/>
                    <w:rFonts w:ascii="Aptos Narrow" w:eastAsia="Times New Roman" w:hAnsi="Aptos Narrow" w:cs="Times New Roman"/>
                    <w:color w:val="000000"/>
                    <w:kern w:val="0"/>
                    <w:sz w:val="22"/>
                    <w:szCs w:val="22"/>
                    <w14:ligatures w14:val="none"/>
                  </w:rPr>
                </w:rPrChange>
              </w:rPr>
            </w:pPr>
            <w:ins w:id="1126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69" w:author="Jujia Li" w:date="2025-08-11T19:44:00Z" w16du:dateUtc="2025-08-12T00:44:00Z">
                    <w:rPr>
                      <w:rFonts w:ascii="Aptos Narrow" w:eastAsia="Times New Roman" w:hAnsi="Aptos Narrow" w:cs="Times New Roman"/>
                      <w:color w:val="000000"/>
                      <w:kern w:val="0"/>
                      <w:sz w:val="22"/>
                      <w:szCs w:val="22"/>
                      <w14:ligatures w14:val="none"/>
                    </w:rPr>
                  </w:rPrChange>
                </w:rPr>
                <w:t>-13.92</w:t>
              </w:r>
            </w:ins>
          </w:p>
        </w:tc>
        <w:tc>
          <w:tcPr>
            <w:tcW w:w="1440" w:type="dxa"/>
            <w:noWrap/>
            <w:vAlign w:val="bottom"/>
            <w:hideMark/>
          </w:tcPr>
          <w:p w14:paraId="18667A9F" w14:textId="77777777" w:rsidR="001878ED" w:rsidRPr="00D94444" w:rsidRDefault="001878ED" w:rsidP="001878ED">
            <w:pPr>
              <w:spacing w:after="0" w:line="240" w:lineRule="auto"/>
              <w:jc w:val="right"/>
              <w:rPr>
                <w:ins w:id="11270" w:author="Jujia Li" w:date="2025-08-11T19:38:00Z" w16du:dateUtc="2025-08-12T00:38:00Z"/>
                <w:rFonts w:ascii="Times New Roman" w:eastAsia="Times New Roman" w:hAnsi="Times New Roman" w:cs="Times New Roman"/>
                <w:color w:val="000000"/>
                <w:kern w:val="0"/>
                <w:sz w:val="18"/>
                <w:szCs w:val="18"/>
                <w14:ligatures w14:val="none"/>
                <w:rPrChange w:id="11271" w:author="Jujia Li" w:date="2025-08-11T19:44:00Z" w16du:dateUtc="2025-08-12T00:44:00Z">
                  <w:rPr>
                    <w:ins w:id="11272" w:author="Jujia Li" w:date="2025-08-11T19:38:00Z" w16du:dateUtc="2025-08-12T00:38:00Z"/>
                    <w:rFonts w:ascii="Aptos Narrow" w:eastAsia="Times New Roman" w:hAnsi="Aptos Narrow" w:cs="Times New Roman"/>
                    <w:color w:val="000000"/>
                    <w:kern w:val="0"/>
                    <w:sz w:val="22"/>
                    <w:szCs w:val="22"/>
                    <w14:ligatures w14:val="none"/>
                  </w:rPr>
                </w:rPrChange>
              </w:rPr>
            </w:pPr>
            <w:ins w:id="1127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74"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2E7AF530" w14:textId="77777777" w:rsidR="001878ED" w:rsidRPr="00D94444" w:rsidRDefault="001878ED" w:rsidP="001878ED">
            <w:pPr>
              <w:spacing w:after="0" w:line="240" w:lineRule="auto"/>
              <w:jc w:val="right"/>
              <w:rPr>
                <w:ins w:id="11275" w:author="Jujia Li" w:date="2025-08-11T19:38:00Z" w16du:dateUtc="2025-08-12T00:38:00Z"/>
                <w:rFonts w:ascii="Times New Roman" w:eastAsia="Times New Roman" w:hAnsi="Times New Roman" w:cs="Times New Roman"/>
                <w:color w:val="000000"/>
                <w:kern w:val="0"/>
                <w:sz w:val="18"/>
                <w:szCs w:val="18"/>
                <w14:ligatures w14:val="none"/>
                <w:rPrChange w:id="11276" w:author="Jujia Li" w:date="2025-08-11T19:44:00Z" w16du:dateUtc="2025-08-12T00:44:00Z">
                  <w:rPr>
                    <w:ins w:id="11277" w:author="Jujia Li" w:date="2025-08-11T19:38:00Z" w16du:dateUtc="2025-08-12T00:38:00Z"/>
                    <w:rFonts w:ascii="Aptos Narrow" w:eastAsia="Times New Roman" w:hAnsi="Aptos Narrow" w:cs="Times New Roman"/>
                    <w:color w:val="000000"/>
                    <w:kern w:val="0"/>
                    <w:sz w:val="22"/>
                    <w:szCs w:val="22"/>
                    <w14:ligatures w14:val="none"/>
                  </w:rPr>
                </w:rPrChange>
              </w:rPr>
            </w:pPr>
            <w:ins w:id="1127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79" w:author="Jujia Li" w:date="2025-08-11T19:44:00Z" w16du:dateUtc="2025-08-12T00:44:00Z">
                    <w:rPr>
                      <w:rFonts w:ascii="Aptos Narrow" w:eastAsia="Times New Roman" w:hAnsi="Aptos Narrow" w:cs="Times New Roman"/>
                      <w:color w:val="000000"/>
                      <w:kern w:val="0"/>
                      <w:sz w:val="22"/>
                      <w:szCs w:val="22"/>
                      <w14:ligatures w14:val="none"/>
                    </w:rPr>
                  </w:rPrChange>
                </w:rPr>
                <w:t>0.90</w:t>
              </w:r>
            </w:ins>
          </w:p>
        </w:tc>
        <w:tc>
          <w:tcPr>
            <w:tcW w:w="1630" w:type="dxa"/>
            <w:noWrap/>
            <w:vAlign w:val="bottom"/>
            <w:hideMark/>
          </w:tcPr>
          <w:p w14:paraId="3E1CFA98" w14:textId="77777777" w:rsidR="001878ED" w:rsidRPr="00D94444" w:rsidRDefault="001878ED" w:rsidP="001878ED">
            <w:pPr>
              <w:spacing w:after="0" w:line="240" w:lineRule="auto"/>
              <w:jc w:val="right"/>
              <w:rPr>
                <w:ins w:id="11280" w:author="Jujia Li" w:date="2025-08-11T19:38:00Z" w16du:dateUtc="2025-08-12T00:38:00Z"/>
                <w:rFonts w:ascii="Times New Roman" w:eastAsia="Times New Roman" w:hAnsi="Times New Roman" w:cs="Times New Roman"/>
                <w:color w:val="000000"/>
                <w:kern w:val="0"/>
                <w:sz w:val="18"/>
                <w:szCs w:val="18"/>
                <w14:ligatures w14:val="none"/>
                <w:rPrChange w:id="11281" w:author="Jujia Li" w:date="2025-08-11T19:44:00Z" w16du:dateUtc="2025-08-12T00:44:00Z">
                  <w:rPr>
                    <w:ins w:id="11282" w:author="Jujia Li" w:date="2025-08-11T19:38:00Z" w16du:dateUtc="2025-08-12T00:38:00Z"/>
                    <w:rFonts w:ascii="Aptos Narrow" w:eastAsia="Times New Roman" w:hAnsi="Aptos Narrow" w:cs="Times New Roman"/>
                    <w:color w:val="000000"/>
                    <w:kern w:val="0"/>
                    <w:sz w:val="22"/>
                    <w:szCs w:val="22"/>
                    <w14:ligatures w14:val="none"/>
                  </w:rPr>
                </w:rPrChange>
              </w:rPr>
            </w:pPr>
            <w:ins w:id="1128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84" w:author="Jujia Li" w:date="2025-08-11T19:44:00Z" w16du:dateUtc="2025-08-12T00:44:00Z">
                    <w:rPr>
                      <w:rFonts w:ascii="Aptos Narrow" w:eastAsia="Times New Roman" w:hAnsi="Aptos Narrow" w:cs="Times New Roman"/>
                      <w:color w:val="000000"/>
                      <w:kern w:val="0"/>
                      <w:sz w:val="22"/>
                      <w:szCs w:val="22"/>
                      <w14:ligatures w14:val="none"/>
                    </w:rPr>
                  </w:rPrChange>
                </w:rPr>
                <w:t>0.80</w:t>
              </w:r>
            </w:ins>
          </w:p>
        </w:tc>
        <w:tc>
          <w:tcPr>
            <w:tcW w:w="1790" w:type="dxa"/>
            <w:noWrap/>
            <w:vAlign w:val="bottom"/>
            <w:hideMark/>
          </w:tcPr>
          <w:p w14:paraId="78C66FFC" w14:textId="77777777" w:rsidR="001878ED" w:rsidRPr="00D94444" w:rsidRDefault="001878ED" w:rsidP="001878ED">
            <w:pPr>
              <w:spacing w:after="0" w:line="240" w:lineRule="auto"/>
              <w:jc w:val="right"/>
              <w:rPr>
                <w:ins w:id="11285" w:author="Jujia Li" w:date="2025-08-11T19:38:00Z" w16du:dateUtc="2025-08-12T00:38:00Z"/>
                <w:rFonts w:ascii="Times New Roman" w:eastAsia="Times New Roman" w:hAnsi="Times New Roman" w:cs="Times New Roman"/>
                <w:color w:val="000000"/>
                <w:kern w:val="0"/>
                <w:sz w:val="18"/>
                <w:szCs w:val="18"/>
                <w14:ligatures w14:val="none"/>
                <w:rPrChange w:id="11286" w:author="Jujia Li" w:date="2025-08-11T19:44:00Z" w16du:dateUtc="2025-08-12T00:44:00Z">
                  <w:rPr>
                    <w:ins w:id="11287" w:author="Jujia Li" w:date="2025-08-11T19:38:00Z" w16du:dateUtc="2025-08-12T00:38:00Z"/>
                    <w:rFonts w:ascii="Aptos Narrow" w:eastAsia="Times New Roman" w:hAnsi="Aptos Narrow" w:cs="Times New Roman"/>
                    <w:color w:val="000000"/>
                    <w:kern w:val="0"/>
                    <w:sz w:val="22"/>
                    <w:szCs w:val="22"/>
                    <w14:ligatures w14:val="none"/>
                  </w:rPr>
                </w:rPrChange>
              </w:rPr>
            </w:pPr>
            <w:ins w:id="1128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89" w:author="Jujia Li" w:date="2025-08-11T19:44:00Z" w16du:dateUtc="2025-08-12T00:44:00Z">
                    <w:rPr>
                      <w:rFonts w:ascii="Aptos Narrow" w:eastAsia="Times New Roman" w:hAnsi="Aptos Narrow" w:cs="Times New Roman"/>
                      <w:color w:val="000000"/>
                      <w:kern w:val="0"/>
                      <w:sz w:val="22"/>
                      <w:szCs w:val="22"/>
                      <w14:ligatures w14:val="none"/>
                    </w:rPr>
                  </w:rPrChange>
                </w:rPr>
                <w:t>-20.00</w:t>
              </w:r>
            </w:ins>
          </w:p>
        </w:tc>
      </w:tr>
      <w:tr w:rsidR="00DD51F8" w:rsidRPr="00DD51F8" w14:paraId="31F70A2E" w14:textId="77777777" w:rsidTr="00502FAC">
        <w:trPr>
          <w:trHeight w:val="300"/>
          <w:ins w:id="11290" w:author="Jujia Li" w:date="2025-08-11T19:38:00Z"/>
        </w:trPr>
        <w:tc>
          <w:tcPr>
            <w:tcW w:w="1350" w:type="dxa"/>
            <w:noWrap/>
            <w:vAlign w:val="bottom"/>
            <w:hideMark/>
          </w:tcPr>
          <w:p w14:paraId="26810136" w14:textId="77777777" w:rsidR="001878ED" w:rsidRPr="00D94444" w:rsidRDefault="001878ED" w:rsidP="001878ED">
            <w:pPr>
              <w:spacing w:after="0" w:line="240" w:lineRule="auto"/>
              <w:rPr>
                <w:ins w:id="11291" w:author="Jujia Li" w:date="2025-08-11T19:38:00Z" w16du:dateUtc="2025-08-12T00:38:00Z"/>
                <w:rFonts w:ascii="Times New Roman" w:eastAsia="Times New Roman" w:hAnsi="Times New Roman" w:cs="Times New Roman"/>
                <w:color w:val="000000"/>
                <w:kern w:val="0"/>
                <w:sz w:val="18"/>
                <w:szCs w:val="18"/>
                <w14:ligatures w14:val="none"/>
                <w:rPrChange w:id="11292" w:author="Jujia Li" w:date="2025-08-11T19:44:00Z" w16du:dateUtc="2025-08-12T00:44:00Z">
                  <w:rPr>
                    <w:ins w:id="11293" w:author="Jujia Li" w:date="2025-08-11T19:38:00Z" w16du:dateUtc="2025-08-12T00:38:00Z"/>
                    <w:rFonts w:ascii="Aptos Narrow" w:eastAsia="Times New Roman" w:hAnsi="Aptos Narrow" w:cs="Times New Roman"/>
                    <w:color w:val="000000"/>
                    <w:kern w:val="0"/>
                    <w:sz w:val="22"/>
                    <w:szCs w:val="22"/>
                    <w14:ligatures w14:val="none"/>
                  </w:rPr>
                </w:rPrChange>
              </w:rPr>
            </w:pPr>
            <w:ins w:id="1129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95" w:author="Jujia Li" w:date="2025-08-11T19:44:00Z" w16du:dateUtc="2025-08-12T00:44:00Z">
                    <w:rPr>
                      <w:rFonts w:ascii="Aptos Narrow" w:eastAsia="Times New Roman" w:hAnsi="Aptos Narrow" w:cs="Times New Roman"/>
                      <w:color w:val="000000"/>
                      <w:kern w:val="0"/>
                      <w:sz w:val="22"/>
                      <w:szCs w:val="22"/>
                      <w14:ligatures w14:val="none"/>
                    </w:rPr>
                  </w:rPrChange>
                </w:rPr>
                <w:t>Madison</w:t>
              </w:r>
            </w:ins>
          </w:p>
        </w:tc>
        <w:tc>
          <w:tcPr>
            <w:tcW w:w="1508" w:type="dxa"/>
            <w:noWrap/>
            <w:vAlign w:val="bottom"/>
            <w:hideMark/>
          </w:tcPr>
          <w:p w14:paraId="3E183A87" w14:textId="77777777" w:rsidR="001878ED" w:rsidRPr="00D94444" w:rsidRDefault="001878ED" w:rsidP="001878ED">
            <w:pPr>
              <w:spacing w:after="0" w:line="240" w:lineRule="auto"/>
              <w:jc w:val="right"/>
              <w:rPr>
                <w:ins w:id="11296" w:author="Jujia Li" w:date="2025-08-11T19:38:00Z" w16du:dateUtc="2025-08-12T00:38:00Z"/>
                <w:rFonts w:ascii="Times New Roman" w:eastAsia="Times New Roman" w:hAnsi="Times New Roman" w:cs="Times New Roman"/>
                <w:color w:val="000000"/>
                <w:kern w:val="0"/>
                <w:sz w:val="18"/>
                <w:szCs w:val="18"/>
                <w14:ligatures w14:val="none"/>
                <w:rPrChange w:id="11297" w:author="Jujia Li" w:date="2025-08-11T19:44:00Z" w16du:dateUtc="2025-08-12T00:44:00Z">
                  <w:rPr>
                    <w:ins w:id="11298" w:author="Jujia Li" w:date="2025-08-11T19:38:00Z" w16du:dateUtc="2025-08-12T00:38:00Z"/>
                    <w:rFonts w:ascii="Aptos Narrow" w:eastAsia="Times New Roman" w:hAnsi="Aptos Narrow" w:cs="Times New Roman"/>
                    <w:color w:val="000000"/>
                    <w:kern w:val="0"/>
                    <w:sz w:val="22"/>
                    <w:szCs w:val="22"/>
                    <w14:ligatures w14:val="none"/>
                  </w:rPr>
                </w:rPrChange>
              </w:rPr>
            </w:pPr>
            <w:ins w:id="1129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00" w:author="Jujia Li" w:date="2025-08-11T19:44:00Z" w16du:dateUtc="2025-08-12T00:44:00Z">
                    <w:rPr>
                      <w:rFonts w:ascii="Aptos Narrow" w:eastAsia="Times New Roman" w:hAnsi="Aptos Narrow" w:cs="Times New Roman"/>
                      <w:color w:val="000000"/>
                      <w:kern w:val="0"/>
                      <w:sz w:val="22"/>
                      <w:szCs w:val="22"/>
                      <w14:ligatures w14:val="none"/>
                    </w:rPr>
                  </w:rPrChange>
                </w:rPr>
                <w:t>-13.07</w:t>
              </w:r>
            </w:ins>
          </w:p>
        </w:tc>
        <w:tc>
          <w:tcPr>
            <w:tcW w:w="1440" w:type="dxa"/>
            <w:noWrap/>
            <w:vAlign w:val="bottom"/>
            <w:hideMark/>
          </w:tcPr>
          <w:p w14:paraId="428A1294" w14:textId="77777777" w:rsidR="001878ED" w:rsidRPr="00D94444" w:rsidRDefault="001878ED" w:rsidP="001878ED">
            <w:pPr>
              <w:spacing w:after="0" w:line="240" w:lineRule="auto"/>
              <w:jc w:val="right"/>
              <w:rPr>
                <w:ins w:id="11301" w:author="Jujia Li" w:date="2025-08-11T19:38:00Z" w16du:dateUtc="2025-08-12T00:38:00Z"/>
                <w:rFonts w:ascii="Times New Roman" w:eastAsia="Times New Roman" w:hAnsi="Times New Roman" w:cs="Times New Roman"/>
                <w:color w:val="000000"/>
                <w:kern w:val="0"/>
                <w:sz w:val="18"/>
                <w:szCs w:val="18"/>
                <w14:ligatures w14:val="none"/>
                <w:rPrChange w:id="11302" w:author="Jujia Li" w:date="2025-08-11T19:44:00Z" w16du:dateUtc="2025-08-12T00:44:00Z">
                  <w:rPr>
                    <w:ins w:id="11303" w:author="Jujia Li" w:date="2025-08-11T19:38:00Z" w16du:dateUtc="2025-08-12T00:38:00Z"/>
                    <w:rFonts w:ascii="Aptos Narrow" w:eastAsia="Times New Roman" w:hAnsi="Aptos Narrow" w:cs="Times New Roman"/>
                    <w:color w:val="000000"/>
                    <w:kern w:val="0"/>
                    <w:sz w:val="22"/>
                    <w:szCs w:val="22"/>
                    <w14:ligatures w14:val="none"/>
                  </w:rPr>
                </w:rPrChange>
              </w:rPr>
            </w:pPr>
            <w:ins w:id="1130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05" w:author="Jujia Li" w:date="2025-08-11T19:44:00Z" w16du:dateUtc="2025-08-12T00:44:00Z">
                    <w:rPr>
                      <w:rFonts w:ascii="Aptos Narrow" w:eastAsia="Times New Roman" w:hAnsi="Aptos Narrow" w:cs="Times New Roman"/>
                      <w:color w:val="000000"/>
                      <w:kern w:val="0"/>
                      <w:sz w:val="22"/>
                      <w:szCs w:val="22"/>
                      <w14:ligatures w14:val="none"/>
                    </w:rPr>
                  </w:rPrChange>
                </w:rPr>
                <w:t>-0.28</w:t>
              </w:r>
            </w:ins>
          </w:p>
        </w:tc>
        <w:tc>
          <w:tcPr>
            <w:tcW w:w="1642" w:type="dxa"/>
            <w:noWrap/>
            <w:vAlign w:val="bottom"/>
            <w:hideMark/>
          </w:tcPr>
          <w:p w14:paraId="45F780D2" w14:textId="77777777" w:rsidR="001878ED" w:rsidRPr="00D94444" w:rsidRDefault="001878ED" w:rsidP="001878ED">
            <w:pPr>
              <w:spacing w:after="0" w:line="240" w:lineRule="auto"/>
              <w:jc w:val="right"/>
              <w:rPr>
                <w:ins w:id="11306" w:author="Jujia Li" w:date="2025-08-11T19:38:00Z" w16du:dateUtc="2025-08-12T00:38:00Z"/>
                <w:rFonts w:ascii="Times New Roman" w:eastAsia="Times New Roman" w:hAnsi="Times New Roman" w:cs="Times New Roman"/>
                <w:color w:val="000000"/>
                <w:kern w:val="0"/>
                <w:sz w:val="18"/>
                <w:szCs w:val="18"/>
                <w14:ligatures w14:val="none"/>
                <w:rPrChange w:id="11307" w:author="Jujia Li" w:date="2025-08-11T19:44:00Z" w16du:dateUtc="2025-08-12T00:44:00Z">
                  <w:rPr>
                    <w:ins w:id="11308" w:author="Jujia Li" w:date="2025-08-11T19:38:00Z" w16du:dateUtc="2025-08-12T00:38:00Z"/>
                    <w:rFonts w:ascii="Aptos Narrow" w:eastAsia="Times New Roman" w:hAnsi="Aptos Narrow" w:cs="Times New Roman"/>
                    <w:color w:val="000000"/>
                    <w:kern w:val="0"/>
                    <w:sz w:val="22"/>
                    <w:szCs w:val="22"/>
                    <w14:ligatures w14:val="none"/>
                  </w:rPr>
                </w:rPrChange>
              </w:rPr>
            </w:pPr>
            <w:ins w:id="1130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10" w:author="Jujia Li" w:date="2025-08-11T19:44:00Z" w16du:dateUtc="2025-08-12T00:44:00Z">
                    <w:rPr>
                      <w:rFonts w:ascii="Aptos Narrow" w:eastAsia="Times New Roman" w:hAnsi="Aptos Narrow" w:cs="Times New Roman"/>
                      <w:color w:val="000000"/>
                      <w:kern w:val="0"/>
                      <w:sz w:val="22"/>
                      <w:szCs w:val="22"/>
                      <w14:ligatures w14:val="none"/>
                    </w:rPr>
                  </w:rPrChange>
                </w:rPr>
                <w:t>2.11</w:t>
              </w:r>
            </w:ins>
          </w:p>
        </w:tc>
        <w:tc>
          <w:tcPr>
            <w:tcW w:w="1630" w:type="dxa"/>
            <w:noWrap/>
            <w:vAlign w:val="bottom"/>
            <w:hideMark/>
          </w:tcPr>
          <w:p w14:paraId="4315D5F3" w14:textId="77777777" w:rsidR="001878ED" w:rsidRPr="00D94444" w:rsidRDefault="001878ED" w:rsidP="001878ED">
            <w:pPr>
              <w:spacing w:after="0" w:line="240" w:lineRule="auto"/>
              <w:jc w:val="right"/>
              <w:rPr>
                <w:ins w:id="11311" w:author="Jujia Li" w:date="2025-08-11T19:38:00Z" w16du:dateUtc="2025-08-12T00:38:00Z"/>
                <w:rFonts w:ascii="Times New Roman" w:eastAsia="Times New Roman" w:hAnsi="Times New Roman" w:cs="Times New Roman"/>
                <w:color w:val="000000"/>
                <w:kern w:val="0"/>
                <w:sz w:val="18"/>
                <w:szCs w:val="18"/>
                <w14:ligatures w14:val="none"/>
                <w:rPrChange w:id="11312" w:author="Jujia Li" w:date="2025-08-11T19:44:00Z" w16du:dateUtc="2025-08-12T00:44:00Z">
                  <w:rPr>
                    <w:ins w:id="11313" w:author="Jujia Li" w:date="2025-08-11T19:38:00Z" w16du:dateUtc="2025-08-12T00:38:00Z"/>
                    <w:rFonts w:ascii="Aptos Narrow" w:eastAsia="Times New Roman" w:hAnsi="Aptos Narrow" w:cs="Times New Roman"/>
                    <w:color w:val="000000"/>
                    <w:kern w:val="0"/>
                    <w:sz w:val="22"/>
                    <w:szCs w:val="22"/>
                    <w14:ligatures w14:val="none"/>
                  </w:rPr>
                </w:rPrChange>
              </w:rPr>
            </w:pPr>
            <w:ins w:id="1131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15" w:author="Jujia Li" w:date="2025-08-11T19:44:00Z" w16du:dateUtc="2025-08-12T00:44:00Z">
                    <w:rPr>
                      <w:rFonts w:ascii="Aptos Narrow" w:eastAsia="Times New Roman" w:hAnsi="Aptos Narrow" w:cs="Times New Roman"/>
                      <w:color w:val="000000"/>
                      <w:kern w:val="0"/>
                      <w:sz w:val="22"/>
                      <w:szCs w:val="22"/>
                      <w14:ligatures w14:val="none"/>
                    </w:rPr>
                  </w:rPrChange>
                </w:rPr>
                <w:t>0.76</w:t>
              </w:r>
            </w:ins>
          </w:p>
        </w:tc>
        <w:tc>
          <w:tcPr>
            <w:tcW w:w="1790" w:type="dxa"/>
            <w:noWrap/>
            <w:vAlign w:val="bottom"/>
            <w:hideMark/>
          </w:tcPr>
          <w:p w14:paraId="37BDA711" w14:textId="77777777" w:rsidR="001878ED" w:rsidRPr="00D94444" w:rsidRDefault="001878ED" w:rsidP="001878ED">
            <w:pPr>
              <w:spacing w:after="0" w:line="240" w:lineRule="auto"/>
              <w:jc w:val="right"/>
              <w:rPr>
                <w:ins w:id="11316" w:author="Jujia Li" w:date="2025-08-11T19:38:00Z" w16du:dateUtc="2025-08-12T00:38:00Z"/>
                <w:rFonts w:ascii="Times New Roman" w:eastAsia="Times New Roman" w:hAnsi="Times New Roman" w:cs="Times New Roman"/>
                <w:color w:val="000000"/>
                <w:kern w:val="0"/>
                <w:sz w:val="18"/>
                <w:szCs w:val="18"/>
                <w14:ligatures w14:val="none"/>
                <w:rPrChange w:id="11317" w:author="Jujia Li" w:date="2025-08-11T19:44:00Z" w16du:dateUtc="2025-08-12T00:44:00Z">
                  <w:rPr>
                    <w:ins w:id="11318" w:author="Jujia Li" w:date="2025-08-11T19:38:00Z" w16du:dateUtc="2025-08-12T00:38:00Z"/>
                    <w:rFonts w:ascii="Aptos Narrow" w:eastAsia="Times New Roman" w:hAnsi="Aptos Narrow" w:cs="Times New Roman"/>
                    <w:color w:val="000000"/>
                    <w:kern w:val="0"/>
                    <w:sz w:val="22"/>
                    <w:szCs w:val="22"/>
                    <w14:ligatures w14:val="none"/>
                  </w:rPr>
                </w:rPrChange>
              </w:rPr>
            </w:pPr>
            <w:ins w:id="1131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20" w:author="Jujia Li" w:date="2025-08-11T19:44:00Z" w16du:dateUtc="2025-08-12T00:44:00Z">
                    <w:rPr>
                      <w:rFonts w:ascii="Aptos Narrow" w:eastAsia="Times New Roman" w:hAnsi="Aptos Narrow" w:cs="Times New Roman"/>
                      <w:color w:val="000000"/>
                      <w:kern w:val="0"/>
                      <w:sz w:val="22"/>
                      <w:szCs w:val="22"/>
                      <w14:ligatures w14:val="none"/>
                    </w:rPr>
                  </w:rPrChange>
                </w:rPr>
                <w:t>-24.26</w:t>
              </w:r>
            </w:ins>
          </w:p>
        </w:tc>
      </w:tr>
      <w:tr w:rsidR="00DD51F8" w:rsidRPr="00DD51F8" w14:paraId="7C1D3A26" w14:textId="77777777" w:rsidTr="00502FAC">
        <w:trPr>
          <w:trHeight w:val="300"/>
          <w:ins w:id="11321" w:author="Jujia Li" w:date="2025-08-11T19:38:00Z"/>
        </w:trPr>
        <w:tc>
          <w:tcPr>
            <w:tcW w:w="1350" w:type="dxa"/>
            <w:noWrap/>
            <w:vAlign w:val="bottom"/>
            <w:hideMark/>
          </w:tcPr>
          <w:p w14:paraId="172B1897" w14:textId="77777777" w:rsidR="001878ED" w:rsidRPr="00D94444" w:rsidRDefault="001878ED" w:rsidP="001878ED">
            <w:pPr>
              <w:spacing w:after="0" w:line="240" w:lineRule="auto"/>
              <w:rPr>
                <w:ins w:id="11322" w:author="Jujia Li" w:date="2025-08-11T19:38:00Z" w16du:dateUtc="2025-08-12T00:38:00Z"/>
                <w:rFonts w:ascii="Times New Roman" w:eastAsia="Times New Roman" w:hAnsi="Times New Roman" w:cs="Times New Roman"/>
                <w:color w:val="000000"/>
                <w:kern w:val="0"/>
                <w:sz w:val="18"/>
                <w:szCs w:val="18"/>
                <w14:ligatures w14:val="none"/>
                <w:rPrChange w:id="11323" w:author="Jujia Li" w:date="2025-08-11T19:44:00Z" w16du:dateUtc="2025-08-12T00:44:00Z">
                  <w:rPr>
                    <w:ins w:id="11324" w:author="Jujia Li" w:date="2025-08-11T19:38:00Z" w16du:dateUtc="2025-08-12T00:38:00Z"/>
                    <w:rFonts w:ascii="Aptos Narrow" w:eastAsia="Times New Roman" w:hAnsi="Aptos Narrow" w:cs="Times New Roman"/>
                    <w:color w:val="000000"/>
                    <w:kern w:val="0"/>
                    <w:sz w:val="22"/>
                    <w:szCs w:val="22"/>
                    <w14:ligatures w14:val="none"/>
                  </w:rPr>
                </w:rPrChange>
              </w:rPr>
            </w:pPr>
            <w:ins w:id="1132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26" w:author="Jujia Li" w:date="2025-08-11T19:44:00Z" w16du:dateUtc="2025-08-12T00:44:00Z">
                    <w:rPr>
                      <w:rFonts w:ascii="Aptos Narrow" w:eastAsia="Times New Roman" w:hAnsi="Aptos Narrow" w:cs="Times New Roman"/>
                      <w:color w:val="000000"/>
                      <w:kern w:val="0"/>
                      <w:sz w:val="22"/>
                      <w:szCs w:val="22"/>
                      <w14:ligatures w14:val="none"/>
                    </w:rPr>
                  </w:rPrChange>
                </w:rPr>
                <w:t>Blount</w:t>
              </w:r>
            </w:ins>
          </w:p>
        </w:tc>
        <w:tc>
          <w:tcPr>
            <w:tcW w:w="1508" w:type="dxa"/>
            <w:noWrap/>
            <w:vAlign w:val="bottom"/>
            <w:hideMark/>
          </w:tcPr>
          <w:p w14:paraId="6B5B0A75" w14:textId="77777777" w:rsidR="001878ED" w:rsidRPr="00D94444" w:rsidRDefault="001878ED" w:rsidP="001878ED">
            <w:pPr>
              <w:spacing w:after="0" w:line="240" w:lineRule="auto"/>
              <w:jc w:val="right"/>
              <w:rPr>
                <w:ins w:id="11327" w:author="Jujia Li" w:date="2025-08-11T19:38:00Z" w16du:dateUtc="2025-08-12T00:38:00Z"/>
                <w:rFonts w:ascii="Times New Roman" w:eastAsia="Times New Roman" w:hAnsi="Times New Roman" w:cs="Times New Roman"/>
                <w:color w:val="000000"/>
                <w:kern w:val="0"/>
                <w:sz w:val="18"/>
                <w:szCs w:val="18"/>
                <w14:ligatures w14:val="none"/>
                <w:rPrChange w:id="11328" w:author="Jujia Li" w:date="2025-08-11T19:44:00Z" w16du:dateUtc="2025-08-12T00:44:00Z">
                  <w:rPr>
                    <w:ins w:id="11329" w:author="Jujia Li" w:date="2025-08-11T19:38:00Z" w16du:dateUtc="2025-08-12T00:38:00Z"/>
                    <w:rFonts w:ascii="Aptos Narrow" w:eastAsia="Times New Roman" w:hAnsi="Aptos Narrow" w:cs="Times New Roman"/>
                    <w:color w:val="000000"/>
                    <w:kern w:val="0"/>
                    <w:sz w:val="22"/>
                    <w:szCs w:val="22"/>
                    <w14:ligatures w14:val="none"/>
                  </w:rPr>
                </w:rPrChange>
              </w:rPr>
            </w:pPr>
            <w:ins w:id="1133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31" w:author="Jujia Li" w:date="2025-08-11T19:44:00Z" w16du:dateUtc="2025-08-12T00:44:00Z">
                    <w:rPr>
                      <w:rFonts w:ascii="Aptos Narrow" w:eastAsia="Times New Roman" w:hAnsi="Aptos Narrow" w:cs="Times New Roman"/>
                      <w:color w:val="000000"/>
                      <w:kern w:val="0"/>
                      <w:sz w:val="22"/>
                      <w:szCs w:val="22"/>
                      <w14:ligatures w14:val="none"/>
                    </w:rPr>
                  </w:rPrChange>
                </w:rPr>
                <w:t>-12.62</w:t>
              </w:r>
            </w:ins>
          </w:p>
        </w:tc>
        <w:tc>
          <w:tcPr>
            <w:tcW w:w="1440" w:type="dxa"/>
            <w:noWrap/>
            <w:vAlign w:val="bottom"/>
            <w:hideMark/>
          </w:tcPr>
          <w:p w14:paraId="1EAD24CA" w14:textId="77777777" w:rsidR="001878ED" w:rsidRPr="00D94444" w:rsidRDefault="001878ED" w:rsidP="001878ED">
            <w:pPr>
              <w:spacing w:after="0" w:line="240" w:lineRule="auto"/>
              <w:jc w:val="right"/>
              <w:rPr>
                <w:ins w:id="11332" w:author="Jujia Li" w:date="2025-08-11T19:38:00Z" w16du:dateUtc="2025-08-12T00:38:00Z"/>
                <w:rFonts w:ascii="Times New Roman" w:eastAsia="Times New Roman" w:hAnsi="Times New Roman" w:cs="Times New Roman"/>
                <w:color w:val="000000"/>
                <w:kern w:val="0"/>
                <w:sz w:val="18"/>
                <w:szCs w:val="18"/>
                <w14:ligatures w14:val="none"/>
                <w:rPrChange w:id="11333" w:author="Jujia Li" w:date="2025-08-11T19:44:00Z" w16du:dateUtc="2025-08-12T00:44:00Z">
                  <w:rPr>
                    <w:ins w:id="11334" w:author="Jujia Li" w:date="2025-08-11T19:38:00Z" w16du:dateUtc="2025-08-12T00:38:00Z"/>
                    <w:rFonts w:ascii="Aptos Narrow" w:eastAsia="Times New Roman" w:hAnsi="Aptos Narrow" w:cs="Times New Roman"/>
                    <w:color w:val="000000"/>
                    <w:kern w:val="0"/>
                    <w:sz w:val="22"/>
                    <w:szCs w:val="22"/>
                    <w14:ligatures w14:val="none"/>
                  </w:rPr>
                </w:rPrChange>
              </w:rPr>
            </w:pPr>
            <w:ins w:id="1133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36" w:author="Jujia Li" w:date="2025-08-11T19:44:00Z" w16du:dateUtc="2025-08-12T00:44:00Z">
                    <w:rPr>
                      <w:rFonts w:ascii="Aptos Narrow" w:eastAsia="Times New Roman" w:hAnsi="Aptos Narrow" w:cs="Times New Roman"/>
                      <w:color w:val="000000"/>
                      <w:kern w:val="0"/>
                      <w:sz w:val="22"/>
                      <w:szCs w:val="22"/>
                      <w14:ligatures w14:val="none"/>
                    </w:rPr>
                  </w:rPrChange>
                </w:rPr>
                <w:t>-0.29</w:t>
              </w:r>
            </w:ins>
          </w:p>
        </w:tc>
        <w:tc>
          <w:tcPr>
            <w:tcW w:w="1642" w:type="dxa"/>
            <w:noWrap/>
            <w:vAlign w:val="bottom"/>
            <w:hideMark/>
          </w:tcPr>
          <w:p w14:paraId="73691DA4" w14:textId="77777777" w:rsidR="001878ED" w:rsidRPr="00D94444" w:rsidRDefault="001878ED" w:rsidP="001878ED">
            <w:pPr>
              <w:spacing w:after="0" w:line="240" w:lineRule="auto"/>
              <w:jc w:val="right"/>
              <w:rPr>
                <w:ins w:id="11337" w:author="Jujia Li" w:date="2025-08-11T19:38:00Z" w16du:dateUtc="2025-08-12T00:38:00Z"/>
                <w:rFonts w:ascii="Times New Roman" w:eastAsia="Times New Roman" w:hAnsi="Times New Roman" w:cs="Times New Roman"/>
                <w:color w:val="000000"/>
                <w:kern w:val="0"/>
                <w:sz w:val="18"/>
                <w:szCs w:val="18"/>
                <w14:ligatures w14:val="none"/>
                <w:rPrChange w:id="11338" w:author="Jujia Li" w:date="2025-08-11T19:44:00Z" w16du:dateUtc="2025-08-12T00:44:00Z">
                  <w:rPr>
                    <w:ins w:id="11339" w:author="Jujia Li" w:date="2025-08-11T19:38:00Z" w16du:dateUtc="2025-08-12T00:38:00Z"/>
                    <w:rFonts w:ascii="Aptos Narrow" w:eastAsia="Times New Roman" w:hAnsi="Aptos Narrow" w:cs="Times New Roman"/>
                    <w:color w:val="000000"/>
                    <w:kern w:val="0"/>
                    <w:sz w:val="22"/>
                    <w:szCs w:val="22"/>
                    <w14:ligatures w14:val="none"/>
                  </w:rPr>
                </w:rPrChange>
              </w:rPr>
            </w:pPr>
            <w:ins w:id="1134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41" w:author="Jujia Li" w:date="2025-08-11T19:44:00Z" w16du:dateUtc="2025-08-12T00:44:00Z">
                    <w:rPr>
                      <w:rFonts w:ascii="Aptos Narrow" w:eastAsia="Times New Roman" w:hAnsi="Aptos Narrow" w:cs="Times New Roman"/>
                      <w:color w:val="000000"/>
                      <w:kern w:val="0"/>
                      <w:sz w:val="22"/>
                      <w:szCs w:val="22"/>
                      <w14:ligatures w14:val="none"/>
                    </w:rPr>
                  </w:rPrChange>
                </w:rPr>
                <w:t>3.30</w:t>
              </w:r>
            </w:ins>
          </w:p>
        </w:tc>
        <w:tc>
          <w:tcPr>
            <w:tcW w:w="1630" w:type="dxa"/>
            <w:noWrap/>
            <w:vAlign w:val="bottom"/>
            <w:hideMark/>
          </w:tcPr>
          <w:p w14:paraId="22A308A0" w14:textId="77777777" w:rsidR="001878ED" w:rsidRPr="00D94444" w:rsidRDefault="001878ED" w:rsidP="001878ED">
            <w:pPr>
              <w:spacing w:after="0" w:line="240" w:lineRule="auto"/>
              <w:jc w:val="right"/>
              <w:rPr>
                <w:ins w:id="11342" w:author="Jujia Li" w:date="2025-08-11T19:38:00Z" w16du:dateUtc="2025-08-12T00:38:00Z"/>
                <w:rFonts w:ascii="Times New Roman" w:eastAsia="Times New Roman" w:hAnsi="Times New Roman" w:cs="Times New Roman"/>
                <w:color w:val="000000"/>
                <w:kern w:val="0"/>
                <w:sz w:val="18"/>
                <w:szCs w:val="18"/>
                <w14:ligatures w14:val="none"/>
                <w:rPrChange w:id="11343" w:author="Jujia Li" w:date="2025-08-11T19:44:00Z" w16du:dateUtc="2025-08-12T00:44:00Z">
                  <w:rPr>
                    <w:ins w:id="11344" w:author="Jujia Li" w:date="2025-08-11T19:38:00Z" w16du:dateUtc="2025-08-12T00:38:00Z"/>
                    <w:rFonts w:ascii="Aptos Narrow" w:eastAsia="Times New Roman" w:hAnsi="Aptos Narrow" w:cs="Times New Roman"/>
                    <w:color w:val="000000"/>
                    <w:kern w:val="0"/>
                    <w:sz w:val="22"/>
                    <w:szCs w:val="22"/>
                    <w14:ligatures w14:val="none"/>
                  </w:rPr>
                </w:rPrChange>
              </w:rPr>
            </w:pPr>
            <w:ins w:id="1134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46" w:author="Jujia Li" w:date="2025-08-11T19:44:00Z" w16du:dateUtc="2025-08-12T00:44:00Z">
                    <w:rPr>
                      <w:rFonts w:ascii="Aptos Narrow" w:eastAsia="Times New Roman" w:hAnsi="Aptos Narrow" w:cs="Times New Roman"/>
                      <w:color w:val="000000"/>
                      <w:kern w:val="0"/>
                      <w:sz w:val="22"/>
                      <w:szCs w:val="22"/>
                      <w14:ligatures w14:val="none"/>
                    </w:rPr>
                  </w:rPrChange>
                </w:rPr>
                <w:t>0.75</w:t>
              </w:r>
            </w:ins>
          </w:p>
        </w:tc>
        <w:tc>
          <w:tcPr>
            <w:tcW w:w="1790" w:type="dxa"/>
            <w:noWrap/>
            <w:vAlign w:val="bottom"/>
            <w:hideMark/>
          </w:tcPr>
          <w:p w14:paraId="638EB944" w14:textId="77777777" w:rsidR="001878ED" w:rsidRPr="00D94444" w:rsidRDefault="001878ED" w:rsidP="001878ED">
            <w:pPr>
              <w:spacing w:after="0" w:line="240" w:lineRule="auto"/>
              <w:jc w:val="right"/>
              <w:rPr>
                <w:ins w:id="11347" w:author="Jujia Li" w:date="2025-08-11T19:38:00Z" w16du:dateUtc="2025-08-12T00:38:00Z"/>
                <w:rFonts w:ascii="Times New Roman" w:eastAsia="Times New Roman" w:hAnsi="Times New Roman" w:cs="Times New Roman"/>
                <w:color w:val="000000"/>
                <w:kern w:val="0"/>
                <w:sz w:val="18"/>
                <w:szCs w:val="18"/>
                <w14:ligatures w14:val="none"/>
                <w:rPrChange w:id="11348" w:author="Jujia Li" w:date="2025-08-11T19:44:00Z" w16du:dateUtc="2025-08-12T00:44:00Z">
                  <w:rPr>
                    <w:ins w:id="11349" w:author="Jujia Li" w:date="2025-08-11T19:38:00Z" w16du:dateUtc="2025-08-12T00:38:00Z"/>
                    <w:rFonts w:ascii="Aptos Narrow" w:eastAsia="Times New Roman" w:hAnsi="Aptos Narrow" w:cs="Times New Roman"/>
                    <w:color w:val="000000"/>
                    <w:kern w:val="0"/>
                    <w:sz w:val="22"/>
                    <w:szCs w:val="22"/>
                    <w14:ligatures w14:val="none"/>
                  </w:rPr>
                </w:rPrChange>
              </w:rPr>
            </w:pPr>
            <w:ins w:id="1135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51" w:author="Jujia Li" w:date="2025-08-11T19:44:00Z" w16du:dateUtc="2025-08-12T00:44:00Z">
                    <w:rPr>
                      <w:rFonts w:ascii="Aptos Narrow" w:eastAsia="Times New Roman" w:hAnsi="Aptos Narrow" w:cs="Times New Roman"/>
                      <w:color w:val="000000"/>
                      <w:kern w:val="0"/>
                      <w:sz w:val="22"/>
                      <w:szCs w:val="22"/>
                      <w14:ligatures w14:val="none"/>
                    </w:rPr>
                  </w:rPrChange>
                </w:rPr>
                <w:t>-25.09</w:t>
              </w:r>
            </w:ins>
          </w:p>
        </w:tc>
      </w:tr>
      <w:tr w:rsidR="00DD51F8" w:rsidRPr="00DD51F8" w14:paraId="5518954A" w14:textId="77777777" w:rsidTr="00502FAC">
        <w:trPr>
          <w:trHeight w:val="300"/>
          <w:ins w:id="11352" w:author="Jujia Li" w:date="2025-08-11T19:38:00Z"/>
        </w:trPr>
        <w:tc>
          <w:tcPr>
            <w:tcW w:w="1350" w:type="dxa"/>
            <w:noWrap/>
            <w:vAlign w:val="bottom"/>
            <w:hideMark/>
          </w:tcPr>
          <w:p w14:paraId="700D98BE" w14:textId="77777777" w:rsidR="001878ED" w:rsidRPr="00D94444" w:rsidRDefault="001878ED" w:rsidP="001878ED">
            <w:pPr>
              <w:spacing w:after="0" w:line="240" w:lineRule="auto"/>
              <w:rPr>
                <w:ins w:id="11353" w:author="Jujia Li" w:date="2025-08-11T19:38:00Z" w16du:dateUtc="2025-08-12T00:38:00Z"/>
                <w:rFonts w:ascii="Times New Roman" w:eastAsia="Times New Roman" w:hAnsi="Times New Roman" w:cs="Times New Roman"/>
                <w:color w:val="000000"/>
                <w:kern w:val="0"/>
                <w:sz w:val="18"/>
                <w:szCs w:val="18"/>
                <w14:ligatures w14:val="none"/>
                <w:rPrChange w:id="11354" w:author="Jujia Li" w:date="2025-08-11T19:44:00Z" w16du:dateUtc="2025-08-12T00:44:00Z">
                  <w:rPr>
                    <w:ins w:id="11355" w:author="Jujia Li" w:date="2025-08-11T19:38:00Z" w16du:dateUtc="2025-08-12T00:38:00Z"/>
                    <w:rFonts w:ascii="Aptos Narrow" w:eastAsia="Times New Roman" w:hAnsi="Aptos Narrow" w:cs="Times New Roman"/>
                    <w:color w:val="000000"/>
                    <w:kern w:val="0"/>
                    <w:sz w:val="22"/>
                    <w:szCs w:val="22"/>
                    <w14:ligatures w14:val="none"/>
                  </w:rPr>
                </w:rPrChange>
              </w:rPr>
            </w:pPr>
            <w:ins w:id="1135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57" w:author="Jujia Li" w:date="2025-08-11T19:44:00Z" w16du:dateUtc="2025-08-12T00:44:00Z">
                    <w:rPr>
                      <w:rFonts w:ascii="Aptos Narrow" w:eastAsia="Times New Roman" w:hAnsi="Aptos Narrow" w:cs="Times New Roman"/>
                      <w:color w:val="000000"/>
                      <w:kern w:val="0"/>
                      <w:sz w:val="22"/>
                      <w:szCs w:val="22"/>
                      <w14:ligatures w14:val="none"/>
                    </w:rPr>
                  </w:rPrChange>
                </w:rPr>
                <w:t>Pickens</w:t>
              </w:r>
            </w:ins>
          </w:p>
        </w:tc>
        <w:tc>
          <w:tcPr>
            <w:tcW w:w="1508" w:type="dxa"/>
            <w:noWrap/>
            <w:vAlign w:val="bottom"/>
            <w:hideMark/>
          </w:tcPr>
          <w:p w14:paraId="54A99833" w14:textId="77777777" w:rsidR="001878ED" w:rsidRPr="00D94444" w:rsidRDefault="001878ED" w:rsidP="001878ED">
            <w:pPr>
              <w:spacing w:after="0" w:line="240" w:lineRule="auto"/>
              <w:jc w:val="right"/>
              <w:rPr>
                <w:ins w:id="11358" w:author="Jujia Li" w:date="2025-08-11T19:38:00Z" w16du:dateUtc="2025-08-12T00:38:00Z"/>
                <w:rFonts w:ascii="Times New Roman" w:eastAsia="Times New Roman" w:hAnsi="Times New Roman" w:cs="Times New Roman"/>
                <w:color w:val="000000"/>
                <w:kern w:val="0"/>
                <w:sz w:val="18"/>
                <w:szCs w:val="18"/>
                <w14:ligatures w14:val="none"/>
                <w:rPrChange w:id="11359" w:author="Jujia Li" w:date="2025-08-11T19:44:00Z" w16du:dateUtc="2025-08-12T00:44:00Z">
                  <w:rPr>
                    <w:ins w:id="11360" w:author="Jujia Li" w:date="2025-08-11T19:38:00Z" w16du:dateUtc="2025-08-12T00:38:00Z"/>
                    <w:rFonts w:ascii="Aptos Narrow" w:eastAsia="Times New Roman" w:hAnsi="Aptos Narrow" w:cs="Times New Roman"/>
                    <w:color w:val="000000"/>
                    <w:kern w:val="0"/>
                    <w:sz w:val="22"/>
                    <w:szCs w:val="22"/>
                    <w14:ligatures w14:val="none"/>
                  </w:rPr>
                </w:rPrChange>
              </w:rPr>
            </w:pPr>
            <w:ins w:id="1136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62" w:author="Jujia Li" w:date="2025-08-11T19:44:00Z" w16du:dateUtc="2025-08-12T00:44:00Z">
                    <w:rPr>
                      <w:rFonts w:ascii="Aptos Narrow" w:eastAsia="Times New Roman" w:hAnsi="Aptos Narrow" w:cs="Times New Roman"/>
                      <w:color w:val="000000"/>
                      <w:kern w:val="0"/>
                      <w:sz w:val="22"/>
                      <w:szCs w:val="22"/>
                      <w14:ligatures w14:val="none"/>
                    </w:rPr>
                  </w:rPrChange>
                </w:rPr>
                <w:t>-14.00</w:t>
              </w:r>
            </w:ins>
          </w:p>
        </w:tc>
        <w:tc>
          <w:tcPr>
            <w:tcW w:w="1440" w:type="dxa"/>
            <w:noWrap/>
            <w:vAlign w:val="bottom"/>
            <w:hideMark/>
          </w:tcPr>
          <w:p w14:paraId="0940BB04" w14:textId="77777777" w:rsidR="001878ED" w:rsidRPr="00D94444" w:rsidRDefault="001878ED" w:rsidP="001878ED">
            <w:pPr>
              <w:spacing w:after="0" w:line="240" w:lineRule="auto"/>
              <w:jc w:val="right"/>
              <w:rPr>
                <w:ins w:id="11363" w:author="Jujia Li" w:date="2025-08-11T19:38:00Z" w16du:dateUtc="2025-08-12T00:38:00Z"/>
                <w:rFonts w:ascii="Times New Roman" w:eastAsia="Times New Roman" w:hAnsi="Times New Roman" w:cs="Times New Roman"/>
                <w:color w:val="000000"/>
                <w:kern w:val="0"/>
                <w:sz w:val="18"/>
                <w:szCs w:val="18"/>
                <w14:ligatures w14:val="none"/>
                <w:rPrChange w:id="11364" w:author="Jujia Li" w:date="2025-08-11T19:44:00Z" w16du:dateUtc="2025-08-12T00:44:00Z">
                  <w:rPr>
                    <w:ins w:id="11365" w:author="Jujia Li" w:date="2025-08-11T19:38:00Z" w16du:dateUtc="2025-08-12T00:38:00Z"/>
                    <w:rFonts w:ascii="Aptos Narrow" w:eastAsia="Times New Roman" w:hAnsi="Aptos Narrow" w:cs="Times New Roman"/>
                    <w:color w:val="000000"/>
                    <w:kern w:val="0"/>
                    <w:sz w:val="22"/>
                    <w:szCs w:val="22"/>
                    <w14:ligatures w14:val="none"/>
                  </w:rPr>
                </w:rPrChange>
              </w:rPr>
            </w:pPr>
            <w:ins w:id="1136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67" w:author="Jujia Li" w:date="2025-08-11T19:44:00Z" w16du:dateUtc="2025-08-12T00:44:00Z">
                    <w:rPr>
                      <w:rFonts w:ascii="Aptos Narrow" w:eastAsia="Times New Roman" w:hAnsi="Aptos Narrow" w:cs="Times New Roman"/>
                      <w:color w:val="000000"/>
                      <w:kern w:val="0"/>
                      <w:sz w:val="22"/>
                      <w:szCs w:val="22"/>
                      <w14:ligatures w14:val="none"/>
                    </w:rPr>
                  </w:rPrChange>
                </w:rPr>
                <w:t>-0.34</w:t>
              </w:r>
            </w:ins>
          </w:p>
        </w:tc>
        <w:tc>
          <w:tcPr>
            <w:tcW w:w="1642" w:type="dxa"/>
            <w:noWrap/>
            <w:vAlign w:val="bottom"/>
            <w:hideMark/>
          </w:tcPr>
          <w:p w14:paraId="13533DCE" w14:textId="77777777" w:rsidR="001878ED" w:rsidRPr="00D94444" w:rsidRDefault="001878ED" w:rsidP="001878ED">
            <w:pPr>
              <w:spacing w:after="0" w:line="240" w:lineRule="auto"/>
              <w:jc w:val="right"/>
              <w:rPr>
                <w:ins w:id="11368" w:author="Jujia Li" w:date="2025-08-11T19:38:00Z" w16du:dateUtc="2025-08-12T00:38:00Z"/>
                <w:rFonts w:ascii="Times New Roman" w:eastAsia="Times New Roman" w:hAnsi="Times New Roman" w:cs="Times New Roman"/>
                <w:color w:val="000000"/>
                <w:kern w:val="0"/>
                <w:sz w:val="18"/>
                <w:szCs w:val="18"/>
                <w14:ligatures w14:val="none"/>
                <w:rPrChange w:id="11369" w:author="Jujia Li" w:date="2025-08-11T19:44:00Z" w16du:dateUtc="2025-08-12T00:44:00Z">
                  <w:rPr>
                    <w:ins w:id="11370" w:author="Jujia Li" w:date="2025-08-11T19:38:00Z" w16du:dateUtc="2025-08-12T00:38:00Z"/>
                    <w:rFonts w:ascii="Aptos Narrow" w:eastAsia="Times New Roman" w:hAnsi="Aptos Narrow" w:cs="Times New Roman"/>
                    <w:color w:val="000000"/>
                    <w:kern w:val="0"/>
                    <w:sz w:val="22"/>
                    <w:szCs w:val="22"/>
                    <w14:ligatures w14:val="none"/>
                  </w:rPr>
                </w:rPrChange>
              </w:rPr>
            </w:pPr>
            <w:ins w:id="1137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72" w:author="Jujia Li" w:date="2025-08-11T19:44:00Z" w16du:dateUtc="2025-08-12T00:44:00Z">
                    <w:rPr>
                      <w:rFonts w:ascii="Aptos Narrow" w:eastAsia="Times New Roman" w:hAnsi="Aptos Narrow" w:cs="Times New Roman"/>
                      <w:color w:val="000000"/>
                      <w:kern w:val="0"/>
                      <w:sz w:val="22"/>
                      <w:szCs w:val="22"/>
                      <w14:ligatures w14:val="none"/>
                    </w:rPr>
                  </w:rPrChange>
                </w:rPr>
                <w:t>0.83</w:t>
              </w:r>
            </w:ins>
          </w:p>
        </w:tc>
        <w:tc>
          <w:tcPr>
            <w:tcW w:w="1630" w:type="dxa"/>
            <w:noWrap/>
            <w:vAlign w:val="bottom"/>
            <w:hideMark/>
          </w:tcPr>
          <w:p w14:paraId="7B76C7E5" w14:textId="77777777" w:rsidR="001878ED" w:rsidRPr="00D94444" w:rsidRDefault="001878ED" w:rsidP="001878ED">
            <w:pPr>
              <w:spacing w:after="0" w:line="240" w:lineRule="auto"/>
              <w:jc w:val="right"/>
              <w:rPr>
                <w:ins w:id="11373" w:author="Jujia Li" w:date="2025-08-11T19:38:00Z" w16du:dateUtc="2025-08-12T00:38:00Z"/>
                <w:rFonts w:ascii="Times New Roman" w:eastAsia="Times New Roman" w:hAnsi="Times New Roman" w:cs="Times New Roman"/>
                <w:color w:val="000000"/>
                <w:kern w:val="0"/>
                <w:sz w:val="18"/>
                <w:szCs w:val="18"/>
                <w14:ligatures w14:val="none"/>
                <w:rPrChange w:id="11374" w:author="Jujia Li" w:date="2025-08-11T19:44:00Z" w16du:dateUtc="2025-08-12T00:44:00Z">
                  <w:rPr>
                    <w:ins w:id="11375" w:author="Jujia Li" w:date="2025-08-11T19:38:00Z" w16du:dateUtc="2025-08-12T00:38:00Z"/>
                    <w:rFonts w:ascii="Aptos Narrow" w:eastAsia="Times New Roman" w:hAnsi="Aptos Narrow" w:cs="Times New Roman"/>
                    <w:color w:val="000000"/>
                    <w:kern w:val="0"/>
                    <w:sz w:val="22"/>
                    <w:szCs w:val="22"/>
                    <w14:ligatures w14:val="none"/>
                  </w:rPr>
                </w:rPrChange>
              </w:rPr>
            </w:pPr>
            <w:ins w:id="1137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77" w:author="Jujia Li" w:date="2025-08-11T19:44:00Z" w16du:dateUtc="2025-08-12T00:44:00Z">
                    <w:rPr>
                      <w:rFonts w:ascii="Aptos Narrow" w:eastAsia="Times New Roman" w:hAnsi="Aptos Narrow" w:cs="Times New Roman"/>
                      <w:color w:val="000000"/>
                      <w:kern w:val="0"/>
                      <w:sz w:val="22"/>
                      <w:szCs w:val="22"/>
                      <w14:ligatures w14:val="none"/>
                    </w:rPr>
                  </w:rPrChange>
                </w:rPr>
                <w:t>0.71</w:t>
              </w:r>
            </w:ins>
          </w:p>
        </w:tc>
        <w:tc>
          <w:tcPr>
            <w:tcW w:w="1790" w:type="dxa"/>
            <w:noWrap/>
            <w:vAlign w:val="bottom"/>
            <w:hideMark/>
          </w:tcPr>
          <w:p w14:paraId="16DFA803" w14:textId="77777777" w:rsidR="001878ED" w:rsidRPr="00D94444" w:rsidRDefault="001878ED" w:rsidP="001878ED">
            <w:pPr>
              <w:spacing w:after="0" w:line="240" w:lineRule="auto"/>
              <w:jc w:val="right"/>
              <w:rPr>
                <w:ins w:id="11378" w:author="Jujia Li" w:date="2025-08-11T19:38:00Z" w16du:dateUtc="2025-08-12T00:38:00Z"/>
                <w:rFonts w:ascii="Times New Roman" w:eastAsia="Times New Roman" w:hAnsi="Times New Roman" w:cs="Times New Roman"/>
                <w:color w:val="000000"/>
                <w:kern w:val="0"/>
                <w:sz w:val="18"/>
                <w:szCs w:val="18"/>
                <w14:ligatures w14:val="none"/>
                <w:rPrChange w:id="11379" w:author="Jujia Li" w:date="2025-08-11T19:44:00Z" w16du:dateUtc="2025-08-12T00:44:00Z">
                  <w:rPr>
                    <w:ins w:id="11380" w:author="Jujia Li" w:date="2025-08-11T19:38:00Z" w16du:dateUtc="2025-08-12T00:38:00Z"/>
                    <w:rFonts w:ascii="Aptos Narrow" w:eastAsia="Times New Roman" w:hAnsi="Aptos Narrow" w:cs="Times New Roman"/>
                    <w:color w:val="000000"/>
                    <w:kern w:val="0"/>
                    <w:sz w:val="22"/>
                    <w:szCs w:val="22"/>
                    <w14:ligatures w14:val="none"/>
                  </w:rPr>
                </w:rPrChange>
              </w:rPr>
            </w:pPr>
            <w:ins w:id="1138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82" w:author="Jujia Li" w:date="2025-08-11T19:44:00Z" w16du:dateUtc="2025-08-12T00:44:00Z">
                    <w:rPr>
                      <w:rFonts w:ascii="Aptos Narrow" w:eastAsia="Times New Roman" w:hAnsi="Aptos Narrow" w:cs="Times New Roman"/>
                      <w:color w:val="000000"/>
                      <w:kern w:val="0"/>
                      <w:sz w:val="22"/>
                      <w:szCs w:val="22"/>
                      <w14:ligatures w14:val="none"/>
                    </w:rPr>
                  </w:rPrChange>
                </w:rPr>
                <w:t>-28.72</w:t>
              </w:r>
            </w:ins>
          </w:p>
        </w:tc>
      </w:tr>
      <w:tr w:rsidR="00DD51F8" w:rsidRPr="00DD51F8" w14:paraId="34E7FD1C" w14:textId="77777777" w:rsidTr="00502FAC">
        <w:trPr>
          <w:trHeight w:val="300"/>
          <w:ins w:id="11383" w:author="Jujia Li" w:date="2025-08-11T19:38:00Z"/>
        </w:trPr>
        <w:tc>
          <w:tcPr>
            <w:tcW w:w="1350" w:type="dxa"/>
            <w:noWrap/>
            <w:vAlign w:val="bottom"/>
            <w:hideMark/>
          </w:tcPr>
          <w:p w14:paraId="4EDFC5F8" w14:textId="77777777" w:rsidR="001878ED" w:rsidRPr="00D94444" w:rsidRDefault="001878ED" w:rsidP="001878ED">
            <w:pPr>
              <w:spacing w:after="0" w:line="240" w:lineRule="auto"/>
              <w:rPr>
                <w:ins w:id="11384" w:author="Jujia Li" w:date="2025-08-11T19:38:00Z" w16du:dateUtc="2025-08-12T00:38:00Z"/>
                <w:rFonts w:ascii="Times New Roman" w:eastAsia="Times New Roman" w:hAnsi="Times New Roman" w:cs="Times New Roman"/>
                <w:color w:val="000000"/>
                <w:kern w:val="0"/>
                <w:sz w:val="18"/>
                <w:szCs w:val="18"/>
                <w14:ligatures w14:val="none"/>
                <w:rPrChange w:id="11385" w:author="Jujia Li" w:date="2025-08-11T19:44:00Z" w16du:dateUtc="2025-08-12T00:44:00Z">
                  <w:rPr>
                    <w:ins w:id="11386" w:author="Jujia Li" w:date="2025-08-11T19:38:00Z" w16du:dateUtc="2025-08-12T00:38:00Z"/>
                    <w:rFonts w:ascii="Aptos Narrow" w:eastAsia="Times New Roman" w:hAnsi="Aptos Narrow" w:cs="Times New Roman"/>
                    <w:color w:val="000000"/>
                    <w:kern w:val="0"/>
                    <w:sz w:val="22"/>
                    <w:szCs w:val="22"/>
                    <w14:ligatures w14:val="none"/>
                  </w:rPr>
                </w:rPrChange>
              </w:rPr>
            </w:pPr>
            <w:ins w:id="1138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88" w:author="Jujia Li" w:date="2025-08-11T19:44:00Z" w16du:dateUtc="2025-08-12T00:44:00Z">
                    <w:rPr>
                      <w:rFonts w:ascii="Aptos Narrow" w:eastAsia="Times New Roman" w:hAnsi="Aptos Narrow" w:cs="Times New Roman"/>
                      <w:color w:val="000000"/>
                      <w:kern w:val="0"/>
                      <w:sz w:val="22"/>
                      <w:szCs w:val="22"/>
                      <w14:ligatures w14:val="none"/>
                    </w:rPr>
                  </w:rPrChange>
                </w:rPr>
                <w:t>Marshall</w:t>
              </w:r>
            </w:ins>
          </w:p>
        </w:tc>
        <w:tc>
          <w:tcPr>
            <w:tcW w:w="1508" w:type="dxa"/>
            <w:noWrap/>
            <w:vAlign w:val="bottom"/>
            <w:hideMark/>
          </w:tcPr>
          <w:p w14:paraId="79BA94C8" w14:textId="77777777" w:rsidR="001878ED" w:rsidRPr="00D94444" w:rsidRDefault="001878ED" w:rsidP="001878ED">
            <w:pPr>
              <w:spacing w:after="0" w:line="240" w:lineRule="auto"/>
              <w:jc w:val="right"/>
              <w:rPr>
                <w:ins w:id="11389" w:author="Jujia Li" w:date="2025-08-11T19:38:00Z" w16du:dateUtc="2025-08-12T00:38:00Z"/>
                <w:rFonts w:ascii="Times New Roman" w:eastAsia="Times New Roman" w:hAnsi="Times New Roman" w:cs="Times New Roman"/>
                <w:color w:val="000000"/>
                <w:kern w:val="0"/>
                <w:sz w:val="18"/>
                <w:szCs w:val="18"/>
                <w14:ligatures w14:val="none"/>
                <w:rPrChange w:id="11390" w:author="Jujia Li" w:date="2025-08-11T19:44:00Z" w16du:dateUtc="2025-08-12T00:44:00Z">
                  <w:rPr>
                    <w:ins w:id="11391" w:author="Jujia Li" w:date="2025-08-11T19:38:00Z" w16du:dateUtc="2025-08-12T00:38:00Z"/>
                    <w:rFonts w:ascii="Aptos Narrow" w:eastAsia="Times New Roman" w:hAnsi="Aptos Narrow" w:cs="Times New Roman"/>
                    <w:color w:val="000000"/>
                    <w:kern w:val="0"/>
                    <w:sz w:val="22"/>
                    <w:szCs w:val="22"/>
                    <w14:ligatures w14:val="none"/>
                  </w:rPr>
                </w:rPrChange>
              </w:rPr>
            </w:pPr>
            <w:ins w:id="1139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93" w:author="Jujia Li" w:date="2025-08-11T19:44:00Z" w16du:dateUtc="2025-08-12T00:44:00Z">
                    <w:rPr>
                      <w:rFonts w:ascii="Aptos Narrow" w:eastAsia="Times New Roman" w:hAnsi="Aptos Narrow" w:cs="Times New Roman"/>
                      <w:color w:val="000000"/>
                      <w:kern w:val="0"/>
                      <w:sz w:val="22"/>
                      <w:szCs w:val="22"/>
                      <w14:ligatures w14:val="none"/>
                    </w:rPr>
                  </w:rPrChange>
                </w:rPr>
                <w:t>-13.50</w:t>
              </w:r>
            </w:ins>
          </w:p>
        </w:tc>
        <w:tc>
          <w:tcPr>
            <w:tcW w:w="1440" w:type="dxa"/>
            <w:noWrap/>
            <w:vAlign w:val="bottom"/>
            <w:hideMark/>
          </w:tcPr>
          <w:p w14:paraId="05EAA6C2" w14:textId="77777777" w:rsidR="001878ED" w:rsidRPr="00D94444" w:rsidRDefault="001878ED" w:rsidP="001878ED">
            <w:pPr>
              <w:spacing w:after="0" w:line="240" w:lineRule="auto"/>
              <w:jc w:val="right"/>
              <w:rPr>
                <w:ins w:id="11394" w:author="Jujia Li" w:date="2025-08-11T19:38:00Z" w16du:dateUtc="2025-08-12T00:38:00Z"/>
                <w:rFonts w:ascii="Times New Roman" w:eastAsia="Times New Roman" w:hAnsi="Times New Roman" w:cs="Times New Roman"/>
                <w:color w:val="000000"/>
                <w:kern w:val="0"/>
                <w:sz w:val="18"/>
                <w:szCs w:val="18"/>
                <w14:ligatures w14:val="none"/>
                <w:rPrChange w:id="11395" w:author="Jujia Li" w:date="2025-08-11T19:44:00Z" w16du:dateUtc="2025-08-12T00:44:00Z">
                  <w:rPr>
                    <w:ins w:id="11396" w:author="Jujia Li" w:date="2025-08-11T19:38:00Z" w16du:dateUtc="2025-08-12T00:38:00Z"/>
                    <w:rFonts w:ascii="Aptos Narrow" w:eastAsia="Times New Roman" w:hAnsi="Aptos Narrow" w:cs="Times New Roman"/>
                    <w:color w:val="000000"/>
                    <w:kern w:val="0"/>
                    <w:sz w:val="22"/>
                    <w:szCs w:val="22"/>
                    <w14:ligatures w14:val="none"/>
                  </w:rPr>
                </w:rPrChange>
              </w:rPr>
            </w:pPr>
            <w:ins w:id="1139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98" w:author="Jujia Li" w:date="2025-08-11T19:44:00Z" w16du:dateUtc="2025-08-12T00:44:00Z">
                    <w:rPr>
                      <w:rFonts w:ascii="Aptos Narrow" w:eastAsia="Times New Roman" w:hAnsi="Aptos Narrow" w:cs="Times New Roman"/>
                      <w:color w:val="000000"/>
                      <w:kern w:val="0"/>
                      <w:sz w:val="22"/>
                      <w:szCs w:val="22"/>
                      <w14:ligatures w14:val="none"/>
                    </w:rPr>
                  </w:rPrChange>
                </w:rPr>
                <w:t>-0.44</w:t>
              </w:r>
            </w:ins>
          </w:p>
        </w:tc>
        <w:tc>
          <w:tcPr>
            <w:tcW w:w="1642" w:type="dxa"/>
            <w:noWrap/>
            <w:vAlign w:val="bottom"/>
            <w:hideMark/>
          </w:tcPr>
          <w:p w14:paraId="160C1BBF" w14:textId="77777777" w:rsidR="001878ED" w:rsidRPr="00D94444" w:rsidRDefault="001878ED" w:rsidP="001878ED">
            <w:pPr>
              <w:spacing w:after="0" w:line="240" w:lineRule="auto"/>
              <w:jc w:val="right"/>
              <w:rPr>
                <w:ins w:id="11399" w:author="Jujia Li" w:date="2025-08-11T19:38:00Z" w16du:dateUtc="2025-08-12T00:38:00Z"/>
                <w:rFonts w:ascii="Times New Roman" w:eastAsia="Times New Roman" w:hAnsi="Times New Roman" w:cs="Times New Roman"/>
                <w:color w:val="000000"/>
                <w:kern w:val="0"/>
                <w:sz w:val="18"/>
                <w:szCs w:val="18"/>
                <w14:ligatures w14:val="none"/>
                <w:rPrChange w:id="11400" w:author="Jujia Li" w:date="2025-08-11T19:44:00Z" w16du:dateUtc="2025-08-12T00:44:00Z">
                  <w:rPr>
                    <w:ins w:id="11401" w:author="Jujia Li" w:date="2025-08-11T19:38:00Z" w16du:dateUtc="2025-08-12T00:38:00Z"/>
                    <w:rFonts w:ascii="Aptos Narrow" w:eastAsia="Times New Roman" w:hAnsi="Aptos Narrow" w:cs="Times New Roman"/>
                    <w:color w:val="000000"/>
                    <w:kern w:val="0"/>
                    <w:sz w:val="22"/>
                    <w:szCs w:val="22"/>
                    <w14:ligatures w14:val="none"/>
                  </w:rPr>
                </w:rPrChange>
              </w:rPr>
            </w:pPr>
            <w:ins w:id="1140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403" w:author="Jujia Li" w:date="2025-08-11T19:44:00Z" w16du:dateUtc="2025-08-12T00:44:00Z">
                    <w:rPr>
                      <w:rFonts w:ascii="Aptos Narrow" w:eastAsia="Times New Roman" w:hAnsi="Aptos Narrow" w:cs="Times New Roman"/>
                      <w:color w:val="000000"/>
                      <w:kern w:val="0"/>
                      <w:sz w:val="22"/>
                      <w:szCs w:val="22"/>
                      <w14:ligatures w14:val="none"/>
                    </w:rPr>
                  </w:rPrChange>
                </w:rPr>
                <w:t>1.36</w:t>
              </w:r>
            </w:ins>
          </w:p>
        </w:tc>
        <w:tc>
          <w:tcPr>
            <w:tcW w:w="1630" w:type="dxa"/>
            <w:noWrap/>
            <w:vAlign w:val="bottom"/>
            <w:hideMark/>
          </w:tcPr>
          <w:p w14:paraId="69913BDC" w14:textId="77777777" w:rsidR="001878ED" w:rsidRPr="00D94444" w:rsidRDefault="001878ED" w:rsidP="001878ED">
            <w:pPr>
              <w:spacing w:after="0" w:line="240" w:lineRule="auto"/>
              <w:jc w:val="right"/>
              <w:rPr>
                <w:ins w:id="11404" w:author="Jujia Li" w:date="2025-08-11T19:38:00Z" w16du:dateUtc="2025-08-12T00:38:00Z"/>
                <w:rFonts w:ascii="Times New Roman" w:eastAsia="Times New Roman" w:hAnsi="Times New Roman" w:cs="Times New Roman"/>
                <w:color w:val="000000"/>
                <w:kern w:val="0"/>
                <w:sz w:val="18"/>
                <w:szCs w:val="18"/>
                <w14:ligatures w14:val="none"/>
                <w:rPrChange w:id="11405" w:author="Jujia Li" w:date="2025-08-11T19:44:00Z" w16du:dateUtc="2025-08-12T00:44:00Z">
                  <w:rPr>
                    <w:ins w:id="11406" w:author="Jujia Li" w:date="2025-08-11T19:38:00Z" w16du:dateUtc="2025-08-12T00:38:00Z"/>
                    <w:rFonts w:ascii="Aptos Narrow" w:eastAsia="Times New Roman" w:hAnsi="Aptos Narrow" w:cs="Times New Roman"/>
                    <w:color w:val="000000"/>
                    <w:kern w:val="0"/>
                    <w:sz w:val="22"/>
                    <w:szCs w:val="22"/>
                    <w14:ligatures w14:val="none"/>
                  </w:rPr>
                </w:rPrChange>
              </w:rPr>
            </w:pPr>
            <w:ins w:id="1140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408" w:author="Jujia Li" w:date="2025-08-11T19:44:00Z" w16du:dateUtc="2025-08-12T00:44:00Z">
                    <w:rPr>
                      <w:rFonts w:ascii="Aptos Narrow" w:eastAsia="Times New Roman" w:hAnsi="Aptos Narrow" w:cs="Times New Roman"/>
                      <w:color w:val="000000"/>
                      <w:kern w:val="0"/>
                      <w:sz w:val="22"/>
                      <w:szCs w:val="22"/>
                      <w14:ligatures w14:val="none"/>
                    </w:rPr>
                  </w:rPrChange>
                </w:rPr>
                <w:t>0.64</w:t>
              </w:r>
            </w:ins>
          </w:p>
        </w:tc>
        <w:tc>
          <w:tcPr>
            <w:tcW w:w="1790" w:type="dxa"/>
            <w:noWrap/>
            <w:vAlign w:val="bottom"/>
            <w:hideMark/>
          </w:tcPr>
          <w:p w14:paraId="03B26016" w14:textId="77777777" w:rsidR="001878ED" w:rsidRPr="00D94444" w:rsidRDefault="001878ED" w:rsidP="001878ED">
            <w:pPr>
              <w:spacing w:after="0" w:line="240" w:lineRule="auto"/>
              <w:jc w:val="right"/>
              <w:rPr>
                <w:ins w:id="11409" w:author="Jujia Li" w:date="2025-08-11T19:38:00Z" w16du:dateUtc="2025-08-12T00:38:00Z"/>
                <w:rFonts w:ascii="Times New Roman" w:eastAsia="Times New Roman" w:hAnsi="Times New Roman" w:cs="Times New Roman"/>
                <w:color w:val="000000"/>
                <w:kern w:val="0"/>
                <w:sz w:val="18"/>
                <w:szCs w:val="18"/>
                <w14:ligatures w14:val="none"/>
                <w:rPrChange w:id="11410" w:author="Jujia Li" w:date="2025-08-11T19:44:00Z" w16du:dateUtc="2025-08-12T00:44:00Z">
                  <w:rPr>
                    <w:ins w:id="11411" w:author="Jujia Li" w:date="2025-08-11T19:38:00Z" w16du:dateUtc="2025-08-12T00:38:00Z"/>
                    <w:rFonts w:ascii="Aptos Narrow" w:eastAsia="Times New Roman" w:hAnsi="Aptos Narrow" w:cs="Times New Roman"/>
                    <w:color w:val="000000"/>
                    <w:kern w:val="0"/>
                    <w:sz w:val="22"/>
                    <w:szCs w:val="22"/>
                    <w14:ligatures w14:val="none"/>
                  </w:rPr>
                </w:rPrChange>
              </w:rPr>
            </w:pPr>
            <w:ins w:id="1141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413" w:author="Jujia Li" w:date="2025-08-11T19:44:00Z" w16du:dateUtc="2025-08-12T00:44:00Z">
                    <w:rPr>
                      <w:rFonts w:ascii="Aptos Narrow" w:eastAsia="Times New Roman" w:hAnsi="Aptos Narrow" w:cs="Times New Roman"/>
                      <w:color w:val="000000"/>
                      <w:kern w:val="0"/>
                      <w:sz w:val="22"/>
                      <w:szCs w:val="22"/>
                      <w14:ligatures w14:val="none"/>
                    </w:rPr>
                  </w:rPrChange>
                </w:rPr>
                <w:t>-35.73</w:t>
              </w:r>
            </w:ins>
          </w:p>
        </w:tc>
      </w:tr>
    </w:tbl>
    <w:p w14:paraId="6704D05D" w14:textId="77777777" w:rsidR="002C541F" w:rsidRDefault="00502FAC" w:rsidP="00181C07">
      <w:pPr>
        <w:rPr>
          <w:ins w:id="11414" w:author="Jujia Li" w:date="2025-08-11T21:36:00Z" w16du:dateUtc="2025-08-12T02:36:00Z"/>
          <w:rFonts w:ascii="Times New Roman" w:hAnsi="Times New Roman" w:cs="Times New Roman"/>
          <w:noProof/>
        </w:rPr>
      </w:pPr>
      <w:ins w:id="11415" w:author="Jujia Li" w:date="2025-08-11T19:43:00Z" w16du:dateUtc="2025-08-12T00:43:00Z">
        <w:r w:rsidRPr="00502FAC">
          <w:rPr>
            <w:rFonts w:ascii="Times New Roman" w:hAnsi="Times New Roman" w:cs="Times New Roman"/>
            <w:i/>
            <w:iCs/>
            <w:noProof/>
            <w:rPrChange w:id="11416" w:author="Jujia Li" w:date="2025-08-11T19:43:00Z" w16du:dateUtc="2025-08-12T00:43:00Z">
              <w:rPr>
                <w:rFonts w:ascii="Times New Roman" w:hAnsi="Times New Roman" w:cs="Times New Roman"/>
                <w:noProof/>
              </w:rPr>
            </w:rPrChange>
          </w:rPr>
          <w:t>Note.</w:t>
        </w:r>
        <w:r w:rsidRPr="00502FAC">
          <w:rPr>
            <w:rFonts w:ascii="Times New Roman" w:hAnsi="Times New Roman" w:cs="Times New Roman"/>
            <w:noProof/>
          </w:rPr>
          <w:t xml:space="preserve"> Intercept (log) represents the model-estimated log count at the baseline year for each county, adjusted for population size. Slope (log/year) is the estimated annual change in log count, indicating the direction and magnitude of trend over time. Baseline rate (/1M pop) converts the intercept into an estimated baseline event rate per 1,000,000 population. Annual multiplier is the multiplicative change in the event rate for each additional year, derived from the slope. Annual change (%) expresses the same effect as a percentage, indicating the average yearly percent change in the event rate.</w:t>
        </w:r>
      </w:ins>
    </w:p>
    <w:p w14:paraId="30FE2155" w14:textId="193FC9AD" w:rsidR="00C8231E" w:rsidRDefault="002C541F" w:rsidP="00181C07">
      <w:pPr>
        <w:rPr>
          <w:ins w:id="11417" w:author="Jujia Li" w:date="2025-07-21T22:35:00Z" w16du:dateUtc="2025-07-22T03:35:00Z"/>
          <w:rFonts w:ascii="Times New Roman" w:hAnsi="Times New Roman" w:cs="Times New Roman"/>
          <w:noProof/>
        </w:rPr>
      </w:pPr>
      <w:ins w:id="11418" w:author="Jujia Li" w:date="2025-08-11T21:37:00Z" w16du:dateUtc="2025-08-12T02:37:00Z">
        <w:r>
          <w:rPr>
            <w:rFonts w:ascii="Times New Roman" w:hAnsi="Times New Roman" w:cs="Times New Roman"/>
            <w:noProof/>
          </w:rPr>
          <w:t>In Table X, t</w:t>
        </w:r>
        <w:r w:rsidRPr="002C541F">
          <w:rPr>
            <w:rFonts w:ascii="Times New Roman" w:hAnsi="Times New Roman" w:cs="Times New Roman" w:hint="eastAsia"/>
            <w:noProof/>
          </w:rPr>
          <w:t xml:space="preserve">he largest annual increases were observed in Lauderdale County (b = 0.64, annual change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89.52%), Cherokee County (b = 0.63,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86.91%), and Etowah County (b = 0.48,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61.80%). In contrast, the steepest annual declines were seen in Marshall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0.44,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35.73%), Pickens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0.34,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28.72%), and Blount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0.29,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25.09%). Counties such as Jackson and Jefferson showed near-zero slopes, indicating relatively stable rates over time. These results highlight substantial heterogeneit</w:t>
        </w:r>
        <w:r w:rsidRPr="002C541F">
          <w:rPr>
            <w:rFonts w:ascii="Times New Roman" w:hAnsi="Times New Roman" w:cs="Times New Roman"/>
            <w:noProof/>
          </w:rPr>
          <w:t>y in temporal trends across counties, even after adjusting for population size.</w:t>
        </w:r>
      </w:ins>
      <w:ins w:id="11419" w:author="Jujia Li" w:date="2025-07-21T17:56:00Z" w16du:dateUtc="2025-07-21T22:56:00Z">
        <w:r w:rsidR="00C8231E">
          <w:rPr>
            <w:rFonts w:ascii="Times New Roman" w:hAnsi="Times New Roman" w:cs="Times New Roman"/>
            <w:noProof/>
          </w:rPr>
          <w:br w:type="page"/>
        </w:r>
      </w:ins>
    </w:p>
    <w:p w14:paraId="259FDFB5" w14:textId="5B3D00FC" w:rsidR="00181C07" w:rsidRDefault="0055407D" w:rsidP="00181C07">
      <w:pPr>
        <w:rPr>
          <w:ins w:id="11420" w:author="Jujia Li" w:date="2025-08-12T08:58:00Z" w16du:dateUtc="2025-08-12T13:58:00Z"/>
          <w:rFonts w:ascii="Times New Roman" w:hAnsi="Times New Roman" w:cs="Times New Roman"/>
          <w:noProof/>
        </w:rPr>
      </w:pPr>
      <w:ins w:id="11421" w:author="Jujia Li" w:date="2025-08-12T08:58:00Z" w16du:dateUtc="2025-08-12T13:58:00Z">
        <w:r w:rsidRPr="0055407D">
          <w:rPr>
            <w:rFonts w:ascii="Times New Roman" w:hAnsi="Times New Roman" w:cs="Times New Roman"/>
            <w:noProof/>
          </w:rPr>
          <w:lastRenderedPageBreak/>
          <w:t>A spatiotemporal negative binomial model with an independent spatial field estimated for each year (AIC = 31,467.39) substantially outperformed a purely spatial model without temporal variation in the spatial field (AIC = 32,051.24; ΔAIC = –583.85). This large improvement suggests that the spatial distribution of ER visit rates changes meaningfully from year to year, beyond the overall linear time trend.</w:t>
        </w:r>
      </w:ins>
    </w:p>
    <w:p w14:paraId="42FA781B" w14:textId="364216BA" w:rsidR="00E11BE4" w:rsidRDefault="00E11BE4" w:rsidP="00E11BE4">
      <w:pPr>
        <w:rPr>
          <w:ins w:id="11422" w:author="Jujia Li" w:date="2025-08-12T09:22:00Z" w16du:dateUtc="2025-08-12T14:22:00Z"/>
          <w:rFonts w:ascii="Times New Roman" w:hAnsi="Times New Roman" w:cs="Times New Roman"/>
          <w:noProof/>
        </w:rPr>
      </w:pPr>
      <w:ins w:id="11423" w:author="Jujia Li" w:date="2025-08-12T09:22:00Z" w16du:dateUtc="2025-08-12T14:22:00Z">
        <w:r w:rsidRPr="00973FCD">
          <w:rPr>
            <w:rFonts w:ascii="Times New Roman" w:hAnsi="Times New Roman" w:cs="Times New Roman"/>
            <w:b/>
            <w:bCs/>
            <w:noProof/>
          </w:rPr>
          <w:t>Figure X</w:t>
        </w:r>
      </w:ins>
      <w:ins w:id="11424" w:author="Jujia Li" w:date="2025-08-12T09:23:00Z" w16du:dateUtc="2025-08-12T14:23:00Z">
        <w:r>
          <w:rPr>
            <w:rFonts w:ascii="Times New Roman" w:hAnsi="Times New Roman" w:cs="Times New Roman"/>
            <w:b/>
            <w:bCs/>
            <w:noProof/>
          </w:rPr>
          <w:t>-1</w:t>
        </w:r>
      </w:ins>
      <w:ins w:id="11425" w:author="Jujia Li" w:date="2025-08-12T09:22:00Z" w16du:dateUtc="2025-08-12T14:22:00Z">
        <w:r w:rsidRPr="00973FCD">
          <w:rPr>
            <w:rFonts w:ascii="Times New Roman" w:hAnsi="Times New Roman" w:cs="Times New Roman"/>
            <w:noProof/>
          </w:rPr>
          <w:br/>
        </w:r>
      </w:ins>
      <w:ins w:id="11426" w:author="Jujia Li" w:date="2025-08-12T09:24:00Z" w16du:dateUtc="2025-08-12T14:24:00Z">
        <w:r w:rsidR="00816723" w:rsidRPr="00DE1BB0">
          <w:rPr>
            <w:rFonts w:ascii="Times New Roman" w:hAnsi="Times New Roman" w:cs="Times New Roman"/>
            <w:noProof/>
          </w:rPr>
          <w:t xml:space="preserve">DHARMa </w:t>
        </w:r>
        <w:r w:rsidR="00816723">
          <w:rPr>
            <w:rFonts w:ascii="Times New Roman" w:hAnsi="Times New Roman" w:cs="Times New Roman"/>
            <w:noProof/>
          </w:rPr>
          <w:t>R</w:t>
        </w:r>
        <w:r w:rsidR="00816723" w:rsidRPr="00DE1BB0">
          <w:rPr>
            <w:rFonts w:ascii="Times New Roman" w:hAnsi="Times New Roman" w:cs="Times New Roman"/>
            <w:noProof/>
          </w:rPr>
          <w:t xml:space="preserve">esidual </w:t>
        </w:r>
        <w:r w:rsidR="00816723">
          <w:rPr>
            <w:rFonts w:ascii="Times New Roman" w:hAnsi="Times New Roman" w:cs="Times New Roman"/>
            <w:noProof/>
          </w:rPr>
          <w:t>D</w:t>
        </w:r>
        <w:r w:rsidR="00816723" w:rsidRPr="00DE1BB0">
          <w:rPr>
            <w:rFonts w:ascii="Times New Roman" w:hAnsi="Times New Roman" w:cs="Times New Roman"/>
            <w:noProof/>
          </w:rPr>
          <w:t xml:space="preserve">iagnostics </w:t>
        </w:r>
      </w:ins>
      <w:ins w:id="11427" w:author="Jujia Li" w:date="2025-08-12T09:22:00Z" w16du:dateUtc="2025-08-12T14:22:00Z">
        <w:r w:rsidRPr="00DE1BB0">
          <w:rPr>
            <w:rFonts w:ascii="Times New Roman" w:hAnsi="Times New Roman" w:cs="Times New Roman"/>
            <w:noProof/>
          </w:rPr>
          <w:t xml:space="preserve">for the </w:t>
        </w:r>
      </w:ins>
      <w:ins w:id="11428" w:author="Jujia Li" w:date="2025-08-12T09:24:00Z" w16du:dateUtc="2025-08-12T14:24:00Z">
        <w:r w:rsidR="00816723">
          <w:rPr>
            <w:rFonts w:ascii="Times New Roman" w:hAnsi="Times New Roman" w:cs="Times New Roman"/>
            <w:noProof/>
          </w:rPr>
          <w:t>B</w:t>
        </w:r>
      </w:ins>
      <w:ins w:id="11429" w:author="Jujia Li" w:date="2025-08-12T09:22:00Z" w16du:dateUtc="2025-08-12T14:22:00Z">
        <w:r w:rsidRPr="00DE1BB0">
          <w:rPr>
            <w:rFonts w:ascii="Times New Roman" w:hAnsi="Times New Roman" w:cs="Times New Roman"/>
            <w:noProof/>
          </w:rPr>
          <w:t>est-</w:t>
        </w:r>
      </w:ins>
      <w:ins w:id="11430" w:author="Jujia Li" w:date="2025-08-12T09:24:00Z" w16du:dateUtc="2025-08-12T14:24:00Z">
        <w:r w:rsidR="00816723">
          <w:rPr>
            <w:rFonts w:ascii="Times New Roman" w:hAnsi="Times New Roman" w:cs="Times New Roman"/>
            <w:noProof/>
          </w:rPr>
          <w:t>F</w:t>
        </w:r>
      </w:ins>
      <w:ins w:id="11431" w:author="Jujia Li" w:date="2025-08-12T09:22:00Z" w16du:dateUtc="2025-08-12T14:22:00Z">
        <w:r w:rsidRPr="00DE1BB0">
          <w:rPr>
            <w:rFonts w:ascii="Times New Roman" w:hAnsi="Times New Roman" w:cs="Times New Roman"/>
            <w:noProof/>
          </w:rPr>
          <w:t>itting</w:t>
        </w:r>
      </w:ins>
      <w:ins w:id="11432" w:author="Jujia Li" w:date="2025-08-12T09:24:00Z" w16du:dateUtc="2025-08-12T14:24:00Z">
        <w:r w:rsidR="00816723">
          <w:rPr>
            <w:rFonts w:ascii="Times New Roman" w:hAnsi="Times New Roman" w:cs="Times New Roman"/>
            <w:noProof/>
          </w:rPr>
          <w:t xml:space="preserve"> GLMM</w:t>
        </w:r>
      </w:ins>
      <w:ins w:id="11433" w:author="Jujia Li" w:date="2025-08-12T09:22:00Z" w16du:dateUtc="2025-08-12T14:22:00Z">
        <w:r w:rsidRPr="00DE1BB0">
          <w:rPr>
            <w:rFonts w:ascii="Times New Roman" w:hAnsi="Times New Roman" w:cs="Times New Roman"/>
            <w:noProof/>
          </w:rPr>
          <w:t xml:space="preserve"> model (NB2 with random intercept and slope by county</w:t>
        </w:r>
        <w:r>
          <w:rPr>
            <w:rFonts w:ascii="Times New Roman" w:hAnsi="Times New Roman" w:cs="Times New Roman"/>
            <w:noProof/>
          </w:rPr>
          <w:t>)</w:t>
        </w:r>
      </w:ins>
    </w:p>
    <w:p w14:paraId="64FB7DE5" w14:textId="27A80AA6" w:rsidR="0055407D" w:rsidRDefault="00E11BE4" w:rsidP="00181C07">
      <w:pPr>
        <w:rPr>
          <w:ins w:id="11434" w:author="Jujia Li" w:date="2025-08-12T09:22:00Z" w16du:dateUtc="2025-08-12T14:22:00Z"/>
          <w:rFonts w:ascii="Times New Roman" w:hAnsi="Times New Roman" w:cs="Times New Roman"/>
          <w:noProof/>
        </w:rPr>
      </w:pPr>
      <w:ins w:id="11435" w:author="Jujia Li" w:date="2025-08-12T09:22:00Z" w16du:dateUtc="2025-08-12T14:22:00Z">
        <w:r>
          <w:rPr>
            <w:noProof/>
          </w:rPr>
          <w:drawing>
            <wp:inline distT="0" distB="0" distL="0" distR="0" wp14:anchorId="76B2934A" wp14:editId="5490AA17">
              <wp:extent cx="5943600" cy="4670425"/>
              <wp:effectExtent l="0" t="0" r="0" b="0"/>
              <wp:docPr id="915589200"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ins>
    </w:p>
    <w:p w14:paraId="48CF3138" w14:textId="60C32E84" w:rsidR="00E11BE4" w:rsidRDefault="00E11BE4" w:rsidP="00E11BE4">
      <w:pPr>
        <w:rPr>
          <w:ins w:id="11436" w:author="Jujia Li" w:date="2025-08-12T09:22:00Z" w16du:dateUtc="2025-08-12T14:22:00Z"/>
          <w:rFonts w:ascii="Times New Roman" w:hAnsi="Times New Roman" w:cs="Times New Roman"/>
          <w:noProof/>
        </w:rPr>
      </w:pPr>
      <w:ins w:id="11437" w:author="Jujia Li" w:date="2025-08-12T09:22:00Z" w16du:dateUtc="2025-08-12T14:22:00Z">
        <w:r w:rsidRPr="00973FCD">
          <w:rPr>
            <w:rFonts w:ascii="Times New Roman" w:hAnsi="Times New Roman" w:cs="Times New Roman"/>
            <w:b/>
            <w:bCs/>
            <w:noProof/>
          </w:rPr>
          <w:t>Figure X</w:t>
        </w:r>
        <w:r>
          <w:rPr>
            <w:rFonts w:ascii="Times New Roman" w:hAnsi="Times New Roman" w:cs="Times New Roman"/>
            <w:b/>
            <w:bCs/>
            <w:noProof/>
          </w:rPr>
          <w:t>-2</w:t>
        </w:r>
        <w:r w:rsidRPr="00973FCD">
          <w:rPr>
            <w:rFonts w:ascii="Times New Roman" w:hAnsi="Times New Roman" w:cs="Times New Roman"/>
            <w:noProof/>
          </w:rPr>
          <w:br/>
        </w:r>
        <w:r w:rsidRPr="00DE1BB0">
          <w:rPr>
            <w:rFonts w:ascii="Times New Roman" w:hAnsi="Times New Roman" w:cs="Times New Roman"/>
            <w:noProof/>
          </w:rPr>
          <w:t xml:space="preserve">DHARMa </w:t>
        </w:r>
      </w:ins>
      <w:ins w:id="11438" w:author="Jujia Li" w:date="2025-08-12T09:23:00Z" w16du:dateUtc="2025-08-12T14:23:00Z">
        <w:r w:rsidR="00816723">
          <w:rPr>
            <w:rFonts w:ascii="Times New Roman" w:hAnsi="Times New Roman" w:cs="Times New Roman"/>
            <w:noProof/>
          </w:rPr>
          <w:t>R</w:t>
        </w:r>
      </w:ins>
      <w:ins w:id="11439" w:author="Jujia Li" w:date="2025-08-12T09:22:00Z" w16du:dateUtc="2025-08-12T14:22:00Z">
        <w:r w:rsidRPr="00DE1BB0">
          <w:rPr>
            <w:rFonts w:ascii="Times New Roman" w:hAnsi="Times New Roman" w:cs="Times New Roman"/>
            <w:noProof/>
          </w:rPr>
          <w:t xml:space="preserve">esidual </w:t>
        </w:r>
      </w:ins>
      <w:ins w:id="11440" w:author="Jujia Li" w:date="2025-08-12T09:23:00Z" w16du:dateUtc="2025-08-12T14:23:00Z">
        <w:r w:rsidR="00816723">
          <w:rPr>
            <w:rFonts w:ascii="Times New Roman" w:hAnsi="Times New Roman" w:cs="Times New Roman"/>
            <w:noProof/>
          </w:rPr>
          <w:t>D</w:t>
        </w:r>
      </w:ins>
      <w:ins w:id="11441" w:author="Jujia Li" w:date="2025-08-12T09:22:00Z" w16du:dateUtc="2025-08-12T14:22:00Z">
        <w:r w:rsidRPr="00DE1BB0">
          <w:rPr>
            <w:rFonts w:ascii="Times New Roman" w:hAnsi="Times New Roman" w:cs="Times New Roman"/>
            <w:noProof/>
          </w:rPr>
          <w:t xml:space="preserve">iagnostics for the </w:t>
        </w:r>
      </w:ins>
      <w:ins w:id="11442" w:author="Jujia Li" w:date="2025-08-12T09:23:00Z" w16du:dateUtc="2025-08-12T14:23:00Z">
        <w:r>
          <w:rPr>
            <w:rFonts w:ascii="Times New Roman" w:hAnsi="Times New Roman" w:cs="Times New Roman"/>
            <w:noProof/>
          </w:rPr>
          <w:t>S</w:t>
        </w:r>
      </w:ins>
      <w:ins w:id="11443" w:author="Jujia Li" w:date="2025-08-12T09:23:00Z">
        <w:r w:rsidRPr="00E11BE4">
          <w:rPr>
            <w:rFonts w:ascii="Times New Roman" w:hAnsi="Times New Roman" w:cs="Times New Roman"/>
            <w:noProof/>
          </w:rPr>
          <w:t>patial–</w:t>
        </w:r>
      </w:ins>
      <w:ins w:id="11444" w:author="Jujia Li" w:date="2025-08-12T09:23:00Z" w16du:dateUtc="2025-08-12T14:23:00Z">
        <w:r w:rsidR="00816723">
          <w:rPr>
            <w:rFonts w:ascii="Times New Roman" w:hAnsi="Times New Roman" w:cs="Times New Roman"/>
            <w:noProof/>
          </w:rPr>
          <w:t>S</w:t>
        </w:r>
      </w:ins>
      <w:ins w:id="11445" w:author="Jujia Li" w:date="2025-08-12T09:23:00Z">
        <w:r w:rsidRPr="00E11BE4">
          <w:rPr>
            <w:rFonts w:ascii="Times New Roman" w:hAnsi="Times New Roman" w:cs="Times New Roman"/>
            <w:noProof/>
          </w:rPr>
          <w:t>patiotemporal</w:t>
        </w:r>
      </w:ins>
      <w:ins w:id="11446" w:author="Jujia Li" w:date="2025-08-12T09:23:00Z" w16du:dateUtc="2025-08-12T14:23:00Z">
        <w:r w:rsidR="00816723">
          <w:rPr>
            <w:rFonts w:ascii="Times New Roman" w:hAnsi="Times New Roman" w:cs="Times New Roman"/>
            <w:noProof/>
          </w:rPr>
          <w:t xml:space="preserve"> Model</w:t>
        </w:r>
      </w:ins>
    </w:p>
    <w:p w14:paraId="01291773" w14:textId="77777777" w:rsidR="00E11BE4" w:rsidRDefault="00E11BE4" w:rsidP="00181C07">
      <w:pPr>
        <w:rPr>
          <w:ins w:id="11447" w:author="Jujia Li" w:date="2025-08-12T08:58:00Z" w16du:dateUtc="2025-08-12T13:58:00Z"/>
          <w:rFonts w:ascii="Times New Roman" w:hAnsi="Times New Roman" w:cs="Times New Roman"/>
          <w:noProof/>
        </w:rPr>
      </w:pPr>
    </w:p>
    <w:p w14:paraId="519A8A76" w14:textId="54555883" w:rsidR="0055407D" w:rsidRDefault="00A928FB" w:rsidP="00181C07">
      <w:pPr>
        <w:rPr>
          <w:ins w:id="11448" w:author="Jujia Li" w:date="2025-08-12T09:12:00Z" w16du:dateUtc="2025-08-12T14:12:00Z"/>
          <w:rFonts w:ascii="Times New Roman" w:hAnsi="Times New Roman" w:cs="Times New Roman"/>
          <w:noProof/>
        </w:rPr>
      </w:pPr>
      <w:ins w:id="11449" w:author="Jujia Li" w:date="2025-08-12T09:09:00Z" w16du:dateUtc="2025-08-12T14:09:00Z">
        <w:r>
          <w:rPr>
            <w:noProof/>
          </w:rPr>
          <w:lastRenderedPageBreak/>
          <w:drawing>
            <wp:inline distT="0" distB="0" distL="0" distR="0" wp14:anchorId="397EDD75" wp14:editId="13C77825">
              <wp:extent cx="5943600" cy="4670425"/>
              <wp:effectExtent l="0" t="0" r="0" b="0"/>
              <wp:docPr id="413624216"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ins>
    </w:p>
    <w:p w14:paraId="19B2B188" w14:textId="77777777" w:rsidR="003714F7" w:rsidRDefault="003714F7" w:rsidP="00181C07">
      <w:pPr>
        <w:rPr>
          <w:ins w:id="11450" w:author="Jujia Li" w:date="2025-08-12T09:24:00Z" w16du:dateUtc="2025-08-12T14:24:00Z"/>
          <w:rFonts w:ascii="Times New Roman" w:hAnsi="Times New Roman" w:cs="Times New Roman"/>
          <w:noProof/>
        </w:rPr>
      </w:pPr>
      <w:ins w:id="11451" w:author="Jujia Li" w:date="2025-08-12T09:24:00Z">
        <w:r w:rsidRPr="003714F7">
          <w:rPr>
            <w:rFonts w:ascii="Times New Roman" w:hAnsi="Times New Roman" w:cs="Times New Roman"/>
            <w:noProof/>
          </w:rPr>
          <w:t xml:space="preserve">Model diagnostics using the DHARMa package indicated differences in residual fit between the generalized linear mixed model (GLMM) and the spatial–spatiotemporal sdmTMB model. For the GLMM, the Kolmogorov–Smirnov (KS) test for uniformity of residuals was statistically significant, p&lt;.001p &lt; .001p&lt;.001, indicating a deviation from the expected distribution. In contrast, the sdmTMB model’s KS test was non-significant (p=.174p = .174p=.174), suggesting adequate residual uniformity. Dispersion tests were non-significant for both models (GLMM: p=.360p = .360p=.360; sdmTMB: p=.944p = .944p=.944), indicating no evidence of overdispersion. Outlier tests were non-significant in both models (GLMM: p=.053p = .053p=.053; sdmTMB: p=.022p = .022p=.022), although the sdmTMB model showed a small but significant deviation at the 5% level. Visual inspection of the residual–predicted plots revealed a mild pattern in the GLMM residuals, particularly at mid-range predicted values, whereas the sdmTMB residuals appeared more evenly distributed. Collectively, these results suggest that incorporating spatial and spatiotemporal random effects via the sdmTMB framework improved the overall model fit and reduced systematic residual deviations relative to the GLMM. </w:t>
        </w:r>
      </w:ins>
    </w:p>
    <w:p w14:paraId="2375C255" w14:textId="77777777" w:rsidR="00181C07" w:rsidRDefault="00181C07" w:rsidP="00181C07">
      <w:pPr>
        <w:rPr>
          <w:ins w:id="11452" w:author="Jujia Li" w:date="2025-08-12T09:42:00Z" w16du:dateUtc="2025-08-12T14:42:00Z"/>
          <w:rFonts w:ascii="Times New Roman" w:hAnsi="Times New Roman" w:cs="Times New Roman"/>
          <w:noProof/>
        </w:rPr>
      </w:pPr>
    </w:p>
    <w:p w14:paraId="48408DD1" w14:textId="77777777" w:rsidR="00A75208" w:rsidRDefault="00A75208" w:rsidP="00181C07">
      <w:pPr>
        <w:rPr>
          <w:ins w:id="11453" w:author="Jujia Li" w:date="2025-08-12T09:14:00Z" w16du:dateUtc="2025-08-12T14:14:00Z"/>
          <w:rFonts w:ascii="Times New Roman" w:hAnsi="Times New Roman" w:cs="Times New Roman"/>
          <w:noProof/>
        </w:rPr>
      </w:pPr>
    </w:p>
    <w:p w14:paraId="3C844198" w14:textId="479E674E" w:rsidR="00A928FB" w:rsidRDefault="00A928FB" w:rsidP="00181C07">
      <w:pPr>
        <w:rPr>
          <w:ins w:id="11454" w:author="Jujia Li" w:date="2025-08-12T09:14:00Z" w16du:dateUtc="2025-08-12T14:14:00Z"/>
          <w:rFonts w:ascii="Times New Roman" w:hAnsi="Times New Roman" w:cs="Times New Roman"/>
          <w:noProof/>
        </w:rPr>
      </w:pPr>
      <w:ins w:id="11455" w:author="Jujia Li" w:date="2025-08-12T09:14:00Z" w16du:dateUtc="2025-08-12T14:14:00Z">
        <w:r>
          <w:rPr>
            <w:rFonts w:ascii="Times New Roman" w:hAnsi="Times New Roman" w:cs="Times New Roman"/>
            <w:noProof/>
          </w:rPr>
          <w:lastRenderedPageBreak/>
          <w:t>Next Steps:</w:t>
        </w:r>
      </w:ins>
    </w:p>
    <w:p w14:paraId="16D23B92" w14:textId="0D40ED4F" w:rsidR="00A928FB" w:rsidRDefault="00A928FB" w:rsidP="00181C07">
      <w:pPr>
        <w:rPr>
          <w:ins w:id="11456" w:author="Jujia Li" w:date="2025-08-12T09:14:00Z" w16du:dateUtc="2025-08-12T14:14:00Z"/>
          <w:rFonts w:ascii="Times New Roman" w:hAnsi="Times New Roman" w:cs="Times New Roman"/>
          <w:noProof/>
        </w:rPr>
      </w:pPr>
      <w:ins w:id="11457" w:author="Jujia Li" w:date="2025-08-12T09:14:00Z">
        <w:r w:rsidRPr="00A928FB">
          <w:rPr>
            <w:rFonts w:ascii="Times New Roman" w:hAnsi="Times New Roman" w:cs="Times New Roman"/>
            <w:noProof/>
          </w:rPr>
          <w:t>1. Address the Outlier Test Issue</w:t>
        </w:r>
      </w:ins>
    </w:p>
    <w:p w14:paraId="139CFCD1" w14:textId="77777777" w:rsidR="00A928FB" w:rsidRDefault="00A928FB" w:rsidP="00181C07">
      <w:pPr>
        <w:rPr>
          <w:ins w:id="11458" w:author="Jujia Li" w:date="2025-08-12T09:14:00Z" w16du:dateUtc="2025-08-12T14:14:00Z"/>
          <w:rFonts w:ascii="Times New Roman" w:hAnsi="Times New Roman" w:cs="Times New Roman"/>
          <w:noProof/>
        </w:rPr>
      </w:pPr>
    </w:p>
    <w:p w14:paraId="1DB14C2A" w14:textId="77777777" w:rsidR="00A928FB" w:rsidRDefault="00A928FB" w:rsidP="00181C07">
      <w:pPr>
        <w:rPr>
          <w:ins w:id="11459" w:author="Jujia Li" w:date="2025-08-12T09:14:00Z" w16du:dateUtc="2025-08-12T14:14:00Z"/>
          <w:rFonts w:ascii="Times New Roman" w:hAnsi="Times New Roman" w:cs="Times New Roman"/>
          <w:noProof/>
        </w:rPr>
      </w:pPr>
    </w:p>
    <w:p w14:paraId="27582BB4" w14:textId="77777777" w:rsidR="00A928FB" w:rsidRDefault="00A928FB" w:rsidP="00181C07">
      <w:pPr>
        <w:rPr>
          <w:ins w:id="11460" w:author="Jujia Li" w:date="2025-07-21T17:56:00Z" w16du:dateUtc="2025-07-21T22:56:00Z"/>
          <w:rFonts w:ascii="Times New Roman" w:hAnsi="Times New Roman" w:cs="Times New Roman"/>
          <w:noProof/>
        </w:rPr>
      </w:pPr>
    </w:p>
    <w:p w14:paraId="16896012" w14:textId="79105493" w:rsidR="00F96139" w:rsidRPr="00E449A0" w:rsidRDefault="00F96139">
      <w:pPr>
        <w:spacing w:after="120" w:line="360" w:lineRule="auto"/>
        <w:contextualSpacing/>
        <w:jc w:val="center"/>
        <w:rPr>
          <w:ins w:id="11461" w:author="Jujia Li" w:date="2025-07-01T18:16:00Z" w16du:dateUtc="2025-07-01T23:16:00Z"/>
          <w:rFonts w:ascii="Times New Roman" w:hAnsi="Times New Roman" w:cs="Times New Roman"/>
          <w:b/>
          <w:bCs/>
          <w:noProof/>
          <w:rPrChange w:id="11462" w:author="Jujia Li" w:date="2025-07-01T18:16:00Z" w16du:dateUtc="2025-07-01T23:16:00Z">
            <w:rPr>
              <w:ins w:id="11463" w:author="Jujia Li" w:date="2025-07-01T18:16:00Z" w16du:dateUtc="2025-07-01T23:16:00Z"/>
              <w:rFonts w:ascii="Times New Roman" w:hAnsi="Times New Roman" w:cs="Times New Roman"/>
              <w:noProof/>
            </w:rPr>
          </w:rPrChange>
        </w:rPr>
        <w:pPrChange w:id="11464" w:author="Jujia Li" w:date="2025-07-21T17:51:00Z" w16du:dateUtc="2025-07-21T22:51:00Z">
          <w:pPr>
            <w:spacing w:after="0" w:line="480" w:lineRule="auto"/>
          </w:pPr>
        </w:pPrChange>
      </w:pPr>
      <w:ins w:id="11465" w:author="Jujia Li" w:date="2025-07-01T18:16:00Z" w16du:dateUtc="2025-07-01T23:16:00Z">
        <w:r w:rsidRPr="00E449A0">
          <w:rPr>
            <w:rFonts w:ascii="Times New Roman" w:hAnsi="Times New Roman" w:cs="Times New Roman"/>
            <w:b/>
            <w:bCs/>
            <w:noProof/>
            <w:rPrChange w:id="11466" w:author="Jujia Li" w:date="2025-07-01T18:16:00Z" w16du:dateUtc="2025-07-01T23:16:00Z">
              <w:rPr>
                <w:rFonts w:ascii="Times New Roman" w:hAnsi="Times New Roman" w:cs="Times New Roman"/>
                <w:noProof/>
              </w:rPr>
            </w:rPrChange>
          </w:rPr>
          <w:t>Appendix</w:t>
        </w:r>
      </w:ins>
      <w:ins w:id="11467" w:author="Jujia Li" w:date="2025-07-01T18:17:00Z" w16du:dateUtc="2025-07-01T23:17:00Z">
        <w:r w:rsidR="00B45BE9">
          <w:rPr>
            <w:rFonts w:ascii="Times New Roman" w:hAnsi="Times New Roman" w:cs="Times New Roman"/>
            <w:b/>
            <w:bCs/>
            <w:noProof/>
          </w:rPr>
          <w:t xml:space="preserve"> A</w:t>
        </w:r>
      </w:ins>
    </w:p>
    <w:p w14:paraId="2EC460C4" w14:textId="3AB889AC" w:rsidR="00F96139" w:rsidRPr="00DE3ECF" w:rsidRDefault="00F96139">
      <w:pPr>
        <w:spacing w:after="120" w:line="360" w:lineRule="auto"/>
        <w:contextualSpacing/>
        <w:rPr>
          <w:ins w:id="11468" w:author="Jujia Li" w:date="2025-07-01T18:16:00Z" w16du:dateUtc="2025-07-01T23:16:00Z"/>
          <w:rFonts w:ascii="Times New Roman" w:hAnsi="Times New Roman" w:cs="Times New Roman"/>
        </w:rPr>
        <w:pPrChange w:id="11469" w:author="Jujia Li" w:date="2025-07-21T17:51:00Z" w16du:dateUtc="2025-07-21T22:51:00Z">
          <w:pPr/>
        </w:pPrChange>
      </w:pPr>
      <w:ins w:id="11470" w:author="Jujia Li" w:date="2025-07-01T18:16:00Z" w16du:dateUtc="2025-07-01T23:16:00Z">
        <w:r w:rsidRPr="00DE3ECF">
          <w:rPr>
            <w:rFonts w:ascii="Times New Roman" w:hAnsi="Times New Roman" w:cs="Times New Roman"/>
          </w:rPr>
          <w:t xml:space="preserve">Table </w:t>
        </w:r>
        <w:r w:rsidR="00E449A0">
          <w:rPr>
            <w:rFonts w:ascii="Times New Roman" w:hAnsi="Times New Roman" w:cs="Times New Roman"/>
          </w:rPr>
          <w:t>A</w:t>
        </w:r>
        <w:r>
          <w:rPr>
            <w:rFonts w:ascii="Times New Roman" w:hAnsi="Times New Roman" w:cs="Times New Roman"/>
          </w:rPr>
          <w:t>1</w:t>
        </w:r>
        <w:r w:rsidRPr="00DE3ECF">
          <w:rPr>
            <w:rFonts w:ascii="Times New Roman" w:hAnsi="Times New Roman" w:cs="Times New Roman"/>
          </w:rPr>
          <w:t xml:space="preserve">. Global Moran’s </w:t>
        </w:r>
        <w:r>
          <w:rPr>
            <w:rFonts w:ascii="Times New Roman" w:hAnsi="Times New Roman" w:cs="Times New Roman"/>
          </w:rPr>
          <w:t>I of ER Visits (Total and Per Capita)</w:t>
        </w:r>
      </w:ins>
    </w:p>
    <w:tbl>
      <w:tblPr>
        <w:tblW w:w="0" w:type="auto"/>
        <w:tblBorders>
          <w:top w:val="single" w:sz="4" w:space="0" w:color="auto"/>
          <w:bottom w:val="single" w:sz="4" w:space="0" w:color="auto"/>
          <w:insideH w:val="single" w:sz="6" w:space="0" w:color="C6C6C6"/>
          <w:insideV w:val="single" w:sz="6" w:space="0" w:color="C6C6C6"/>
        </w:tblBorders>
        <w:shd w:val="clear" w:color="auto" w:fill="FFFFFF"/>
        <w:tblCellMar>
          <w:left w:w="0" w:type="dxa"/>
          <w:right w:w="0" w:type="dxa"/>
        </w:tblCellMar>
        <w:tblLook w:val="04A0" w:firstRow="1" w:lastRow="0" w:firstColumn="1" w:lastColumn="0" w:noHBand="0" w:noVBand="1"/>
      </w:tblPr>
      <w:tblGrid>
        <w:gridCol w:w="1650"/>
        <w:gridCol w:w="960"/>
        <w:gridCol w:w="1710"/>
      </w:tblGrid>
      <w:tr w:rsidR="00F96139" w:rsidRPr="004157A8" w14:paraId="14FFF94C" w14:textId="77777777" w:rsidTr="008D3FA0">
        <w:trPr>
          <w:trHeight w:val="20"/>
          <w:ins w:id="11471" w:author="Jujia Li" w:date="2025-07-01T18:16:00Z"/>
        </w:trPr>
        <w:tc>
          <w:tcPr>
            <w:tcW w:w="0" w:type="auto"/>
            <w:tcMar>
              <w:top w:w="75" w:type="dxa"/>
              <w:left w:w="75" w:type="dxa"/>
              <w:bottom w:w="75" w:type="dxa"/>
              <w:right w:w="75" w:type="dxa"/>
            </w:tcMar>
            <w:vAlign w:val="center"/>
          </w:tcPr>
          <w:p w14:paraId="3EC1105A" w14:textId="77777777" w:rsidR="00F96139" w:rsidRPr="00417426" w:rsidRDefault="00F96139">
            <w:pPr>
              <w:spacing w:after="120" w:line="360" w:lineRule="auto"/>
              <w:contextualSpacing/>
              <w:jc w:val="center"/>
              <w:rPr>
                <w:ins w:id="11472" w:author="Jujia Li" w:date="2025-07-01T18:16:00Z" w16du:dateUtc="2025-07-01T23:16:00Z"/>
                <w:rFonts w:ascii="Times New Roman" w:hAnsi="Times New Roman" w:cs="Times New Roman"/>
              </w:rPr>
              <w:pPrChange w:id="11473" w:author="Jujia Li" w:date="2025-07-21T17:51:00Z" w16du:dateUtc="2025-07-21T22:51:00Z">
                <w:pPr>
                  <w:spacing w:after="0" w:line="240" w:lineRule="auto"/>
                  <w:jc w:val="center"/>
                </w:pPr>
              </w:pPrChange>
            </w:pPr>
          </w:p>
        </w:tc>
        <w:tc>
          <w:tcPr>
            <w:tcW w:w="960" w:type="dxa"/>
            <w:tcMar>
              <w:top w:w="75" w:type="dxa"/>
              <w:left w:w="75" w:type="dxa"/>
              <w:bottom w:w="75" w:type="dxa"/>
              <w:right w:w="75" w:type="dxa"/>
            </w:tcMar>
            <w:vAlign w:val="center"/>
          </w:tcPr>
          <w:p w14:paraId="0F9D1BAC" w14:textId="77777777" w:rsidR="00F96139" w:rsidRPr="00417426" w:rsidRDefault="00F96139">
            <w:pPr>
              <w:spacing w:after="120" w:line="360" w:lineRule="auto"/>
              <w:contextualSpacing/>
              <w:jc w:val="center"/>
              <w:rPr>
                <w:ins w:id="11474" w:author="Jujia Li" w:date="2025-07-01T18:16:00Z" w16du:dateUtc="2025-07-01T23:16:00Z"/>
                <w:rFonts w:ascii="Times New Roman" w:hAnsi="Times New Roman" w:cs="Times New Roman"/>
              </w:rPr>
              <w:pPrChange w:id="11475" w:author="Jujia Li" w:date="2025-07-21T17:51:00Z" w16du:dateUtc="2025-07-21T22:51:00Z">
                <w:pPr>
                  <w:spacing w:after="0" w:line="240" w:lineRule="auto"/>
                  <w:jc w:val="center"/>
                </w:pPr>
              </w:pPrChange>
            </w:pPr>
          </w:p>
        </w:tc>
        <w:tc>
          <w:tcPr>
            <w:tcW w:w="1710" w:type="dxa"/>
            <w:vAlign w:val="center"/>
          </w:tcPr>
          <w:p w14:paraId="193B5A32" w14:textId="77777777" w:rsidR="00F96139" w:rsidRPr="00417426" w:rsidRDefault="00F96139">
            <w:pPr>
              <w:spacing w:after="120" w:line="360" w:lineRule="auto"/>
              <w:contextualSpacing/>
              <w:jc w:val="center"/>
              <w:rPr>
                <w:ins w:id="11476" w:author="Jujia Li" w:date="2025-07-01T18:16:00Z" w16du:dateUtc="2025-07-01T23:16:00Z"/>
                <w:rFonts w:ascii="Times New Roman" w:hAnsi="Times New Roman" w:cs="Times New Roman"/>
              </w:rPr>
              <w:pPrChange w:id="11477" w:author="Jujia Li" w:date="2025-07-21T17:51:00Z" w16du:dateUtc="2025-07-21T22:51:00Z">
                <w:pPr>
                  <w:spacing w:after="0" w:line="240" w:lineRule="auto"/>
                  <w:jc w:val="center"/>
                </w:pPr>
              </w:pPrChange>
            </w:pPr>
            <w:ins w:id="11478" w:author="Jujia Li" w:date="2025-07-01T18:16:00Z" w16du:dateUtc="2025-07-01T23:16:00Z">
              <w:r w:rsidRPr="00417426">
                <w:rPr>
                  <w:rFonts w:ascii="Times New Roman" w:hAnsi="Times New Roman" w:cs="Times New Roman"/>
                </w:rPr>
                <w:t>Per Capita</w:t>
              </w:r>
            </w:ins>
          </w:p>
        </w:tc>
      </w:tr>
      <w:tr w:rsidR="00F96139" w:rsidRPr="004157A8" w14:paraId="5BE7453A" w14:textId="77777777" w:rsidTr="008D3FA0">
        <w:trPr>
          <w:trHeight w:val="20"/>
          <w:ins w:id="11479" w:author="Jujia Li" w:date="2025-07-01T18:16:00Z"/>
        </w:trPr>
        <w:tc>
          <w:tcPr>
            <w:tcW w:w="0" w:type="auto"/>
            <w:tcMar>
              <w:top w:w="75" w:type="dxa"/>
              <w:left w:w="75" w:type="dxa"/>
              <w:bottom w:w="75" w:type="dxa"/>
              <w:right w:w="75" w:type="dxa"/>
            </w:tcMar>
            <w:vAlign w:val="center"/>
          </w:tcPr>
          <w:p w14:paraId="3B0B96E0" w14:textId="77777777" w:rsidR="00F96139" w:rsidRPr="00417426" w:rsidRDefault="00F96139">
            <w:pPr>
              <w:spacing w:after="120" w:line="360" w:lineRule="auto"/>
              <w:contextualSpacing/>
              <w:jc w:val="center"/>
              <w:rPr>
                <w:ins w:id="11480" w:author="Jujia Li" w:date="2025-07-01T18:16:00Z" w16du:dateUtc="2025-07-01T23:16:00Z"/>
                <w:rFonts w:ascii="Times New Roman" w:hAnsi="Times New Roman" w:cs="Times New Roman"/>
              </w:rPr>
              <w:pPrChange w:id="11481" w:author="Jujia Li" w:date="2025-07-21T17:51:00Z" w16du:dateUtc="2025-07-21T22:51:00Z">
                <w:pPr>
                  <w:spacing w:after="0" w:line="240" w:lineRule="auto"/>
                  <w:jc w:val="center"/>
                </w:pPr>
              </w:pPrChange>
            </w:pPr>
            <w:ins w:id="11482" w:author="Jujia Li" w:date="2025-07-01T18:16:00Z" w16du:dateUtc="2025-07-01T23:16:00Z">
              <w:r w:rsidRPr="00417426">
                <w:rPr>
                  <w:rFonts w:ascii="Times New Roman" w:hAnsi="Times New Roman" w:cs="Times New Roman"/>
                </w:rPr>
                <w:t>Moran's Index</w:t>
              </w:r>
            </w:ins>
          </w:p>
        </w:tc>
        <w:tc>
          <w:tcPr>
            <w:tcW w:w="960" w:type="dxa"/>
            <w:tcMar>
              <w:top w:w="75" w:type="dxa"/>
              <w:left w:w="75" w:type="dxa"/>
              <w:bottom w:w="75" w:type="dxa"/>
              <w:right w:w="75" w:type="dxa"/>
            </w:tcMar>
            <w:vAlign w:val="center"/>
          </w:tcPr>
          <w:p w14:paraId="46A7E70B" w14:textId="77777777" w:rsidR="00F96139" w:rsidRPr="00417426" w:rsidRDefault="00F96139">
            <w:pPr>
              <w:spacing w:after="120" w:line="360" w:lineRule="auto"/>
              <w:contextualSpacing/>
              <w:jc w:val="center"/>
              <w:rPr>
                <w:ins w:id="11483" w:author="Jujia Li" w:date="2025-07-01T18:16:00Z" w16du:dateUtc="2025-07-01T23:16:00Z"/>
                <w:rFonts w:ascii="Times New Roman" w:hAnsi="Times New Roman" w:cs="Times New Roman"/>
              </w:rPr>
              <w:pPrChange w:id="11484" w:author="Jujia Li" w:date="2025-07-21T17:51:00Z" w16du:dateUtc="2025-07-21T22:51:00Z">
                <w:pPr>
                  <w:spacing w:after="0" w:line="240" w:lineRule="auto"/>
                  <w:jc w:val="center"/>
                </w:pPr>
              </w:pPrChange>
            </w:pPr>
          </w:p>
        </w:tc>
        <w:tc>
          <w:tcPr>
            <w:tcW w:w="1710" w:type="dxa"/>
            <w:vAlign w:val="center"/>
          </w:tcPr>
          <w:p w14:paraId="32575867" w14:textId="77777777" w:rsidR="00F96139" w:rsidRPr="00417426" w:rsidRDefault="00F96139">
            <w:pPr>
              <w:spacing w:after="120" w:line="360" w:lineRule="auto"/>
              <w:contextualSpacing/>
              <w:jc w:val="center"/>
              <w:rPr>
                <w:ins w:id="11485" w:author="Jujia Li" w:date="2025-07-01T18:16:00Z" w16du:dateUtc="2025-07-01T23:16:00Z"/>
                <w:rFonts w:ascii="Times New Roman" w:hAnsi="Times New Roman" w:cs="Times New Roman"/>
              </w:rPr>
              <w:pPrChange w:id="11486" w:author="Jujia Li" w:date="2025-07-21T17:51:00Z" w16du:dateUtc="2025-07-21T22:51:00Z">
                <w:pPr>
                  <w:spacing w:after="0" w:line="240" w:lineRule="auto"/>
                  <w:jc w:val="center"/>
                </w:pPr>
              </w:pPrChange>
            </w:pPr>
            <w:ins w:id="11487" w:author="Jujia Li" w:date="2025-07-01T18:16:00Z" w16du:dateUtc="2025-07-01T23:16:00Z">
              <w:r w:rsidRPr="00417426">
                <w:rPr>
                  <w:rFonts w:ascii="Times New Roman" w:hAnsi="Times New Roman" w:cs="Times New Roman"/>
                </w:rPr>
                <w:t>0.206</w:t>
              </w:r>
            </w:ins>
          </w:p>
        </w:tc>
      </w:tr>
      <w:tr w:rsidR="00F96139" w:rsidRPr="004157A8" w14:paraId="0BEEBA24" w14:textId="77777777" w:rsidTr="008D3FA0">
        <w:trPr>
          <w:trHeight w:val="20"/>
          <w:ins w:id="11488" w:author="Jujia Li" w:date="2025-07-01T18:16:00Z"/>
        </w:trPr>
        <w:tc>
          <w:tcPr>
            <w:tcW w:w="0" w:type="auto"/>
            <w:tcMar>
              <w:top w:w="75" w:type="dxa"/>
              <w:left w:w="75" w:type="dxa"/>
              <w:bottom w:w="75" w:type="dxa"/>
              <w:right w:w="75" w:type="dxa"/>
            </w:tcMar>
            <w:vAlign w:val="center"/>
            <w:hideMark/>
          </w:tcPr>
          <w:p w14:paraId="5257ABCB" w14:textId="77777777" w:rsidR="00F96139" w:rsidRPr="00417426" w:rsidRDefault="00F96139">
            <w:pPr>
              <w:spacing w:after="120" w:line="360" w:lineRule="auto"/>
              <w:contextualSpacing/>
              <w:jc w:val="center"/>
              <w:rPr>
                <w:ins w:id="11489" w:author="Jujia Li" w:date="2025-07-01T18:16:00Z" w16du:dateUtc="2025-07-01T23:16:00Z"/>
                <w:rFonts w:ascii="Times New Roman" w:hAnsi="Times New Roman" w:cs="Times New Roman"/>
              </w:rPr>
              <w:pPrChange w:id="11490" w:author="Jujia Li" w:date="2025-07-21T17:51:00Z" w16du:dateUtc="2025-07-21T22:51:00Z">
                <w:pPr>
                  <w:spacing w:after="0" w:line="240" w:lineRule="auto"/>
                  <w:jc w:val="center"/>
                </w:pPr>
              </w:pPrChange>
            </w:pPr>
            <w:ins w:id="11491" w:author="Jujia Li" w:date="2025-07-01T18:16:00Z" w16du:dateUtc="2025-07-01T23:16:00Z">
              <w:r w:rsidRPr="00417426">
                <w:rPr>
                  <w:rFonts w:ascii="Times New Roman" w:hAnsi="Times New Roman" w:cs="Times New Roman"/>
                </w:rPr>
                <w:t>Expected Index</w:t>
              </w:r>
            </w:ins>
          </w:p>
        </w:tc>
        <w:tc>
          <w:tcPr>
            <w:tcW w:w="960" w:type="dxa"/>
            <w:tcMar>
              <w:top w:w="75" w:type="dxa"/>
              <w:left w:w="75" w:type="dxa"/>
              <w:bottom w:w="75" w:type="dxa"/>
              <w:right w:w="75" w:type="dxa"/>
            </w:tcMar>
            <w:vAlign w:val="center"/>
            <w:hideMark/>
          </w:tcPr>
          <w:p w14:paraId="08666FE7" w14:textId="77777777" w:rsidR="00F96139" w:rsidRPr="00417426" w:rsidRDefault="00F96139">
            <w:pPr>
              <w:spacing w:after="120" w:line="360" w:lineRule="auto"/>
              <w:contextualSpacing/>
              <w:jc w:val="center"/>
              <w:rPr>
                <w:ins w:id="11492" w:author="Jujia Li" w:date="2025-07-01T18:16:00Z" w16du:dateUtc="2025-07-01T23:16:00Z"/>
                <w:rFonts w:ascii="Times New Roman" w:hAnsi="Times New Roman" w:cs="Times New Roman"/>
              </w:rPr>
              <w:pPrChange w:id="11493" w:author="Jujia Li" w:date="2025-07-21T17:51:00Z" w16du:dateUtc="2025-07-21T22:51:00Z">
                <w:pPr>
                  <w:spacing w:after="0" w:line="240" w:lineRule="auto"/>
                  <w:jc w:val="center"/>
                </w:pPr>
              </w:pPrChange>
            </w:pPr>
          </w:p>
        </w:tc>
        <w:tc>
          <w:tcPr>
            <w:tcW w:w="1710" w:type="dxa"/>
            <w:vAlign w:val="center"/>
          </w:tcPr>
          <w:p w14:paraId="5CDFACA2" w14:textId="77777777" w:rsidR="00F96139" w:rsidRPr="00417426" w:rsidRDefault="00F96139">
            <w:pPr>
              <w:spacing w:after="120" w:line="360" w:lineRule="auto"/>
              <w:contextualSpacing/>
              <w:jc w:val="center"/>
              <w:rPr>
                <w:ins w:id="11494" w:author="Jujia Li" w:date="2025-07-01T18:16:00Z" w16du:dateUtc="2025-07-01T23:16:00Z"/>
                <w:rFonts w:ascii="Times New Roman" w:hAnsi="Times New Roman" w:cs="Times New Roman"/>
              </w:rPr>
              <w:pPrChange w:id="11495" w:author="Jujia Li" w:date="2025-07-21T17:51:00Z" w16du:dateUtc="2025-07-21T22:51:00Z">
                <w:pPr>
                  <w:spacing w:after="0" w:line="240" w:lineRule="auto"/>
                  <w:jc w:val="center"/>
                </w:pPr>
              </w:pPrChange>
            </w:pPr>
            <w:ins w:id="11496" w:author="Jujia Li" w:date="2025-07-01T18:16:00Z" w16du:dateUtc="2025-07-01T23:16:00Z">
              <w:r w:rsidRPr="00417426">
                <w:rPr>
                  <w:rFonts w:ascii="Times New Roman" w:hAnsi="Times New Roman" w:cs="Times New Roman"/>
                </w:rPr>
                <w:t>-0.048</w:t>
              </w:r>
            </w:ins>
          </w:p>
        </w:tc>
      </w:tr>
      <w:tr w:rsidR="00F96139" w:rsidRPr="004157A8" w14:paraId="12B81238" w14:textId="77777777" w:rsidTr="008D3FA0">
        <w:trPr>
          <w:trHeight w:val="20"/>
          <w:ins w:id="11497" w:author="Jujia Li" w:date="2025-07-01T18:16:00Z"/>
        </w:trPr>
        <w:tc>
          <w:tcPr>
            <w:tcW w:w="0" w:type="auto"/>
            <w:tcMar>
              <w:top w:w="75" w:type="dxa"/>
              <w:left w:w="75" w:type="dxa"/>
              <w:bottom w:w="75" w:type="dxa"/>
              <w:right w:w="75" w:type="dxa"/>
            </w:tcMar>
            <w:vAlign w:val="center"/>
            <w:hideMark/>
          </w:tcPr>
          <w:p w14:paraId="6067B125" w14:textId="77777777" w:rsidR="00F96139" w:rsidRPr="00417426" w:rsidRDefault="00F96139">
            <w:pPr>
              <w:spacing w:after="120" w:line="360" w:lineRule="auto"/>
              <w:contextualSpacing/>
              <w:jc w:val="center"/>
              <w:rPr>
                <w:ins w:id="11498" w:author="Jujia Li" w:date="2025-07-01T18:16:00Z" w16du:dateUtc="2025-07-01T23:16:00Z"/>
                <w:rFonts w:ascii="Times New Roman" w:hAnsi="Times New Roman" w:cs="Times New Roman"/>
              </w:rPr>
              <w:pPrChange w:id="11499" w:author="Jujia Li" w:date="2025-07-21T17:51:00Z" w16du:dateUtc="2025-07-21T22:51:00Z">
                <w:pPr>
                  <w:spacing w:after="0" w:line="240" w:lineRule="auto"/>
                  <w:jc w:val="center"/>
                </w:pPr>
              </w:pPrChange>
            </w:pPr>
            <w:ins w:id="11500" w:author="Jujia Li" w:date="2025-07-01T18:16:00Z" w16du:dateUtc="2025-07-01T23:16:00Z">
              <w:r w:rsidRPr="00417426">
                <w:rPr>
                  <w:rFonts w:ascii="Times New Roman" w:hAnsi="Times New Roman" w:cs="Times New Roman"/>
                </w:rPr>
                <w:t>Variance</w:t>
              </w:r>
            </w:ins>
          </w:p>
        </w:tc>
        <w:tc>
          <w:tcPr>
            <w:tcW w:w="960" w:type="dxa"/>
            <w:tcMar>
              <w:top w:w="75" w:type="dxa"/>
              <w:left w:w="75" w:type="dxa"/>
              <w:bottom w:w="75" w:type="dxa"/>
              <w:right w:w="75" w:type="dxa"/>
            </w:tcMar>
            <w:vAlign w:val="center"/>
            <w:hideMark/>
          </w:tcPr>
          <w:p w14:paraId="0503CFE2" w14:textId="77777777" w:rsidR="00F96139" w:rsidRPr="00417426" w:rsidRDefault="00F96139">
            <w:pPr>
              <w:spacing w:after="120" w:line="360" w:lineRule="auto"/>
              <w:contextualSpacing/>
              <w:jc w:val="center"/>
              <w:rPr>
                <w:ins w:id="11501" w:author="Jujia Li" w:date="2025-07-01T18:16:00Z" w16du:dateUtc="2025-07-01T23:16:00Z"/>
                <w:rFonts w:ascii="Times New Roman" w:hAnsi="Times New Roman" w:cs="Times New Roman"/>
              </w:rPr>
              <w:pPrChange w:id="11502" w:author="Jujia Li" w:date="2025-07-21T17:51:00Z" w16du:dateUtc="2025-07-21T22:51:00Z">
                <w:pPr>
                  <w:spacing w:after="0" w:line="240" w:lineRule="auto"/>
                  <w:jc w:val="center"/>
                </w:pPr>
              </w:pPrChange>
            </w:pPr>
          </w:p>
        </w:tc>
        <w:tc>
          <w:tcPr>
            <w:tcW w:w="1710" w:type="dxa"/>
            <w:vAlign w:val="center"/>
          </w:tcPr>
          <w:p w14:paraId="7E4AB2BE" w14:textId="77777777" w:rsidR="00F96139" w:rsidRPr="00417426" w:rsidRDefault="00F96139">
            <w:pPr>
              <w:spacing w:after="120" w:line="360" w:lineRule="auto"/>
              <w:contextualSpacing/>
              <w:jc w:val="center"/>
              <w:rPr>
                <w:ins w:id="11503" w:author="Jujia Li" w:date="2025-07-01T18:16:00Z" w16du:dateUtc="2025-07-01T23:16:00Z"/>
                <w:rFonts w:ascii="Times New Roman" w:hAnsi="Times New Roman" w:cs="Times New Roman"/>
              </w:rPr>
              <w:pPrChange w:id="11504" w:author="Jujia Li" w:date="2025-07-21T17:51:00Z" w16du:dateUtc="2025-07-21T22:51:00Z">
                <w:pPr>
                  <w:spacing w:after="0" w:line="240" w:lineRule="auto"/>
                  <w:jc w:val="center"/>
                </w:pPr>
              </w:pPrChange>
            </w:pPr>
            <w:ins w:id="11505" w:author="Jujia Li" w:date="2025-07-01T18:16:00Z" w16du:dateUtc="2025-07-01T23:16:00Z">
              <w:r w:rsidRPr="00417426">
                <w:rPr>
                  <w:rFonts w:ascii="Times New Roman" w:hAnsi="Times New Roman" w:cs="Times New Roman"/>
                </w:rPr>
                <w:t>0.035</w:t>
              </w:r>
            </w:ins>
          </w:p>
        </w:tc>
      </w:tr>
      <w:tr w:rsidR="00F96139" w:rsidRPr="004157A8" w14:paraId="12766E4A" w14:textId="77777777" w:rsidTr="008D3FA0">
        <w:trPr>
          <w:trHeight w:val="20"/>
          <w:ins w:id="11506" w:author="Jujia Li" w:date="2025-07-01T18:16:00Z"/>
        </w:trPr>
        <w:tc>
          <w:tcPr>
            <w:tcW w:w="0" w:type="auto"/>
            <w:tcMar>
              <w:top w:w="75" w:type="dxa"/>
              <w:left w:w="75" w:type="dxa"/>
              <w:bottom w:w="75" w:type="dxa"/>
              <w:right w:w="75" w:type="dxa"/>
            </w:tcMar>
            <w:vAlign w:val="center"/>
            <w:hideMark/>
          </w:tcPr>
          <w:p w14:paraId="3A9FB71A" w14:textId="77777777" w:rsidR="00F96139" w:rsidRPr="004157A8" w:rsidRDefault="00F96139">
            <w:pPr>
              <w:spacing w:after="120" w:line="360" w:lineRule="auto"/>
              <w:contextualSpacing/>
              <w:jc w:val="center"/>
              <w:rPr>
                <w:ins w:id="11507" w:author="Jujia Li" w:date="2025-07-01T18:16:00Z" w16du:dateUtc="2025-07-01T23:16:00Z"/>
                <w:rFonts w:ascii="Times New Roman" w:hAnsi="Times New Roman" w:cs="Times New Roman"/>
              </w:rPr>
              <w:pPrChange w:id="11508" w:author="Jujia Li" w:date="2025-07-21T17:51:00Z" w16du:dateUtc="2025-07-21T22:51:00Z">
                <w:pPr>
                  <w:spacing w:after="0" w:line="240" w:lineRule="auto"/>
                  <w:jc w:val="center"/>
                </w:pPr>
              </w:pPrChange>
            </w:pPr>
            <w:ins w:id="11509" w:author="Jujia Li" w:date="2025-07-01T18:16:00Z" w16du:dateUtc="2025-07-01T23:16:00Z">
              <w:r w:rsidRPr="004157A8">
                <w:rPr>
                  <w:rFonts w:ascii="Times New Roman" w:hAnsi="Times New Roman" w:cs="Times New Roman"/>
                </w:rPr>
                <w:t>z-score</w:t>
              </w:r>
            </w:ins>
          </w:p>
        </w:tc>
        <w:tc>
          <w:tcPr>
            <w:tcW w:w="960" w:type="dxa"/>
            <w:tcMar>
              <w:top w:w="75" w:type="dxa"/>
              <w:left w:w="75" w:type="dxa"/>
              <w:bottom w:w="75" w:type="dxa"/>
              <w:right w:w="75" w:type="dxa"/>
            </w:tcMar>
            <w:vAlign w:val="center"/>
            <w:hideMark/>
          </w:tcPr>
          <w:p w14:paraId="1C40223C" w14:textId="77777777" w:rsidR="00F96139" w:rsidRPr="004157A8" w:rsidRDefault="00F96139">
            <w:pPr>
              <w:spacing w:after="120" w:line="360" w:lineRule="auto"/>
              <w:contextualSpacing/>
              <w:jc w:val="center"/>
              <w:rPr>
                <w:ins w:id="11510" w:author="Jujia Li" w:date="2025-07-01T18:16:00Z" w16du:dateUtc="2025-07-01T23:16:00Z"/>
                <w:rFonts w:ascii="Times New Roman" w:hAnsi="Times New Roman" w:cs="Times New Roman"/>
              </w:rPr>
              <w:pPrChange w:id="11511" w:author="Jujia Li" w:date="2025-07-21T17:51:00Z" w16du:dateUtc="2025-07-21T22:51:00Z">
                <w:pPr>
                  <w:spacing w:after="0" w:line="240" w:lineRule="auto"/>
                  <w:jc w:val="center"/>
                </w:pPr>
              </w:pPrChange>
            </w:pPr>
          </w:p>
        </w:tc>
        <w:tc>
          <w:tcPr>
            <w:tcW w:w="1710" w:type="dxa"/>
            <w:vAlign w:val="center"/>
          </w:tcPr>
          <w:p w14:paraId="636E1DB4" w14:textId="77777777" w:rsidR="00F96139" w:rsidRPr="004157A8" w:rsidRDefault="00F96139">
            <w:pPr>
              <w:spacing w:after="120" w:line="360" w:lineRule="auto"/>
              <w:contextualSpacing/>
              <w:jc w:val="center"/>
              <w:rPr>
                <w:ins w:id="11512" w:author="Jujia Li" w:date="2025-07-01T18:16:00Z" w16du:dateUtc="2025-07-01T23:16:00Z"/>
              </w:rPr>
              <w:pPrChange w:id="11513" w:author="Jujia Li" w:date="2025-07-21T17:51:00Z" w16du:dateUtc="2025-07-21T22:51:00Z">
                <w:pPr>
                  <w:spacing w:after="0" w:line="240" w:lineRule="auto"/>
                  <w:jc w:val="center"/>
                </w:pPr>
              </w:pPrChange>
            </w:pPr>
            <w:ins w:id="11514" w:author="Jujia Li" w:date="2025-07-01T18:16:00Z" w16du:dateUtc="2025-07-01T23:16:00Z">
              <w:r w:rsidRPr="004157A8">
                <w:rPr>
                  <w:rFonts w:ascii="Times New Roman" w:hAnsi="Times New Roman" w:cs="Times New Roman"/>
                </w:rPr>
                <w:t>1.355</w:t>
              </w:r>
            </w:ins>
          </w:p>
        </w:tc>
      </w:tr>
      <w:tr w:rsidR="00F96139" w:rsidRPr="004157A8" w14:paraId="3C5C17DF" w14:textId="77777777" w:rsidTr="008D3FA0">
        <w:trPr>
          <w:trHeight w:val="20"/>
          <w:ins w:id="11515" w:author="Jujia Li" w:date="2025-07-01T18:16:00Z"/>
        </w:trPr>
        <w:tc>
          <w:tcPr>
            <w:tcW w:w="0" w:type="auto"/>
            <w:tcMar>
              <w:top w:w="75" w:type="dxa"/>
              <w:left w:w="75" w:type="dxa"/>
              <w:bottom w:w="75" w:type="dxa"/>
              <w:right w:w="75" w:type="dxa"/>
            </w:tcMar>
            <w:vAlign w:val="center"/>
            <w:hideMark/>
          </w:tcPr>
          <w:p w14:paraId="6471D5F0" w14:textId="77777777" w:rsidR="00F96139" w:rsidRPr="004157A8" w:rsidRDefault="00F96139">
            <w:pPr>
              <w:spacing w:after="120" w:line="360" w:lineRule="auto"/>
              <w:contextualSpacing/>
              <w:jc w:val="center"/>
              <w:rPr>
                <w:ins w:id="11516" w:author="Jujia Li" w:date="2025-07-01T18:16:00Z" w16du:dateUtc="2025-07-01T23:16:00Z"/>
                <w:rFonts w:ascii="Times New Roman" w:hAnsi="Times New Roman" w:cs="Times New Roman"/>
              </w:rPr>
              <w:pPrChange w:id="11517" w:author="Jujia Li" w:date="2025-07-21T17:51:00Z" w16du:dateUtc="2025-07-21T22:51:00Z">
                <w:pPr>
                  <w:spacing w:after="0" w:line="240" w:lineRule="auto"/>
                  <w:jc w:val="center"/>
                </w:pPr>
              </w:pPrChange>
            </w:pPr>
            <w:ins w:id="11518" w:author="Jujia Li" w:date="2025-07-01T18:16:00Z" w16du:dateUtc="2025-07-01T23:16:00Z">
              <w:r w:rsidRPr="004157A8">
                <w:rPr>
                  <w:rFonts w:ascii="Times New Roman" w:hAnsi="Times New Roman" w:cs="Times New Roman"/>
                </w:rPr>
                <w:t>p-value</w:t>
              </w:r>
            </w:ins>
          </w:p>
        </w:tc>
        <w:tc>
          <w:tcPr>
            <w:tcW w:w="960" w:type="dxa"/>
            <w:tcMar>
              <w:top w:w="75" w:type="dxa"/>
              <w:left w:w="75" w:type="dxa"/>
              <w:bottom w:w="75" w:type="dxa"/>
              <w:right w:w="75" w:type="dxa"/>
            </w:tcMar>
            <w:vAlign w:val="center"/>
            <w:hideMark/>
          </w:tcPr>
          <w:p w14:paraId="7E2935D8" w14:textId="77777777" w:rsidR="00F96139" w:rsidRPr="004157A8" w:rsidRDefault="00F96139">
            <w:pPr>
              <w:spacing w:after="120" w:line="360" w:lineRule="auto"/>
              <w:contextualSpacing/>
              <w:jc w:val="center"/>
              <w:rPr>
                <w:ins w:id="11519" w:author="Jujia Li" w:date="2025-07-01T18:16:00Z" w16du:dateUtc="2025-07-01T23:16:00Z"/>
                <w:rFonts w:ascii="Times New Roman" w:hAnsi="Times New Roman" w:cs="Times New Roman"/>
              </w:rPr>
              <w:pPrChange w:id="11520" w:author="Jujia Li" w:date="2025-07-21T17:51:00Z" w16du:dateUtc="2025-07-21T22:51:00Z">
                <w:pPr>
                  <w:spacing w:after="0" w:line="240" w:lineRule="auto"/>
                  <w:jc w:val="center"/>
                </w:pPr>
              </w:pPrChange>
            </w:pPr>
          </w:p>
        </w:tc>
        <w:tc>
          <w:tcPr>
            <w:tcW w:w="1710" w:type="dxa"/>
            <w:vAlign w:val="center"/>
          </w:tcPr>
          <w:p w14:paraId="0E03A19F" w14:textId="77777777" w:rsidR="00F96139" w:rsidRPr="004157A8" w:rsidRDefault="00F96139">
            <w:pPr>
              <w:spacing w:after="120" w:line="360" w:lineRule="auto"/>
              <w:contextualSpacing/>
              <w:jc w:val="center"/>
              <w:rPr>
                <w:ins w:id="11521" w:author="Jujia Li" w:date="2025-07-01T18:16:00Z" w16du:dateUtc="2025-07-01T23:16:00Z"/>
              </w:rPr>
              <w:pPrChange w:id="11522" w:author="Jujia Li" w:date="2025-07-21T17:51:00Z" w16du:dateUtc="2025-07-21T22:51:00Z">
                <w:pPr>
                  <w:spacing w:after="0" w:line="240" w:lineRule="auto"/>
                  <w:jc w:val="center"/>
                </w:pPr>
              </w:pPrChange>
            </w:pPr>
            <w:ins w:id="11523" w:author="Jujia Li" w:date="2025-07-01T18:16:00Z" w16du:dateUtc="2025-07-01T23:16:00Z">
              <w:r w:rsidRPr="004157A8">
                <w:rPr>
                  <w:rFonts w:ascii="Times New Roman" w:hAnsi="Times New Roman" w:cs="Times New Roman"/>
                </w:rPr>
                <w:t>0.175</w:t>
              </w:r>
            </w:ins>
          </w:p>
        </w:tc>
      </w:tr>
    </w:tbl>
    <w:p w14:paraId="790268AB" w14:textId="77777777" w:rsidR="00F96139" w:rsidRDefault="00F96139">
      <w:pPr>
        <w:spacing w:after="120" w:line="360" w:lineRule="auto"/>
        <w:contextualSpacing/>
        <w:rPr>
          <w:ins w:id="11524" w:author="Jujia Li" w:date="2025-07-01T18:18:00Z" w16du:dateUtc="2025-07-01T23:18:00Z"/>
          <w:rFonts w:ascii="Times New Roman" w:hAnsi="Times New Roman" w:cs="Times New Roman"/>
          <w:noProof/>
        </w:rPr>
        <w:pPrChange w:id="11525" w:author="Jujia Li" w:date="2025-07-21T17:51:00Z" w16du:dateUtc="2025-07-21T22:51:00Z">
          <w:pPr>
            <w:spacing w:after="0" w:line="480" w:lineRule="auto"/>
          </w:pPr>
        </w:pPrChange>
      </w:pPr>
    </w:p>
    <w:p w14:paraId="0EA42A5E" w14:textId="6382A2D3" w:rsidR="009B15C1" w:rsidRPr="00DE3ECF" w:rsidRDefault="009B15C1">
      <w:pPr>
        <w:spacing w:after="120" w:line="360" w:lineRule="auto"/>
        <w:contextualSpacing/>
        <w:rPr>
          <w:ins w:id="11526" w:author="Jujia Li" w:date="2025-07-01T18:18:00Z" w16du:dateUtc="2025-07-01T23:18:00Z"/>
          <w:rFonts w:ascii="Times New Roman" w:hAnsi="Times New Roman" w:cs="Times New Roman"/>
        </w:rPr>
        <w:pPrChange w:id="11527" w:author="Jujia Li" w:date="2025-07-21T17:51:00Z" w16du:dateUtc="2025-07-21T22:51:00Z">
          <w:pPr/>
        </w:pPrChange>
      </w:pPr>
      <w:ins w:id="11528" w:author="Jujia Li" w:date="2025-07-01T18:18:00Z" w16du:dateUtc="2025-07-01T23:18:00Z">
        <w:r>
          <w:rPr>
            <w:rFonts w:ascii="Times New Roman" w:hAnsi="Times New Roman" w:cs="Times New Roman"/>
          </w:rPr>
          <w:t xml:space="preserve">Figure A1. </w:t>
        </w:r>
        <w:r w:rsidRPr="00DE3ECF">
          <w:rPr>
            <w:rFonts w:ascii="Times New Roman" w:hAnsi="Times New Roman" w:cs="Times New Roman"/>
          </w:rPr>
          <w:t>Hot Spot Analysis (Geti-Ord Gi*)</w:t>
        </w:r>
        <w:r>
          <w:rPr>
            <w:rFonts w:ascii="Times New Roman" w:hAnsi="Times New Roman" w:cs="Times New Roman"/>
          </w:rPr>
          <w:t xml:space="preserve"> of ER Visits (</w:t>
        </w:r>
      </w:ins>
      <w:ins w:id="11529" w:author="Jujia Li" w:date="2025-07-01T18:19:00Z" w16du:dateUtc="2025-07-01T23:19:00Z">
        <w:r w:rsidR="00053FE7">
          <w:rPr>
            <w:rFonts w:ascii="Times New Roman" w:hAnsi="Times New Roman" w:cs="Times New Roman"/>
          </w:rPr>
          <w:t xml:space="preserve">Total and </w:t>
        </w:r>
      </w:ins>
      <w:ins w:id="11530" w:author="Jujia Li" w:date="2025-07-01T18:18:00Z" w16du:dateUtc="2025-07-01T23:18:00Z">
        <w:r>
          <w:rPr>
            <w:rFonts w:ascii="Times New Roman" w:hAnsi="Times New Roman" w:cs="Times New Roman"/>
          </w:rPr>
          <w:t>Per Capita)</w:t>
        </w:r>
      </w:ins>
    </w:p>
    <w:p w14:paraId="4AFA0E79" w14:textId="77777777" w:rsidR="009B15C1" w:rsidRDefault="009B15C1">
      <w:pPr>
        <w:spacing w:after="120" w:line="360" w:lineRule="auto"/>
        <w:contextualSpacing/>
        <w:rPr>
          <w:ins w:id="11531" w:author="Jujia Li" w:date="2025-07-01T18:18:00Z" w16du:dateUtc="2025-07-01T23:18:00Z"/>
          <w:rFonts w:ascii="Times New Roman" w:hAnsi="Times New Roman" w:cs="Times New Roman"/>
          <w:b/>
          <w:bCs/>
        </w:rPr>
        <w:pPrChange w:id="11532" w:author="Jujia Li" w:date="2025-07-21T17:51:00Z" w16du:dateUtc="2025-07-21T22:51:00Z">
          <w:pPr/>
        </w:pPrChange>
      </w:pPr>
      <w:ins w:id="11533" w:author="Jujia Li" w:date="2025-07-01T18:18:00Z" w16du:dateUtc="2025-07-01T23:18:00Z">
        <w:r>
          <w:rPr>
            <w:rFonts w:ascii="Times New Roman" w:hAnsi="Times New Roman" w:cs="Times New Roman"/>
            <w:b/>
            <w:bCs/>
            <w:noProof/>
          </w:rPr>
          <w:drawing>
            <wp:inline distT="0" distB="0" distL="0" distR="0" wp14:anchorId="38585D82" wp14:editId="3108044B">
              <wp:extent cx="2646809" cy="1828800"/>
              <wp:effectExtent l="0" t="0" r="1270" b="0"/>
              <wp:docPr id="524565589" name="Picture 1"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1308" name="Picture 1" descr="A map of the state of pennsylvania&#10;&#10;AI-generated content may be incorrect."/>
                      <pic:cNvPicPr/>
                    </pic:nvPicPr>
                    <pic:blipFill rotWithShape="1">
                      <a:blip r:embed="rId28">
                        <a:extLst>
                          <a:ext uri="{28A0092B-C50C-407E-A947-70E740481C1C}">
                            <a14:useLocalDpi xmlns:a14="http://schemas.microsoft.com/office/drawing/2010/main" val="0"/>
                          </a:ext>
                        </a:extLst>
                      </a:blip>
                      <a:srcRect l="36877" t="9366" r="28610" b="10464"/>
                      <a:stretch>
                        <a:fillRect/>
                      </a:stretch>
                    </pic:blipFill>
                    <pic:spPr bwMode="auto">
                      <a:xfrm>
                        <a:off x="0" y="0"/>
                        <a:ext cx="2646809" cy="18288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rPr>
          <w:drawing>
            <wp:inline distT="0" distB="0" distL="0" distR="0" wp14:anchorId="1B997057" wp14:editId="68776AD5">
              <wp:extent cx="2839115" cy="1828800"/>
              <wp:effectExtent l="0" t="0" r="0" b="0"/>
              <wp:docPr id="4208901"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27">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ins>
    </w:p>
    <w:p w14:paraId="760A05E1" w14:textId="77777777" w:rsidR="009B15C1" w:rsidRPr="00F2636B" w:rsidRDefault="009B15C1">
      <w:pPr>
        <w:spacing w:after="120" w:line="360" w:lineRule="auto"/>
        <w:ind w:left="720" w:firstLine="720"/>
        <w:contextualSpacing/>
        <w:rPr>
          <w:ins w:id="11534" w:author="Jujia Li" w:date="2025-07-01T18:18:00Z" w16du:dateUtc="2025-07-01T23:18:00Z"/>
          <w:rFonts w:ascii="Times New Roman" w:hAnsi="Times New Roman" w:cs="Times New Roman"/>
        </w:rPr>
        <w:pPrChange w:id="11535" w:author="Jujia Li" w:date="2025-07-21T17:51:00Z" w16du:dateUtc="2025-07-21T22:51:00Z">
          <w:pPr>
            <w:ind w:left="720" w:firstLine="720"/>
          </w:pPr>
        </w:pPrChange>
      </w:pPr>
      <w:ins w:id="11536" w:author="Jujia Li" w:date="2025-07-01T18:18:00Z" w16du:dateUtc="2025-07-01T23:18:00Z">
        <w:r w:rsidRPr="00F2636B">
          <w:rPr>
            <w:rFonts w:ascii="Times New Roman" w:hAnsi="Times New Roman" w:cs="Times New Roman"/>
          </w:rPr>
          <w:t>(</w:t>
        </w:r>
        <w:r>
          <w:rPr>
            <w:rFonts w:ascii="Times New Roman" w:hAnsi="Times New Roman" w:cs="Times New Roman"/>
          </w:rPr>
          <w:t>a</w:t>
        </w:r>
        <w:r w:rsidRPr="00F2636B">
          <w:rPr>
            <w:rFonts w:ascii="Times New Roman" w:hAnsi="Times New Roman" w:cs="Times New Roman"/>
          </w:rPr>
          <w:t>)</w:t>
        </w:r>
        <w:r>
          <w:rPr>
            <w:rFonts w:ascii="Times New Roman" w:hAnsi="Times New Roman" w:cs="Times New Roman"/>
          </w:rPr>
          <w:t xml:space="preserve"> </w:t>
        </w:r>
        <w:r w:rsidRPr="00F2636B">
          <w:rPr>
            <w:rFonts w:ascii="Times New Roman" w:hAnsi="Times New Roman" w:cs="Times New Roman"/>
          </w:rPr>
          <w:t>Total ER Visits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F2636B">
          <w:rPr>
            <w:rFonts w:ascii="Times New Roman" w:hAnsi="Times New Roman" w:cs="Times New Roman"/>
          </w:rPr>
          <w:t>(</w:t>
        </w:r>
        <w:r>
          <w:rPr>
            <w:rFonts w:ascii="Times New Roman" w:hAnsi="Times New Roman" w:cs="Times New Roman"/>
          </w:rPr>
          <w:t>b) Per Capita</w:t>
        </w:r>
        <w:r w:rsidRPr="00F2636B">
          <w:rPr>
            <w:rFonts w:ascii="Times New Roman" w:hAnsi="Times New Roman" w:cs="Times New Roman"/>
          </w:rPr>
          <w:t xml:space="preserve"> ER Visits</w:t>
        </w:r>
      </w:ins>
    </w:p>
    <w:p w14:paraId="79908557" w14:textId="77777777" w:rsidR="009B15C1" w:rsidRDefault="009B15C1">
      <w:pPr>
        <w:spacing w:after="120" w:line="360" w:lineRule="auto"/>
        <w:contextualSpacing/>
        <w:rPr>
          <w:ins w:id="11537" w:author="Jujia Li" w:date="2025-07-01T18:18:00Z" w16du:dateUtc="2025-07-01T23:18:00Z"/>
          <w:rFonts w:ascii="Times New Roman" w:hAnsi="Times New Roman" w:cs="Times New Roman"/>
        </w:rPr>
        <w:pPrChange w:id="11538" w:author="Jujia Li" w:date="2025-07-21T17:51:00Z" w16du:dateUtc="2025-07-21T22:51:00Z">
          <w:pPr/>
        </w:pPrChange>
      </w:pPr>
      <w:ins w:id="11539" w:author="Jujia Li" w:date="2025-07-01T18:18:00Z" w16du:dateUtc="2025-07-01T23:18:00Z">
        <w:r>
          <w:rPr>
            <w:rFonts w:ascii="Times New Roman" w:hAnsi="Times New Roman" w:cs="Times New Roman"/>
            <w:b/>
            <w:bCs/>
          </w:rPr>
          <w:tab/>
        </w:r>
        <w:r w:rsidRPr="00A23AE0">
          <w:rPr>
            <w:rFonts w:ascii="Times New Roman" w:hAnsi="Times New Roman" w:cs="Times New Roman"/>
          </w:rPr>
          <w:t xml:space="preserve">A closer examination of total ER visit counts (Figure </w:t>
        </w:r>
        <w:r>
          <w:rPr>
            <w:rFonts w:ascii="Times New Roman" w:hAnsi="Times New Roman" w:cs="Times New Roman"/>
          </w:rPr>
          <w:t>6</w:t>
        </w:r>
        <w:r w:rsidRPr="00A23AE0">
          <w:rPr>
            <w:rFonts w:ascii="Times New Roman" w:hAnsi="Times New Roman" w:cs="Times New Roman"/>
          </w:rPr>
          <w:t xml:space="preserve">(a)) reveals a potential hot spot in Jefferson and Shelby counties. However, this clustering is likely influenced by the high population density in these areas. In contrast, </w:t>
        </w:r>
        <w:r>
          <w:rPr>
            <w:rFonts w:ascii="Times New Roman" w:hAnsi="Times New Roman" w:cs="Times New Roman"/>
          </w:rPr>
          <w:t xml:space="preserve">using per capita data, </w:t>
        </w:r>
        <w:r w:rsidRPr="00A23AE0">
          <w:rPr>
            <w:rFonts w:ascii="Times New Roman" w:hAnsi="Times New Roman" w:cs="Times New Roman"/>
          </w:rPr>
          <w:t xml:space="preserve">Figure </w:t>
        </w:r>
        <w:r>
          <w:rPr>
            <w:rFonts w:ascii="Times New Roman" w:hAnsi="Times New Roman" w:cs="Times New Roman"/>
          </w:rPr>
          <w:t>6</w:t>
        </w:r>
        <w:r w:rsidRPr="00A23AE0">
          <w:rPr>
            <w:rFonts w:ascii="Times New Roman" w:hAnsi="Times New Roman" w:cs="Times New Roman"/>
          </w:rPr>
          <w:t xml:space="preserve">(b) shows that Colbert, Franklin, and Lawrence counties exhibited increasing trends in ER visits, while Pickens and Madison counties demonstrated a decreasing pattern. Despite these localized variations, </w:t>
        </w:r>
        <w:r w:rsidRPr="00A23AE0">
          <w:rPr>
            <w:rFonts w:ascii="Times New Roman" w:hAnsi="Times New Roman" w:cs="Times New Roman"/>
          </w:rPr>
          <w:lastRenderedPageBreak/>
          <w:t>Moran’s I was not statistically significant for either total or per capita ER visits, indicating no strong spatial autocorrelation overall.</w:t>
        </w:r>
      </w:ins>
    </w:p>
    <w:p w14:paraId="1808615E" w14:textId="77777777" w:rsidR="009B15C1" w:rsidRDefault="009B15C1">
      <w:pPr>
        <w:spacing w:after="120" w:line="360" w:lineRule="auto"/>
        <w:contextualSpacing/>
        <w:rPr>
          <w:ins w:id="11540" w:author="Jujia Li" w:date="2025-07-01T18:52:00Z" w16du:dateUtc="2025-07-01T23:52:00Z"/>
          <w:rFonts w:ascii="Times New Roman" w:hAnsi="Times New Roman" w:cs="Times New Roman"/>
          <w:noProof/>
        </w:rPr>
        <w:pPrChange w:id="11541" w:author="Jujia Li" w:date="2025-07-21T17:51:00Z" w16du:dateUtc="2025-07-21T22:51:00Z">
          <w:pPr>
            <w:spacing w:after="0" w:line="480" w:lineRule="auto"/>
          </w:pPr>
        </w:pPrChange>
      </w:pPr>
    </w:p>
    <w:p w14:paraId="583CDBC9" w14:textId="77777777" w:rsidR="000174F9" w:rsidRDefault="000174F9">
      <w:pPr>
        <w:spacing w:after="120" w:line="360" w:lineRule="auto"/>
        <w:contextualSpacing/>
        <w:rPr>
          <w:ins w:id="11542" w:author="Jujia Li" w:date="2025-07-01T18:52:00Z" w16du:dateUtc="2025-07-01T23:52:00Z"/>
          <w:rFonts w:ascii="Times New Roman" w:hAnsi="Times New Roman" w:cs="Times New Roman"/>
          <w:noProof/>
        </w:rPr>
        <w:pPrChange w:id="11543" w:author="Jujia Li" w:date="2025-07-21T17:51:00Z" w16du:dateUtc="2025-07-21T22:51:00Z">
          <w:pPr>
            <w:spacing w:after="0" w:line="480" w:lineRule="auto"/>
          </w:pPr>
        </w:pPrChange>
      </w:pPr>
    </w:p>
    <w:p w14:paraId="1336B92B" w14:textId="03855045" w:rsidR="000174F9" w:rsidRPr="000174F9" w:rsidRDefault="000174F9">
      <w:pPr>
        <w:spacing w:after="120" w:line="360" w:lineRule="auto"/>
        <w:contextualSpacing/>
        <w:jc w:val="center"/>
        <w:rPr>
          <w:ins w:id="11544" w:author="Jujia Li" w:date="2025-07-01T18:52:00Z" w16du:dateUtc="2025-07-01T23:52:00Z"/>
          <w:rFonts w:ascii="Times New Roman" w:hAnsi="Times New Roman" w:cs="Times New Roman"/>
          <w:b/>
          <w:bCs/>
          <w:noProof/>
          <w:rPrChange w:id="11545" w:author="Jujia Li" w:date="2025-07-01T18:52:00Z" w16du:dateUtc="2025-07-01T23:52:00Z">
            <w:rPr>
              <w:ins w:id="11546" w:author="Jujia Li" w:date="2025-07-01T18:52:00Z" w16du:dateUtc="2025-07-01T23:52:00Z"/>
              <w:rFonts w:ascii="Times New Roman" w:hAnsi="Times New Roman" w:cs="Times New Roman"/>
              <w:noProof/>
            </w:rPr>
          </w:rPrChange>
        </w:rPr>
        <w:pPrChange w:id="11547" w:author="Jujia Li" w:date="2025-07-21T17:51:00Z" w16du:dateUtc="2025-07-21T22:51:00Z">
          <w:pPr>
            <w:spacing w:after="0" w:line="480" w:lineRule="auto"/>
          </w:pPr>
        </w:pPrChange>
      </w:pPr>
      <w:ins w:id="11548" w:author="Jujia Li" w:date="2025-07-01T18:52:00Z" w16du:dateUtc="2025-07-01T23:52:00Z">
        <w:r w:rsidRPr="008D3FA0">
          <w:rPr>
            <w:rFonts w:ascii="Times New Roman" w:hAnsi="Times New Roman" w:cs="Times New Roman"/>
            <w:b/>
            <w:bCs/>
            <w:noProof/>
          </w:rPr>
          <w:t>Appendix</w:t>
        </w:r>
        <w:r>
          <w:rPr>
            <w:rFonts w:ascii="Times New Roman" w:hAnsi="Times New Roman" w:cs="Times New Roman"/>
            <w:b/>
            <w:bCs/>
            <w:noProof/>
          </w:rPr>
          <w:t xml:space="preserve"> B</w:t>
        </w:r>
      </w:ins>
    </w:p>
    <w:p w14:paraId="2438301E" w14:textId="4755EE54" w:rsidR="000174F9" w:rsidRDefault="000174F9">
      <w:pPr>
        <w:spacing w:after="120" w:line="360" w:lineRule="auto"/>
        <w:contextualSpacing/>
        <w:rPr>
          <w:ins w:id="11549" w:author="Jujia Li" w:date="2025-07-01T18:52:00Z" w16du:dateUtc="2025-07-01T23:52:00Z"/>
          <w:rFonts w:ascii="Times New Roman" w:hAnsi="Times New Roman" w:cs="Times New Roman"/>
        </w:rPr>
        <w:pPrChange w:id="11550" w:author="Jujia Li" w:date="2025-07-21T17:51:00Z" w16du:dateUtc="2025-07-21T22:51:00Z">
          <w:pPr>
            <w:spacing w:after="0" w:line="480" w:lineRule="auto"/>
          </w:pPr>
        </w:pPrChange>
      </w:pPr>
      <w:ins w:id="11551" w:author="Jujia Li" w:date="2025-07-01T18:52:00Z" w16du:dateUtc="2025-07-01T23:52:00Z">
        <w:r>
          <w:rPr>
            <w:rFonts w:ascii="Times New Roman" w:hAnsi="Times New Roman" w:cs="Times New Roman"/>
          </w:rPr>
          <w:t>Figure B1. Monthly Buprenorphine Consumption by County</w:t>
        </w:r>
      </w:ins>
    </w:p>
    <w:p w14:paraId="1A9AA1ED" w14:textId="77777777" w:rsidR="000174F9" w:rsidRDefault="000174F9">
      <w:pPr>
        <w:spacing w:after="120" w:line="360" w:lineRule="auto"/>
        <w:contextualSpacing/>
        <w:rPr>
          <w:ins w:id="11552" w:author="Jujia Li" w:date="2025-07-01T18:52:00Z" w16du:dateUtc="2025-07-01T23:52:00Z"/>
          <w:rFonts w:ascii="Times New Roman" w:hAnsi="Times New Roman" w:cs="Times New Roman"/>
        </w:rPr>
        <w:pPrChange w:id="11553" w:author="Jujia Li" w:date="2025-07-21T17:51:00Z" w16du:dateUtc="2025-07-21T22:51:00Z">
          <w:pPr>
            <w:spacing w:after="0" w:line="480" w:lineRule="auto"/>
          </w:pPr>
        </w:pPrChange>
      </w:pPr>
    </w:p>
    <w:p w14:paraId="3942CF53" w14:textId="77777777" w:rsidR="000174F9" w:rsidRDefault="000174F9">
      <w:pPr>
        <w:spacing w:after="120" w:line="360" w:lineRule="auto"/>
        <w:contextualSpacing/>
        <w:rPr>
          <w:ins w:id="11554" w:author="Jujia Li" w:date="2025-07-01T18:52:00Z" w16du:dateUtc="2025-07-01T23:52:00Z"/>
          <w:rFonts w:ascii="Times New Roman" w:hAnsi="Times New Roman" w:cs="Times New Roman"/>
        </w:rPr>
        <w:pPrChange w:id="11555" w:author="Jujia Li" w:date="2025-07-21T17:51:00Z" w16du:dateUtc="2025-07-21T22:51:00Z">
          <w:pPr>
            <w:spacing w:after="0" w:line="480" w:lineRule="auto"/>
          </w:pPr>
        </w:pPrChange>
      </w:pPr>
      <w:ins w:id="11556" w:author="Jujia Li" w:date="2025-07-01T18:52:00Z" w16du:dateUtc="2025-07-01T23:52:00Z">
        <w:r>
          <w:rPr>
            <w:rFonts w:ascii="Times New Roman" w:hAnsi="Times New Roman" w:cs="Times New Roman"/>
            <w:noProof/>
          </w:rPr>
          <w:drawing>
            <wp:inline distT="0" distB="0" distL="0" distR="0" wp14:anchorId="7468F0D2" wp14:editId="6AE0A76E">
              <wp:extent cx="5029200" cy="2937524"/>
              <wp:effectExtent l="0" t="0" r="0" b="0"/>
              <wp:docPr id="201643944" name="Picture 10" descr="A chart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3944" name="Picture 10" descr="A chart of numbers and lines&#10;&#10;AI-generated content may be incorrect."/>
                      <pic:cNvPicPr>
                        <a:picLocks noChangeAspect="1" noChangeArrowheads="1"/>
                      </pic:cNvPicPr>
                    </pic:nvPicPr>
                    <pic:blipFill rotWithShape="1">
                      <a:blip r:embed="rId51">
                        <a:extLst>
                          <a:ext uri="{28A0092B-C50C-407E-A947-70E740481C1C}">
                            <a14:useLocalDpi xmlns:a14="http://schemas.microsoft.com/office/drawing/2010/main" val="0"/>
                          </a:ext>
                        </a:extLst>
                      </a:blip>
                      <a:srcRect t="6553"/>
                      <a:stretch>
                        <a:fillRect/>
                      </a:stretch>
                    </pic:blipFill>
                    <pic:spPr bwMode="auto">
                      <a:xfrm>
                        <a:off x="0" y="0"/>
                        <a:ext cx="5029200" cy="29375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53186EE7" w14:textId="5F503845" w:rsidR="000174F9" w:rsidRDefault="000174F9">
      <w:pPr>
        <w:spacing w:after="120" w:line="360" w:lineRule="auto"/>
        <w:ind w:firstLine="720"/>
        <w:contextualSpacing/>
        <w:rPr>
          <w:ins w:id="11557" w:author="Jujia Li" w:date="2025-07-01T18:52:00Z" w16du:dateUtc="2025-07-01T23:52:00Z"/>
          <w:rFonts w:ascii="Times New Roman" w:hAnsi="Times New Roman" w:cs="Times New Roman"/>
        </w:rPr>
        <w:pPrChange w:id="11558" w:author="Jujia Li" w:date="2025-07-21T17:51:00Z" w16du:dateUtc="2025-07-21T22:51:00Z">
          <w:pPr>
            <w:ind w:firstLine="720"/>
          </w:pPr>
        </w:pPrChange>
      </w:pPr>
      <w:ins w:id="11559" w:author="Jujia Li" w:date="2025-07-01T18:52:00Z" w16du:dateUtc="2025-07-01T23:52:00Z">
        <w:r w:rsidRPr="00477C16">
          <w:rPr>
            <w:rFonts w:ascii="Times New Roman" w:hAnsi="Times New Roman" w:cs="Times New Roman"/>
          </w:rPr>
          <w:t xml:space="preserve">Figure </w:t>
        </w:r>
      </w:ins>
      <w:ins w:id="11560" w:author="Jujia Li" w:date="2025-07-01T18:53:00Z" w16du:dateUtc="2025-07-01T23:53:00Z">
        <w:r>
          <w:rPr>
            <w:rFonts w:ascii="Times New Roman" w:hAnsi="Times New Roman" w:cs="Times New Roman"/>
          </w:rPr>
          <w:t>B1</w:t>
        </w:r>
      </w:ins>
      <w:ins w:id="11561" w:author="Jujia Li" w:date="2025-07-01T18:52:00Z" w16du:dateUtc="2025-07-01T23:52:00Z">
        <w:r w:rsidRPr="00477C16">
          <w:rPr>
            <w:rFonts w:ascii="Times New Roman" w:hAnsi="Times New Roman" w:cs="Times New Roman"/>
          </w:rPr>
          <w:t xml:space="preserve"> shows</w:t>
        </w:r>
        <w:r>
          <w:rPr>
            <w:rFonts w:ascii="Times New Roman" w:hAnsi="Times New Roman" w:cs="Times New Roman"/>
          </w:rPr>
          <w:t xml:space="preserve"> that</w:t>
        </w:r>
        <w:r w:rsidRPr="00477C16">
          <w:rPr>
            <w:rFonts w:ascii="Times New Roman" w:hAnsi="Times New Roman" w:cs="Times New Roman"/>
          </w:rPr>
          <w:t xml:space="preserve"> </w:t>
        </w:r>
        <w:r>
          <w:rPr>
            <w:rFonts w:ascii="Times New Roman" w:hAnsi="Times New Roman" w:cs="Times New Roman"/>
          </w:rPr>
          <w:t>a</w:t>
        </w:r>
        <w:r w:rsidRPr="00477C16">
          <w:rPr>
            <w:rFonts w:ascii="Times New Roman" w:hAnsi="Times New Roman" w:cs="Times New Roman"/>
          </w:rPr>
          <w:t xml:space="preserve"> consistent upward trend </w:t>
        </w:r>
        <w:r>
          <w:rPr>
            <w:rFonts w:ascii="Times New Roman" w:hAnsi="Times New Roman" w:cs="Times New Roman"/>
          </w:rPr>
          <w:t xml:space="preserve">of </w:t>
        </w:r>
        <w:r w:rsidRPr="00477C16">
          <w:rPr>
            <w:rFonts w:ascii="Times New Roman" w:hAnsi="Times New Roman" w:cs="Times New Roman"/>
          </w:rPr>
          <w:t xml:space="preserve">monthly </w:t>
        </w:r>
        <w:r>
          <w:rPr>
            <w:rFonts w:ascii="Times New Roman" w:hAnsi="Times New Roman" w:cs="Times New Roman"/>
          </w:rPr>
          <w:t>B</w:t>
        </w:r>
        <w:r w:rsidRPr="00477C16">
          <w:rPr>
            <w:rFonts w:ascii="Times New Roman" w:hAnsi="Times New Roman" w:cs="Times New Roman"/>
          </w:rPr>
          <w:t>uprenorphine consumption is evident in most counties. This increase suggests a regional shift toward buprenorphine as a preferred opioid treatment option, potentially driven by expanding treatment programs or increased awareness of medication-assisted therapy. While urban counties reported the highest per capita use, even rural areas such as Marion, Franklin, and Lawrence exhibited gradual increases. These results support the hypothesis that buprenorphine availability and uptake have grown substantially across northwest Alabama during the study period.</w:t>
        </w:r>
      </w:ins>
    </w:p>
    <w:p w14:paraId="6B638642" w14:textId="225E58E7" w:rsidR="000174F9" w:rsidRPr="004157A8" w:rsidRDefault="000174F9">
      <w:pPr>
        <w:spacing w:after="120" w:line="360" w:lineRule="auto"/>
        <w:ind w:firstLine="720"/>
        <w:contextualSpacing/>
        <w:rPr>
          <w:ins w:id="11562" w:author="Jujia Li" w:date="2025-07-01T18:52:00Z" w16du:dateUtc="2025-07-01T23:52:00Z"/>
          <w:rFonts w:ascii="Times New Roman" w:hAnsi="Times New Roman" w:cs="Times New Roman"/>
        </w:rPr>
        <w:pPrChange w:id="11563" w:author="Jujia Li" w:date="2025-07-21T17:51:00Z" w16du:dateUtc="2025-07-21T22:51:00Z">
          <w:pPr>
            <w:ind w:firstLine="720"/>
          </w:pPr>
        </w:pPrChange>
      </w:pPr>
      <w:ins w:id="11564" w:author="Jujia Li" w:date="2025-07-01T18:52:00Z" w16du:dateUtc="2025-07-01T23:52:00Z">
        <w:r w:rsidRPr="00994647">
          <w:rPr>
            <w:rFonts w:ascii="Times New Roman" w:hAnsi="Times New Roman" w:cs="Times New Roman"/>
          </w:rPr>
          <w:t>In contrast, Morgan County stands out as an exception. Unlike the general upward trajectory, buprenorphine consumption in Morgan County remained relatively flat throughout the study period. This stagnation may point to limited provider availability, regulatory barriers, or differences in local treatment infrastructure that warrant further investigation.</w:t>
        </w:r>
        <w:r w:rsidRPr="00CC6ACC">
          <w:rPr>
            <w:rFonts w:ascii="Times New Roman" w:hAnsi="Times New Roman" w:cs="Times New Roman"/>
            <w:b/>
            <w:bCs/>
            <w:color w:val="EE0000"/>
          </w:rPr>
          <w:t xml:space="preserve"> </w:t>
        </w:r>
      </w:ins>
    </w:p>
    <w:p w14:paraId="642272DB" w14:textId="286734F1" w:rsidR="000174F9" w:rsidRPr="00DE3ECF" w:rsidRDefault="000174F9">
      <w:pPr>
        <w:spacing w:after="120" w:line="360" w:lineRule="auto"/>
        <w:contextualSpacing/>
        <w:rPr>
          <w:ins w:id="11565" w:author="Jujia Li" w:date="2025-07-01T18:52:00Z" w16du:dateUtc="2025-07-01T23:52:00Z"/>
          <w:rFonts w:ascii="Times New Roman" w:hAnsi="Times New Roman" w:cs="Times New Roman"/>
        </w:rPr>
        <w:pPrChange w:id="11566" w:author="Jujia Li" w:date="2025-07-21T17:51:00Z" w16du:dateUtc="2025-07-21T22:51:00Z">
          <w:pPr/>
        </w:pPrChange>
      </w:pPr>
      <w:ins w:id="11567" w:author="Jujia Li" w:date="2025-07-01T18:52:00Z" w16du:dateUtc="2025-07-01T23:52:00Z">
        <w:r>
          <w:rPr>
            <w:rFonts w:ascii="Times New Roman" w:hAnsi="Times New Roman" w:cs="Times New Roman"/>
          </w:rPr>
          <w:t xml:space="preserve">Figure </w:t>
        </w:r>
      </w:ins>
      <w:ins w:id="11568" w:author="Jujia Li" w:date="2025-07-01T18:53:00Z" w16du:dateUtc="2025-07-01T23:53:00Z">
        <w:r w:rsidRPr="000174F9">
          <w:rPr>
            <w:rFonts w:ascii="Times New Roman" w:hAnsi="Times New Roman" w:cs="Times New Roman"/>
            <w:rPrChange w:id="11569" w:author="Jujia Li" w:date="2025-07-01T18:53:00Z" w16du:dateUtc="2025-07-01T23:53:00Z">
              <w:rPr>
                <w:rFonts w:ascii="Times New Roman" w:hAnsi="Times New Roman" w:cs="Times New Roman"/>
                <w:b/>
                <w:bCs/>
              </w:rPr>
            </w:rPrChange>
          </w:rPr>
          <w:t>B</w:t>
        </w:r>
        <w:r>
          <w:rPr>
            <w:rFonts w:ascii="Times New Roman" w:hAnsi="Times New Roman" w:cs="Times New Roman"/>
          </w:rPr>
          <w:t>2</w:t>
        </w:r>
      </w:ins>
      <w:ins w:id="11570" w:author="Jujia Li" w:date="2025-07-01T18:52:00Z" w16du:dateUtc="2025-07-01T23:52:00Z">
        <w:r>
          <w:rPr>
            <w:rFonts w:ascii="Times New Roman" w:hAnsi="Times New Roman" w:cs="Times New Roman"/>
          </w:rPr>
          <w:t xml:space="preserve">. </w:t>
        </w:r>
        <w:r w:rsidRPr="00DE3ECF">
          <w:rPr>
            <w:rFonts w:ascii="Times New Roman" w:hAnsi="Times New Roman" w:cs="Times New Roman"/>
          </w:rPr>
          <w:t>Hot Spot Analysis (Geti-Ord Gi*)</w:t>
        </w:r>
        <w:r>
          <w:rPr>
            <w:rFonts w:ascii="Times New Roman" w:hAnsi="Times New Roman" w:cs="Times New Roman"/>
          </w:rPr>
          <w:t xml:space="preserve"> of Medication Consumption</w:t>
        </w:r>
        <w:r w:rsidRPr="00985680">
          <w:rPr>
            <w:rFonts w:ascii="Times New Roman" w:hAnsi="Times New Roman" w:cs="Times New Roman"/>
          </w:rPr>
          <w:t xml:space="preserve"> </w:t>
        </w:r>
        <w:r>
          <w:rPr>
            <w:rFonts w:ascii="Times New Roman" w:hAnsi="Times New Roman" w:cs="Times New Roman"/>
          </w:rPr>
          <w:t>(Total)</w:t>
        </w:r>
      </w:ins>
    </w:p>
    <w:p w14:paraId="189D3685" w14:textId="77777777" w:rsidR="000174F9" w:rsidRDefault="000174F9">
      <w:pPr>
        <w:spacing w:after="120" w:line="360" w:lineRule="auto"/>
        <w:contextualSpacing/>
        <w:rPr>
          <w:ins w:id="11571" w:author="Jujia Li" w:date="2025-07-01T18:52:00Z" w16du:dateUtc="2025-07-01T23:52:00Z"/>
          <w:rFonts w:ascii="Times New Roman" w:hAnsi="Times New Roman" w:cs="Times New Roman"/>
          <w:noProof/>
        </w:rPr>
        <w:pPrChange w:id="11572" w:author="Jujia Li" w:date="2025-07-21T17:51:00Z" w16du:dateUtc="2025-07-21T22:51:00Z">
          <w:pPr/>
        </w:pPrChange>
      </w:pPr>
      <w:ins w:id="11573" w:author="Jujia Li" w:date="2025-07-01T18:52:00Z" w16du:dateUtc="2025-07-01T23:52:00Z">
        <w:r>
          <w:rPr>
            <w:noProof/>
          </w:rPr>
          <w:lastRenderedPageBreak/>
          <w:drawing>
            <wp:inline distT="0" distB="0" distL="0" distR="0" wp14:anchorId="01169945" wp14:editId="5B029AE5">
              <wp:extent cx="2774731" cy="1828800"/>
              <wp:effectExtent l="0" t="0" r="6985" b="0"/>
              <wp:docPr id="1599069693" name="Picture 3"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991" name="Picture 3" descr="A map of the state of texas&#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l="36699" t="10237" r="28044" b="11639"/>
                      <a:stretch/>
                    </pic:blipFill>
                    <pic:spPr bwMode="auto">
                      <a:xfrm>
                        <a:off x="0" y="0"/>
                        <a:ext cx="2774731"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Pr>
            <w:rFonts w:ascii="Times New Roman" w:hAnsi="Times New Roman" w:cs="Times New Roman"/>
            <w:noProof/>
          </w:rPr>
          <w:t xml:space="preserve"> </w:t>
        </w:r>
        <w:r>
          <w:rPr>
            <w:rFonts w:ascii="Times New Roman" w:hAnsi="Times New Roman" w:cs="Times New Roman"/>
            <w:noProof/>
          </w:rPr>
          <w:drawing>
            <wp:inline distT="0" distB="0" distL="0" distR="0" wp14:anchorId="0DFD3131" wp14:editId="4554D641">
              <wp:extent cx="2731009" cy="1828800"/>
              <wp:effectExtent l="0" t="0" r="0" b="0"/>
              <wp:docPr id="565573249" name="Picture 4"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2899" name="Picture 4" descr="A map of the state of pennsylvania&#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l="36045" t="10215" r="28230" b="9140"/>
                      <a:stretch/>
                    </pic:blipFill>
                    <pic:spPr bwMode="auto">
                      <a:xfrm>
                        <a:off x="0" y="0"/>
                        <a:ext cx="2731009"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62414290" w14:textId="77777777" w:rsidR="000174F9" w:rsidRPr="004157A8" w:rsidRDefault="000174F9">
      <w:pPr>
        <w:spacing w:after="120" w:line="360" w:lineRule="auto"/>
        <w:ind w:left="720" w:firstLine="720"/>
        <w:contextualSpacing/>
        <w:rPr>
          <w:ins w:id="11574" w:author="Jujia Li" w:date="2025-07-01T18:52:00Z" w16du:dateUtc="2025-07-01T23:52:00Z"/>
          <w:rFonts w:ascii="Times New Roman" w:hAnsi="Times New Roman" w:cs="Times New Roman"/>
          <w:noProof/>
        </w:rPr>
        <w:pPrChange w:id="11575" w:author="Jujia Li" w:date="2025-07-21T17:51:00Z" w16du:dateUtc="2025-07-21T22:51:00Z">
          <w:pPr>
            <w:ind w:left="720" w:firstLine="720"/>
          </w:pPr>
        </w:pPrChange>
      </w:pPr>
      <w:ins w:id="11576" w:author="Jujia Li" w:date="2025-07-01T18:52:00Z" w16du:dateUtc="2025-07-01T23:52:00Z">
        <w:r>
          <w:rPr>
            <w:rFonts w:ascii="Times New Roman" w:hAnsi="Times New Roman" w:cs="Times New Roman"/>
          </w:rPr>
          <w:t xml:space="preserve">(a) </w:t>
        </w:r>
        <w:r w:rsidRPr="00985680">
          <w:rPr>
            <w:rFonts w:ascii="Times New Roman" w:hAnsi="Times New Roman" w:cs="Times New Roman"/>
          </w:rPr>
          <w:t>Buprenorphine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(b) </w:t>
        </w:r>
        <w:r w:rsidRPr="003F3C02">
          <w:rPr>
            <w:rFonts w:ascii="Times New Roman" w:hAnsi="Times New Roman" w:cs="Times New Roman"/>
          </w:rPr>
          <w:t>Hydrocodone</w:t>
        </w:r>
      </w:ins>
    </w:p>
    <w:p w14:paraId="7CA37BA1" w14:textId="77777777" w:rsidR="000174F9" w:rsidRDefault="000174F9">
      <w:pPr>
        <w:spacing w:after="120" w:line="360" w:lineRule="auto"/>
        <w:contextualSpacing/>
        <w:rPr>
          <w:ins w:id="11577" w:author="Jujia Li" w:date="2025-07-01T18:52:00Z" w16du:dateUtc="2025-07-01T23:52:00Z"/>
          <w:rFonts w:ascii="Times New Roman" w:hAnsi="Times New Roman" w:cs="Times New Roman"/>
          <w:noProof/>
        </w:rPr>
        <w:pPrChange w:id="11578" w:author="Jujia Li" w:date="2025-07-21T17:51:00Z" w16du:dateUtc="2025-07-21T22:51:00Z">
          <w:pPr/>
        </w:pPrChange>
      </w:pPr>
      <w:ins w:id="11579" w:author="Jujia Li" w:date="2025-07-01T18:52:00Z" w16du:dateUtc="2025-07-01T23:52:00Z">
        <w:r>
          <w:rPr>
            <w:rFonts w:ascii="Times New Roman" w:hAnsi="Times New Roman" w:cs="Times New Roman"/>
            <w:noProof/>
          </w:rPr>
          <w:drawing>
            <wp:inline distT="0" distB="0" distL="0" distR="0" wp14:anchorId="62AC50F4" wp14:editId="07AA9C93">
              <wp:extent cx="2730844" cy="1828800"/>
              <wp:effectExtent l="0" t="0" r="0" b="0"/>
              <wp:docPr id="1591660381" name="Picture 5" descr="A map of the state of arizo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7876" name="Picture 5" descr="A map of the state of arizona&#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l="35885" t="10215" r="28868" b="10215"/>
                      <a:stretch/>
                    </pic:blipFill>
                    <pic:spPr bwMode="auto">
                      <a:xfrm>
                        <a:off x="0" y="0"/>
                        <a:ext cx="2730844"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Pr>
            <w:rFonts w:ascii="Times New Roman" w:hAnsi="Times New Roman" w:cs="Times New Roman"/>
            <w:noProof/>
          </w:rPr>
          <w:t xml:space="preserve"> </w:t>
        </w:r>
        <w:r>
          <w:rPr>
            <w:rFonts w:ascii="Times New Roman" w:hAnsi="Times New Roman" w:cs="Times New Roman"/>
            <w:noProof/>
          </w:rPr>
          <w:drawing>
            <wp:inline distT="0" distB="0" distL="0" distR="0" wp14:anchorId="37457783" wp14:editId="7F06BAB2">
              <wp:extent cx="2825181" cy="1828800"/>
              <wp:effectExtent l="0" t="0" r="0" b="0"/>
              <wp:docPr id="592904745" name="Picture 6"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4153" name="Picture 6" descr="A map of the state of pennsylvania&#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6363" t="10753" r="27911" b="11291"/>
                      <a:stretch/>
                    </pic:blipFill>
                    <pic:spPr bwMode="auto">
                      <a:xfrm>
                        <a:off x="0" y="0"/>
                        <a:ext cx="2825181"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6CAD038" w14:textId="77777777" w:rsidR="000174F9" w:rsidRPr="004157A8" w:rsidRDefault="000174F9">
      <w:pPr>
        <w:spacing w:after="120" w:line="360" w:lineRule="auto"/>
        <w:ind w:left="720" w:firstLine="720"/>
        <w:contextualSpacing/>
        <w:rPr>
          <w:ins w:id="11580" w:author="Jujia Li" w:date="2025-07-01T18:52:00Z" w16du:dateUtc="2025-07-01T23:52:00Z"/>
          <w:rFonts w:ascii="Times New Roman" w:hAnsi="Times New Roman" w:cs="Times New Roman"/>
          <w:noProof/>
        </w:rPr>
        <w:pPrChange w:id="11581" w:author="Jujia Li" w:date="2025-07-21T17:51:00Z" w16du:dateUtc="2025-07-21T22:51:00Z">
          <w:pPr>
            <w:ind w:left="720" w:firstLine="720"/>
          </w:pPr>
        </w:pPrChange>
      </w:pPr>
      <w:ins w:id="11582" w:author="Jujia Li" w:date="2025-07-01T18:52:00Z" w16du:dateUtc="2025-07-01T23:52:00Z">
        <w:r>
          <w:rPr>
            <w:rFonts w:ascii="Times New Roman" w:hAnsi="Times New Roman" w:cs="Times New Roman"/>
          </w:rPr>
          <w:t xml:space="preserve">(c) </w:t>
        </w:r>
        <w:r w:rsidRPr="003F3C02">
          <w:rPr>
            <w:rFonts w:ascii="Times New Roman" w:hAnsi="Times New Roman" w:cs="Times New Roman"/>
          </w:rPr>
          <w:t>Methadone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w:t>
        </w:r>
        <w:r w:rsidRPr="00AE4440">
          <w:rPr>
            <w:rFonts w:ascii="Times New Roman" w:hAnsi="Times New Roman" w:cs="Times New Roman"/>
          </w:rPr>
          <w:t>Oxycodone</w:t>
        </w:r>
      </w:ins>
    </w:p>
    <w:p w14:paraId="4DA2AA37" w14:textId="62EFC177" w:rsidR="000174F9" w:rsidRDefault="000174F9">
      <w:pPr>
        <w:spacing w:after="120" w:line="360" w:lineRule="auto"/>
        <w:ind w:firstLine="720"/>
        <w:contextualSpacing/>
        <w:rPr>
          <w:ins w:id="11583" w:author="Jujia Li" w:date="2025-07-01T18:52:00Z" w16du:dateUtc="2025-07-01T23:52:00Z"/>
          <w:rFonts w:ascii="Times New Roman" w:hAnsi="Times New Roman" w:cs="Times New Roman"/>
        </w:rPr>
        <w:pPrChange w:id="11584" w:author="Jujia Li" w:date="2025-07-21T17:51:00Z" w16du:dateUtc="2025-07-21T22:51:00Z">
          <w:pPr>
            <w:ind w:firstLine="720"/>
          </w:pPr>
        </w:pPrChange>
      </w:pPr>
      <w:ins w:id="11585" w:author="Jujia Li" w:date="2025-07-01T18:52:00Z" w16du:dateUtc="2025-07-01T23:52:00Z">
        <w:r w:rsidRPr="007B670C">
          <w:rPr>
            <w:rFonts w:ascii="Times New Roman" w:hAnsi="Times New Roman" w:cs="Times New Roman"/>
          </w:rPr>
          <w:t xml:space="preserve">Figure </w:t>
        </w:r>
      </w:ins>
      <w:ins w:id="11586" w:author="Jujia Li" w:date="2025-07-01T18:53:00Z" w16du:dateUtc="2025-07-01T23:53:00Z">
        <w:r>
          <w:rPr>
            <w:rFonts w:ascii="Times New Roman" w:hAnsi="Times New Roman" w:cs="Times New Roman"/>
          </w:rPr>
          <w:t>B2</w:t>
        </w:r>
      </w:ins>
      <w:ins w:id="11587" w:author="Jujia Li" w:date="2025-07-01T18:52:00Z" w16du:dateUtc="2025-07-01T23:52:00Z">
        <w:r>
          <w:rPr>
            <w:rFonts w:ascii="Times New Roman" w:hAnsi="Times New Roman" w:cs="Times New Roman"/>
          </w:rPr>
          <w:t xml:space="preserve"> (a)</w:t>
        </w:r>
        <w:r w:rsidRPr="007B670C">
          <w:rPr>
            <w:rFonts w:ascii="Times New Roman" w:hAnsi="Times New Roman" w:cs="Times New Roman"/>
          </w:rPr>
          <w:t xml:space="preserve"> presents the spatial </w:t>
        </w:r>
      </w:ins>
      <w:ins w:id="11588" w:author="Jujia Li" w:date="2025-07-21T14:46:00Z" w16du:dateUtc="2025-07-21T19:46:00Z">
        <w:r w:rsidR="00333A1B">
          <w:rPr>
            <w:rFonts w:ascii="Times New Roman" w:hAnsi="Times New Roman" w:cs="Times New Roman"/>
          </w:rPr>
          <w:t>consumption</w:t>
        </w:r>
      </w:ins>
      <w:ins w:id="11589" w:author="Jujia Li" w:date="2025-07-01T18:52:00Z" w16du:dateUtc="2025-07-01T23:52:00Z">
        <w:r w:rsidRPr="007B670C">
          <w:rPr>
            <w:rFonts w:ascii="Times New Roman" w:hAnsi="Times New Roman" w:cs="Times New Roman"/>
          </w:rPr>
          <w:t xml:space="preserve"> of Buprenorphine consumption across northwest Alabama counties. The map reveals a distinct concentration of higher consumption in Jefferson and Shelby counties, shown in dark red, indicating that these areas had the most substantial usage during the study period. Walker County, in a lighter red shade, also demonstrates moderately elevated consumption. In contrast, the remaining counties are displayed in light gray, signifying lower or negligible levels of Buprenorphine use. This pattern suggests that Buprenorphine treatment</w:t>
        </w:r>
        <w:r>
          <w:rPr>
            <w:rFonts w:ascii="Times New Roman" w:hAnsi="Times New Roman" w:cs="Times New Roman"/>
          </w:rPr>
          <w:t xml:space="preserve"> </w:t>
        </w:r>
        <w:r w:rsidRPr="007B670C">
          <w:rPr>
            <w:rFonts w:ascii="Times New Roman" w:hAnsi="Times New Roman" w:cs="Times New Roman"/>
          </w:rPr>
          <w:t xml:space="preserve">was more accessible or more widely utilized in metropolitan areas such as Jefferson and Shelby, possibly due to the presence of more healthcare providers or greater treatment-seeking populations. These findings may reflect regional differences in access to medication-assisted treatment (MAT) services and underscore the need to investigate disparities in treatment availability and uptake across rural and urban contexts. </w:t>
        </w:r>
        <w:r w:rsidRPr="00153F54">
          <w:rPr>
            <w:rFonts w:ascii="Times New Roman" w:hAnsi="Times New Roman" w:cs="Times New Roman"/>
          </w:rPr>
          <w:t xml:space="preserve">In Figure </w:t>
        </w:r>
        <w:r>
          <w:rPr>
            <w:rFonts w:ascii="Times New Roman" w:hAnsi="Times New Roman" w:cs="Times New Roman"/>
          </w:rPr>
          <w:t>x</w:t>
        </w:r>
        <w:r w:rsidRPr="00153F54">
          <w:rPr>
            <w:rFonts w:ascii="Times New Roman" w:hAnsi="Times New Roman" w:cs="Times New Roman"/>
          </w:rPr>
          <w:t xml:space="preserve">, we also present the spatial </w:t>
        </w:r>
      </w:ins>
      <w:ins w:id="11590" w:author="Jujia Li" w:date="2025-07-21T14:46:00Z" w16du:dateUtc="2025-07-21T19:46:00Z">
        <w:r w:rsidR="00333A1B">
          <w:rPr>
            <w:rFonts w:ascii="Times New Roman" w:hAnsi="Times New Roman" w:cs="Times New Roman"/>
          </w:rPr>
          <w:t>consumption</w:t>
        </w:r>
      </w:ins>
      <w:ins w:id="11591" w:author="Jujia Li" w:date="2025-07-01T18:52:00Z" w16du:dateUtc="2025-07-01T23:52:00Z">
        <w:r w:rsidRPr="00153F54">
          <w:rPr>
            <w:rFonts w:ascii="Times New Roman" w:hAnsi="Times New Roman" w:cs="Times New Roman"/>
          </w:rPr>
          <w:t xml:space="preserve"> of the other three opioid medications for comparison. Although the Moran’s I statistics for these drugs were not statistically significant, the maps still reveal notable concentrations of consumption in Jefferson and Shelby counties. </w:t>
        </w:r>
      </w:ins>
    </w:p>
    <w:p w14:paraId="5CB1B5B3" w14:textId="77777777" w:rsidR="000174F9" w:rsidRPr="006E19D6" w:rsidRDefault="000174F9">
      <w:pPr>
        <w:spacing w:after="120" w:line="360" w:lineRule="auto"/>
        <w:contextualSpacing/>
        <w:rPr>
          <w:rFonts w:ascii="Times New Roman" w:hAnsi="Times New Roman" w:cs="Times New Roman"/>
          <w:noProof/>
        </w:rPr>
        <w:pPrChange w:id="11592" w:author="Jujia Li" w:date="2025-07-21T17:51:00Z" w16du:dateUtc="2025-07-21T22:51:00Z">
          <w:pPr>
            <w:spacing w:after="0" w:line="480" w:lineRule="auto"/>
            <w:ind w:firstLine="720"/>
          </w:pPr>
        </w:pPrChange>
      </w:pPr>
    </w:p>
    <w:p w14:paraId="44F109DB" w14:textId="77777777" w:rsidR="00522F02" w:rsidRDefault="008A4F0B">
      <w:pPr>
        <w:spacing w:after="120" w:line="360" w:lineRule="auto"/>
        <w:contextualSpacing/>
        <w:rPr>
          <w:ins w:id="11593" w:author="Jujia Li" w:date="2025-07-21T17:46:00Z" w16du:dateUtc="2025-07-21T22:46:00Z"/>
          <w:rFonts w:ascii="Times New Roman" w:hAnsi="Times New Roman" w:cs="Times New Roman"/>
        </w:rPr>
        <w:pPrChange w:id="11594" w:author="Jujia Li" w:date="2025-07-21T17:51:00Z" w16du:dateUtc="2025-07-21T22:51:00Z">
          <w:pPr>
            <w:spacing w:after="0" w:line="480" w:lineRule="auto"/>
          </w:pPr>
        </w:pPrChange>
      </w:pPr>
      <w:r>
        <w:rPr>
          <w:rFonts w:ascii="Times New Roman" w:hAnsi="Times New Roman" w:cs="Times New Roman"/>
        </w:rPr>
        <w:br w:type="page"/>
      </w:r>
      <w:ins w:id="11595" w:author="Jujia Li" w:date="2025-07-21T17:46:00Z" w16du:dateUtc="2025-07-21T22:46:00Z">
        <w:r w:rsidR="00522F02">
          <w:rPr>
            <w:rFonts w:ascii="Times New Roman" w:hAnsi="Times New Roman" w:cs="Times New Roman"/>
          </w:rPr>
          <w:lastRenderedPageBreak/>
          <w:t>Figure 9. Monthly Methadone Per Capita Consumption by County</w:t>
        </w:r>
      </w:ins>
    </w:p>
    <w:p w14:paraId="6E140021" w14:textId="77777777" w:rsidR="00522F02" w:rsidRDefault="00522F02">
      <w:pPr>
        <w:spacing w:after="120" w:line="360" w:lineRule="auto"/>
        <w:contextualSpacing/>
        <w:rPr>
          <w:ins w:id="11596" w:author="Jujia Li" w:date="2025-07-21T17:46:00Z" w16du:dateUtc="2025-07-21T22:46:00Z"/>
          <w:rFonts w:ascii="Times New Roman" w:hAnsi="Times New Roman" w:cs="Times New Roman"/>
        </w:rPr>
        <w:pPrChange w:id="11597" w:author="Jujia Li" w:date="2025-07-21T17:51:00Z" w16du:dateUtc="2025-07-21T22:51:00Z">
          <w:pPr>
            <w:spacing w:after="0" w:line="480" w:lineRule="auto"/>
          </w:pPr>
        </w:pPrChange>
      </w:pPr>
      <w:commentRangeStart w:id="11598"/>
      <w:commentRangeStart w:id="11599"/>
      <w:ins w:id="11600" w:author="Jujia Li" w:date="2025-07-21T17:46:00Z" w16du:dateUtc="2025-07-21T22:46:00Z">
        <w:r>
          <w:rPr>
            <w:rFonts w:ascii="Times New Roman" w:hAnsi="Times New Roman" w:cs="Times New Roman"/>
            <w:b/>
            <w:bCs/>
            <w:noProof/>
            <w:color w:val="EE0000"/>
          </w:rPr>
          <w:drawing>
            <wp:inline distT="0" distB="0" distL="0" distR="0" wp14:anchorId="310C682D" wp14:editId="44054776">
              <wp:extent cx="5935980" cy="3509454"/>
              <wp:effectExtent l="0" t="0" r="7620" b="0"/>
              <wp:docPr id="1104221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t="5414"/>
                      <a:stretch>
                        <a:fillRect/>
                      </a:stretch>
                    </pic:blipFill>
                    <pic:spPr bwMode="auto">
                      <a:xfrm>
                        <a:off x="0" y="0"/>
                        <a:ext cx="5935980" cy="350945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598"/>
        <w:r>
          <w:rPr>
            <w:rStyle w:val="CommentReference"/>
          </w:rPr>
          <w:commentReference w:id="11598"/>
        </w:r>
        <w:commentRangeEnd w:id="11599"/>
        <w:r>
          <w:rPr>
            <w:rStyle w:val="CommentReference"/>
          </w:rPr>
          <w:commentReference w:id="11599"/>
        </w:r>
      </w:ins>
    </w:p>
    <w:p w14:paraId="1055EF92" w14:textId="77777777" w:rsidR="00522F02" w:rsidRDefault="00522F02">
      <w:pPr>
        <w:spacing w:after="120" w:line="360" w:lineRule="auto"/>
        <w:ind w:firstLine="720"/>
        <w:contextualSpacing/>
        <w:rPr>
          <w:ins w:id="11601" w:author="Jujia Li" w:date="2025-07-21T17:46:00Z" w16du:dateUtc="2025-07-21T22:46:00Z"/>
          <w:rFonts w:ascii="Times New Roman" w:hAnsi="Times New Roman" w:cs="Times New Roman"/>
        </w:rPr>
        <w:pPrChange w:id="11602" w:author="Jujia Li" w:date="2025-07-21T17:51:00Z" w16du:dateUtc="2025-07-21T22:51:00Z">
          <w:pPr>
            <w:spacing w:after="0" w:line="480" w:lineRule="auto"/>
            <w:ind w:firstLine="720"/>
          </w:pPr>
        </w:pPrChange>
      </w:pPr>
      <w:ins w:id="11603" w:author="Jujia Li" w:date="2025-07-21T17:46:00Z" w16du:dateUtc="2025-07-21T22:46:00Z">
        <w:r w:rsidRPr="002C23F3">
          <w:rPr>
            <w:rFonts w:ascii="Times New Roman" w:hAnsi="Times New Roman" w:cs="Times New Roman"/>
          </w:rPr>
          <w:t xml:space="preserve">Figure </w:t>
        </w:r>
        <w:r>
          <w:rPr>
            <w:rFonts w:ascii="Times New Roman" w:hAnsi="Times New Roman" w:cs="Times New Roman"/>
          </w:rPr>
          <w:t>9</w:t>
        </w:r>
        <w:r w:rsidRPr="002C23F3">
          <w:rPr>
            <w:rFonts w:ascii="Times New Roman" w:hAnsi="Times New Roman" w:cs="Times New Roman"/>
          </w:rPr>
          <w:t xml:space="preserve"> illustrates declining</w:t>
        </w:r>
        <w:r>
          <w:rPr>
            <w:rFonts w:ascii="Times New Roman" w:hAnsi="Times New Roman" w:cs="Times New Roman"/>
          </w:rPr>
          <w:t xml:space="preserve"> </w:t>
        </w:r>
        <w:r w:rsidRPr="002C23F3">
          <w:rPr>
            <w:rFonts w:ascii="Times New Roman" w:hAnsi="Times New Roman" w:cs="Times New Roman"/>
          </w:rPr>
          <w:t>monthly methadone consumption trend</w:t>
        </w:r>
        <w:r>
          <w:rPr>
            <w:rFonts w:ascii="Times New Roman" w:hAnsi="Times New Roman" w:cs="Times New Roman"/>
          </w:rPr>
          <w:t>s across</w:t>
        </w:r>
        <w:r w:rsidRPr="00BF1CA7">
          <w:rPr>
            <w:rFonts w:ascii="Times New Roman" w:hAnsi="Times New Roman" w:cs="Times New Roman"/>
          </w:rPr>
          <w:t xml:space="preserve"> </w:t>
        </w:r>
        <w:r w:rsidRPr="002C23F3">
          <w:rPr>
            <w:rFonts w:ascii="Times New Roman" w:hAnsi="Times New Roman" w:cs="Times New Roman"/>
          </w:rPr>
          <w:t xml:space="preserve">most counties in northwest Alabama exhibited. </w:t>
        </w:r>
        <w:commentRangeStart w:id="11604"/>
        <w:r w:rsidRPr="009B24CE">
          <w:rPr>
            <w:rFonts w:ascii="Times New Roman" w:hAnsi="Times New Roman" w:cs="Times New Roman"/>
            <w:highlight w:val="yellow"/>
          </w:rPr>
          <w:t>High-use counties such as Etowah and Marshall showed substantial decreases over time</w:t>
        </w:r>
        <w:r w:rsidRPr="002C23F3">
          <w:rPr>
            <w:rFonts w:ascii="Times New Roman" w:hAnsi="Times New Roman" w:cs="Times New Roman"/>
          </w:rPr>
          <w:t>,</w:t>
        </w:r>
        <w:commentRangeEnd w:id="11604"/>
        <w:r>
          <w:rPr>
            <w:rStyle w:val="CommentReference"/>
          </w:rPr>
          <w:commentReference w:id="11604"/>
        </w:r>
        <w:r w:rsidRPr="002C23F3">
          <w:rPr>
            <w:rFonts w:ascii="Times New Roman" w:hAnsi="Times New Roman" w:cs="Times New Roman"/>
          </w:rPr>
          <w:t xml:space="preserve"> </w:t>
        </w:r>
        <w:commentRangeStart w:id="11605"/>
        <w:r w:rsidRPr="002C23F3">
          <w:rPr>
            <w:rFonts w:ascii="Times New Roman" w:hAnsi="Times New Roman" w:cs="Times New Roman"/>
          </w:rPr>
          <w:t xml:space="preserve">suggesting possible policy changes, treatment shifts, or public health interventions targeting methadone-related opioid dependency. </w:t>
        </w:r>
        <w:commentRangeEnd w:id="11605"/>
        <w:r>
          <w:rPr>
            <w:rStyle w:val="CommentReference"/>
          </w:rPr>
          <w:commentReference w:id="11605"/>
        </w:r>
        <w:r w:rsidRPr="002C23F3">
          <w:rPr>
            <w:rFonts w:ascii="Times New Roman" w:hAnsi="Times New Roman" w:cs="Times New Roman"/>
          </w:rPr>
          <w:t>Jefferson and Tuscaloosa counties, despite their larger populations, maintained moderate and stable</w:t>
        </w:r>
        <w:r>
          <w:rPr>
            <w:rFonts w:ascii="Times New Roman" w:hAnsi="Times New Roman" w:cs="Times New Roman"/>
          </w:rPr>
          <w:t xml:space="preserve"> per-capita</w:t>
        </w:r>
        <w:r w:rsidRPr="002C23F3">
          <w:rPr>
            <w:rFonts w:ascii="Times New Roman" w:hAnsi="Times New Roman" w:cs="Times New Roman"/>
          </w:rPr>
          <w:t xml:space="preserve"> consumption patterns with slight downward slopes. Meanwhile, counties such as Lamar</w:t>
        </w:r>
        <w:r>
          <w:rPr>
            <w:rFonts w:ascii="Times New Roman" w:hAnsi="Times New Roman" w:cs="Times New Roman"/>
          </w:rPr>
          <w:t xml:space="preserve"> </w:t>
        </w:r>
        <w:r w:rsidRPr="002C23F3">
          <w:rPr>
            <w:rFonts w:ascii="Times New Roman" w:hAnsi="Times New Roman" w:cs="Times New Roman"/>
          </w:rPr>
          <w:t xml:space="preserve">and </w:t>
        </w:r>
        <w:r>
          <w:rPr>
            <w:rFonts w:ascii="Times New Roman" w:hAnsi="Times New Roman" w:cs="Times New Roman"/>
          </w:rPr>
          <w:t>Pickens</w:t>
        </w:r>
        <w:r w:rsidRPr="002C23F3">
          <w:rPr>
            <w:rFonts w:ascii="Times New Roman" w:hAnsi="Times New Roman" w:cs="Times New Roman"/>
          </w:rPr>
          <w:t xml:space="preserve"> demonstrated relatively steady trends, with minor fluctuations and no pronounced decline. </w:t>
        </w:r>
        <w:commentRangeStart w:id="11606"/>
        <w:r w:rsidRPr="002C23F3">
          <w:rPr>
            <w:rFonts w:ascii="Times New Roman" w:hAnsi="Times New Roman" w:cs="Times New Roman"/>
          </w:rPr>
          <w:t>The widespread reduction in methadone consumption may reflect a regional move away from methadone in favor of other medication-assisted treatments (e.g., buprenorphine), or increased regulation and monitoring of opioid prescriptions in the area.</w:t>
        </w:r>
        <w:commentRangeEnd w:id="11606"/>
        <w:r>
          <w:rPr>
            <w:rStyle w:val="CommentReference"/>
          </w:rPr>
          <w:commentReference w:id="11606"/>
        </w:r>
      </w:ins>
    </w:p>
    <w:p w14:paraId="38B6A08E" w14:textId="4BD47800" w:rsidR="008A4F0B" w:rsidRDefault="008A4F0B" w:rsidP="002037B3">
      <w:pPr>
        <w:spacing w:after="120" w:line="360" w:lineRule="auto"/>
        <w:contextualSpacing/>
        <w:rPr>
          <w:ins w:id="11607" w:author="Jujia Li" w:date="2025-07-21T17:55:00Z" w16du:dateUtc="2025-07-21T22:55:00Z"/>
          <w:rFonts w:ascii="Times New Roman" w:hAnsi="Times New Roman" w:cs="Times New Roman"/>
        </w:rPr>
      </w:pPr>
    </w:p>
    <w:p w14:paraId="0CA0FAB6" w14:textId="77777777" w:rsidR="005933DE" w:rsidRPr="00DE3ECF" w:rsidRDefault="005933DE" w:rsidP="005933DE">
      <w:pPr>
        <w:spacing w:after="120" w:line="360" w:lineRule="auto"/>
        <w:contextualSpacing/>
        <w:rPr>
          <w:ins w:id="11608" w:author="Jujia Li" w:date="2025-07-21T17:55:00Z" w16du:dateUtc="2025-07-21T22:55:00Z"/>
          <w:rFonts w:ascii="Times New Roman" w:hAnsi="Times New Roman" w:cs="Times New Roman"/>
        </w:rPr>
      </w:pPr>
      <w:ins w:id="11609" w:author="Jujia Li" w:date="2025-07-21T17:55:00Z" w16du:dateUtc="2025-07-21T22:55:00Z">
        <w:r>
          <w:rPr>
            <w:rFonts w:ascii="Times New Roman" w:hAnsi="Times New Roman" w:cs="Times New Roman"/>
          </w:rPr>
          <w:t xml:space="preserve">Figure 10. </w:t>
        </w:r>
        <w:r w:rsidRPr="00DE3ECF">
          <w:rPr>
            <w:rFonts w:ascii="Times New Roman" w:hAnsi="Times New Roman" w:cs="Times New Roman"/>
          </w:rPr>
          <w:t>Hot Spot Analysis (Geti-Ord Gi*)</w:t>
        </w:r>
        <w:r>
          <w:rPr>
            <w:rFonts w:ascii="Times New Roman" w:hAnsi="Times New Roman" w:cs="Times New Roman"/>
          </w:rPr>
          <w:t xml:space="preserve"> of Medication Consumption</w:t>
        </w:r>
        <w:r w:rsidRPr="00985680">
          <w:rPr>
            <w:rFonts w:ascii="Times New Roman" w:hAnsi="Times New Roman" w:cs="Times New Roman"/>
          </w:rPr>
          <w:t xml:space="preserve"> </w:t>
        </w:r>
        <w:r>
          <w:rPr>
            <w:rFonts w:ascii="Times New Roman" w:hAnsi="Times New Roman" w:cs="Times New Roman"/>
          </w:rPr>
          <w:t>(Per Capita)</w:t>
        </w:r>
      </w:ins>
    </w:p>
    <w:p w14:paraId="16BEC095" w14:textId="77777777" w:rsidR="005933DE" w:rsidRDefault="005933DE" w:rsidP="005933DE">
      <w:pPr>
        <w:spacing w:after="120" w:line="360" w:lineRule="auto"/>
        <w:contextualSpacing/>
        <w:rPr>
          <w:ins w:id="11610" w:author="Jujia Li" w:date="2025-07-21T17:55:00Z" w16du:dateUtc="2025-07-21T22:55:00Z"/>
          <w:rFonts w:ascii="Times New Roman" w:hAnsi="Times New Roman" w:cs="Times New Roman"/>
          <w:noProof/>
        </w:rPr>
      </w:pPr>
      <w:ins w:id="11611" w:author="Jujia Li" w:date="2025-07-21T17:55:00Z" w16du:dateUtc="2025-07-21T22:55:00Z">
        <w:r w:rsidRPr="00CF340A">
          <w:rPr>
            <w:rFonts w:ascii="Times New Roman" w:hAnsi="Times New Roman" w:cs="Times New Roman"/>
            <w:noProof/>
          </w:rPr>
          <w:lastRenderedPageBreak/>
          <w:t xml:space="preserve"> </w:t>
        </w:r>
        <w:r>
          <w:rPr>
            <w:rFonts w:ascii="Times New Roman" w:hAnsi="Times New Roman" w:cs="Times New Roman"/>
            <w:noProof/>
          </w:rPr>
          <w:drawing>
            <wp:inline distT="0" distB="0" distL="0" distR="0" wp14:anchorId="22EE1363" wp14:editId="226A7D55">
              <wp:extent cx="2667000" cy="1782154"/>
              <wp:effectExtent l="0" t="0" r="0" b="8890"/>
              <wp:docPr id="1899263979" name="Picture 1" descr="A map of state with several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085" name="Picture 1" descr="A map of state with several states&#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l="36682" t="11827" r="29187" b="11291"/>
                      <a:stretch/>
                    </pic:blipFill>
                    <pic:spPr bwMode="auto">
                      <a:xfrm>
                        <a:off x="0" y="0"/>
                        <a:ext cx="2674765" cy="17873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A56DA7A" wp14:editId="210867CB">
              <wp:extent cx="2657475" cy="1767530"/>
              <wp:effectExtent l="0" t="0" r="0" b="4445"/>
              <wp:docPr id="1402370363" name="Picture 2"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5972" name="Picture 2" descr="A map of the state of missouri&#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36204" t="11291" r="29506" b="11828"/>
                      <a:stretch/>
                    </pic:blipFill>
                    <pic:spPr bwMode="auto">
                      <a:xfrm>
                        <a:off x="0" y="0"/>
                        <a:ext cx="2668077" cy="1774581"/>
                      </a:xfrm>
                      <a:prstGeom prst="rect">
                        <a:avLst/>
                      </a:prstGeom>
                      <a:noFill/>
                      <a:ln>
                        <a:noFill/>
                      </a:ln>
                      <a:extLst>
                        <a:ext uri="{53640926-AAD7-44D8-BBD7-CCE9431645EC}">
                          <a14:shadowObscured xmlns:a14="http://schemas.microsoft.com/office/drawing/2010/main"/>
                        </a:ext>
                      </a:extLst>
                    </pic:spPr>
                  </pic:pic>
                </a:graphicData>
              </a:graphic>
            </wp:inline>
          </w:drawing>
        </w:r>
      </w:ins>
    </w:p>
    <w:p w14:paraId="2EEECAE7" w14:textId="77777777" w:rsidR="005933DE" w:rsidRPr="004157A8" w:rsidRDefault="005933DE" w:rsidP="005933DE">
      <w:pPr>
        <w:spacing w:after="120" w:line="360" w:lineRule="auto"/>
        <w:ind w:left="720" w:firstLine="720"/>
        <w:contextualSpacing/>
        <w:rPr>
          <w:ins w:id="11612" w:author="Jujia Li" w:date="2025-07-21T17:55:00Z" w16du:dateUtc="2025-07-21T22:55:00Z"/>
          <w:rFonts w:ascii="Times New Roman" w:hAnsi="Times New Roman" w:cs="Times New Roman"/>
          <w:noProof/>
        </w:rPr>
      </w:pPr>
      <w:ins w:id="11613" w:author="Jujia Li" w:date="2025-07-21T17:55:00Z" w16du:dateUtc="2025-07-21T22:55:00Z">
        <w:r>
          <w:rPr>
            <w:rFonts w:ascii="Times New Roman" w:hAnsi="Times New Roman" w:cs="Times New Roman"/>
          </w:rPr>
          <w:t xml:space="preserve">(a) </w:t>
        </w:r>
        <w:r w:rsidRPr="00985680">
          <w:rPr>
            <w:rFonts w:ascii="Times New Roman" w:hAnsi="Times New Roman" w:cs="Times New Roman"/>
          </w:rPr>
          <w:t>Buprenorphine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(b) </w:t>
        </w:r>
        <w:r w:rsidRPr="003F3C02">
          <w:rPr>
            <w:rFonts w:ascii="Times New Roman" w:hAnsi="Times New Roman" w:cs="Times New Roman"/>
          </w:rPr>
          <w:t>Hydrocodone</w:t>
        </w:r>
      </w:ins>
    </w:p>
    <w:p w14:paraId="19EAD14B" w14:textId="77777777" w:rsidR="005933DE" w:rsidRDefault="005933DE" w:rsidP="005933DE">
      <w:pPr>
        <w:spacing w:after="120" w:line="360" w:lineRule="auto"/>
        <w:contextualSpacing/>
        <w:rPr>
          <w:ins w:id="11614" w:author="Jujia Li" w:date="2025-07-21T17:55:00Z" w16du:dateUtc="2025-07-21T22:55:00Z"/>
          <w:rFonts w:ascii="Times New Roman" w:hAnsi="Times New Roman" w:cs="Times New Roman"/>
          <w:noProof/>
        </w:rPr>
      </w:pPr>
      <w:ins w:id="11615" w:author="Jujia Li" w:date="2025-07-21T17:55:00Z" w16du:dateUtc="2025-07-21T22:55:00Z">
        <w:r w:rsidRPr="00CF340A">
          <w:rPr>
            <w:rFonts w:ascii="Times New Roman" w:hAnsi="Times New Roman" w:cs="Times New Roman"/>
            <w:noProof/>
          </w:rPr>
          <w:t xml:space="preserve"> </w:t>
        </w:r>
        <w:commentRangeStart w:id="11616"/>
        <w:r>
          <w:rPr>
            <w:rFonts w:ascii="Times New Roman" w:hAnsi="Times New Roman" w:cs="Times New Roman"/>
            <w:noProof/>
          </w:rPr>
          <w:drawing>
            <wp:inline distT="0" distB="0" distL="0" distR="0" wp14:anchorId="5A8298AF" wp14:editId="5F28456B">
              <wp:extent cx="2667000" cy="1832773"/>
              <wp:effectExtent l="0" t="0" r="0" b="0"/>
              <wp:docPr id="128108403" name="Picture 3"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0319" name="Picture 3" descr="A map of the state of mississippi&#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l="37003" t="10753" r="29345" b="11291"/>
                      <a:stretch/>
                    </pic:blipFill>
                    <pic:spPr bwMode="auto">
                      <a:xfrm>
                        <a:off x="0" y="0"/>
                        <a:ext cx="2673721" cy="1837391"/>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616"/>
        <w:r>
          <w:rPr>
            <w:rStyle w:val="CommentReference"/>
          </w:rPr>
          <w:commentReference w:id="11616"/>
        </w:r>
        <w:r>
          <w:rPr>
            <w:rFonts w:ascii="Times New Roman" w:hAnsi="Times New Roman" w:cs="Times New Roman"/>
            <w:noProof/>
          </w:rPr>
          <w:drawing>
            <wp:inline distT="0" distB="0" distL="0" distR="0" wp14:anchorId="26FBFD87" wp14:editId="2C39EDD9">
              <wp:extent cx="2657475" cy="1813044"/>
              <wp:effectExtent l="0" t="0" r="0" b="0"/>
              <wp:docPr id="1902550698" name="Picture 4" descr="A map of the state of arkans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8961" name="Picture 4" descr="A map of the state of arkansas&#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42" t="10216" r="29027" b="11290"/>
                      <a:stretch/>
                    </pic:blipFill>
                    <pic:spPr bwMode="auto">
                      <a:xfrm>
                        <a:off x="0" y="0"/>
                        <a:ext cx="2661723" cy="181594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06BE7C3" w14:textId="77777777" w:rsidR="005933DE" w:rsidRDefault="005933DE" w:rsidP="005933DE">
      <w:pPr>
        <w:spacing w:after="120" w:line="360" w:lineRule="auto"/>
        <w:ind w:left="720" w:firstLine="720"/>
        <w:contextualSpacing/>
        <w:rPr>
          <w:ins w:id="11617" w:author="Jujia Li" w:date="2025-07-21T17:55:00Z" w16du:dateUtc="2025-07-21T22:55:00Z"/>
          <w:rFonts w:ascii="Times New Roman" w:hAnsi="Times New Roman" w:cs="Times New Roman"/>
        </w:rPr>
      </w:pPr>
      <w:ins w:id="11618" w:author="Jujia Li" w:date="2025-07-21T17:55:00Z" w16du:dateUtc="2025-07-21T22:55:00Z">
        <w:r>
          <w:rPr>
            <w:rFonts w:ascii="Times New Roman" w:hAnsi="Times New Roman" w:cs="Times New Roman"/>
          </w:rPr>
          <w:t xml:space="preserve">(c) </w:t>
        </w:r>
        <w:r w:rsidRPr="003F3C02">
          <w:rPr>
            <w:rFonts w:ascii="Times New Roman" w:hAnsi="Times New Roman" w:cs="Times New Roman"/>
          </w:rPr>
          <w:t>Methadone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w:t>
        </w:r>
        <w:r w:rsidRPr="00AE4440">
          <w:rPr>
            <w:rFonts w:ascii="Times New Roman" w:hAnsi="Times New Roman" w:cs="Times New Roman"/>
          </w:rPr>
          <w:t>Oxycodone</w:t>
        </w:r>
      </w:ins>
    </w:p>
    <w:p w14:paraId="26A7028D" w14:textId="77777777" w:rsidR="005933DE" w:rsidRDefault="005933DE" w:rsidP="005933DE">
      <w:pPr>
        <w:spacing w:after="120" w:line="360" w:lineRule="auto"/>
        <w:ind w:firstLine="720"/>
        <w:contextualSpacing/>
        <w:rPr>
          <w:ins w:id="11619" w:author="Jujia Li" w:date="2025-07-21T17:55:00Z" w16du:dateUtc="2025-07-21T22:55:00Z"/>
          <w:rFonts w:ascii="Times New Roman" w:hAnsi="Times New Roman" w:cs="Times New Roman"/>
          <w:noProof/>
        </w:rPr>
      </w:pPr>
      <w:ins w:id="11620" w:author="Jujia Li" w:date="2025-07-21T17:55:00Z" w16du:dateUtc="2025-07-21T22:55:00Z">
        <w:r w:rsidRPr="00800CB7">
          <w:rPr>
            <w:rFonts w:ascii="Times New Roman" w:hAnsi="Times New Roman" w:cs="Times New Roman"/>
            <w:noProof/>
          </w:rPr>
          <w:t xml:space="preserve">Figure </w:t>
        </w:r>
        <w:r>
          <w:rPr>
            <w:rFonts w:ascii="Times New Roman" w:hAnsi="Times New Roman" w:cs="Times New Roman"/>
            <w:noProof/>
          </w:rPr>
          <w:t>10 (c)</w:t>
        </w:r>
        <w:r w:rsidRPr="00800CB7">
          <w:rPr>
            <w:rFonts w:ascii="Times New Roman" w:hAnsi="Times New Roman" w:cs="Times New Roman"/>
            <w:noProof/>
          </w:rPr>
          <w:t xml:space="preserve"> illustrates the spatial clustering of methadone consumption per capita using Getis-Ord Gi* statistics. The results identify a significant hot spot in the southwestern portion of the region, particularly in Tuscaloosa, Fayette, Walker, and Lamar counties. This suggests that residents in these counties have higher access to or greater utilization of methadone treatment programs, potentially reflecting</w:t>
        </w:r>
        <w:commentRangeStart w:id="11621"/>
        <w:r w:rsidRPr="00800CB7">
          <w:rPr>
            <w:rFonts w:ascii="Times New Roman" w:hAnsi="Times New Roman" w:cs="Times New Roman"/>
            <w:noProof/>
          </w:rPr>
          <w:t xml:space="preserve"> localized public health strategies or higher opioid dependence treatment demand. </w:t>
        </w:r>
        <w:commentRangeEnd w:id="11621"/>
        <w:r>
          <w:rPr>
            <w:rStyle w:val="CommentReference"/>
          </w:rPr>
          <w:commentReference w:id="11621"/>
        </w:r>
        <w:r w:rsidRPr="00800CB7">
          <w:rPr>
            <w:rFonts w:ascii="Times New Roman" w:hAnsi="Times New Roman" w:cs="Times New Roman"/>
            <w:noProof/>
          </w:rPr>
          <w:t xml:space="preserve">Conversely, </w:t>
        </w:r>
        <w:commentRangeStart w:id="11622"/>
        <w:r w:rsidRPr="00800CB7">
          <w:rPr>
            <w:rFonts w:ascii="Times New Roman" w:hAnsi="Times New Roman" w:cs="Times New Roman"/>
            <w:noProof/>
          </w:rPr>
          <w:t xml:space="preserve">a cold spot cluster comprising Madison, Limestone, and Morgan counties may indicate limited methadone </w:t>
        </w:r>
        <w:r>
          <w:rPr>
            <w:rFonts w:ascii="Times New Roman" w:hAnsi="Times New Roman" w:cs="Times New Roman"/>
            <w:noProof/>
          </w:rPr>
          <w:t>consumption</w:t>
        </w:r>
        <w:r w:rsidRPr="00800CB7">
          <w:rPr>
            <w:rFonts w:ascii="Times New Roman" w:hAnsi="Times New Roman" w:cs="Times New Roman"/>
            <w:noProof/>
          </w:rPr>
          <w:t>, possibly due to policy, access, or demographic factors</w:t>
        </w:r>
        <w:commentRangeEnd w:id="11622"/>
        <w:r>
          <w:rPr>
            <w:rStyle w:val="CommentReference"/>
          </w:rPr>
          <w:commentReference w:id="11622"/>
        </w:r>
        <w:r w:rsidRPr="00800CB7">
          <w:rPr>
            <w:rFonts w:ascii="Times New Roman" w:hAnsi="Times New Roman" w:cs="Times New Roman"/>
            <w:noProof/>
          </w:rPr>
          <w:t xml:space="preserve">. </w:t>
        </w:r>
      </w:ins>
    </w:p>
    <w:p w14:paraId="7019A579" w14:textId="77777777" w:rsidR="005933DE" w:rsidRDefault="005933DE" w:rsidP="005933DE">
      <w:pPr>
        <w:spacing w:after="120" w:line="360" w:lineRule="auto"/>
        <w:ind w:firstLine="720"/>
        <w:contextualSpacing/>
        <w:rPr>
          <w:ins w:id="11623" w:author="Jujia Li" w:date="2025-07-21T17:55:00Z" w16du:dateUtc="2025-07-21T22:55:00Z"/>
          <w:rFonts w:ascii="Times New Roman" w:hAnsi="Times New Roman" w:cs="Times New Roman"/>
          <w:noProof/>
        </w:rPr>
      </w:pPr>
      <w:ins w:id="11624" w:author="Jujia Li" w:date="2025-07-21T17:55:00Z" w16du:dateUtc="2025-07-21T22:55:00Z">
        <w:r w:rsidRPr="006E19D6">
          <w:rPr>
            <w:rFonts w:ascii="Times New Roman" w:hAnsi="Times New Roman" w:cs="Times New Roman"/>
            <w:noProof/>
          </w:rPr>
          <w:t xml:space="preserve">Although the Global Moran’s I values for hydrocodone, methadone, and oxycodone were not statistically significant (p &gt; 0.05), </w:t>
        </w:r>
        <w:r>
          <w:rPr>
            <w:rFonts w:ascii="Times New Roman" w:hAnsi="Times New Roman" w:cs="Times New Roman"/>
            <w:noProof/>
          </w:rPr>
          <w:t>we still offer the hot spot figure for reference</w:t>
        </w:r>
        <w:r w:rsidRPr="006E19D6">
          <w:rPr>
            <w:rFonts w:ascii="Times New Roman" w:hAnsi="Times New Roman" w:cs="Times New Roman"/>
            <w:noProof/>
          </w:rPr>
          <w:t xml:space="preserve"> (Figure </w:t>
        </w:r>
        <w:r>
          <w:rPr>
            <w:rFonts w:ascii="Times New Roman" w:hAnsi="Times New Roman" w:cs="Times New Roman"/>
            <w:noProof/>
          </w:rPr>
          <w:t>10 (a), (b), and (d)</w:t>
        </w:r>
        <w:r w:rsidRPr="006E19D6">
          <w:rPr>
            <w:rFonts w:ascii="Times New Roman" w:hAnsi="Times New Roman" w:cs="Times New Roman"/>
            <w:noProof/>
          </w:rPr>
          <w:t xml:space="preserve">). </w:t>
        </w:r>
      </w:ins>
    </w:p>
    <w:p w14:paraId="67B88ACA" w14:textId="77777777" w:rsidR="005933DE" w:rsidRDefault="005933DE">
      <w:pPr>
        <w:spacing w:after="120" w:line="360" w:lineRule="auto"/>
        <w:contextualSpacing/>
        <w:rPr>
          <w:rFonts w:ascii="Times New Roman" w:hAnsi="Times New Roman" w:cs="Times New Roman"/>
        </w:rPr>
        <w:pPrChange w:id="11625" w:author="Jujia Li" w:date="2025-07-21T17:51:00Z" w16du:dateUtc="2025-07-21T22:51:00Z">
          <w:pPr/>
        </w:pPrChange>
      </w:pPr>
    </w:p>
    <w:sectPr w:rsidR="005933DE" w:rsidSect="000D6B4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549" w:author="Jujia Li" w:date="2025-07-21T12:01:00Z" w:initials="JL">
    <w:p w14:paraId="20C1DEE5" w14:textId="77777777" w:rsidR="009462B8" w:rsidRDefault="009462B8" w:rsidP="009462B8">
      <w:pPr>
        <w:pStyle w:val="CommentText"/>
      </w:pPr>
      <w:r>
        <w:rPr>
          <w:rStyle w:val="CommentReference"/>
        </w:rPr>
        <w:annotationRef/>
      </w:r>
      <w:r>
        <w:t>We tried quarterly report, for your reference.</w:t>
      </w:r>
    </w:p>
  </w:comment>
  <w:comment w:id="9563" w:author="Jujia Li" w:date="2025-07-21T12:02:00Z" w:initials="JL">
    <w:p w14:paraId="3BD27573" w14:textId="77777777" w:rsidR="009462B8" w:rsidRDefault="009462B8" w:rsidP="009462B8">
      <w:pPr>
        <w:pStyle w:val="CommentText"/>
      </w:pPr>
      <w:r>
        <w:rPr>
          <w:rStyle w:val="CommentReference"/>
        </w:rPr>
        <w:annotationRef/>
      </w:r>
      <w:r>
        <w:t>We have tried quarterly report for per capita, too.</w:t>
      </w:r>
    </w:p>
  </w:comment>
  <w:comment w:id="9581" w:author="Yuhui Yao" w:date="2025-07-08T09:52:00Z" w:initials="YY">
    <w:p w14:paraId="64D79C72" w14:textId="3ADFFE33" w:rsidR="009019E8" w:rsidRDefault="009019E8" w:rsidP="009019E8">
      <w:r>
        <w:rPr>
          <w:rStyle w:val="CommentReference"/>
        </w:rPr>
        <w:annotationRef/>
      </w:r>
      <w:r>
        <w:rPr>
          <w:sz w:val="20"/>
          <w:szCs w:val="20"/>
        </w:rPr>
        <w:t>We cannot keep this figure.</w:t>
      </w:r>
    </w:p>
  </w:comment>
  <w:comment w:id="9606" w:author="Yuhui Yao" w:date="2025-07-08T09:54:00Z" w:initials="YY">
    <w:p w14:paraId="0B89AD02" w14:textId="77777777" w:rsidR="009019E8" w:rsidRDefault="009019E8" w:rsidP="009019E8">
      <w:r>
        <w:rPr>
          <w:rStyle w:val="CommentReference"/>
        </w:rPr>
        <w:annotationRef/>
      </w:r>
      <w:r>
        <w:rPr>
          <w:sz w:val="20"/>
          <w:szCs w:val="20"/>
        </w:rPr>
        <w:t>What about the rate?</w:t>
      </w:r>
    </w:p>
  </w:comment>
  <w:comment w:id="9622" w:author="Yuhui Yao" w:date="2025-07-08T09:55:00Z" w:initials="YY">
    <w:p w14:paraId="3CA279F0" w14:textId="77777777" w:rsidR="009019E8" w:rsidRDefault="009019E8" w:rsidP="009019E8">
      <w:r>
        <w:rPr>
          <w:rStyle w:val="CommentReference"/>
        </w:rPr>
        <w:annotationRef/>
      </w:r>
      <w:r>
        <w:rPr>
          <w:sz w:val="20"/>
          <w:szCs w:val="20"/>
        </w:rPr>
        <w:t>What about the rate?</w:t>
      </w:r>
    </w:p>
  </w:comment>
  <w:comment w:id="9637" w:author="Yuhui Yao" w:date="2025-07-08T09:55:00Z" w:initials="YY">
    <w:p w14:paraId="47AC7DE0" w14:textId="77777777" w:rsidR="009019E8" w:rsidRDefault="009019E8" w:rsidP="009019E8">
      <w:r>
        <w:rPr>
          <w:rStyle w:val="CommentReference"/>
        </w:rPr>
        <w:annotationRef/>
      </w:r>
      <w:r>
        <w:rPr>
          <w:sz w:val="20"/>
          <w:szCs w:val="20"/>
        </w:rPr>
        <w:t>What about the rate?</w:t>
      </w:r>
    </w:p>
  </w:comment>
  <w:comment w:id="9655" w:author="Yuhui Yao" w:date="2025-07-08T09:55:00Z" w:initials="YY">
    <w:p w14:paraId="3F172670" w14:textId="77777777" w:rsidR="009019E8" w:rsidRDefault="009019E8" w:rsidP="009019E8">
      <w:r>
        <w:rPr>
          <w:rStyle w:val="CommentReference"/>
        </w:rPr>
        <w:annotationRef/>
      </w:r>
      <w:r>
        <w:rPr>
          <w:sz w:val="20"/>
          <w:szCs w:val="20"/>
        </w:rPr>
        <w:t>What about the rate?</w:t>
      </w:r>
    </w:p>
  </w:comment>
  <w:comment w:id="9654" w:author="Jujia Li" w:date="2025-07-21T17:30:00Z" w:initials="JL">
    <w:p w14:paraId="6CC13FA3" w14:textId="77777777" w:rsidR="00F02071" w:rsidRDefault="00F02071" w:rsidP="00F02071">
      <w:pPr>
        <w:pStyle w:val="CommentText"/>
      </w:pPr>
      <w:r>
        <w:rPr>
          <w:rStyle w:val="CommentReference"/>
        </w:rPr>
        <w:annotationRef/>
      </w:r>
      <w:r>
        <w:t>We added “Figure 4 – 7 (B). Annual Medication Consumption Rate by County in MME” in next section.</w:t>
      </w:r>
    </w:p>
  </w:comment>
  <w:comment w:id="9683" w:author="Yuhui Yao" w:date="2025-07-08T09:55:00Z" w:initials="YY">
    <w:p w14:paraId="24B60E13" w14:textId="77777777" w:rsidR="0051177D" w:rsidRDefault="0051177D" w:rsidP="0051177D">
      <w:r>
        <w:rPr>
          <w:rStyle w:val="CommentReference"/>
        </w:rPr>
        <w:annotationRef/>
      </w:r>
      <w:r>
        <w:rPr>
          <w:sz w:val="20"/>
          <w:szCs w:val="20"/>
        </w:rPr>
        <w:t>What about the rate?</w:t>
      </w:r>
    </w:p>
  </w:comment>
  <w:comment w:id="9689" w:author="Jujia Li" w:date="2025-07-21T17:29:00Z" w:initials="JL">
    <w:p w14:paraId="75DE27C3" w14:textId="462D975D" w:rsidR="00F02071" w:rsidRDefault="00F02071" w:rsidP="00F02071">
      <w:pPr>
        <w:pStyle w:val="CommentText"/>
      </w:pPr>
      <w:r>
        <w:rPr>
          <w:rStyle w:val="CommentReference"/>
        </w:rPr>
        <w:annotationRef/>
      </w:r>
      <w:r>
        <w:t xml:space="preserve">We also draw “Figure 4 – 7 (B). Annual Medication Consumption Rate by County in MME” for the medication consumption rate. If independent version is better, we can draw four Figures for each medication. </w:t>
      </w:r>
    </w:p>
  </w:comment>
  <w:comment w:id="9873" w:author="Jujia Li" w:date="2025-07-21T17:52:00Z" w:initials="JL">
    <w:p w14:paraId="2E947910" w14:textId="77777777" w:rsidR="00EF5DDC" w:rsidRDefault="00EF5DDC" w:rsidP="00EF5DDC">
      <w:pPr>
        <w:pStyle w:val="CommentText"/>
      </w:pPr>
      <w:r>
        <w:rPr>
          <w:rStyle w:val="CommentReference"/>
        </w:rPr>
        <w:annotationRef/>
      </w:r>
      <w:r>
        <w:t xml:space="preserve">We moved Table 2. </w:t>
      </w:r>
      <w:r>
        <w:rPr>
          <w:b/>
          <w:bCs/>
          <w:i/>
          <w:iCs/>
        </w:rPr>
        <w:t xml:space="preserve">Opioid Medication Consumption Analysis </w:t>
      </w:r>
      <w:r>
        <w:t xml:space="preserve">back from Appendix. </w:t>
      </w:r>
    </w:p>
  </w:comment>
  <w:comment w:id="10000" w:author="Yuhui Yao" w:date="2025-07-08T09:57:00Z" w:initials="YY">
    <w:p w14:paraId="3BE1D875" w14:textId="46D59130" w:rsidR="009019E8" w:rsidRDefault="009019E8" w:rsidP="009019E8">
      <w:r>
        <w:rPr>
          <w:rStyle w:val="CommentReference"/>
        </w:rPr>
        <w:annotationRef/>
      </w:r>
      <w:r>
        <w:rPr>
          <w:sz w:val="20"/>
          <w:szCs w:val="20"/>
        </w:rPr>
        <w:t>So only methadone is something we are interested in.</w:t>
      </w:r>
    </w:p>
  </w:comment>
  <w:comment w:id="10019" w:author="Yuhui Yao" w:date="2025-07-08T10:01:00Z" w:initials="YY">
    <w:p w14:paraId="1CB1019D" w14:textId="77777777" w:rsidR="009019E8" w:rsidRDefault="009019E8" w:rsidP="009019E8">
      <w:r>
        <w:rPr>
          <w:rStyle w:val="CommentReference"/>
        </w:rPr>
        <w:annotationRef/>
      </w:r>
      <w:r>
        <w:rPr>
          <w:sz w:val="20"/>
          <w:szCs w:val="20"/>
        </w:rPr>
        <w:t>Let move this down below figure 10 and only keep the hotspots.</w:t>
      </w:r>
    </w:p>
  </w:comment>
  <w:comment w:id="10020" w:author="Yuhui Yao" w:date="2025-07-08T10:08:00Z" w:initials="YY">
    <w:p w14:paraId="24FBA8B3" w14:textId="77777777" w:rsidR="009019E8" w:rsidRDefault="009019E8" w:rsidP="009019E8">
      <w:r>
        <w:rPr>
          <w:rStyle w:val="CommentReference"/>
        </w:rPr>
        <w:annotationRef/>
      </w:r>
      <w:r>
        <w:rPr>
          <w:sz w:val="20"/>
          <w:szCs w:val="20"/>
        </w:rPr>
        <w:t>Also, I think we need to merge them into quarterly sums at least. Just put us to a safe place.</w:t>
      </w:r>
    </w:p>
  </w:comment>
  <w:comment w:id="10021" w:author="Jujia Li" w:date="2025-07-21T17:54:00Z" w:initials="JL">
    <w:p w14:paraId="2C58F617" w14:textId="77777777" w:rsidR="005933DE" w:rsidRDefault="005933DE" w:rsidP="005933DE">
      <w:pPr>
        <w:pStyle w:val="CommentText"/>
      </w:pPr>
      <w:r>
        <w:rPr>
          <w:rStyle w:val="CommentReference"/>
        </w:rPr>
        <w:annotationRef/>
      </w:r>
      <w:r>
        <w:t>I moved the fig. of consumption of methadone to Appendix. I have already this information in descriptive summary section.</w:t>
      </w:r>
    </w:p>
  </w:comment>
  <w:comment w:id="10029" w:author="Yuhui Yao" w:date="2025-07-08T10:06:00Z" w:initials="YY">
    <w:p w14:paraId="5B1CE8FB" w14:textId="6D08167D" w:rsidR="009019E8" w:rsidRDefault="009019E8" w:rsidP="009019E8">
      <w:r>
        <w:rPr>
          <w:rStyle w:val="CommentReference"/>
        </w:rPr>
        <w:annotationRef/>
      </w:r>
      <w:r>
        <w:rPr>
          <w:sz w:val="20"/>
          <w:szCs w:val="20"/>
        </w:rPr>
        <w:t xml:space="preserve">This may reflect one situation that fewer addictive quits drug programs.  Two possible explanations in my opinion: 1. indeed fewer people are abusing drugs; 2. Drug abusing demand has been transferred to other places, such as street drugs.   Could you help me take a look? </w:t>
      </w:r>
    </w:p>
  </w:comment>
  <w:comment w:id="10035" w:author="Yuhui Yao" w:date="2025-07-08T10:07:00Z" w:initials="YY">
    <w:p w14:paraId="11FFDF62" w14:textId="77777777" w:rsidR="009019E8" w:rsidRDefault="009019E8" w:rsidP="009019E8">
      <w:r>
        <w:rPr>
          <w:rStyle w:val="CommentReference"/>
        </w:rPr>
        <w:annotationRef/>
      </w:r>
      <w:r>
        <w:rPr>
          <w:sz w:val="20"/>
          <w:szCs w:val="20"/>
        </w:rPr>
        <w:t>Do you have any papers supporting this argument?</w:t>
      </w:r>
    </w:p>
  </w:comment>
  <w:comment w:id="10036" w:author="Yuhui Yao" w:date="2025-07-08T10:12:00Z" w:initials="YY">
    <w:p w14:paraId="4242909B" w14:textId="77777777" w:rsidR="009019E8" w:rsidRDefault="009019E8" w:rsidP="009019E8">
      <w:r>
        <w:rPr>
          <w:rStyle w:val="CommentReference"/>
        </w:rPr>
        <w:annotationRef/>
      </w:r>
      <w:r>
        <w:rPr>
          <w:sz w:val="20"/>
          <w:szCs w:val="20"/>
        </w:rPr>
        <w:t>Do you have any paper supporting this argument?</w:t>
      </w:r>
    </w:p>
  </w:comment>
  <w:comment w:id="10053" w:author="Yuhui Yao" w:date="2025-07-08T09:57:00Z" w:initials="YY">
    <w:p w14:paraId="5AF03FA7" w14:textId="4B7C4969" w:rsidR="009019E8" w:rsidRDefault="009019E8" w:rsidP="009019E8">
      <w:r>
        <w:rPr>
          <w:rStyle w:val="CommentReference"/>
        </w:rPr>
        <w:annotationRef/>
      </w:r>
      <w:r>
        <w:rPr>
          <w:sz w:val="20"/>
          <w:szCs w:val="20"/>
        </w:rPr>
        <w:t>Keep this Methadone here and move others to the appendix.</w:t>
      </w:r>
    </w:p>
  </w:comment>
  <w:comment w:id="10063" w:author="Yuhui Yao" w:date="2025-07-08T09:59:00Z" w:initials="YY">
    <w:p w14:paraId="59E45A26" w14:textId="77777777" w:rsidR="009019E8" w:rsidRDefault="009019E8" w:rsidP="009019E8">
      <w:r>
        <w:rPr>
          <w:rStyle w:val="CommentReference"/>
        </w:rPr>
        <w:annotationRef/>
      </w:r>
      <w:r>
        <w:rPr>
          <w:sz w:val="20"/>
          <w:szCs w:val="20"/>
        </w:rPr>
        <w:t>This is an interesting comment in my opinion.  Do you have any paper talking about this?</w:t>
      </w:r>
    </w:p>
  </w:comment>
  <w:comment w:id="10064" w:author="Jujia Li" w:date="2025-07-21T17:59:00Z" w:initials="JL">
    <w:p w14:paraId="0E8C3216" w14:textId="77777777" w:rsidR="00875349" w:rsidRDefault="00875349" w:rsidP="00875349">
      <w:pPr>
        <w:pStyle w:val="CommentText"/>
      </w:pPr>
      <w:r>
        <w:rPr>
          <w:rStyle w:val="CommentReference"/>
        </w:rPr>
        <w:annotationRef/>
      </w:r>
      <w:r>
        <w:t xml:space="preserve">I haven’t explored this aspect yet. I plan to return to it after completing the spatiotemporal analysis. </w:t>
      </w:r>
    </w:p>
  </w:comment>
  <w:comment w:id="10065" w:author="Yuhui Yao" w:date="2025-07-08T10:11:00Z" w:initials="YY">
    <w:p w14:paraId="36518C21" w14:textId="4D744BFF" w:rsidR="009019E8" w:rsidRDefault="009019E8" w:rsidP="009019E8">
      <w:r>
        <w:rPr>
          <w:rStyle w:val="CommentReference"/>
        </w:rPr>
        <w:annotationRef/>
      </w:r>
      <w:r>
        <w:rPr>
          <w:sz w:val="20"/>
          <w:szCs w:val="20"/>
        </w:rPr>
        <w:t>Same here.  Do we have any paper relating to your findings?</w:t>
      </w:r>
    </w:p>
  </w:comment>
  <w:comment w:id="10066" w:author="Jujia Li" w:date="2025-07-21T18:00:00Z" w:initials="JL">
    <w:p w14:paraId="27BD2D08" w14:textId="77777777" w:rsidR="00875349" w:rsidRDefault="00875349" w:rsidP="00875349">
      <w:pPr>
        <w:pStyle w:val="CommentText"/>
      </w:pPr>
      <w:r>
        <w:rPr>
          <w:rStyle w:val="CommentReference"/>
        </w:rPr>
        <w:annotationRef/>
      </w:r>
      <w:r>
        <w:t>I haven’t explored this aspect yet.</w:t>
      </w:r>
    </w:p>
  </w:comment>
  <w:comment w:id="10075" w:author="Yuhui Yao" w:date="2025-07-08T10:13:00Z" w:initials="YY">
    <w:p w14:paraId="645AE1C1" w14:textId="38953869" w:rsidR="009019E8" w:rsidRDefault="009019E8" w:rsidP="009019E8">
      <w:r>
        <w:rPr>
          <w:rStyle w:val="CommentReference"/>
        </w:rPr>
        <w:annotationRef/>
      </w:r>
      <w:r>
        <w:rPr>
          <w:sz w:val="20"/>
          <w:szCs w:val="20"/>
        </w:rPr>
        <w:t>After that we need to have the spatiotemporal model, have you taken a look at the package I shared before?</w:t>
      </w:r>
    </w:p>
  </w:comment>
  <w:comment w:id="10076" w:author="Jujia Li" w:date="2025-07-21T18:00:00Z" w:initials="JL">
    <w:p w14:paraId="272D9B2E" w14:textId="77777777" w:rsidR="00875349" w:rsidRDefault="00875349" w:rsidP="00875349">
      <w:pPr>
        <w:pStyle w:val="CommentText"/>
      </w:pPr>
      <w:r>
        <w:rPr>
          <w:rStyle w:val="CommentReference"/>
        </w:rPr>
        <w:annotationRef/>
      </w:r>
      <w:r>
        <w:t>Working...</w:t>
      </w:r>
    </w:p>
  </w:comment>
  <w:comment w:id="11598" w:author="Yuhui Yao" w:date="2025-07-08T10:01:00Z" w:initials="YY">
    <w:p w14:paraId="19934DCA" w14:textId="7D4DEC52" w:rsidR="00522F02" w:rsidRDefault="00522F02" w:rsidP="00522F02">
      <w:r>
        <w:rPr>
          <w:rStyle w:val="CommentReference"/>
        </w:rPr>
        <w:annotationRef/>
      </w:r>
      <w:r>
        <w:rPr>
          <w:sz w:val="20"/>
          <w:szCs w:val="20"/>
        </w:rPr>
        <w:t>Let move this down below figure 10 and only keep the hotspots.</w:t>
      </w:r>
    </w:p>
  </w:comment>
  <w:comment w:id="11599" w:author="Yuhui Yao" w:date="2025-07-08T10:08:00Z" w:initials="YY">
    <w:p w14:paraId="431C02A5" w14:textId="77777777" w:rsidR="00522F02" w:rsidRDefault="00522F02" w:rsidP="00522F02">
      <w:r>
        <w:rPr>
          <w:rStyle w:val="CommentReference"/>
        </w:rPr>
        <w:annotationRef/>
      </w:r>
      <w:r>
        <w:rPr>
          <w:sz w:val="20"/>
          <w:szCs w:val="20"/>
        </w:rPr>
        <w:t>Also, I think we need to merge them into quarterly sums at least. Just put us to a safe place.</w:t>
      </w:r>
    </w:p>
  </w:comment>
  <w:comment w:id="11604" w:author="Yuhui Yao" w:date="2025-07-08T10:06:00Z" w:initials="YY">
    <w:p w14:paraId="249E39A0" w14:textId="77777777" w:rsidR="00522F02" w:rsidRDefault="00522F02" w:rsidP="00522F02">
      <w:r>
        <w:rPr>
          <w:rStyle w:val="CommentReference"/>
        </w:rPr>
        <w:annotationRef/>
      </w:r>
      <w:r>
        <w:rPr>
          <w:sz w:val="20"/>
          <w:szCs w:val="20"/>
        </w:rPr>
        <w:t xml:space="preserve">This may reflect one situation that fewer addictive quits drug programs.  Two possible explanations in my opinion: 1. indeed fewer people are abusing drugs; 2. Drug abusing demand has been transferred to other places, such as street drugs.   Could you help me take a look? </w:t>
      </w:r>
    </w:p>
  </w:comment>
  <w:comment w:id="11605" w:author="Yuhui Yao" w:date="2025-07-08T10:07:00Z" w:initials="YY">
    <w:p w14:paraId="6515861D" w14:textId="77777777" w:rsidR="00522F02" w:rsidRDefault="00522F02" w:rsidP="00522F02">
      <w:r>
        <w:rPr>
          <w:rStyle w:val="CommentReference"/>
        </w:rPr>
        <w:annotationRef/>
      </w:r>
      <w:r>
        <w:rPr>
          <w:sz w:val="20"/>
          <w:szCs w:val="20"/>
        </w:rPr>
        <w:t>Do you have any papers supporting this argument?</w:t>
      </w:r>
    </w:p>
  </w:comment>
  <w:comment w:id="11606" w:author="Yuhui Yao" w:date="2025-07-08T10:12:00Z" w:initials="YY">
    <w:p w14:paraId="05C70252" w14:textId="77777777" w:rsidR="00522F02" w:rsidRDefault="00522F02" w:rsidP="00522F02">
      <w:r>
        <w:rPr>
          <w:rStyle w:val="CommentReference"/>
        </w:rPr>
        <w:annotationRef/>
      </w:r>
      <w:r>
        <w:rPr>
          <w:sz w:val="20"/>
          <w:szCs w:val="20"/>
        </w:rPr>
        <w:t>Do you have any paper supporting this argument?</w:t>
      </w:r>
    </w:p>
  </w:comment>
  <w:comment w:id="11616" w:author="Yuhui Yao" w:date="2025-07-08T09:57:00Z" w:initials="YY">
    <w:p w14:paraId="45667473" w14:textId="77777777" w:rsidR="005933DE" w:rsidRDefault="005933DE" w:rsidP="005933DE">
      <w:r>
        <w:rPr>
          <w:rStyle w:val="CommentReference"/>
        </w:rPr>
        <w:annotationRef/>
      </w:r>
      <w:r>
        <w:rPr>
          <w:sz w:val="20"/>
          <w:szCs w:val="20"/>
        </w:rPr>
        <w:t>Keep this Methadone here and move others to the appendix.</w:t>
      </w:r>
    </w:p>
  </w:comment>
  <w:comment w:id="11621" w:author="Yuhui Yao" w:date="2025-07-08T09:59:00Z" w:initials="YY">
    <w:p w14:paraId="068E38B9" w14:textId="77777777" w:rsidR="005933DE" w:rsidRDefault="005933DE" w:rsidP="005933DE">
      <w:r>
        <w:rPr>
          <w:rStyle w:val="CommentReference"/>
        </w:rPr>
        <w:annotationRef/>
      </w:r>
      <w:r>
        <w:rPr>
          <w:sz w:val="20"/>
          <w:szCs w:val="20"/>
        </w:rPr>
        <w:t>This is an interesting comment in my opinion.  Do you have any paper talking about this?</w:t>
      </w:r>
    </w:p>
  </w:comment>
  <w:comment w:id="11622" w:author="Yuhui Yao" w:date="2025-07-08T10:11:00Z" w:initials="YY">
    <w:p w14:paraId="1922B5A0" w14:textId="77777777" w:rsidR="005933DE" w:rsidRDefault="005933DE" w:rsidP="005933DE">
      <w:r>
        <w:rPr>
          <w:rStyle w:val="CommentReference"/>
        </w:rPr>
        <w:annotationRef/>
      </w:r>
      <w:r>
        <w:rPr>
          <w:sz w:val="20"/>
          <w:szCs w:val="20"/>
        </w:rPr>
        <w:t>Same here.  Do we have any paper relating to your findings?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0C1DEE5" w15:done="0"/>
  <w15:commentEx w15:paraId="3BD27573" w15:done="0"/>
  <w15:commentEx w15:paraId="64D79C72" w15:done="0"/>
  <w15:commentEx w15:paraId="0B89AD02" w15:done="0"/>
  <w15:commentEx w15:paraId="3CA279F0" w15:done="0"/>
  <w15:commentEx w15:paraId="47AC7DE0" w15:done="0"/>
  <w15:commentEx w15:paraId="3F172670" w15:done="0"/>
  <w15:commentEx w15:paraId="6CC13FA3" w15:paraIdParent="3F172670" w15:done="0"/>
  <w15:commentEx w15:paraId="24B60E13" w15:done="0"/>
  <w15:commentEx w15:paraId="75DE27C3" w15:done="0"/>
  <w15:commentEx w15:paraId="2E947910" w15:done="0"/>
  <w15:commentEx w15:paraId="3BE1D875" w15:done="0"/>
  <w15:commentEx w15:paraId="1CB1019D" w15:done="0"/>
  <w15:commentEx w15:paraId="24FBA8B3" w15:paraIdParent="1CB1019D" w15:done="0"/>
  <w15:commentEx w15:paraId="2C58F617" w15:paraIdParent="1CB1019D" w15:done="0"/>
  <w15:commentEx w15:paraId="5B1CE8FB" w15:done="0"/>
  <w15:commentEx w15:paraId="11FFDF62" w15:done="0"/>
  <w15:commentEx w15:paraId="4242909B" w15:done="0"/>
  <w15:commentEx w15:paraId="5AF03FA7" w15:done="0"/>
  <w15:commentEx w15:paraId="59E45A26" w15:done="0"/>
  <w15:commentEx w15:paraId="0E8C3216" w15:paraIdParent="59E45A26" w15:done="0"/>
  <w15:commentEx w15:paraId="36518C21" w15:done="0"/>
  <w15:commentEx w15:paraId="27BD2D08" w15:paraIdParent="36518C21" w15:done="0"/>
  <w15:commentEx w15:paraId="645AE1C1" w15:done="0"/>
  <w15:commentEx w15:paraId="272D9B2E" w15:paraIdParent="645AE1C1" w15:done="0"/>
  <w15:commentEx w15:paraId="19934DCA" w15:done="0"/>
  <w15:commentEx w15:paraId="431C02A5" w15:paraIdParent="19934DCA" w15:done="0"/>
  <w15:commentEx w15:paraId="249E39A0" w15:done="0"/>
  <w15:commentEx w15:paraId="6515861D" w15:done="0"/>
  <w15:commentEx w15:paraId="05C70252" w15:done="0"/>
  <w15:commentEx w15:paraId="45667473" w15:done="0"/>
  <w15:commentEx w15:paraId="068E38B9" w15:done="0"/>
  <w15:commentEx w15:paraId="1922B5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19F1E2" w16cex:dateUtc="2025-07-21T17:02:00Z"/>
  <w16cex:commentExtensible w16cex:durableId="3A2CB3A0" w16cex:dateUtc="2025-07-08T14:52:00Z"/>
  <w16cex:commentExtensible w16cex:durableId="6B5B13E1" w16cex:dateUtc="2025-07-08T14:54:00Z"/>
  <w16cex:commentExtensible w16cex:durableId="245CF5F4" w16cex:dateUtc="2025-07-08T14:55:00Z"/>
  <w16cex:commentExtensible w16cex:durableId="0FEBBA80" w16cex:dateUtc="2025-07-08T14:55:00Z"/>
  <w16cex:commentExtensible w16cex:durableId="6183DEAD" w16cex:dateUtc="2025-07-08T14:55:00Z"/>
  <w16cex:commentExtensible w16cex:durableId="0A2148EC" w16cex:dateUtc="2025-07-21T22:30:00Z"/>
  <w16cex:commentExtensible w16cex:durableId="2FA45908" w16cex:dateUtc="2025-07-08T14:55:00Z"/>
  <w16cex:commentExtensible w16cex:durableId="4CF59F23" w16cex:dateUtc="2025-07-21T22:29:00Z"/>
  <w16cex:commentExtensible w16cex:durableId="21FF4953" w16cex:dateUtc="2025-07-21T22:52:00Z"/>
  <w16cex:commentExtensible w16cex:durableId="5E95A712" w16cex:dateUtc="2025-07-08T14:57:00Z"/>
  <w16cex:commentExtensible w16cex:durableId="27D099DF" w16cex:dateUtc="2025-07-08T15:01:00Z"/>
  <w16cex:commentExtensible w16cex:durableId="6A450F82" w16cex:dateUtc="2025-07-08T15:08:00Z"/>
  <w16cex:commentExtensible w16cex:durableId="41C09E29" w16cex:dateUtc="2025-07-21T22:54:00Z"/>
  <w16cex:commentExtensible w16cex:durableId="22B36548" w16cex:dateUtc="2025-07-08T15:06:00Z"/>
  <w16cex:commentExtensible w16cex:durableId="5657CBBA" w16cex:dateUtc="2025-07-08T15:07:00Z"/>
  <w16cex:commentExtensible w16cex:durableId="4B8CE4AF" w16cex:dateUtc="2025-07-08T15:12:00Z"/>
  <w16cex:commentExtensible w16cex:durableId="7B0EB435" w16cex:dateUtc="2025-07-08T14:57:00Z"/>
  <w16cex:commentExtensible w16cex:durableId="47D93E52" w16cex:dateUtc="2025-07-08T14:59:00Z"/>
  <w16cex:commentExtensible w16cex:durableId="75ACCD65" w16cex:dateUtc="2025-07-21T22:59:00Z"/>
  <w16cex:commentExtensible w16cex:durableId="3C88AF65" w16cex:dateUtc="2025-07-08T15:11:00Z"/>
  <w16cex:commentExtensible w16cex:durableId="14BBA86A" w16cex:dateUtc="2025-07-21T23:00:00Z"/>
  <w16cex:commentExtensible w16cex:durableId="6355099E" w16cex:dateUtc="2025-07-08T15:13:00Z"/>
  <w16cex:commentExtensible w16cex:durableId="663A053D" w16cex:dateUtc="2025-07-21T23:00:00Z"/>
  <w16cex:commentExtensible w16cex:durableId="78DAF78C" w16cex:dateUtc="2025-07-08T15:01:00Z"/>
  <w16cex:commentExtensible w16cex:durableId="3E1326C4" w16cex:dateUtc="2025-07-08T15:08:00Z"/>
  <w16cex:commentExtensible w16cex:durableId="331BFDA7" w16cex:dateUtc="2025-07-08T15:06:00Z"/>
  <w16cex:commentExtensible w16cex:durableId="4AA05331" w16cex:dateUtc="2025-07-08T15:07:00Z"/>
  <w16cex:commentExtensible w16cex:durableId="63BB8E40" w16cex:dateUtc="2025-07-08T15:12:00Z"/>
  <w16cex:commentExtensible w16cex:durableId="5C1C5696" w16cex:dateUtc="2025-07-08T14:57:00Z"/>
  <w16cex:commentExtensible w16cex:durableId="7EA58E35" w16cex:dateUtc="2025-07-08T14:59:00Z"/>
  <w16cex:commentExtensible w16cex:durableId="464C3751" w16cex:dateUtc="2025-07-08T1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0C1DEE5" w16cid:durableId="20C1DEE5"/>
  <w16cid:commentId w16cid:paraId="3BD27573" w16cid:durableId="4F19F1E2"/>
  <w16cid:commentId w16cid:paraId="64D79C72" w16cid:durableId="3A2CB3A0"/>
  <w16cid:commentId w16cid:paraId="0B89AD02" w16cid:durableId="6B5B13E1"/>
  <w16cid:commentId w16cid:paraId="3CA279F0" w16cid:durableId="245CF5F4"/>
  <w16cid:commentId w16cid:paraId="47AC7DE0" w16cid:durableId="0FEBBA80"/>
  <w16cid:commentId w16cid:paraId="3F172670" w16cid:durableId="6183DEAD"/>
  <w16cid:commentId w16cid:paraId="6CC13FA3" w16cid:durableId="0A2148EC"/>
  <w16cid:commentId w16cid:paraId="24B60E13" w16cid:durableId="2FA45908"/>
  <w16cid:commentId w16cid:paraId="75DE27C3" w16cid:durableId="4CF59F23"/>
  <w16cid:commentId w16cid:paraId="2E947910" w16cid:durableId="21FF4953"/>
  <w16cid:commentId w16cid:paraId="3BE1D875" w16cid:durableId="5E95A712"/>
  <w16cid:commentId w16cid:paraId="1CB1019D" w16cid:durableId="27D099DF"/>
  <w16cid:commentId w16cid:paraId="24FBA8B3" w16cid:durableId="6A450F82"/>
  <w16cid:commentId w16cid:paraId="2C58F617" w16cid:durableId="41C09E29"/>
  <w16cid:commentId w16cid:paraId="5B1CE8FB" w16cid:durableId="22B36548"/>
  <w16cid:commentId w16cid:paraId="11FFDF62" w16cid:durableId="5657CBBA"/>
  <w16cid:commentId w16cid:paraId="4242909B" w16cid:durableId="4B8CE4AF"/>
  <w16cid:commentId w16cid:paraId="5AF03FA7" w16cid:durableId="7B0EB435"/>
  <w16cid:commentId w16cid:paraId="59E45A26" w16cid:durableId="47D93E52"/>
  <w16cid:commentId w16cid:paraId="0E8C3216" w16cid:durableId="75ACCD65"/>
  <w16cid:commentId w16cid:paraId="36518C21" w16cid:durableId="3C88AF65"/>
  <w16cid:commentId w16cid:paraId="27BD2D08" w16cid:durableId="14BBA86A"/>
  <w16cid:commentId w16cid:paraId="645AE1C1" w16cid:durableId="6355099E"/>
  <w16cid:commentId w16cid:paraId="272D9B2E" w16cid:durableId="663A053D"/>
  <w16cid:commentId w16cid:paraId="19934DCA" w16cid:durableId="78DAF78C"/>
  <w16cid:commentId w16cid:paraId="431C02A5" w16cid:durableId="3E1326C4"/>
  <w16cid:commentId w16cid:paraId="249E39A0" w16cid:durableId="331BFDA7"/>
  <w16cid:commentId w16cid:paraId="6515861D" w16cid:durableId="4AA05331"/>
  <w16cid:commentId w16cid:paraId="05C70252" w16cid:durableId="63BB8E40"/>
  <w16cid:commentId w16cid:paraId="45667473" w16cid:durableId="5C1C5696"/>
  <w16cid:commentId w16cid:paraId="068E38B9" w16cid:durableId="7EA58E35"/>
  <w16cid:commentId w16cid:paraId="1922B5A0" w16cid:durableId="464C37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19672D" w14:textId="77777777" w:rsidR="003A4292" w:rsidRDefault="003A4292" w:rsidP="003A4292">
      <w:pPr>
        <w:spacing w:after="0" w:line="240" w:lineRule="auto"/>
      </w:pPr>
      <w:r>
        <w:separator/>
      </w:r>
    </w:p>
  </w:endnote>
  <w:endnote w:type="continuationSeparator" w:id="0">
    <w:p w14:paraId="6DC30F71" w14:textId="77777777" w:rsidR="003A4292" w:rsidRDefault="003A4292" w:rsidP="003A4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147" w:author="Jujia Li" w:date="2025-08-11T21:53:00Z"/>
  <w:sdt>
    <w:sdtPr>
      <w:id w:val="1508478534"/>
      <w:docPartObj>
        <w:docPartGallery w:val="Page Numbers (Bottom of Page)"/>
        <w:docPartUnique/>
      </w:docPartObj>
    </w:sdtPr>
    <w:sdtEndPr>
      <w:rPr>
        <w:noProof/>
      </w:rPr>
    </w:sdtEndPr>
    <w:sdtContent>
      <w:customXmlInsRangeEnd w:id="147"/>
      <w:p w14:paraId="05C21C75" w14:textId="07BE5CA5" w:rsidR="003A4292" w:rsidRDefault="003A4292">
        <w:pPr>
          <w:pStyle w:val="Footer"/>
          <w:jc w:val="right"/>
          <w:rPr>
            <w:ins w:id="148" w:author="Jujia Li" w:date="2025-08-11T21:53:00Z" w16du:dateUtc="2025-08-12T02:53:00Z"/>
          </w:rPr>
        </w:pPr>
        <w:ins w:id="149" w:author="Jujia Li" w:date="2025-08-11T21:53:00Z" w16du:dateUtc="2025-08-12T02:53:00Z">
          <w:r>
            <w:fldChar w:fldCharType="begin"/>
          </w:r>
          <w:r>
            <w:instrText xml:space="preserve"> PAGE   \* MERGEFORMAT </w:instrText>
          </w:r>
          <w:r>
            <w:fldChar w:fldCharType="separate"/>
          </w:r>
          <w:r>
            <w:rPr>
              <w:noProof/>
            </w:rPr>
            <w:t>2</w:t>
          </w:r>
          <w:r>
            <w:rPr>
              <w:noProof/>
            </w:rPr>
            <w:fldChar w:fldCharType="end"/>
          </w:r>
        </w:ins>
      </w:p>
      <w:customXmlInsRangeStart w:id="150" w:author="Jujia Li" w:date="2025-08-11T21:53:00Z"/>
    </w:sdtContent>
  </w:sdt>
  <w:customXmlInsRangeEnd w:id="150"/>
  <w:p w14:paraId="4AA87641" w14:textId="77777777" w:rsidR="003A4292" w:rsidRDefault="003A4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607487" w14:textId="77777777" w:rsidR="003A4292" w:rsidRDefault="003A4292" w:rsidP="003A4292">
      <w:pPr>
        <w:spacing w:after="0" w:line="240" w:lineRule="auto"/>
      </w:pPr>
      <w:r>
        <w:separator/>
      </w:r>
    </w:p>
  </w:footnote>
  <w:footnote w:type="continuationSeparator" w:id="0">
    <w:p w14:paraId="618E0523" w14:textId="77777777" w:rsidR="003A4292" w:rsidRDefault="003A4292" w:rsidP="003A4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D0F20"/>
    <w:multiLevelType w:val="hybridMultilevel"/>
    <w:tmpl w:val="F2881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225FB"/>
    <w:multiLevelType w:val="hybridMultilevel"/>
    <w:tmpl w:val="5B12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3B611A"/>
    <w:multiLevelType w:val="multilevel"/>
    <w:tmpl w:val="D24A16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E86428"/>
    <w:multiLevelType w:val="multilevel"/>
    <w:tmpl w:val="5A84C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F324F"/>
    <w:multiLevelType w:val="multilevel"/>
    <w:tmpl w:val="D12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E75C52"/>
    <w:multiLevelType w:val="multilevel"/>
    <w:tmpl w:val="21D68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D279C9"/>
    <w:multiLevelType w:val="multilevel"/>
    <w:tmpl w:val="C4EC4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0945A4"/>
    <w:multiLevelType w:val="hybridMultilevel"/>
    <w:tmpl w:val="A462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8A1A41"/>
    <w:multiLevelType w:val="multilevel"/>
    <w:tmpl w:val="B2AAC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F93E88"/>
    <w:multiLevelType w:val="hybridMultilevel"/>
    <w:tmpl w:val="49943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550925"/>
    <w:multiLevelType w:val="hybridMultilevel"/>
    <w:tmpl w:val="91C49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F5A55"/>
    <w:multiLevelType w:val="multilevel"/>
    <w:tmpl w:val="6A384F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944A83"/>
    <w:multiLevelType w:val="multilevel"/>
    <w:tmpl w:val="A2B2FE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EE4C68"/>
    <w:multiLevelType w:val="multilevel"/>
    <w:tmpl w:val="26A881F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D438F4"/>
    <w:multiLevelType w:val="multilevel"/>
    <w:tmpl w:val="6CA0A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6F781F"/>
    <w:multiLevelType w:val="hybridMultilevel"/>
    <w:tmpl w:val="A462D1D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CB109CF"/>
    <w:multiLevelType w:val="hybridMultilevel"/>
    <w:tmpl w:val="3D60D8B6"/>
    <w:lvl w:ilvl="0" w:tplc="EAB6F0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7564123">
    <w:abstractNumId w:val="1"/>
  </w:num>
  <w:num w:numId="2" w16cid:durableId="491794114">
    <w:abstractNumId w:val="0"/>
  </w:num>
  <w:num w:numId="3" w16cid:durableId="1556627438">
    <w:abstractNumId w:val="7"/>
  </w:num>
  <w:num w:numId="4" w16cid:durableId="359211498">
    <w:abstractNumId w:val="15"/>
  </w:num>
  <w:num w:numId="5" w16cid:durableId="715472430">
    <w:abstractNumId w:val="5"/>
  </w:num>
  <w:num w:numId="6" w16cid:durableId="78213461">
    <w:abstractNumId w:val="3"/>
  </w:num>
  <w:num w:numId="7" w16cid:durableId="865674128">
    <w:abstractNumId w:val="6"/>
  </w:num>
  <w:num w:numId="8" w16cid:durableId="175661540">
    <w:abstractNumId w:val="14"/>
  </w:num>
  <w:num w:numId="9" w16cid:durableId="305015517">
    <w:abstractNumId w:val="2"/>
  </w:num>
  <w:num w:numId="10" w16cid:durableId="1578514515">
    <w:abstractNumId w:val="11"/>
  </w:num>
  <w:num w:numId="11" w16cid:durableId="132986567">
    <w:abstractNumId w:val="8"/>
  </w:num>
  <w:num w:numId="12" w16cid:durableId="1787580199">
    <w:abstractNumId w:val="10"/>
  </w:num>
  <w:num w:numId="13" w16cid:durableId="807358098">
    <w:abstractNumId w:val="12"/>
  </w:num>
  <w:num w:numId="14" w16cid:durableId="391850030">
    <w:abstractNumId w:val="9"/>
  </w:num>
  <w:num w:numId="15" w16cid:durableId="461001495">
    <w:abstractNumId w:val="13"/>
  </w:num>
  <w:num w:numId="16" w16cid:durableId="730732684">
    <w:abstractNumId w:val="4"/>
  </w:num>
  <w:num w:numId="17" w16cid:durableId="140371983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jia Li">
    <w15:presenceInfo w15:providerId="AD" w15:userId="S::jli183@crimson.ua.edu::de3a5541-c6d5-4a79-8d87-9fceda2adc16"/>
  </w15:person>
  <w15:person w15:author="Yuhui Yao">
    <w15:presenceInfo w15:providerId="AD" w15:userId="S::yyao17@ua.edu::8626f841-f330-4c42-ba55-80c49a145e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DC"/>
    <w:rsid w:val="000002CC"/>
    <w:rsid w:val="000174F9"/>
    <w:rsid w:val="00025A6E"/>
    <w:rsid w:val="00030C66"/>
    <w:rsid w:val="00037CD4"/>
    <w:rsid w:val="000430D7"/>
    <w:rsid w:val="00043688"/>
    <w:rsid w:val="00046CE6"/>
    <w:rsid w:val="00047C0D"/>
    <w:rsid w:val="00053FE7"/>
    <w:rsid w:val="0005455B"/>
    <w:rsid w:val="00061FD7"/>
    <w:rsid w:val="00062F15"/>
    <w:rsid w:val="00065CFC"/>
    <w:rsid w:val="00066F80"/>
    <w:rsid w:val="000675C3"/>
    <w:rsid w:val="000873C9"/>
    <w:rsid w:val="00087C5A"/>
    <w:rsid w:val="00094FCA"/>
    <w:rsid w:val="000A785E"/>
    <w:rsid w:val="000B0BD0"/>
    <w:rsid w:val="000C03AD"/>
    <w:rsid w:val="000D082B"/>
    <w:rsid w:val="000D3230"/>
    <w:rsid w:val="000D378A"/>
    <w:rsid w:val="000D5312"/>
    <w:rsid w:val="000D6B44"/>
    <w:rsid w:val="000E0619"/>
    <w:rsid w:val="000E141A"/>
    <w:rsid w:val="00107CBF"/>
    <w:rsid w:val="00110E88"/>
    <w:rsid w:val="00111846"/>
    <w:rsid w:val="00114F3E"/>
    <w:rsid w:val="00127DDF"/>
    <w:rsid w:val="00130989"/>
    <w:rsid w:val="00131B88"/>
    <w:rsid w:val="0013557C"/>
    <w:rsid w:val="00143465"/>
    <w:rsid w:val="00144FDF"/>
    <w:rsid w:val="00145E5A"/>
    <w:rsid w:val="00147570"/>
    <w:rsid w:val="00147B2C"/>
    <w:rsid w:val="00153F54"/>
    <w:rsid w:val="001558A6"/>
    <w:rsid w:val="00155B59"/>
    <w:rsid w:val="0016248D"/>
    <w:rsid w:val="00162808"/>
    <w:rsid w:val="00171DB2"/>
    <w:rsid w:val="00173051"/>
    <w:rsid w:val="00174C67"/>
    <w:rsid w:val="00177ACE"/>
    <w:rsid w:val="00181C07"/>
    <w:rsid w:val="001877B2"/>
    <w:rsid w:val="001878ED"/>
    <w:rsid w:val="00194B17"/>
    <w:rsid w:val="00194B3F"/>
    <w:rsid w:val="00196D7B"/>
    <w:rsid w:val="001A1390"/>
    <w:rsid w:val="001A4C3F"/>
    <w:rsid w:val="001A5DD9"/>
    <w:rsid w:val="001B23BF"/>
    <w:rsid w:val="001B6985"/>
    <w:rsid w:val="001C013E"/>
    <w:rsid w:val="001C227D"/>
    <w:rsid w:val="001C22EA"/>
    <w:rsid w:val="001C3503"/>
    <w:rsid w:val="001D34E7"/>
    <w:rsid w:val="001E13F1"/>
    <w:rsid w:val="001E5923"/>
    <w:rsid w:val="001E6DFF"/>
    <w:rsid w:val="001F1539"/>
    <w:rsid w:val="00200670"/>
    <w:rsid w:val="00201913"/>
    <w:rsid w:val="002037B3"/>
    <w:rsid w:val="0020492A"/>
    <w:rsid w:val="00204C0B"/>
    <w:rsid w:val="00205DF9"/>
    <w:rsid w:val="0021798E"/>
    <w:rsid w:val="00221F0A"/>
    <w:rsid w:val="00226AF8"/>
    <w:rsid w:val="00234DC6"/>
    <w:rsid w:val="002358BF"/>
    <w:rsid w:val="0023727B"/>
    <w:rsid w:val="00244F23"/>
    <w:rsid w:val="002468B3"/>
    <w:rsid w:val="00247CA8"/>
    <w:rsid w:val="00251CB8"/>
    <w:rsid w:val="00262AFE"/>
    <w:rsid w:val="00274F08"/>
    <w:rsid w:val="00280E79"/>
    <w:rsid w:val="002838E5"/>
    <w:rsid w:val="00286D16"/>
    <w:rsid w:val="002913A0"/>
    <w:rsid w:val="00291F72"/>
    <w:rsid w:val="0029218E"/>
    <w:rsid w:val="002A0097"/>
    <w:rsid w:val="002A7B35"/>
    <w:rsid w:val="002B7045"/>
    <w:rsid w:val="002C0464"/>
    <w:rsid w:val="002C23F3"/>
    <w:rsid w:val="002C541F"/>
    <w:rsid w:val="002C728D"/>
    <w:rsid w:val="002C7EB2"/>
    <w:rsid w:val="002E17C2"/>
    <w:rsid w:val="002F080C"/>
    <w:rsid w:val="002F3B5E"/>
    <w:rsid w:val="002F739E"/>
    <w:rsid w:val="003009A1"/>
    <w:rsid w:val="00332850"/>
    <w:rsid w:val="0033325E"/>
    <w:rsid w:val="00333A1B"/>
    <w:rsid w:val="00341505"/>
    <w:rsid w:val="00342C52"/>
    <w:rsid w:val="00343CF3"/>
    <w:rsid w:val="00364959"/>
    <w:rsid w:val="0036557C"/>
    <w:rsid w:val="0037066E"/>
    <w:rsid w:val="003711F6"/>
    <w:rsid w:val="003714F7"/>
    <w:rsid w:val="0037473A"/>
    <w:rsid w:val="003757FA"/>
    <w:rsid w:val="003773B3"/>
    <w:rsid w:val="00387D92"/>
    <w:rsid w:val="003976B1"/>
    <w:rsid w:val="003A2112"/>
    <w:rsid w:val="003A3120"/>
    <w:rsid w:val="003A4292"/>
    <w:rsid w:val="003A48D8"/>
    <w:rsid w:val="003B0A67"/>
    <w:rsid w:val="003C463D"/>
    <w:rsid w:val="003E6383"/>
    <w:rsid w:val="003E68F7"/>
    <w:rsid w:val="003F2AAB"/>
    <w:rsid w:val="003F3C02"/>
    <w:rsid w:val="004157A8"/>
    <w:rsid w:val="00417426"/>
    <w:rsid w:val="00420FF5"/>
    <w:rsid w:val="00421D5C"/>
    <w:rsid w:val="00423D72"/>
    <w:rsid w:val="004335A6"/>
    <w:rsid w:val="004408F2"/>
    <w:rsid w:val="004563DC"/>
    <w:rsid w:val="004578E6"/>
    <w:rsid w:val="004746B6"/>
    <w:rsid w:val="00477022"/>
    <w:rsid w:val="00477C16"/>
    <w:rsid w:val="00482CA6"/>
    <w:rsid w:val="004958D6"/>
    <w:rsid w:val="004A4266"/>
    <w:rsid w:val="004A693C"/>
    <w:rsid w:val="004B5117"/>
    <w:rsid w:val="004D25EA"/>
    <w:rsid w:val="004D28DD"/>
    <w:rsid w:val="004E2E1C"/>
    <w:rsid w:val="004E5B1A"/>
    <w:rsid w:val="004E77FC"/>
    <w:rsid w:val="004F20DC"/>
    <w:rsid w:val="004F46E8"/>
    <w:rsid w:val="00502FAC"/>
    <w:rsid w:val="00503425"/>
    <w:rsid w:val="0050444E"/>
    <w:rsid w:val="00507B62"/>
    <w:rsid w:val="0051177D"/>
    <w:rsid w:val="00520C07"/>
    <w:rsid w:val="00520F9F"/>
    <w:rsid w:val="00522933"/>
    <w:rsid w:val="00522F02"/>
    <w:rsid w:val="00524385"/>
    <w:rsid w:val="005313EF"/>
    <w:rsid w:val="005314E8"/>
    <w:rsid w:val="00534683"/>
    <w:rsid w:val="00541C2D"/>
    <w:rsid w:val="00547016"/>
    <w:rsid w:val="00547DC7"/>
    <w:rsid w:val="0055407D"/>
    <w:rsid w:val="005625F4"/>
    <w:rsid w:val="005741DC"/>
    <w:rsid w:val="00586561"/>
    <w:rsid w:val="00587A24"/>
    <w:rsid w:val="00590AD7"/>
    <w:rsid w:val="005933DE"/>
    <w:rsid w:val="005B17BD"/>
    <w:rsid w:val="005B3B32"/>
    <w:rsid w:val="005D0E2E"/>
    <w:rsid w:val="005E5531"/>
    <w:rsid w:val="005E593D"/>
    <w:rsid w:val="005F5E3E"/>
    <w:rsid w:val="00600074"/>
    <w:rsid w:val="00601E78"/>
    <w:rsid w:val="00602704"/>
    <w:rsid w:val="00603125"/>
    <w:rsid w:val="00610748"/>
    <w:rsid w:val="006111A7"/>
    <w:rsid w:val="00611AC0"/>
    <w:rsid w:val="006238D3"/>
    <w:rsid w:val="00625087"/>
    <w:rsid w:val="00626DB3"/>
    <w:rsid w:val="00633691"/>
    <w:rsid w:val="00634DC7"/>
    <w:rsid w:val="0063760F"/>
    <w:rsid w:val="00644343"/>
    <w:rsid w:val="00660DBE"/>
    <w:rsid w:val="00663AE5"/>
    <w:rsid w:val="00682A28"/>
    <w:rsid w:val="006879A1"/>
    <w:rsid w:val="00687D1B"/>
    <w:rsid w:val="00690EAB"/>
    <w:rsid w:val="006A0CE7"/>
    <w:rsid w:val="006A1FAF"/>
    <w:rsid w:val="006C1FE5"/>
    <w:rsid w:val="006C53DE"/>
    <w:rsid w:val="006D2CB9"/>
    <w:rsid w:val="006D685A"/>
    <w:rsid w:val="006D6F51"/>
    <w:rsid w:val="006E19D6"/>
    <w:rsid w:val="006E2599"/>
    <w:rsid w:val="006E2A8B"/>
    <w:rsid w:val="006F2376"/>
    <w:rsid w:val="0070205F"/>
    <w:rsid w:val="00712367"/>
    <w:rsid w:val="00715D3D"/>
    <w:rsid w:val="00740D82"/>
    <w:rsid w:val="0074382B"/>
    <w:rsid w:val="00763F35"/>
    <w:rsid w:val="00772D5A"/>
    <w:rsid w:val="007825B0"/>
    <w:rsid w:val="00785381"/>
    <w:rsid w:val="00786F33"/>
    <w:rsid w:val="007A162B"/>
    <w:rsid w:val="007B670C"/>
    <w:rsid w:val="007D1368"/>
    <w:rsid w:val="007D3DC3"/>
    <w:rsid w:val="007D4613"/>
    <w:rsid w:val="007E527E"/>
    <w:rsid w:val="007F469A"/>
    <w:rsid w:val="007F4CAA"/>
    <w:rsid w:val="007F51FF"/>
    <w:rsid w:val="008001E8"/>
    <w:rsid w:val="00800CB7"/>
    <w:rsid w:val="008037B8"/>
    <w:rsid w:val="00814110"/>
    <w:rsid w:val="00816723"/>
    <w:rsid w:val="00817AFE"/>
    <w:rsid w:val="00821671"/>
    <w:rsid w:val="0082296D"/>
    <w:rsid w:val="00822F91"/>
    <w:rsid w:val="00827B6A"/>
    <w:rsid w:val="00832509"/>
    <w:rsid w:val="0083356C"/>
    <w:rsid w:val="00833D86"/>
    <w:rsid w:val="0083524D"/>
    <w:rsid w:val="008412BE"/>
    <w:rsid w:val="0084552D"/>
    <w:rsid w:val="00860A6F"/>
    <w:rsid w:val="00864B74"/>
    <w:rsid w:val="00875349"/>
    <w:rsid w:val="0087665C"/>
    <w:rsid w:val="008768AE"/>
    <w:rsid w:val="0088188D"/>
    <w:rsid w:val="008847AE"/>
    <w:rsid w:val="00886AF1"/>
    <w:rsid w:val="00891521"/>
    <w:rsid w:val="0089275F"/>
    <w:rsid w:val="008A4F0B"/>
    <w:rsid w:val="008B3FE2"/>
    <w:rsid w:val="008C01EB"/>
    <w:rsid w:val="008C65ED"/>
    <w:rsid w:val="008C68DD"/>
    <w:rsid w:val="008D5F6B"/>
    <w:rsid w:val="008E255F"/>
    <w:rsid w:val="008E2C72"/>
    <w:rsid w:val="008E56EB"/>
    <w:rsid w:val="008E6855"/>
    <w:rsid w:val="008F6DE8"/>
    <w:rsid w:val="008F6EE8"/>
    <w:rsid w:val="009019E8"/>
    <w:rsid w:val="00906642"/>
    <w:rsid w:val="0091194C"/>
    <w:rsid w:val="00925B11"/>
    <w:rsid w:val="0093137A"/>
    <w:rsid w:val="009327EF"/>
    <w:rsid w:val="00933402"/>
    <w:rsid w:val="00936190"/>
    <w:rsid w:val="009462B8"/>
    <w:rsid w:val="00950F5B"/>
    <w:rsid w:val="0095482F"/>
    <w:rsid w:val="00973FCD"/>
    <w:rsid w:val="0097504C"/>
    <w:rsid w:val="00982AA8"/>
    <w:rsid w:val="00984125"/>
    <w:rsid w:val="00985680"/>
    <w:rsid w:val="00987AA9"/>
    <w:rsid w:val="00991C9D"/>
    <w:rsid w:val="00994647"/>
    <w:rsid w:val="009B15C1"/>
    <w:rsid w:val="009B2633"/>
    <w:rsid w:val="009C25EA"/>
    <w:rsid w:val="009C3802"/>
    <w:rsid w:val="009D0ABD"/>
    <w:rsid w:val="009D23F3"/>
    <w:rsid w:val="009D7472"/>
    <w:rsid w:val="009E14EC"/>
    <w:rsid w:val="009F1DFD"/>
    <w:rsid w:val="009F6F7F"/>
    <w:rsid w:val="00A03715"/>
    <w:rsid w:val="00A06B99"/>
    <w:rsid w:val="00A23AE0"/>
    <w:rsid w:val="00A35255"/>
    <w:rsid w:val="00A51A8B"/>
    <w:rsid w:val="00A613E0"/>
    <w:rsid w:val="00A644CD"/>
    <w:rsid w:val="00A64C09"/>
    <w:rsid w:val="00A656B3"/>
    <w:rsid w:val="00A66C41"/>
    <w:rsid w:val="00A75208"/>
    <w:rsid w:val="00A928FB"/>
    <w:rsid w:val="00A960F1"/>
    <w:rsid w:val="00AA7256"/>
    <w:rsid w:val="00AC1C03"/>
    <w:rsid w:val="00AC66D3"/>
    <w:rsid w:val="00AC6E91"/>
    <w:rsid w:val="00AD0EAF"/>
    <w:rsid w:val="00AD2C31"/>
    <w:rsid w:val="00AD7FDA"/>
    <w:rsid w:val="00AE4440"/>
    <w:rsid w:val="00AF2176"/>
    <w:rsid w:val="00AF7B5D"/>
    <w:rsid w:val="00B02CAB"/>
    <w:rsid w:val="00B03496"/>
    <w:rsid w:val="00B04F76"/>
    <w:rsid w:val="00B052FC"/>
    <w:rsid w:val="00B1123D"/>
    <w:rsid w:val="00B27915"/>
    <w:rsid w:val="00B320C6"/>
    <w:rsid w:val="00B37726"/>
    <w:rsid w:val="00B42467"/>
    <w:rsid w:val="00B45BE9"/>
    <w:rsid w:val="00B47530"/>
    <w:rsid w:val="00B5396B"/>
    <w:rsid w:val="00B53A08"/>
    <w:rsid w:val="00B56045"/>
    <w:rsid w:val="00B61280"/>
    <w:rsid w:val="00B66248"/>
    <w:rsid w:val="00B669CB"/>
    <w:rsid w:val="00B715D4"/>
    <w:rsid w:val="00B725E4"/>
    <w:rsid w:val="00B739B2"/>
    <w:rsid w:val="00B77D2F"/>
    <w:rsid w:val="00B84B6B"/>
    <w:rsid w:val="00B8734B"/>
    <w:rsid w:val="00B87CAE"/>
    <w:rsid w:val="00B908F3"/>
    <w:rsid w:val="00BA1D9A"/>
    <w:rsid w:val="00BA436D"/>
    <w:rsid w:val="00BA4DBF"/>
    <w:rsid w:val="00BB2B20"/>
    <w:rsid w:val="00BC539A"/>
    <w:rsid w:val="00BC5806"/>
    <w:rsid w:val="00BC60B4"/>
    <w:rsid w:val="00BD318A"/>
    <w:rsid w:val="00BD364D"/>
    <w:rsid w:val="00BD79EB"/>
    <w:rsid w:val="00BE4F23"/>
    <w:rsid w:val="00BE76EB"/>
    <w:rsid w:val="00BF1CA7"/>
    <w:rsid w:val="00C06D61"/>
    <w:rsid w:val="00C06F7F"/>
    <w:rsid w:val="00C11E22"/>
    <w:rsid w:val="00C15155"/>
    <w:rsid w:val="00C179BB"/>
    <w:rsid w:val="00C17CD4"/>
    <w:rsid w:val="00C17D4D"/>
    <w:rsid w:val="00C266EE"/>
    <w:rsid w:val="00C320C9"/>
    <w:rsid w:val="00C3571A"/>
    <w:rsid w:val="00C439F3"/>
    <w:rsid w:val="00C446D4"/>
    <w:rsid w:val="00C537D9"/>
    <w:rsid w:val="00C607E4"/>
    <w:rsid w:val="00C745D5"/>
    <w:rsid w:val="00C8231E"/>
    <w:rsid w:val="00C948DF"/>
    <w:rsid w:val="00CA069C"/>
    <w:rsid w:val="00CA262A"/>
    <w:rsid w:val="00CB154C"/>
    <w:rsid w:val="00CB1F82"/>
    <w:rsid w:val="00CB6FFE"/>
    <w:rsid w:val="00CC2C37"/>
    <w:rsid w:val="00CC6ACC"/>
    <w:rsid w:val="00CD59A7"/>
    <w:rsid w:val="00CD6C36"/>
    <w:rsid w:val="00CF340A"/>
    <w:rsid w:val="00D04EC6"/>
    <w:rsid w:val="00D13044"/>
    <w:rsid w:val="00D176D3"/>
    <w:rsid w:val="00D230DE"/>
    <w:rsid w:val="00D26FFF"/>
    <w:rsid w:val="00D32D65"/>
    <w:rsid w:val="00D33414"/>
    <w:rsid w:val="00D4431B"/>
    <w:rsid w:val="00D46E31"/>
    <w:rsid w:val="00D52DBA"/>
    <w:rsid w:val="00D94444"/>
    <w:rsid w:val="00DA07EB"/>
    <w:rsid w:val="00DB20A2"/>
    <w:rsid w:val="00DB7F77"/>
    <w:rsid w:val="00DC18E3"/>
    <w:rsid w:val="00DC2C62"/>
    <w:rsid w:val="00DC713C"/>
    <w:rsid w:val="00DD007A"/>
    <w:rsid w:val="00DD51F8"/>
    <w:rsid w:val="00DD7902"/>
    <w:rsid w:val="00DE303D"/>
    <w:rsid w:val="00DE3ECF"/>
    <w:rsid w:val="00DE569F"/>
    <w:rsid w:val="00DF1071"/>
    <w:rsid w:val="00E0288E"/>
    <w:rsid w:val="00E10C2D"/>
    <w:rsid w:val="00E11BE4"/>
    <w:rsid w:val="00E15ACB"/>
    <w:rsid w:val="00E24E4C"/>
    <w:rsid w:val="00E30395"/>
    <w:rsid w:val="00E33050"/>
    <w:rsid w:val="00E33763"/>
    <w:rsid w:val="00E449A0"/>
    <w:rsid w:val="00E5573F"/>
    <w:rsid w:val="00E60078"/>
    <w:rsid w:val="00E65590"/>
    <w:rsid w:val="00E765A0"/>
    <w:rsid w:val="00E76DBF"/>
    <w:rsid w:val="00E80C29"/>
    <w:rsid w:val="00E829F2"/>
    <w:rsid w:val="00E857AE"/>
    <w:rsid w:val="00E92439"/>
    <w:rsid w:val="00E946E5"/>
    <w:rsid w:val="00EA54CC"/>
    <w:rsid w:val="00EA70AB"/>
    <w:rsid w:val="00EB194A"/>
    <w:rsid w:val="00EB1E92"/>
    <w:rsid w:val="00EB36B8"/>
    <w:rsid w:val="00EC0045"/>
    <w:rsid w:val="00EC0B2B"/>
    <w:rsid w:val="00EC14E1"/>
    <w:rsid w:val="00EC39BA"/>
    <w:rsid w:val="00ED4F1E"/>
    <w:rsid w:val="00EF5DDC"/>
    <w:rsid w:val="00F02071"/>
    <w:rsid w:val="00F044A6"/>
    <w:rsid w:val="00F10C18"/>
    <w:rsid w:val="00F116D6"/>
    <w:rsid w:val="00F14100"/>
    <w:rsid w:val="00F16CD9"/>
    <w:rsid w:val="00F21ED6"/>
    <w:rsid w:val="00F24C46"/>
    <w:rsid w:val="00F2636B"/>
    <w:rsid w:val="00F34DC7"/>
    <w:rsid w:val="00F409AD"/>
    <w:rsid w:val="00F41D7F"/>
    <w:rsid w:val="00F42F30"/>
    <w:rsid w:val="00F448A5"/>
    <w:rsid w:val="00F45DBA"/>
    <w:rsid w:val="00F51AB4"/>
    <w:rsid w:val="00F52B66"/>
    <w:rsid w:val="00F672B9"/>
    <w:rsid w:val="00F7293D"/>
    <w:rsid w:val="00F77996"/>
    <w:rsid w:val="00F8216E"/>
    <w:rsid w:val="00F82EF9"/>
    <w:rsid w:val="00F96139"/>
    <w:rsid w:val="00FA36DE"/>
    <w:rsid w:val="00FB5751"/>
    <w:rsid w:val="00FB75F9"/>
    <w:rsid w:val="00FC0FED"/>
    <w:rsid w:val="00FC45F0"/>
    <w:rsid w:val="00FC5EE5"/>
    <w:rsid w:val="00FC6A3E"/>
    <w:rsid w:val="00FD651E"/>
    <w:rsid w:val="00FD67B4"/>
    <w:rsid w:val="00FF0BFB"/>
    <w:rsid w:val="00FF6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2FE44"/>
  <w15:chartTrackingRefBased/>
  <w15:docId w15:val="{736F18A7-62D4-4B3E-B54C-3B6D90720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1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41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41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1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1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1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1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1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1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1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41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41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1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1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1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1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1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1DC"/>
    <w:rPr>
      <w:rFonts w:eastAsiaTheme="majorEastAsia" w:cstheme="majorBidi"/>
      <w:color w:val="272727" w:themeColor="text1" w:themeTint="D8"/>
    </w:rPr>
  </w:style>
  <w:style w:type="paragraph" w:styleId="Title">
    <w:name w:val="Title"/>
    <w:basedOn w:val="Normal"/>
    <w:next w:val="Normal"/>
    <w:link w:val="TitleChar"/>
    <w:uiPriority w:val="10"/>
    <w:qFormat/>
    <w:rsid w:val="005741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41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1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1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1DC"/>
    <w:pPr>
      <w:spacing w:before="160"/>
      <w:jc w:val="center"/>
    </w:pPr>
    <w:rPr>
      <w:i/>
      <w:iCs/>
      <w:color w:val="404040" w:themeColor="text1" w:themeTint="BF"/>
    </w:rPr>
  </w:style>
  <w:style w:type="character" w:customStyle="1" w:styleId="QuoteChar">
    <w:name w:val="Quote Char"/>
    <w:basedOn w:val="DefaultParagraphFont"/>
    <w:link w:val="Quote"/>
    <w:uiPriority w:val="29"/>
    <w:rsid w:val="005741DC"/>
    <w:rPr>
      <w:i/>
      <w:iCs/>
      <w:color w:val="404040" w:themeColor="text1" w:themeTint="BF"/>
    </w:rPr>
  </w:style>
  <w:style w:type="paragraph" w:styleId="ListParagraph">
    <w:name w:val="List Paragraph"/>
    <w:basedOn w:val="Normal"/>
    <w:uiPriority w:val="34"/>
    <w:qFormat/>
    <w:rsid w:val="005741DC"/>
    <w:pPr>
      <w:ind w:left="720"/>
      <w:contextualSpacing/>
    </w:pPr>
  </w:style>
  <w:style w:type="character" w:styleId="IntenseEmphasis">
    <w:name w:val="Intense Emphasis"/>
    <w:basedOn w:val="DefaultParagraphFont"/>
    <w:uiPriority w:val="21"/>
    <w:qFormat/>
    <w:rsid w:val="005741DC"/>
    <w:rPr>
      <w:i/>
      <w:iCs/>
      <w:color w:val="0F4761" w:themeColor="accent1" w:themeShade="BF"/>
    </w:rPr>
  </w:style>
  <w:style w:type="paragraph" w:styleId="IntenseQuote">
    <w:name w:val="Intense Quote"/>
    <w:basedOn w:val="Normal"/>
    <w:next w:val="Normal"/>
    <w:link w:val="IntenseQuoteChar"/>
    <w:uiPriority w:val="30"/>
    <w:qFormat/>
    <w:rsid w:val="005741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1DC"/>
    <w:rPr>
      <w:i/>
      <w:iCs/>
      <w:color w:val="0F4761" w:themeColor="accent1" w:themeShade="BF"/>
    </w:rPr>
  </w:style>
  <w:style w:type="character" w:styleId="IntenseReference">
    <w:name w:val="Intense Reference"/>
    <w:basedOn w:val="DefaultParagraphFont"/>
    <w:uiPriority w:val="32"/>
    <w:qFormat/>
    <w:rsid w:val="005741DC"/>
    <w:rPr>
      <w:b/>
      <w:bCs/>
      <w:smallCaps/>
      <w:color w:val="0F4761" w:themeColor="accent1" w:themeShade="BF"/>
      <w:spacing w:val="5"/>
    </w:rPr>
  </w:style>
  <w:style w:type="table" w:styleId="TableGrid">
    <w:name w:val="Table Grid"/>
    <w:basedOn w:val="TableNormal"/>
    <w:uiPriority w:val="39"/>
    <w:rsid w:val="00234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34683"/>
    <w:pPr>
      <w:spacing w:after="0" w:line="240" w:lineRule="auto"/>
    </w:pPr>
  </w:style>
  <w:style w:type="character" w:styleId="CommentReference">
    <w:name w:val="annotation reference"/>
    <w:basedOn w:val="DefaultParagraphFont"/>
    <w:uiPriority w:val="99"/>
    <w:semiHidden/>
    <w:unhideWhenUsed/>
    <w:rsid w:val="009019E8"/>
    <w:rPr>
      <w:sz w:val="16"/>
      <w:szCs w:val="16"/>
    </w:rPr>
  </w:style>
  <w:style w:type="paragraph" w:styleId="CommentText">
    <w:name w:val="annotation text"/>
    <w:basedOn w:val="Normal"/>
    <w:link w:val="CommentTextChar"/>
    <w:uiPriority w:val="99"/>
    <w:unhideWhenUsed/>
    <w:rsid w:val="009019E8"/>
    <w:pPr>
      <w:spacing w:line="240" w:lineRule="auto"/>
    </w:pPr>
    <w:rPr>
      <w:sz w:val="20"/>
      <w:szCs w:val="20"/>
    </w:rPr>
  </w:style>
  <w:style w:type="character" w:customStyle="1" w:styleId="CommentTextChar">
    <w:name w:val="Comment Text Char"/>
    <w:basedOn w:val="DefaultParagraphFont"/>
    <w:link w:val="CommentText"/>
    <w:uiPriority w:val="99"/>
    <w:rsid w:val="009019E8"/>
    <w:rPr>
      <w:sz w:val="20"/>
      <w:szCs w:val="20"/>
    </w:rPr>
  </w:style>
  <w:style w:type="paragraph" w:styleId="CommentSubject">
    <w:name w:val="annotation subject"/>
    <w:basedOn w:val="CommentText"/>
    <w:next w:val="CommentText"/>
    <w:link w:val="CommentSubjectChar"/>
    <w:uiPriority w:val="99"/>
    <w:semiHidden/>
    <w:unhideWhenUsed/>
    <w:rsid w:val="009019E8"/>
    <w:rPr>
      <w:b/>
      <w:bCs/>
    </w:rPr>
  </w:style>
  <w:style w:type="character" w:customStyle="1" w:styleId="CommentSubjectChar">
    <w:name w:val="Comment Subject Char"/>
    <w:basedOn w:val="CommentTextChar"/>
    <w:link w:val="CommentSubject"/>
    <w:uiPriority w:val="99"/>
    <w:semiHidden/>
    <w:rsid w:val="009019E8"/>
    <w:rPr>
      <w:b/>
      <w:bCs/>
      <w:sz w:val="20"/>
      <w:szCs w:val="20"/>
    </w:rPr>
  </w:style>
  <w:style w:type="paragraph" w:styleId="Header">
    <w:name w:val="header"/>
    <w:basedOn w:val="Normal"/>
    <w:link w:val="HeaderChar"/>
    <w:uiPriority w:val="99"/>
    <w:unhideWhenUsed/>
    <w:rsid w:val="003A4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292"/>
  </w:style>
  <w:style w:type="paragraph" w:styleId="Footer">
    <w:name w:val="footer"/>
    <w:basedOn w:val="Normal"/>
    <w:link w:val="FooterChar"/>
    <w:uiPriority w:val="99"/>
    <w:unhideWhenUsed/>
    <w:rsid w:val="003A4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1097">
      <w:bodyDiv w:val="1"/>
      <w:marLeft w:val="0"/>
      <w:marRight w:val="0"/>
      <w:marTop w:val="0"/>
      <w:marBottom w:val="0"/>
      <w:divBdr>
        <w:top w:val="none" w:sz="0" w:space="0" w:color="auto"/>
        <w:left w:val="none" w:sz="0" w:space="0" w:color="auto"/>
        <w:bottom w:val="none" w:sz="0" w:space="0" w:color="auto"/>
        <w:right w:val="none" w:sz="0" w:space="0" w:color="auto"/>
      </w:divBdr>
      <w:divsChild>
        <w:div w:id="1402100590">
          <w:marLeft w:val="0"/>
          <w:marRight w:val="0"/>
          <w:marTop w:val="0"/>
          <w:marBottom w:val="0"/>
          <w:divBdr>
            <w:top w:val="none" w:sz="0" w:space="0" w:color="auto"/>
            <w:left w:val="none" w:sz="0" w:space="0" w:color="auto"/>
            <w:bottom w:val="none" w:sz="0" w:space="0" w:color="auto"/>
            <w:right w:val="none" w:sz="0" w:space="0" w:color="auto"/>
          </w:divBdr>
        </w:div>
        <w:div w:id="530076946">
          <w:marLeft w:val="0"/>
          <w:marRight w:val="0"/>
          <w:marTop w:val="0"/>
          <w:marBottom w:val="0"/>
          <w:divBdr>
            <w:top w:val="none" w:sz="0" w:space="0" w:color="auto"/>
            <w:left w:val="none" w:sz="0" w:space="0" w:color="auto"/>
            <w:bottom w:val="none" w:sz="0" w:space="0" w:color="auto"/>
            <w:right w:val="none" w:sz="0" w:space="0" w:color="auto"/>
          </w:divBdr>
        </w:div>
        <w:div w:id="1113593795">
          <w:marLeft w:val="0"/>
          <w:marRight w:val="0"/>
          <w:marTop w:val="0"/>
          <w:marBottom w:val="0"/>
          <w:divBdr>
            <w:top w:val="none" w:sz="0" w:space="0" w:color="auto"/>
            <w:left w:val="none" w:sz="0" w:space="0" w:color="auto"/>
            <w:bottom w:val="none" w:sz="0" w:space="0" w:color="auto"/>
            <w:right w:val="none" w:sz="0" w:space="0" w:color="auto"/>
          </w:divBdr>
        </w:div>
        <w:div w:id="1102921563">
          <w:marLeft w:val="0"/>
          <w:marRight w:val="0"/>
          <w:marTop w:val="0"/>
          <w:marBottom w:val="0"/>
          <w:divBdr>
            <w:top w:val="none" w:sz="0" w:space="0" w:color="auto"/>
            <w:left w:val="none" w:sz="0" w:space="0" w:color="auto"/>
            <w:bottom w:val="none" w:sz="0" w:space="0" w:color="auto"/>
            <w:right w:val="none" w:sz="0" w:space="0" w:color="auto"/>
          </w:divBdr>
          <w:divsChild>
            <w:div w:id="661128591">
              <w:marLeft w:val="0"/>
              <w:marRight w:val="0"/>
              <w:marTop w:val="0"/>
              <w:marBottom w:val="0"/>
              <w:divBdr>
                <w:top w:val="none" w:sz="0" w:space="0" w:color="auto"/>
                <w:left w:val="none" w:sz="0" w:space="0" w:color="auto"/>
                <w:bottom w:val="none" w:sz="0" w:space="0" w:color="auto"/>
                <w:right w:val="none" w:sz="0" w:space="0" w:color="auto"/>
              </w:divBdr>
            </w:div>
          </w:divsChild>
        </w:div>
        <w:div w:id="411506707">
          <w:marLeft w:val="0"/>
          <w:marRight w:val="0"/>
          <w:marTop w:val="0"/>
          <w:marBottom w:val="0"/>
          <w:divBdr>
            <w:top w:val="none" w:sz="0" w:space="0" w:color="auto"/>
            <w:left w:val="none" w:sz="0" w:space="0" w:color="auto"/>
            <w:bottom w:val="none" w:sz="0" w:space="0" w:color="auto"/>
            <w:right w:val="none" w:sz="0" w:space="0" w:color="auto"/>
          </w:divBdr>
        </w:div>
        <w:div w:id="287316353">
          <w:marLeft w:val="0"/>
          <w:marRight w:val="0"/>
          <w:marTop w:val="0"/>
          <w:marBottom w:val="0"/>
          <w:divBdr>
            <w:top w:val="none" w:sz="0" w:space="0" w:color="auto"/>
            <w:left w:val="none" w:sz="0" w:space="0" w:color="auto"/>
            <w:bottom w:val="none" w:sz="0" w:space="0" w:color="auto"/>
            <w:right w:val="none" w:sz="0" w:space="0" w:color="auto"/>
          </w:divBdr>
        </w:div>
        <w:div w:id="1495492802">
          <w:marLeft w:val="0"/>
          <w:marRight w:val="0"/>
          <w:marTop w:val="0"/>
          <w:marBottom w:val="0"/>
          <w:divBdr>
            <w:top w:val="none" w:sz="0" w:space="0" w:color="auto"/>
            <w:left w:val="none" w:sz="0" w:space="0" w:color="auto"/>
            <w:bottom w:val="none" w:sz="0" w:space="0" w:color="auto"/>
            <w:right w:val="none" w:sz="0" w:space="0" w:color="auto"/>
          </w:divBdr>
        </w:div>
        <w:div w:id="2040816621">
          <w:marLeft w:val="0"/>
          <w:marRight w:val="0"/>
          <w:marTop w:val="0"/>
          <w:marBottom w:val="0"/>
          <w:divBdr>
            <w:top w:val="none" w:sz="0" w:space="0" w:color="auto"/>
            <w:left w:val="none" w:sz="0" w:space="0" w:color="auto"/>
            <w:bottom w:val="none" w:sz="0" w:space="0" w:color="auto"/>
            <w:right w:val="none" w:sz="0" w:space="0" w:color="auto"/>
          </w:divBdr>
        </w:div>
        <w:div w:id="852300609">
          <w:marLeft w:val="0"/>
          <w:marRight w:val="0"/>
          <w:marTop w:val="0"/>
          <w:marBottom w:val="0"/>
          <w:divBdr>
            <w:top w:val="none" w:sz="0" w:space="0" w:color="auto"/>
            <w:left w:val="none" w:sz="0" w:space="0" w:color="auto"/>
            <w:bottom w:val="none" w:sz="0" w:space="0" w:color="auto"/>
            <w:right w:val="none" w:sz="0" w:space="0" w:color="auto"/>
          </w:divBdr>
        </w:div>
        <w:div w:id="720322423">
          <w:marLeft w:val="0"/>
          <w:marRight w:val="0"/>
          <w:marTop w:val="0"/>
          <w:marBottom w:val="0"/>
          <w:divBdr>
            <w:top w:val="none" w:sz="0" w:space="0" w:color="auto"/>
            <w:left w:val="none" w:sz="0" w:space="0" w:color="auto"/>
            <w:bottom w:val="none" w:sz="0" w:space="0" w:color="auto"/>
            <w:right w:val="none" w:sz="0" w:space="0" w:color="auto"/>
          </w:divBdr>
        </w:div>
        <w:div w:id="1673023170">
          <w:marLeft w:val="0"/>
          <w:marRight w:val="0"/>
          <w:marTop w:val="0"/>
          <w:marBottom w:val="0"/>
          <w:divBdr>
            <w:top w:val="none" w:sz="0" w:space="0" w:color="auto"/>
            <w:left w:val="none" w:sz="0" w:space="0" w:color="auto"/>
            <w:bottom w:val="none" w:sz="0" w:space="0" w:color="auto"/>
            <w:right w:val="none" w:sz="0" w:space="0" w:color="auto"/>
          </w:divBdr>
        </w:div>
        <w:div w:id="1655521851">
          <w:marLeft w:val="0"/>
          <w:marRight w:val="0"/>
          <w:marTop w:val="0"/>
          <w:marBottom w:val="0"/>
          <w:divBdr>
            <w:top w:val="none" w:sz="0" w:space="0" w:color="auto"/>
            <w:left w:val="none" w:sz="0" w:space="0" w:color="auto"/>
            <w:bottom w:val="none" w:sz="0" w:space="0" w:color="auto"/>
            <w:right w:val="none" w:sz="0" w:space="0" w:color="auto"/>
          </w:divBdr>
        </w:div>
      </w:divsChild>
    </w:div>
    <w:div w:id="21395921">
      <w:bodyDiv w:val="1"/>
      <w:marLeft w:val="0"/>
      <w:marRight w:val="0"/>
      <w:marTop w:val="0"/>
      <w:marBottom w:val="0"/>
      <w:divBdr>
        <w:top w:val="none" w:sz="0" w:space="0" w:color="auto"/>
        <w:left w:val="none" w:sz="0" w:space="0" w:color="auto"/>
        <w:bottom w:val="none" w:sz="0" w:space="0" w:color="auto"/>
        <w:right w:val="none" w:sz="0" w:space="0" w:color="auto"/>
      </w:divBdr>
    </w:div>
    <w:div w:id="35013074">
      <w:bodyDiv w:val="1"/>
      <w:marLeft w:val="0"/>
      <w:marRight w:val="0"/>
      <w:marTop w:val="0"/>
      <w:marBottom w:val="0"/>
      <w:divBdr>
        <w:top w:val="none" w:sz="0" w:space="0" w:color="auto"/>
        <w:left w:val="none" w:sz="0" w:space="0" w:color="auto"/>
        <w:bottom w:val="none" w:sz="0" w:space="0" w:color="auto"/>
        <w:right w:val="none" w:sz="0" w:space="0" w:color="auto"/>
      </w:divBdr>
      <w:divsChild>
        <w:div w:id="410542838">
          <w:marLeft w:val="0"/>
          <w:marRight w:val="0"/>
          <w:marTop w:val="0"/>
          <w:marBottom w:val="0"/>
          <w:divBdr>
            <w:top w:val="none" w:sz="0" w:space="0" w:color="auto"/>
            <w:left w:val="none" w:sz="0" w:space="0" w:color="auto"/>
            <w:bottom w:val="none" w:sz="0" w:space="0" w:color="auto"/>
            <w:right w:val="none" w:sz="0" w:space="0" w:color="auto"/>
          </w:divBdr>
        </w:div>
        <w:div w:id="472142694">
          <w:marLeft w:val="0"/>
          <w:marRight w:val="0"/>
          <w:marTop w:val="0"/>
          <w:marBottom w:val="0"/>
          <w:divBdr>
            <w:top w:val="none" w:sz="0" w:space="0" w:color="auto"/>
            <w:left w:val="none" w:sz="0" w:space="0" w:color="auto"/>
            <w:bottom w:val="none" w:sz="0" w:space="0" w:color="auto"/>
            <w:right w:val="none" w:sz="0" w:space="0" w:color="auto"/>
          </w:divBdr>
        </w:div>
        <w:div w:id="1578829188">
          <w:marLeft w:val="0"/>
          <w:marRight w:val="0"/>
          <w:marTop w:val="0"/>
          <w:marBottom w:val="0"/>
          <w:divBdr>
            <w:top w:val="none" w:sz="0" w:space="0" w:color="auto"/>
            <w:left w:val="none" w:sz="0" w:space="0" w:color="auto"/>
            <w:bottom w:val="none" w:sz="0" w:space="0" w:color="auto"/>
            <w:right w:val="none" w:sz="0" w:space="0" w:color="auto"/>
          </w:divBdr>
        </w:div>
        <w:div w:id="1209103248">
          <w:marLeft w:val="0"/>
          <w:marRight w:val="0"/>
          <w:marTop w:val="0"/>
          <w:marBottom w:val="0"/>
          <w:divBdr>
            <w:top w:val="none" w:sz="0" w:space="0" w:color="auto"/>
            <w:left w:val="none" w:sz="0" w:space="0" w:color="auto"/>
            <w:bottom w:val="none" w:sz="0" w:space="0" w:color="auto"/>
            <w:right w:val="none" w:sz="0" w:space="0" w:color="auto"/>
          </w:divBdr>
          <w:divsChild>
            <w:div w:id="378170541">
              <w:marLeft w:val="0"/>
              <w:marRight w:val="0"/>
              <w:marTop w:val="0"/>
              <w:marBottom w:val="0"/>
              <w:divBdr>
                <w:top w:val="none" w:sz="0" w:space="0" w:color="auto"/>
                <w:left w:val="none" w:sz="0" w:space="0" w:color="auto"/>
                <w:bottom w:val="none" w:sz="0" w:space="0" w:color="auto"/>
                <w:right w:val="none" w:sz="0" w:space="0" w:color="auto"/>
              </w:divBdr>
            </w:div>
          </w:divsChild>
        </w:div>
        <w:div w:id="2044553153">
          <w:marLeft w:val="0"/>
          <w:marRight w:val="0"/>
          <w:marTop w:val="0"/>
          <w:marBottom w:val="0"/>
          <w:divBdr>
            <w:top w:val="none" w:sz="0" w:space="0" w:color="auto"/>
            <w:left w:val="none" w:sz="0" w:space="0" w:color="auto"/>
            <w:bottom w:val="none" w:sz="0" w:space="0" w:color="auto"/>
            <w:right w:val="none" w:sz="0" w:space="0" w:color="auto"/>
          </w:divBdr>
        </w:div>
        <w:div w:id="33505716">
          <w:marLeft w:val="0"/>
          <w:marRight w:val="0"/>
          <w:marTop w:val="0"/>
          <w:marBottom w:val="0"/>
          <w:divBdr>
            <w:top w:val="none" w:sz="0" w:space="0" w:color="auto"/>
            <w:left w:val="none" w:sz="0" w:space="0" w:color="auto"/>
            <w:bottom w:val="none" w:sz="0" w:space="0" w:color="auto"/>
            <w:right w:val="none" w:sz="0" w:space="0" w:color="auto"/>
          </w:divBdr>
        </w:div>
        <w:div w:id="1896508184">
          <w:marLeft w:val="0"/>
          <w:marRight w:val="0"/>
          <w:marTop w:val="0"/>
          <w:marBottom w:val="0"/>
          <w:divBdr>
            <w:top w:val="none" w:sz="0" w:space="0" w:color="auto"/>
            <w:left w:val="none" w:sz="0" w:space="0" w:color="auto"/>
            <w:bottom w:val="none" w:sz="0" w:space="0" w:color="auto"/>
            <w:right w:val="none" w:sz="0" w:space="0" w:color="auto"/>
          </w:divBdr>
        </w:div>
        <w:div w:id="251859131">
          <w:marLeft w:val="0"/>
          <w:marRight w:val="0"/>
          <w:marTop w:val="0"/>
          <w:marBottom w:val="0"/>
          <w:divBdr>
            <w:top w:val="none" w:sz="0" w:space="0" w:color="auto"/>
            <w:left w:val="none" w:sz="0" w:space="0" w:color="auto"/>
            <w:bottom w:val="none" w:sz="0" w:space="0" w:color="auto"/>
            <w:right w:val="none" w:sz="0" w:space="0" w:color="auto"/>
          </w:divBdr>
        </w:div>
        <w:div w:id="1457480780">
          <w:marLeft w:val="0"/>
          <w:marRight w:val="0"/>
          <w:marTop w:val="0"/>
          <w:marBottom w:val="0"/>
          <w:divBdr>
            <w:top w:val="none" w:sz="0" w:space="0" w:color="auto"/>
            <w:left w:val="none" w:sz="0" w:space="0" w:color="auto"/>
            <w:bottom w:val="none" w:sz="0" w:space="0" w:color="auto"/>
            <w:right w:val="none" w:sz="0" w:space="0" w:color="auto"/>
          </w:divBdr>
        </w:div>
        <w:div w:id="1751191959">
          <w:marLeft w:val="0"/>
          <w:marRight w:val="0"/>
          <w:marTop w:val="0"/>
          <w:marBottom w:val="0"/>
          <w:divBdr>
            <w:top w:val="none" w:sz="0" w:space="0" w:color="auto"/>
            <w:left w:val="none" w:sz="0" w:space="0" w:color="auto"/>
            <w:bottom w:val="none" w:sz="0" w:space="0" w:color="auto"/>
            <w:right w:val="none" w:sz="0" w:space="0" w:color="auto"/>
          </w:divBdr>
        </w:div>
        <w:div w:id="1293905016">
          <w:marLeft w:val="0"/>
          <w:marRight w:val="0"/>
          <w:marTop w:val="0"/>
          <w:marBottom w:val="0"/>
          <w:divBdr>
            <w:top w:val="none" w:sz="0" w:space="0" w:color="auto"/>
            <w:left w:val="none" w:sz="0" w:space="0" w:color="auto"/>
            <w:bottom w:val="none" w:sz="0" w:space="0" w:color="auto"/>
            <w:right w:val="none" w:sz="0" w:space="0" w:color="auto"/>
          </w:divBdr>
        </w:div>
        <w:div w:id="618074950">
          <w:marLeft w:val="0"/>
          <w:marRight w:val="0"/>
          <w:marTop w:val="0"/>
          <w:marBottom w:val="0"/>
          <w:divBdr>
            <w:top w:val="none" w:sz="0" w:space="0" w:color="auto"/>
            <w:left w:val="none" w:sz="0" w:space="0" w:color="auto"/>
            <w:bottom w:val="none" w:sz="0" w:space="0" w:color="auto"/>
            <w:right w:val="none" w:sz="0" w:space="0" w:color="auto"/>
          </w:divBdr>
        </w:div>
      </w:divsChild>
    </w:div>
    <w:div w:id="48262846">
      <w:bodyDiv w:val="1"/>
      <w:marLeft w:val="0"/>
      <w:marRight w:val="0"/>
      <w:marTop w:val="0"/>
      <w:marBottom w:val="0"/>
      <w:divBdr>
        <w:top w:val="none" w:sz="0" w:space="0" w:color="auto"/>
        <w:left w:val="none" w:sz="0" w:space="0" w:color="auto"/>
        <w:bottom w:val="none" w:sz="0" w:space="0" w:color="auto"/>
        <w:right w:val="none" w:sz="0" w:space="0" w:color="auto"/>
      </w:divBdr>
    </w:div>
    <w:div w:id="99956433">
      <w:bodyDiv w:val="1"/>
      <w:marLeft w:val="0"/>
      <w:marRight w:val="0"/>
      <w:marTop w:val="0"/>
      <w:marBottom w:val="0"/>
      <w:divBdr>
        <w:top w:val="none" w:sz="0" w:space="0" w:color="auto"/>
        <w:left w:val="none" w:sz="0" w:space="0" w:color="auto"/>
        <w:bottom w:val="none" w:sz="0" w:space="0" w:color="auto"/>
        <w:right w:val="none" w:sz="0" w:space="0" w:color="auto"/>
      </w:divBdr>
    </w:div>
    <w:div w:id="102457931">
      <w:bodyDiv w:val="1"/>
      <w:marLeft w:val="0"/>
      <w:marRight w:val="0"/>
      <w:marTop w:val="0"/>
      <w:marBottom w:val="0"/>
      <w:divBdr>
        <w:top w:val="none" w:sz="0" w:space="0" w:color="auto"/>
        <w:left w:val="none" w:sz="0" w:space="0" w:color="auto"/>
        <w:bottom w:val="none" w:sz="0" w:space="0" w:color="auto"/>
        <w:right w:val="none" w:sz="0" w:space="0" w:color="auto"/>
      </w:divBdr>
    </w:div>
    <w:div w:id="118455018">
      <w:bodyDiv w:val="1"/>
      <w:marLeft w:val="0"/>
      <w:marRight w:val="0"/>
      <w:marTop w:val="0"/>
      <w:marBottom w:val="0"/>
      <w:divBdr>
        <w:top w:val="none" w:sz="0" w:space="0" w:color="auto"/>
        <w:left w:val="none" w:sz="0" w:space="0" w:color="auto"/>
        <w:bottom w:val="none" w:sz="0" w:space="0" w:color="auto"/>
        <w:right w:val="none" w:sz="0" w:space="0" w:color="auto"/>
      </w:divBdr>
    </w:div>
    <w:div w:id="204803941">
      <w:bodyDiv w:val="1"/>
      <w:marLeft w:val="0"/>
      <w:marRight w:val="0"/>
      <w:marTop w:val="0"/>
      <w:marBottom w:val="0"/>
      <w:divBdr>
        <w:top w:val="none" w:sz="0" w:space="0" w:color="auto"/>
        <w:left w:val="none" w:sz="0" w:space="0" w:color="auto"/>
        <w:bottom w:val="none" w:sz="0" w:space="0" w:color="auto"/>
        <w:right w:val="none" w:sz="0" w:space="0" w:color="auto"/>
      </w:divBdr>
    </w:div>
    <w:div w:id="259024342">
      <w:bodyDiv w:val="1"/>
      <w:marLeft w:val="0"/>
      <w:marRight w:val="0"/>
      <w:marTop w:val="0"/>
      <w:marBottom w:val="0"/>
      <w:divBdr>
        <w:top w:val="none" w:sz="0" w:space="0" w:color="auto"/>
        <w:left w:val="none" w:sz="0" w:space="0" w:color="auto"/>
        <w:bottom w:val="none" w:sz="0" w:space="0" w:color="auto"/>
        <w:right w:val="none" w:sz="0" w:space="0" w:color="auto"/>
      </w:divBdr>
    </w:div>
    <w:div w:id="376050923">
      <w:bodyDiv w:val="1"/>
      <w:marLeft w:val="0"/>
      <w:marRight w:val="0"/>
      <w:marTop w:val="0"/>
      <w:marBottom w:val="0"/>
      <w:divBdr>
        <w:top w:val="none" w:sz="0" w:space="0" w:color="auto"/>
        <w:left w:val="none" w:sz="0" w:space="0" w:color="auto"/>
        <w:bottom w:val="none" w:sz="0" w:space="0" w:color="auto"/>
        <w:right w:val="none" w:sz="0" w:space="0" w:color="auto"/>
      </w:divBdr>
    </w:div>
    <w:div w:id="422184713">
      <w:bodyDiv w:val="1"/>
      <w:marLeft w:val="0"/>
      <w:marRight w:val="0"/>
      <w:marTop w:val="0"/>
      <w:marBottom w:val="0"/>
      <w:divBdr>
        <w:top w:val="none" w:sz="0" w:space="0" w:color="auto"/>
        <w:left w:val="none" w:sz="0" w:space="0" w:color="auto"/>
        <w:bottom w:val="none" w:sz="0" w:space="0" w:color="auto"/>
        <w:right w:val="none" w:sz="0" w:space="0" w:color="auto"/>
      </w:divBdr>
    </w:div>
    <w:div w:id="572936887">
      <w:bodyDiv w:val="1"/>
      <w:marLeft w:val="0"/>
      <w:marRight w:val="0"/>
      <w:marTop w:val="0"/>
      <w:marBottom w:val="0"/>
      <w:divBdr>
        <w:top w:val="none" w:sz="0" w:space="0" w:color="auto"/>
        <w:left w:val="none" w:sz="0" w:space="0" w:color="auto"/>
        <w:bottom w:val="none" w:sz="0" w:space="0" w:color="auto"/>
        <w:right w:val="none" w:sz="0" w:space="0" w:color="auto"/>
      </w:divBdr>
    </w:div>
    <w:div w:id="620649089">
      <w:bodyDiv w:val="1"/>
      <w:marLeft w:val="0"/>
      <w:marRight w:val="0"/>
      <w:marTop w:val="0"/>
      <w:marBottom w:val="0"/>
      <w:divBdr>
        <w:top w:val="none" w:sz="0" w:space="0" w:color="auto"/>
        <w:left w:val="none" w:sz="0" w:space="0" w:color="auto"/>
        <w:bottom w:val="none" w:sz="0" w:space="0" w:color="auto"/>
        <w:right w:val="none" w:sz="0" w:space="0" w:color="auto"/>
      </w:divBdr>
    </w:div>
    <w:div w:id="697580182">
      <w:bodyDiv w:val="1"/>
      <w:marLeft w:val="0"/>
      <w:marRight w:val="0"/>
      <w:marTop w:val="0"/>
      <w:marBottom w:val="0"/>
      <w:divBdr>
        <w:top w:val="none" w:sz="0" w:space="0" w:color="auto"/>
        <w:left w:val="none" w:sz="0" w:space="0" w:color="auto"/>
        <w:bottom w:val="none" w:sz="0" w:space="0" w:color="auto"/>
        <w:right w:val="none" w:sz="0" w:space="0" w:color="auto"/>
      </w:divBdr>
    </w:div>
    <w:div w:id="728918229">
      <w:bodyDiv w:val="1"/>
      <w:marLeft w:val="0"/>
      <w:marRight w:val="0"/>
      <w:marTop w:val="0"/>
      <w:marBottom w:val="0"/>
      <w:divBdr>
        <w:top w:val="none" w:sz="0" w:space="0" w:color="auto"/>
        <w:left w:val="none" w:sz="0" w:space="0" w:color="auto"/>
        <w:bottom w:val="none" w:sz="0" w:space="0" w:color="auto"/>
        <w:right w:val="none" w:sz="0" w:space="0" w:color="auto"/>
      </w:divBdr>
    </w:div>
    <w:div w:id="739595278">
      <w:bodyDiv w:val="1"/>
      <w:marLeft w:val="0"/>
      <w:marRight w:val="0"/>
      <w:marTop w:val="0"/>
      <w:marBottom w:val="0"/>
      <w:divBdr>
        <w:top w:val="none" w:sz="0" w:space="0" w:color="auto"/>
        <w:left w:val="none" w:sz="0" w:space="0" w:color="auto"/>
        <w:bottom w:val="none" w:sz="0" w:space="0" w:color="auto"/>
        <w:right w:val="none" w:sz="0" w:space="0" w:color="auto"/>
      </w:divBdr>
      <w:divsChild>
        <w:div w:id="563638373">
          <w:marLeft w:val="0"/>
          <w:marRight w:val="0"/>
          <w:marTop w:val="0"/>
          <w:marBottom w:val="0"/>
          <w:divBdr>
            <w:top w:val="none" w:sz="0" w:space="0" w:color="auto"/>
            <w:left w:val="none" w:sz="0" w:space="0" w:color="auto"/>
            <w:bottom w:val="none" w:sz="0" w:space="0" w:color="auto"/>
            <w:right w:val="none" w:sz="0" w:space="0" w:color="auto"/>
          </w:divBdr>
        </w:div>
        <w:div w:id="1819346354">
          <w:marLeft w:val="0"/>
          <w:marRight w:val="0"/>
          <w:marTop w:val="0"/>
          <w:marBottom w:val="0"/>
          <w:divBdr>
            <w:top w:val="none" w:sz="0" w:space="0" w:color="auto"/>
            <w:left w:val="none" w:sz="0" w:space="0" w:color="auto"/>
            <w:bottom w:val="none" w:sz="0" w:space="0" w:color="auto"/>
            <w:right w:val="none" w:sz="0" w:space="0" w:color="auto"/>
          </w:divBdr>
        </w:div>
        <w:div w:id="499320644">
          <w:marLeft w:val="0"/>
          <w:marRight w:val="0"/>
          <w:marTop w:val="0"/>
          <w:marBottom w:val="0"/>
          <w:divBdr>
            <w:top w:val="none" w:sz="0" w:space="0" w:color="auto"/>
            <w:left w:val="none" w:sz="0" w:space="0" w:color="auto"/>
            <w:bottom w:val="none" w:sz="0" w:space="0" w:color="auto"/>
            <w:right w:val="none" w:sz="0" w:space="0" w:color="auto"/>
          </w:divBdr>
        </w:div>
        <w:div w:id="1585336812">
          <w:marLeft w:val="0"/>
          <w:marRight w:val="0"/>
          <w:marTop w:val="0"/>
          <w:marBottom w:val="0"/>
          <w:divBdr>
            <w:top w:val="none" w:sz="0" w:space="0" w:color="auto"/>
            <w:left w:val="none" w:sz="0" w:space="0" w:color="auto"/>
            <w:bottom w:val="none" w:sz="0" w:space="0" w:color="auto"/>
            <w:right w:val="none" w:sz="0" w:space="0" w:color="auto"/>
          </w:divBdr>
          <w:divsChild>
            <w:div w:id="1300768650">
              <w:marLeft w:val="0"/>
              <w:marRight w:val="0"/>
              <w:marTop w:val="0"/>
              <w:marBottom w:val="0"/>
              <w:divBdr>
                <w:top w:val="none" w:sz="0" w:space="0" w:color="auto"/>
                <w:left w:val="none" w:sz="0" w:space="0" w:color="auto"/>
                <w:bottom w:val="none" w:sz="0" w:space="0" w:color="auto"/>
                <w:right w:val="none" w:sz="0" w:space="0" w:color="auto"/>
              </w:divBdr>
            </w:div>
          </w:divsChild>
        </w:div>
        <w:div w:id="1511946621">
          <w:marLeft w:val="0"/>
          <w:marRight w:val="0"/>
          <w:marTop w:val="0"/>
          <w:marBottom w:val="0"/>
          <w:divBdr>
            <w:top w:val="none" w:sz="0" w:space="0" w:color="auto"/>
            <w:left w:val="none" w:sz="0" w:space="0" w:color="auto"/>
            <w:bottom w:val="none" w:sz="0" w:space="0" w:color="auto"/>
            <w:right w:val="none" w:sz="0" w:space="0" w:color="auto"/>
          </w:divBdr>
        </w:div>
        <w:div w:id="1659841875">
          <w:marLeft w:val="0"/>
          <w:marRight w:val="0"/>
          <w:marTop w:val="0"/>
          <w:marBottom w:val="0"/>
          <w:divBdr>
            <w:top w:val="none" w:sz="0" w:space="0" w:color="auto"/>
            <w:left w:val="none" w:sz="0" w:space="0" w:color="auto"/>
            <w:bottom w:val="none" w:sz="0" w:space="0" w:color="auto"/>
            <w:right w:val="none" w:sz="0" w:space="0" w:color="auto"/>
          </w:divBdr>
        </w:div>
        <w:div w:id="166141525">
          <w:marLeft w:val="0"/>
          <w:marRight w:val="0"/>
          <w:marTop w:val="0"/>
          <w:marBottom w:val="0"/>
          <w:divBdr>
            <w:top w:val="none" w:sz="0" w:space="0" w:color="auto"/>
            <w:left w:val="none" w:sz="0" w:space="0" w:color="auto"/>
            <w:bottom w:val="none" w:sz="0" w:space="0" w:color="auto"/>
            <w:right w:val="none" w:sz="0" w:space="0" w:color="auto"/>
          </w:divBdr>
        </w:div>
        <w:div w:id="618295814">
          <w:marLeft w:val="0"/>
          <w:marRight w:val="0"/>
          <w:marTop w:val="0"/>
          <w:marBottom w:val="0"/>
          <w:divBdr>
            <w:top w:val="none" w:sz="0" w:space="0" w:color="auto"/>
            <w:left w:val="none" w:sz="0" w:space="0" w:color="auto"/>
            <w:bottom w:val="none" w:sz="0" w:space="0" w:color="auto"/>
            <w:right w:val="none" w:sz="0" w:space="0" w:color="auto"/>
          </w:divBdr>
        </w:div>
        <w:div w:id="171531826">
          <w:marLeft w:val="0"/>
          <w:marRight w:val="0"/>
          <w:marTop w:val="0"/>
          <w:marBottom w:val="0"/>
          <w:divBdr>
            <w:top w:val="none" w:sz="0" w:space="0" w:color="auto"/>
            <w:left w:val="none" w:sz="0" w:space="0" w:color="auto"/>
            <w:bottom w:val="none" w:sz="0" w:space="0" w:color="auto"/>
            <w:right w:val="none" w:sz="0" w:space="0" w:color="auto"/>
          </w:divBdr>
        </w:div>
        <w:div w:id="1499465091">
          <w:marLeft w:val="0"/>
          <w:marRight w:val="0"/>
          <w:marTop w:val="0"/>
          <w:marBottom w:val="0"/>
          <w:divBdr>
            <w:top w:val="none" w:sz="0" w:space="0" w:color="auto"/>
            <w:left w:val="none" w:sz="0" w:space="0" w:color="auto"/>
            <w:bottom w:val="none" w:sz="0" w:space="0" w:color="auto"/>
            <w:right w:val="none" w:sz="0" w:space="0" w:color="auto"/>
          </w:divBdr>
        </w:div>
        <w:div w:id="210387670">
          <w:marLeft w:val="0"/>
          <w:marRight w:val="0"/>
          <w:marTop w:val="0"/>
          <w:marBottom w:val="0"/>
          <w:divBdr>
            <w:top w:val="none" w:sz="0" w:space="0" w:color="auto"/>
            <w:left w:val="none" w:sz="0" w:space="0" w:color="auto"/>
            <w:bottom w:val="none" w:sz="0" w:space="0" w:color="auto"/>
            <w:right w:val="none" w:sz="0" w:space="0" w:color="auto"/>
          </w:divBdr>
        </w:div>
        <w:div w:id="945236612">
          <w:marLeft w:val="0"/>
          <w:marRight w:val="0"/>
          <w:marTop w:val="0"/>
          <w:marBottom w:val="0"/>
          <w:divBdr>
            <w:top w:val="none" w:sz="0" w:space="0" w:color="auto"/>
            <w:left w:val="none" w:sz="0" w:space="0" w:color="auto"/>
            <w:bottom w:val="none" w:sz="0" w:space="0" w:color="auto"/>
            <w:right w:val="none" w:sz="0" w:space="0" w:color="auto"/>
          </w:divBdr>
        </w:div>
      </w:divsChild>
    </w:div>
    <w:div w:id="902450295">
      <w:bodyDiv w:val="1"/>
      <w:marLeft w:val="0"/>
      <w:marRight w:val="0"/>
      <w:marTop w:val="0"/>
      <w:marBottom w:val="0"/>
      <w:divBdr>
        <w:top w:val="none" w:sz="0" w:space="0" w:color="auto"/>
        <w:left w:val="none" w:sz="0" w:space="0" w:color="auto"/>
        <w:bottom w:val="none" w:sz="0" w:space="0" w:color="auto"/>
        <w:right w:val="none" w:sz="0" w:space="0" w:color="auto"/>
      </w:divBdr>
    </w:div>
    <w:div w:id="921178762">
      <w:bodyDiv w:val="1"/>
      <w:marLeft w:val="0"/>
      <w:marRight w:val="0"/>
      <w:marTop w:val="0"/>
      <w:marBottom w:val="0"/>
      <w:divBdr>
        <w:top w:val="none" w:sz="0" w:space="0" w:color="auto"/>
        <w:left w:val="none" w:sz="0" w:space="0" w:color="auto"/>
        <w:bottom w:val="none" w:sz="0" w:space="0" w:color="auto"/>
        <w:right w:val="none" w:sz="0" w:space="0" w:color="auto"/>
      </w:divBdr>
    </w:div>
    <w:div w:id="939527945">
      <w:bodyDiv w:val="1"/>
      <w:marLeft w:val="0"/>
      <w:marRight w:val="0"/>
      <w:marTop w:val="0"/>
      <w:marBottom w:val="0"/>
      <w:divBdr>
        <w:top w:val="none" w:sz="0" w:space="0" w:color="auto"/>
        <w:left w:val="none" w:sz="0" w:space="0" w:color="auto"/>
        <w:bottom w:val="none" w:sz="0" w:space="0" w:color="auto"/>
        <w:right w:val="none" w:sz="0" w:space="0" w:color="auto"/>
      </w:divBdr>
    </w:div>
    <w:div w:id="981272128">
      <w:bodyDiv w:val="1"/>
      <w:marLeft w:val="0"/>
      <w:marRight w:val="0"/>
      <w:marTop w:val="0"/>
      <w:marBottom w:val="0"/>
      <w:divBdr>
        <w:top w:val="none" w:sz="0" w:space="0" w:color="auto"/>
        <w:left w:val="none" w:sz="0" w:space="0" w:color="auto"/>
        <w:bottom w:val="none" w:sz="0" w:space="0" w:color="auto"/>
        <w:right w:val="none" w:sz="0" w:space="0" w:color="auto"/>
      </w:divBdr>
      <w:divsChild>
        <w:div w:id="605431588">
          <w:marLeft w:val="0"/>
          <w:marRight w:val="0"/>
          <w:marTop w:val="0"/>
          <w:marBottom w:val="0"/>
          <w:divBdr>
            <w:top w:val="none" w:sz="0" w:space="0" w:color="auto"/>
            <w:left w:val="none" w:sz="0" w:space="0" w:color="auto"/>
            <w:bottom w:val="none" w:sz="0" w:space="0" w:color="auto"/>
            <w:right w:val="none" w:sz="0" w:space="0" w:color="auto"/>
          </w:divBdr>
        </w:div>
        <w:div w:id="795565715">
          <w:marLeft w:val="0"/>
          <w:marRight w:val="0"/>
          <w:marTop w:val="0"/>
          <w:marBottom w:val="0"/>
          <w:divBdr>
            <w:top w:val="none" w:sz="0" w:space="0" w:color="auto"/>
            <w:left w:val="none" w:sz="0" w:space="0" w:color="auto"/>
            <w:bottom w:val="none" w:sz="0" w:space="0" w:color="auto"/>
            <w:right w:val="none" w:sz="0" w:space="0" w:color="auto"/>
          </w:divBdr>
        </w:div>
        <w:div w:id="1819149982">
          <w:marLeft w:val="0"/>
          <w:marRight w:val="0"/>
          <w:marTop w:val="0"/>
          <w:marBottom w:val="0"/>
          <w:divBdr>
            <w:top w:val="none" w:sz="0" w:space="0" w:color="auto"/>
            <w:left w:val="none" w:sz="0" w:space="0" w:color="auto"/>
            <w:bottom w:val="none" w:sz="0" w:space="0" w:color="auto"/>
            <w:right w:val="none" w:sz="0" w:space="0" w:color="auto"/>
          </w:divBdr>
        </w:div>
        <w:div w:id="1032341136">
          <w:marLeft w:val="0"/>
          <w:marRight w:val="0"/>
          <w:marTop w:val="0"/>
          <w:marBottom w:val="0"/>
          <w:divBdr>
            <w:top w:val="none" w:sz="0" w:space="0" w:color="auto"/>
            <w:left w:val="none" w:sz="0" w:space="0" w:color="auto"/>
            <w:bottom w:val="none" w:sz="0" w:space="0" w:color="auto"/>
            <w:right w:val="none" w:sz="0" w:space="0" w:color="auto"/>
          </w:divBdr>
          <w:divsChild>
            <w:div w:id="1428379409">
              <w:marLeft w:val="0"/>
              <w:marRight w:val="0"/>
              <w:marTop w:val="0"/>
              <w:marBottom w:val="0"/>
              <w:divBdr>
                <w:top w:val="none" w:sz="0" w:space="0" w:color="auto"/>
                <w:left w:val="none" w:sz="0" w:space="0" w:color="auto"/>
                <w:bottom w:val="none" w:sz="0" w:space="0" w:color="auto"/>
                <w:right w:val="none" w:sz="0" w:space="0" w:color="auto"/>
              </w:divBdr>
            </w:div>
          </w:divsChild>
        </w:div>
        <w:div w:id="344481817">
          <w:marLeft w:val="0"/>
          <w:marRight w:val="0"/>
          <w:marTop w:val="0"/>
          <w:marBottom w:val="0"/>
          <w:divBdr>
            <w:top w:val="none" w:sz="0" w:space="0" w:color="auto"/>
            <w:left w:val="none" w:sz="0" w:space="0" w:color="auto"/>
            <w:bottom w:val="none" w:sz="0" w:space="0" w:color="auto"/>
            <w:right w:val="none" w:sz="0" w:space="0" w:color="auto"/>
          </w:divBdr>
        </w:div>
        <w:div w:id="1242175469">
          <w:marLeft w:val="0"/>
          <w:marRight w:val="0"/>
          <w:marTop w:val="0"/>
          <w:marBottom w:val="0"/>
          <w:divBdr>
            <w:top w:val="none" w:sz="0" w:space="0" w:color="auto"/>
            <w:left w:val="none" w:sz="0" w:space="0" w:color="auto"/>
            <w:bottom w:val="none" w:sz="0" w:space="0" w:color="auto"/>
            <w:right w:val="none" w:sz="0" w:space="0" w:color="auto"/>
          </w:divBdr>
        </w:div>
        <w:div w:id="1099640484">
          <w:marLeft w:val="0"/>
          <w:marRight w:val="0"/>
          <w:marTop w:val="0"/>
          <w:marBottom w:val="0"/>
          <w:divBdr>
            <w:top w:val="none" w:sz="0" w:space="0" w:color="auto"/>
            <w:left w:val="none" w:sz="0" w:space="0" w:color="auto"/>
            <w:bottom w:val="none" w:sz="0" w:space="0" w:color="auto"/>
            <w:right w:val="none" w:sz="0" w:space="0" w:color="auto"/>
          </w:divBdr>
        </w:div>
        <w:div w:id="1891963392">
          <w:marLeft w:val="0"/>
          <w:marRight w:val="0"/>
          <w:marTop w:val="0"/>
          <w:marBottom w:val="0"/>
          <w:divBdr>
            <w:top w:val="none" w:sz="0" w:space="0" w:color="auto"/>
            <w:left w:val="none" w:sz="0" w:space="0" w:color="auto"/>
            <w:bottom w:val="none" w:sz="0" w:space="0" w:color="auto"/>
            <w:right w:val="none" w:sz="0" w:space="0" w:color="auto"/>
          </w:divBdr>
        </w:div>
        <w:div w:id="317731582">
          <w:marLeft w:val="0"/>
          <w:marRight w:val="0"/>
          <w:marTop w:val="0"/>
          <w:marBottom w:val="0"/>
          <w:divBdr>
            <w:top w:val="none" w:sz="0" w:space="0" w:color="auto"/>
            <w:left w:val="none" w:sz="0" w:space="0" w:color="auto"/>
            <w:bottom w:val="none" w:sz="0" w:space="0" w:color="auto"/>
            <w:right w:val="none" w:sz="0" w:space="0" w:color="auto"/>
          </w:divBdr>
        </w:div>
        <w:div w:id="1450394965">
          <w:marLeft w:val="0"/>
          <w:marRight w:val="0"/>
          <w:marTop w:val="0"/>
          <w:marBottom w:val="0"/>
          <w:divBdr>
            <w:top w:val="none" w:sz="0" w:space="0" w:color="auto"/>
            <w:left w:val="none" w:sz="0" w:space="0" w:color="auto"/>
            <w:bottom w:val="none" w:sz="0" w:space="0" w:color="auto"/>
            <w:right w:val="none" w:sz="0" w:space="0" w:color="auto"/>
          </w:divBdr>
        </w:div>
        <w:div w:id="1820877890">
          <w:marLeft w:val="0"/>
          <w:marRight w:val="0"/>
          <w:marTop w:val="0"/>
          <w:marBottom w:val="0"/>
          <w:divBdr>
            <w:top w:val="none" w:sz="0" w:space="0" w:color="auto"/>
            <w:left w:val="none" w:sz="0" w:space="0" w:color="auto"/>
            <w:bottom w:val="none" w:sz="0" w:space="0" w:color="auto"/>
            <w:right w:val="none" w:sz="0" w:space="0" w:color="auto"/>
          </w:divBdr>
        </w:div>
        <w:div w:id="1323512603">
          <w:marLeft w:val="0"/>
          <w:marRight w:val="0"/>
          <w:marTop w:val="0"/>
          <w:marBottom w:val="0"/>
          <w:divBdr>
            <w:top w:val="none" w:sz="0" w:space="0" w:color="auto"/>
            <w:left w:val="none" w:sz="0" w:space="0" w:color="auto"/>
            <w:bottom w:val="none" w:sz="0" w:space="0" w:color="auto"/>
            <w:right w:val="none" w:sz="0" w:space="0" w:color="auto"/>
          </w:divBdr>
        </w:div>
      </w:divsChild>
    </w:div>
    <w:div w:id="1046758276">
      <w:bodyDiv w:val="1"/>
      <w:marLeft w:val="0"/>
      <w:marRight w:val="0"/>
      <w:marTop w:val="0"/>
      <w:marBottom w:val="0"/>
      <w:divBdr>
        <w:top w:val="none" w:sz="0" w:space="0" w:color="auto"/>
        <w:left w:val="none" w:sz="0" w:space="0" w:color="auto"/>
        <w:bottom w:val="none" w:sz="0" w:space="0" w:color="auto"/>
        <w:right w:val="none" w:sz="0" w:space="0" w:color="auto"/>
      </w:divBdr>
    </w:div>
    <w:div w:id="1168059471">
      <w:bodyDiv w:val="1"/>
      <w:marLeft w:val="0"/>
      <w:marRight w:val="0"/>
      <w:marTop w:val="0"/>
      <w:marBottom w:val="0"/>
      <w:divBdr>
        <w:top w:val="none" w:sz="0" w:space="0" w:color="auto"/>
        <w:left w:val="none" w:sz="0" w:space="0" w:color="auto"/>
        <w:bottom w:val="none" w:sz="0" w:space="0" w:color="auto"/>
        <w:right w:val="none" w:sz="0" w:space="0" w:color="auto"/>
      </w:divBdr>
    </w:div>
    <w:div w:id="1237738600">
      <w:bodyDiv w:val="1"/>
      <w:marLeft w:val="0"/>
      <w:marRight w:val="0"/>
      <w:marTop w:val="0"/>
      <w:marBottom w:val="0"/>
      <w:divBdr>
        <w:top w:val="none" w:sz="0" w:space="0" w:color="auto"/>
        <w:left w:val="none" w:sz="0" w:space="0" w:color="auto"/>
        <w:bottom w:val="none" w:sz="0" w:space="0" w:color="auto"/>
        <w:right w:val="none" w:sz="0" w:space="0" w:color="auto"/>
      </w:divBdr>
    </w:div>
    <w:div w:id="1317958342">
      <w:bodyDiv w:val="1"/>
      <w:marLeft w:val="0"/>
      <w:marRight w:val="0"/>
      <w:marTop w:val="0"/>
      <w:marBottom w:val="0"/>
      <w:divBdr>
        <w:top w:val="none" w:sz="0" w:space="0" w:color="auto"/>
        <w:left w:val="none" w:sz="0" w:space="0" w:color="auto"/>
        <w:bottom w:val="none" w:sz="0" w:space="0" w:color="auto"/>
        <w:right w:val="none" w:sz="0" w:space="0" w:color="auto"/>
      </w:divBdr>
    </w:div>
    <w:div w:id="1342119424">
      <w:bodyDiv w:val="1"/>
      <w:marLeft w:val="0"/>
      <w:marRight w:val="0"/>
      <w:marTop w:val="0"/>
      <w:marBottom w:val="0"/>
      <w:divBdr>
        <w:top w:val="none" w:sz="0" w:space="0" w:color="auto"/>
        <w:left w:val="none" w:sz="0" w:space="0" w:color="auto"/>
        <w:bottom w:val="none" w:sz="0" w:space="0" w:color="auto"/>
        <w:right w:val="none" w:sz="0" w:space="0" w:color="auto"/>
      </w:divBdr>
    </w:div>
    <w:div w:id="1350718518">
      <w:bodyDiv w:val="1"/>
      <w:marLeft w:val="0"/>
      <w:marRight w:val="0"/>
      <w:marTop w:val="0"/>
      <w:marBottom w:val="0"/>
      <w:divBdr>
        <w:top w:val="none" w:sz="0" w:space="0" w:color="auto"/>
        <w:left w:val="none" w:sz="0" w:space="0" w:color="auto"/>
        <w:bottom w:val="none" w:sz="0" w:space="0" w:color="auto"/>
        <w:right w:val="none" w:sz="0" w:space="0" w:color="auto"/>
      </w:divBdr>
    </w:div>
    <w:div w:id="1376470210">
      <w:bodyDiv w:val="1"/>
      <w:marLeft w:val="0"/>
      <w:marRight w:val="0"/>
      <w:marTop w:val="0"/>
      <w:marBottom w:val="0"/>
      <w:divBdr>
        <w:top w:val="none" w:sz="0" w:space="0" w:color="auto"/>
        <w:left w:val="none" w:sz="0" w:space="0" w:color="auto"/>
        <w:bottom w:val="none" w:sz="0" w:space="0" w:color="auto"/>
        <w:right w:val="none" w:sz="0" w:space="0" w:color="auto"/>
      </w:divBdr>
    </w:div>
    <w:div w:id="1437560139">
      <w:bodyDiv w:val="1"/>
      <w:marLeft w:val="0"/>
      <w:marRight w:val="0"/>
      <w:marTop w:val="0"/>
      <w:marBottom w:val="0"/>
      <w:divBdr>
        <w:top w:val="none" w:sz="0" w:space="0" w:color="auto"/>
        <w:left w:val="none" w:sz="0" w:space="0" w:color="auto"/>
        <w:bottom w:val="none" w:sz="0" w:space="0" w:color="auto"/>
        <w:right w:val="none" w:sz="0" w:space="0" w:color="auto"/>
      </w:divBdr>
    </w:div>
    <w:div w:id="1453789386">
      <w:bodyDiv w:val="1"/>
      <w:marLeft w:val="0"/>
      <w:marRight w:val="0"/>
      <w:marTop w:val="0"/>
      <w:marBottom w:val="0"/>
      <w:divBdr>
        <w:top w:val="none" w:sz="0" w:space="0" w:color="auto"/>
        <w:left w:val="none" w:sz="0" w:space="0" w:color="auto"/>
        <w:bottom w:val="none" w:sz="0" w:space="0" w:color="auto"/>
        <w:right w:val="none" w:sz="0" w:space="0" w:color="auto"/>
      </w:divBdr>
    </w:div>
    <w:div w:id="1541697810">
      <w:bodyDiv w:val="1"/>
      <w:marLeft w:val="0"/>
      <w:marRight w:val="0"/>
      <w:marTop w:val="0"/>
      <w:marBottom w:val="0"/>
      <w:divBdr>
        <w:top w:val="none" w:sz="0" w:space="0" w:color="auto"/>
        <w:left w:val="none" w:sz="0" w:space="0" w:color="auto"/>
        <w:bottom w:val="none" w:sz="0" w:space="0" w:color="auto"/>
        <w:right w:val="none" w:sz="0" w:space="0" w:color="auto"/>
      </w:divBdr>
    </w:div>
    <w:div w:id="1638802207">
      <w:bodyDiv w:val="1"/>
      <w:marLeft w:val="0"/>
      <w:marRight w:val="0"/>
      <w:marTop w:val="0"/>
      <w:marBottom w:val="0"/>
      <w:divBdr>
        <w:top w:val="none" w:sz="0" w:space="0" w:color="auto"/>
        <w:left w:val="none" w:sz="0" w:space="0" w:color="auto"/>
        <w:bottom w:val="none" w:sz="0" w:space="0" w:color="auto"/>
        <w:right w:val="none" w:sz="0" w:space="0" w:color="auto"/>
      </w:divBdr>
    </w:div>
    <w:div w:id="1679232568">
      <w:bodyDiv w:val="1"/>
      <w:marLeft w:val="0"/>
      <w:marRight w:val="0"/>
      <w:marTop w:val="0"/>
      <w:marBottom w:val="0"/>
      <w:divBdr>
        <w:top w:val="none" w:sz="0" w:space="0" w:color="auto"/>
        <w:left w:val="none" w:sz="0" w:space="0" w:color="auto"/>
        <w:bottom w:val="none" w:sz="0" w:space="0" w:color="auto"/>
        <w:right w:val="none" w:sz="0" w:space="0" w:color="auto"/>
      </w:divBdr>
    </w:div>
    <w:div w:id="1759711538">
      <w:bodyDiv w:val="1"/>
      <w:marLeft w:val="0"/>
      <w:marRight w:val="0"/>
      <w:marTop w:val="0"/>
      <w:marBottom w:val="0"/>
      <w:divBdr>
        <w:top w:val="none" w:sz="0" w:space="0" w:color="auto"/>
        <w:left w:val="none" w:sz="0" w:space="0" w:color="auto"/>
        <w:bottom w:val="none" w:sz="0" w:space="0" w:color="auto"/>
        <w:right w:val="none" w:sz="0" w:space="0" w:color="auto"/>
      </w:divBdr>
    </w:div>
    <w:div w:id="1790126946">
      <w:bodyDiv w:val="1"/>
      <w:marLeft w:val="0"/>
      <w:marRight w:val="0"/>
      <w:marTop w:val="0"/>
      <w:marBottom w:val="0"/>
      <w:divBdr>
        <w:top w:val="none" w:sz="0" w:space="0" w:color="auto"/>
        <w:left w:val="none" w:sz="0" w:space="0" w:color="auto"/>
        <w:bottom w:val="none" w:sz="0" w:space="0" w:color="auto"/>
        <w:right w:val="none" w:sz="0" w:space="0" w:color="auto"/>
      </w:divBdr>
    </w:div>
    <w:div w:id="1875849002">
      <w:bodyDiv w:val="1"/>
      <w:marLeft w:val="0"/>
      <w:marRight w:val="0"/>
      <w:marTop w:val="0"/>
      <w:marBottom w:val="0"/>
      <w:divBdr>
        <w:top w:val="none" w:sz="0" w:space="0" w:color="auto"/>
        <w:left w:val="none" w:sz="0" w:space="0" w:color="auto"/>
        <w:bottom w:val="none" w:sz="0" w:space="0" w:color="auto"/>
        <w:right w:val="none" w:sz="0" w:space="0" w:color="auto"/>
      </w:divBdr>
    </w:div>
    <w:div w:id="1939485063">
      <w:bodyDiv w:val="1"/>
      <w:marLeft w:val="0"/>
      <w:marRight w:val="0"/>
      <w:marTop w:val="0"/>
      <w:marBottom w:val="0"/>
      <w:divBdr>
        <w:top w:val="none" w:sz="0" w:space="0" w:color="auto"/>
        <w:left w:val="none" w:sz="0" w:space="0" w:color="auto"/>
        <w:bottom w:val="none" w:sz="0" w:space="0" w:color="auto"/>
        <w:right w:val="none" w:sz="0" w:space="0" w:color="auto"/>
      </w:divBdr>
    </w:div>
    <w:div w:id="1958752858">
      <w:bodyDiv w:val="1"/>
      <w:marLeft w:val="0"/>
      <w:marRight w:val="0"/>
      <w:marTop w:val="0"/>
      <w:marBottom w:val="0"/>
      <w:divBdr>
        <w:top w:val="none" w:sz="0" w:space="0" w:color="auto"/>
        <w:left w:val="none" w:sz="0" w:space="0" w:color="auto"/>
        <w:bottom w:val="none" w:sz="0" w:space="0" w:color="auto"/>
        <w:right w:val="none" w:sz="0" w:space="0" w:color="auto"/>
      </w:divBdr>
    </w:div>
    <w:div w:id="2014138046">
      <w:bodyDiv w:val="1"/>
      <w:marLeft w:val="0"/>
      <w:marRight w:val="0"/>
      <w:marTop w:val="0"/>
      <w:marBottom w:val="0"/>
      <w:divBdr>
        <w:top w:val="none" w:sz="0" w:space="0" w:color="auto"/>
        <w:left w:val="none" w:sz="0" w:space="0" w:color="auto"/>
        <w:bottom w:val="none" w:sz="0" w:space="0" w:color="auto"/>
        <w:right w:val="none" w:sz="0" w:space="0" w:color="auto"/>
      </w:divBdr>
    </w:div>
    <w:div w:id="2069839902">
      <w:bodyDiv w:val="1"/>
      <w:marLeft w:val="0"/>
      <w:marRight w:val="0"/>
      <w:marTop w:val="0"/>
      <w:marBottom w:val="0"/>
      <w:divBdr>
        <w:top w:val="none" w:sz="0" w:space="0" w:color="auto"/>
        <w:left w:val="none" w:sz="0" w:space="0" w:color="auto"/>
        <w:bottom w:val="none" w:sz="0" w:space="0" w:color="auto"/>
        <w:right w:val="none" w:sz="0" w:space="0" w:color="auto"/>
      </w:divBdr>
    </w:div>
    <w:div w:id="2074232880">
      <w:bodyDiv w:val="1"/>
      <w:marLeft w:val="0"/>
      <w:marRight w:val="0"/>
      <w:marTop w:val="0"/>
      <w:marBottom w:val="0"/>
      <w:divBdr>
        <w:top w:val="none" w:sz="0" w:space="0" w:color="auto"/>
        <w:left w:val="none" w:sz="0" w:space="0" w:color="auto"/>
        <w:bottom w:val="none" w:sz="0" w:space="0" w:color="auto"/>
        <w:right w:val="none" w:sz="0" w:space="0" w:color="auto"/>
      </w:divBdr>
    </w:div>
    <w:div w:id="211979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footer" Target="footer1.xml"/><Relationship Id="rId19" Type="http://schemas.microsoft.com/office/2018/08/relationships/commentsExtensible" Target="commentsExtensible.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numbering" Target="numbering.xml"/><Relationship Id="rId9" Type="http://schemas.openxmlformats.org/officeDocument/2006/relationships/endnotes" Target="endnotes.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e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487dc24-d7e0-446e-b6b8-721a2afdd75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B3D6DA8FF4A9F44A64157A8237830D1" ma:contentTypeVersion="18" ma:contentTypeDescription="Create a new document." ma:contentTypeScope="" ma:versionID="47f27a57b379e05ee24f3cca75e4e365">
  <xsd:schema xmlns:xsd="http://www.w3.org/2001/XMLSchema" xmlns:xs="http://www.w3.org/2001/XMLSchema" xmlns:p="http://schemas.microsoft.com/office/2006/metadata/properties" xmlns:ns3="4487dc24-d7e0-446e-b6b8-721a2afdd754" xmlns:ns4="a0baa2e0-9746-4d4d-a267-38e95692cbca" targetNamespace="http://schemas.microsoft.com/office/2006/metadata/properties" ma:root="true" ma:fieldsID="4abafa6d5b0f2af967020e5c6f583797" ns3:_="" ns4:_="">
    <xsd:import namespace="4487dc24-d7e0-446e-b6b8-721a2afdd754"/>
    <xsd:import namespace="a0baa2e0-9746-4d4d-a267-38e95692cbc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87dc24-d7e0-446e-b6b8-721a2afdd7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0baa2e0-9746-4d4d-a267-38e95692cbca"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1D5BC1-E98F-42C2-8BF5-78C292579036}">
  <ds:schemaRefs>
    <ds:schemaRef ds:uri="http://schemas.microsoft.com/office/2006/metadata/properties"/>
    <ds:schemaRef ds:uri="http://purl.org/dc/elements/1.1/"/>
    <ds:schemaRef ds:uri="http://schemas.openxmlformats.org/package/2006/metadata/core-properties"/>
    <ds:schemaRef ds:uri="4487dc24-d7e0-446e-b6b8-721a2afdd754"/>
    <ds:schemaRef ds:uri="http://purl.org/dc/terms/"/>
    <ds:schemaRef ds:uri="http://schemas.microsoft.com/office/2006/documentManagement/types"/>
    <ds:schemaRef ds:uri="http://schemas.microsoft.com/office/infopath/2007/PartnerControls"/>
    <ds:schemaRef ds:uri="a0baa2e0-9746-4d4d-a267-38e95692cbca"/>
    <ds:schemaRef ds:uri="http://www.w3.org/XML/1998/namespace"/>
    <ds:schemaRef ds:uri="http://purl.org/dc/dcmitype/"/>
  </ds:schemaRefs>
</ds:datastoreItem>
</file>

<file path=customXml/itemProps2.xml><?xml version="1.0" encoding="utf-8"?>
<ds:datastoreItem xmlns:ds="http://schemas.openxmlformats.org/officeDocument/2006/customXml" ds:itemID="{AE19D811-E507-423F-8439-4BAD41D4E8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87dc24-d7e0-446e-b6b8-721a2afdd754"/>
    <ds:schemaRef ds:uri="a0baa2e0-9746-4d4d-a267-38e95692cb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A40F4F-CD47-4D8A-914B-FE17315C06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29</Pages>
  <Words>7788</Words>
  <Characters>44398</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Jujia Li</dc:creator>
  <cp:keywords/>
  <dc:description/>
  <cp:lastModifiedBy>Jujia Li</cp:lastModifiedBy>
  <cp:revision>53</cp:revision>
  <dcterms:created xsi:type="dcterms:W3CDTF">2025-08-25T19:11:00Z</dcterms:created>
  <dcterms:modified xsi:type="dcterms:W3CDTF">2025-08-26T22:44:00Z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0x0101002B3D6DA8FF4A9F44A64157A8237830D1</vt:lpwstr>
  </property>
</Properties>
</file>